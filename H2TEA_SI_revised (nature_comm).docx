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3951C8F" w14:textId="1789F19E" w:rsidR="005B3316" w:rsidRPr="00400DF6" w:rsidRDefault="005B3316" w:rsidP="00400DF6">
      <w:pPr>
        <w:pStyle w:val="Heading1"/>
      </w:pPr>
      <w:bookmarkStart w:id="0" w:name="_Toc139471982"/>
      <w:r w:rsidRPr="00400DF6">
        <w:t>Supp</w:t>
      </w:r>
      <w:ins w:id="1" w:author="Justin Bracci" w:date="2023-07-14T16:24:00Z">
        <w:r w:rsidR="0002648F">
          <w:t>orting</w:t>
        </w:r>
      </w:ins>
      <w:del w:id="2" w:author="Justin Bracci" w:date="2023-07-14T16:24:00Z">
        <w:r w:rsidRPr="00400DF6" w:rsidDel="0002648F">
          <w:delText>lemental</w:delText>
        </w:r>
      </w:del>
      <w:r w:rsidRPr="00400DF6">
        <w:t xml:space="preserve"> Information</w:t>
      </w:r>
      <w:bookmarkEnd w:id="0"/>
    </w:p>
    <w:p w14:paraId="496C2067" w14:textId="77777777" w:rsidR="00623C59" w:rsidRDefault="00623C59" w:rsidP="00623C59"/>
    <w:sdt>
      <w:sdtPr>
        <w:rPr>
          <w:rFonts w:eastAsiaTheme="minorHAnsi" w:cstheme="minorBidi"/>
          <w:sz w:val="22"/>
          <w:szCs w:val="22"/>
        </w:rPr>
        <w:id w:val="-569269035"/>
        <w:docPartObj>
          <w:docPartGallery w:val="Table of Contents"/>
          <w:docPartUnique/>
        </w:docPartObj>
      </w:sdtPr>
      <w:sdtEndPr>
        <w:rPr>
          <w:b/>
          <w:bCs/>
          <w:noProof/>
        </w:rPr>
      </w:sdtEndPr>
      <w:sdtContent>
        <w:p w14:paraId="73A277A5" w14:textId="3E76CFA9" w:rsidR="00116BD4" w:rsidRPr="00807304" w:rsidRDefault="00116BD4" w:rsidP="00807304">
          <w:pPr>
            <w:pStyle w:val="TOCHeading"/>
          </w:pPr>
          <w:r w:rsidRPr="00807304">
            <w:t>Table of Contents</w:t>
          </w:r>
        </w:p>
        <w:p w14:paraId="2E3431EB" w14:textId="710E77FC" w:rsidR="00551FB8" w:rsidRDefault="00116BD4">
          <w:pPr>
            <w:pStyle w:val="TOC1"/>
            <w:rPr>
              <w:ins w:id="3" w:author="Justin Bracci" w:date="2023-07-05T17:52:00Z"/>
              <w:rFonts w:asciiTheme="minorHAnsi" w:eastAsiaTheme="minorEastAsia" w:hAnsiTheme="minorHAnsi"/>
              <w:noProof/>
              <w:kern w:val="2"/>
              <w14:ligatures w14:val="standardContextual"/>
            </w:rPr>
          </w:pPr>
          <w:r>
            <w:fldChar w:fldCharType="begin"/>
          </w:r>
          <w:r>
            <w:instrText xml:space="preserve"> TOC \o "1-3" \h \z \u </w:instrText>
          </w:r>
          <w:r>
            <w:fldChar w:fldCharType="separate"/>
          </w:r>
          <w:ins w:id="4" w:author="Justin Bracci" w:date="2023-07-05T17:52:00Z">
            <w:r w:rsidR="00551FB8" w:rsidRPr="000E6F1C">
              <w:rPr>
                <w:rStyle w:val="Hyperlink"/>
                <w:noProof/>
              </w:rPr>
              <w:fldChar w:fldCharType="begin"/>
            </w:r>
            <w:r w:rsidR="00551FB8" w:rsidRPr="000E6F1C">
              <w:rPr>
                <w:rStyle w:val="Hyperlink"/>
                <w:noProof/>
              </w:rPr>
              <w:instrText xml:space="preserve"> </w:instrText>
            </w:r>
            <w:r w:rsidR="00551FB8">
              <w:rPr>
                <w:noProof/>
              </w:rPr>
              <w:instrText>HYPERLINK \l "_Toc139471982"</w:instrText>
            </w:r>
            <w:r w:rsidR="00551FB8" w:rsidRPr="000E6F1C">
              <w:rPr>
                <w:rStyle w:val="Hyperlink"/>
                <w:noProof/>
              </w:rPr>
              <w:instrText xml:space="preserve"> </w:instrText>
            </w:r>
            <w:r w:rsidR="00551FB8" w:rsidRPr="000E6F1C">
              <w:rPr>
                <w:rStyle w:val="Hyperlink"/>
                <w:noProof/>
              </w:rPr>
            </w:r>
            <w:r w:rsidR="00551FB8" w:rsidRPr="000E6F1C">
              <w:rPr>
                <w:rStyle w:val="Hyperlink"/>
                <w:noProof/>
              </w:rPr>
              <w:fldChar w:fldCharType="separate"/>
            </w:r>
            <w:r w:rsidR="00551FB8" w:rsidRPr="000E6F1C">
              <w:rPr>
                <w:rStyle w:val="Hyperlink"/>
                <w:noProof/>
              </w:rPr>
              <w:t>Supplemental Information</w:t>
            </w:r>
            <w:r w:rsidR="00551FB8">
              <w:rPr>
                <w:noProof/>
                <w:webHidden/>
              </w:rPr>
              <w:tab/>
            </w:r>
            <w:r w:rsidR="00551FB8">
              <w:rPr>
                <w:noProof/>
                <w:webHidden/>
              </w:rPr>
              <w:fldChar w:fldCharType="begin"/>
            </w:r>
            <w:r w:rsidR="00551FB8">
              <w:rPr>
                <w:noProof/>
                <w:webHidden/>
              </w:rPr>
              <w:instrText xml:space="preserve"> PAGEREF _Toc139471982 \h </w:instrText>
            </w:r>
          </w:ins>
          <w:r w:rsidR="00551FB8">
            <w:rPr>
              <w:noProof/>
              <w:webHidden/>
            </w:rPr>
          </w:r>
          <w:r w:rsidR="00551FB8">
            <w:rPr>
              <w:noProof/>
              <w:webHidden/>
            </w:rPr>
            <w:fldChar w:fldCharType="separate"/>
          </w:r>
          <w:ins w:id="5" w:author="Justin Bracci" w:date="2023-07-09T18:02:00Z">
            <w:r w:rsidR="00CB7A11">
              <w:rPr>
                <w:noProof/>
                <w:webHidden/>
              </w:rPr>
              <w:t>1</w:t>
            </w:r>
          </w:ins>
          <w:ins w:id="6" w:author="Justin Bracci" w:date="2023-07-05T17:52:00Z">
            <w:r w:rsidR="00551FB8">
              <w:rPr>
                <w:noProof/>
                <w:webHidden/>
              </w:rPr>
              <w:fldChar w:fldCharType="end"/>
            </w:r>
            <w:r w:rsidR="00551FB8" w:rsidRPr="000E6F1C">
              <w:rPr>
                <w:rStyle w:val="Hyperlink"/>
                <w:noProof/>
              </w:rPr>
              <w:fldChar w:fldCharType="end"/>
            </w:r>
          </w:ins>
        </w:p>
        <w:p w14:paraId="236BD7EB" w14:textId="68B4AA7B" w:rsidR="00551FB8" w:rsidRDefault="00551FB8" w:rsidP="00877660">
          <w:pPr>
            <w:pStyle w:val="TOC2"/>
            <w:rPr>
              <w:ins w:id="7" w:author="Justin Bracci" w:date="2023-07-05T17:52:00Z"/>
              <w:rFonts w:asciiTheme="minorHAnsi" w:eastAsiaTheme="minorEastAsia" w:hAnsiTheme="minorHAnsi"/>
              <w:noProof/>
              <w:kern w:val="2"/>
              <w14:ligatures w14:val="standardContextual"/>
            </w:rPr>
          </w:pPr>
          <w:ins w:id="8" w:author="Justin Bracci" w:date="2023-07-05T17:52:00Z">
            <w:r w:rsidRPr="000E6F1C">
              <w:rPr>
                <w:rStyle w:val="Hyperlink"/>
                <w:noProof/>
              </w:rPr>
              <w:fldChar w:fldCharType="begin"/>
            </w:r>
            <w:r w:rsidRPr="000E6F1C">
              <w:rPr>
                <w:rStyle w:val="Hyperlink"/>
                <w:noProof/>
              </w:rPr>
              <w:instrText xml:space="preserve"> </w:instrText>
            </w:r>
            <w:r>
              <w:rPr>
                <w:noProof/>
              </w:rPr>
              <w:instrText>HYPERLINK \l "_Toc139472005"</w:instrText>
            </w:r>
            <w:r w:rsidRPr="000E6F1C">
              <w:rPr>
                <w:rStyle w:val="Hyperlink"/>
                <w:noProof/>
              </w:rPr>
              <w:instrText xml:space="preserve"> </w:instrText>
            </w:r>
            <w:r w:rsidRPr="000E6F1C">
              <w:rPr>
                <w:rStyle w:val="Hyperlink"/>
                <w:noProof/>
              </w:rPr>
            </w:r>
            <w:r w:rsidRPr="000E6F1C">
              <w:rPr>
                <w:rStyle w:val="Hyperlink"/>
                <w:noProof/>
              </w:rPr>
              <w:fldChar w:fldCharType="separate"/>
            </w:r>
            <w:r w:rsidRPr="000E6F1C">
              <w:rPr>
                <w:rStyle w:val="Hyperlink"/>
                <w:noProof/>
              </w:rPr>
              <w:t>1.</w:t>
            </w:r>
            <w:r>
              <w:rPr>
                <w:rFonts w:asciiTheme="minorHAnsi" w:eastAsiaTheme="minorEastAsia" w:hAnsiTheme="minorHAnsi"/>
                <w:noProof/>
                <w:kern w:val="2"/>
                <w14:ligatures w14:val="standardContextual"/>
              </w:rPr>
              <w:tab/>
            </w:r>
            <w:r w:rsidRPr="000E6F1C">
              <w:rPr>
                <w:rStyle w:val="Hyperlink"/>
                <w:noProof/>
              </w:rPr>
              <w:t>Electricity-Based Hydrogen Production Mathematical Approach</w:t>
            </w:r>
            <w:r>
              <w:rPr>
                <w:noProof/>
                <w:webHidden/>
              </w:rPr>
              <w:tab/>
            </w:r>
            <w:r>
              <w:rPr>
                <w:noProof/>
                <w:webHidden/>
              </w:rPr>
              <w:fldChar w:fldCharType="begin"/>
            </w:r>
            <w:r>
              <w:rPr>
                <w:noProof/>
                <w:webHidden/>
              </w:rPr>
              <w:instrText xml:space="preserve"> PAGEREF _Toc139472005 \h </w:instrText>
            </w:r>
          </w:ins>
          <w:r>
            <w:rPr>
              <w:noProof/>
              <w:webHidden/>
            </w:rPr>
          </w:r>
          <w:r>
            <w:rPr>
              <w:noProof/>
              <w:webHidden/>
            </w:rPr>
            <w:fldChar w:fldCharType="separate"/>
          </w:r>
          <w:ins w:id="9" w:author="Justin Bracci" w:date="2023-07-09T18:02:00Z">
            <w:r w:rsidR="00CB7A11">
              <w:rPr>
                <w:noProof/>
                <w:webHidden/>
              </w:rPr>
              <w:t>4</w:t>
            </w:r>
          </w:ins>
          <w:ins w:id="10" w:author="Justin Bracci" w:date="2023-07-05T17:52:00Z">
            <w:r>
              <w:rPr>
                <w:noProof/>
                <w:webHidden/>
              </w:rPr>
              <w:fldChar w:fldCharType="end"/>
            </w:r>
            <w:r w:rsidRPr="000E6F1C">
              <w:rPr>
                <w:rStyle w:val="Hyperlink"/>
                <w:noProof/>
              </w:rPr>
              <w:fldChar w:fldCharType="end"/>
            </w:r>
          </w:ins>
        </w:p>
        <w:p w14:paraId="7B471A26" w14:textId="7BD1C965" w:rsidR="00551FB8" w:rsidRDefault="00551FB8" w:rsidP="00877660">
          <w:pPr>
            <w:pStyle w:val="TOC2"/>
            <w:rPr>
              <w:ins w:id="11" w:author="Justin Bracci" w:date="2023-07-05T17:52:00Z"/>
              <w:rFonts w:asciiTheme="minorHAnsi" w:eastAsiaTheme="minorEastAsia" w:hAnsiTheme="minorHAnsi"/>
              <w:noProof/>
              <w:kern w:val="2"/>
              <w14:ligatures w14:val="standardContextual"/>
            </w:rPr>
          </w:pPr>
          <w:ins w:id="12" w:author="Justin Bracci" w:date="2023-07-05T17:52:00Z">
            <w:r w:rsidRPr="000E6F1C">
              <w:rPr>
                <w:rStyle w:val="Hyperlink"/>
                <w:noProof/>
              </w:rPr>
              <w:fldChar w:fldCharType="begin"/>
            </w:r>
            <w:r w:rsidRPr="000E6F1C">
              <w:rPr>
                <w:rStyle w:val="Hyperlink"/>
                <w:noProof/>
              </w:rPr>
              <w:instrText xml:space="preserve"> </w:instrText>
            </w:r>
            <w:r>
              <w:rPr>
                <w:noProof/>
              </w:rPr>
              <w:instrText>HYPERLINK \l "_Toc139472006"</w:instrText>
            </w:r>
            <w:r w:rsidRPr="000E6F1C">
              <w:rPr>
                <w:rStyle w:val="Hyperlink"/>
                <w:noProof/>
              </w:rPr>
              <w:instrText xml:space="preserve"> </w:instrText>
            </w:r>
            <w:r w:rsidRPr="000E6F1C">
              <w:rPr>
                <w:rStyle w:val="Hyperlink"/>
                <w:noProof/>
              </w:rPr>
            </w:r>
            <w:r w:rsidRPr="000E6F1C">
              <w:rPr>
                <w:rStyle w:val="Hyperlink"/>
                <w:noProof/>
              </w:rPr>
              <w:fldChar w:fldCharType="separate"/>
            </w:r>
            <w:r w:rsidRPr="000E6F1C">
              <w:rPr>
                <w:rStyle w:val="Hyperlink"/>
                <w:noProof/>
              </w:rPr>
              <w:t>2.</w:t>
            </w:r>
            <w:r>
              <w:rPr>
                <w:rFonts w:asciiTheme="minorHAnsi" w:eastAsiaTheme="minorEastAsia" w:hAnsiTheme="minorHAnsi"/>
                <w:noProof/>
                <w:kern w:val="2"/>
                <w14:ligatures w14:val="standardContextual"/>
              </w:rPr>
              <w:tab/>
            </w:r>
            <w:r w:rsidRPr="000E6F1C">
              <w:rPr>
                <w:rStyle w:val="Hyperlink"/>
                <w:noProof/>
              </w:rPr>
              <w:t>Fossil-Based Hydrogen Production Mathematical Approach</w:t>
            </w:r>
            <w:r>
              <w:rPr>
                <w:noProof/>
                <w:webHidden/>
              </w:rPr>
              <w:tab/>
            </w:r>
            <w:r>
              <w:rPr>
                <w:noProof/>
                <w:webHidden/>
              </w:rPr>
              <w:fldChar w:fldCharType="begin"/>
            </w:r>
            <w:r>
              <w:rPr>
                <w:noProof/>
                <w:webHidden/>
              </w:rPr>
              <w:instrText xml:space="preserve"> PAGEREF _Toc139472006 \h </w:instrText>
            </w:r>
          </w:ins>
          <w:r>
            <w:rPr>
              <w:noProof/>
              <w:webHidden/>
            </w:rPr>
          </w:r>
          <w:r>
            <w:rPr>
              <w:noProof/>
              <w:webHidden/>
            </w:rPr>
            <w:fldChar w:fldCharType="separate"/>
          </w:r>
          <w:ins w:id="13" w:author="Justin Bracci" w:date="2023-07-09T18:02:00Z">
            <w:r w:rsidR="00CB7A11">
              <w:rPr>
                <w:noProof/>
                <w:webHidden/>
              </w:rPr>
              <w:t>8</w:t>
            </w:r>
          </w:ins>
          <w:ins w:id="14" w:author="Justin Bracci" w:date="2023-07-05T17:52:00Z">
            <w:r>
              <w:rPr>
                <w:noProof/>
                <w:webHidden/>
              </w:rPr>
              <w:fldChar w:fldCharType="end"/>
            </w:r>
            <w:r w:rsidRPr="000E6F1C">
              <w:rPr>
                <w:rStyle w:val="Hyperlink"/>
                <w:noProof/>
              </w:rPr>
              <w:fldChar w:fldCharType="end"/>
            </w:r>
          </w:ins>
        </w:p>
        <w:p w14:paraId="71C32474" w14:textId="4DDB941D" w:rsidR="00551FB8" w:rsidRDefault="00551FB8" w:rsidP="00877660">
          <w:pPr>
            <w:pStyle w:val="TOC2"/>
            <w:rPr>
              <w:ins w:id="15" w:author="Justin Bracci" w:date="2023-07-05T17:52:00Z"/>
              <w:rFonts w:asciiTheme="minorHAnsi" w:eastAsiaTheme="minorEastAsia" w:hAnsiTheme="minorHAnsi"/>
              <w:noProof/>
              <w:kern w:val="2"/>
              <w14:ligatures w14:val="standardContextual"/>
            </w:rPr>
          </w:pPr>
          <w:ins w:id="16" w:author="Justin Bracci" w:date="2023-07-05T17:52:00Z">
            <w:r w:rsidRPr="000E6F1C">
              <w:rPr>
                <w:rStyle w:val="Hyperlink"/>
                <w:noProof/>
              </w:rPr>
              <w:fldChar w:fldCharType="begin"/>
            </w:r>
            <w:r w:rsidRPr="000E6F1C">
              <w:rPr>
                <w:rStyle w:val="Hyperlink"/>
                <w:noProof/>
              </w:rPr>
              <w:instrText xml:space="preserve"> </w:instrText>
            </w:r>
            <w:r>
              <w:rPr>
                <w:noProof/>
              </w:rPr>
              <w:instrText>HYPERLINK \l "_Toc139472007"</w:instrText>
            </w:r>
            <w:r w:rsidRPr="000E6F1C">
              <w:rPr>
                <w:rStyle w:val="Hyperlink"/>
                <w:noProof/>
              </w:rPr>
              <w:instrText xml:space="preserve"> </w:instrText>
            </w:r>
            <w:r w:rsidRPr="000E6F1C">
              <w:rPr>
                <w:rStyle w:val="Hyperlink"/>
                <w:noProof/>
              </w:rPr>
            </w:r>
            <w:r w:rsidRPr="000E6F1C">
              <w:rPr>
                <w:rStyle w:val="Hyperlink"/>
                <w:noProof/>
              </w:rPr>
              <w:fldChar w:fldCharType="separate"/>
            </w:r>
            <w:r w:rsidRPr="000E6F1C">
              <w:rPr>
                <w:rStyle w:val="Hyperlink"/>
                <w:noProof/>
              </w:rPr>
              <w:t>3.</w:t>
            </w:r>
            <w:r>
              <w:rPr>
                <w:rFonts w:asciiTheme="minorHAnsi" w:eastAsiaTheme="minorEastAsia" w:hAnsiTheme="minorHAnsi"/>
                <w:noProof/>
                <w:kern w:val="2"/>
                <w14:ligatures w14:val="standardContextual"/>
              </w:rPr>
              <w:tab/>
            </w:r>
            <w:r w:rsidRPr="000E6F1C">
              <w:rPr>
                <w:rStyle w:val="Hyperlink"/>
                <w:noProof/>
              </w:rPr>
              <w:t>Electricity-Based Hydrogen Production Configuration and Data Table</w:t>
            </w:r>
            <w:r>
              <w:rPr>
                <w:noProof/>
                <w:webHidden/>
              </w:rPr>
              <w:tab/>
            </w:r>
            <w:r>
              <w:rPr>
                <w:noProof/>
                <w:webHidden/>
              </w:rPr>
              <w:fldChar w:fldCharType="begin"/>
            </w:r>
            <w:r>
              <w:rPr>
                <w:noProof/>
                <w:webHidden/>
              </w:rPr>
              <w:instrText xml:space="preserve"> PAGEREF _Toc139472007 \h </w:instrText>
            </w:r>
          </w:ins>
          <w:r>
            <w:rPr>
              <w:noProof/>
              <w:webHidden/>
            </w:rPr>
          </w:r>
          <w:r>
            <w:rPr>
              <w:noProof/>
              <w:webHidden/>
            </w:rPr>
            <w:fldChar w:fldCharType="separate"/>
          </w:r>
          <w:ins w:id="17" w:author="Justin Bracci" w:date="2023-07-09T18:02:00Z">
            <w:r w:rsidR="00CB7A11">
              <w:rPr>
                <w:noProof/>
                <w:webHidden/>
              </w:rPr>
              <w:t>9</w:t>
            </w:r>
          </w:ins>
          <w:ins w:id="18" w:author="Justin Bracci" w:date="2023-07-05T17:52:00Z">
            <w:r>
              <w:rPr>
                <w:noProof/>
                <w:webHidden/>
              </w:rPr>
              <w:fldChar w:fldCharType="end"/>
            </w:r>
            <w:r w:rsidRPr="000E6F1C">
              <w:rPr>
                <w:rStyle w:val="Hyperlink"/>
                <w:noProof/>
              </w:rPr>
              <w:fldChar w:fldCharType="end"/>
            </w:r>
          </w:ins>
        </w:p>
        <w:p w14:paraId="665A71B2" w14:textId="1E3750AD" w:rsidR="00551FB8" w:rsidRDefault="00551FB8" w:rsidP="00877660">
          <w:pPr>
            <w:pStyle w:val="TOC2"/>
            <w:rPr>
              <w:ins w:id="19" w:author="Justin Bracci" w:date="2023-07-05T17:52:00Z"/>
              <w:rFonts w:asciiTheme="minorHAnsi" w:eastAsiaTheme="minorEastAsia" w:hAnsiTheme="minorHAnsi"/>
              <w:noProof/>
              <w:kern w:val="2"/>
              <w14:ligatures w14:val="standardContextual"/>
            </w:rPr>
          </w:pPr>
          <w:ins w:id="20" w:author="Justin Bracci" w:date="2023-07-05T17:52:00Z">
            <w:r w:rsidRPr="000E6F1C">
              <w:rPr>
                <w:rStyle w:val="Hyperlink"/>
                <w:noProof/>
              </w:rPr>
              <w:fldChar w:fldCharType="begin"/>
            </w:r>
            <w:r w:rsidRPr="000E6F1C">
              <w:rPr>
                <w:rStyle w:val="Hyperlink"/>
                <w:noProof/>
              </w:rPr>
              <w:instrText xml:space="preserve"> </w:instrText>
            </w:r>
            <w:r>
              <w:rPr>
                <w:noProof/>
              </w:rPr>
              <w:instrText>HYPERLINK \l "_Toc139472008"</w:instrText>
            </w:r>
            <w:r w:rsidRPr="000E6F1C">
              <w:rPr>
                <w:rStyle w:val="Hyperlink"/>
                <w:noProof/>
              </w:rPr>
              <w:instrText xml:space="preserve"> </w:instrText>
            </w:r>
            <w:r w:rsidRPr="000E6F1C">
              <w:rPr>
                <w:rStyle w:val="Hyperlink"/>
                <w:noProof/>
              </w:rPr>
            </w:r>
            <w:r w:rsidRPr="000E6F1C">
              <w:rPr>
                <w:rStyle w:val="Hyperlink"/>
                <w:noProof/>
              </w:rPr>
              <w:fldChar w:fldCharType="separate"/>
            </w:r>
            <w:r w:rsidRPr="000E6F1C">
              <w:rPr>
                <w:rStyle w:val="Hyperlink"/>
                <w:noProof/>
              </w:rPr>
              <w:t>4.</w:t>
            </w:r>
            <w:r>
              <w:rPr>
                <w:rFonts w:asciiTheme="minorHAnsi" w:eastAsiaTheme="minorEastAsia" w:hAnsiTheme="minorHAnsi"/>
                <w:noProof/>
                <w:kern w:val="2"/>
                <w14:ligatures w14:val="standardContextual"/>
              </w:rPr>
              <w:tab/>
            </w:r>
            <w:r w:rsidRPr="000E6F1C">
              <w:rPr>
                <w:rStyle w:val="Hyperlink"/>
                <w:noProof/>
              </w:rPr>
              <w:t>Fossil-Based Hydrogen Production Configuration and Data Tables</w:t>
            </w:r>
            <w:r>
              <w:rPr>
                <w:noProof/>
                <w:webHidden/>
              </w:rPr>
              <w:tab/>
            </w:r>
            <w:r>
              <w:rPr>
                <w:noProof/>
                <w:webHidden/>
              </w:rPr>
              <w:fldChar w:fldCharType="begin"/>
            </w:r>
            <w:r>
              <w:rPr>
                <w:noProof/>
                <w:webHidden/>
              </w:rPr>
              <w:instrText xml:space="preserve"> PAGEREF _Toc139472008 \h </w:instrText>
            </w:r>
          </w:ins>
          <w:r>
            <w:rPr>
              <w:noProof/>
              <w:webHidden/>
            </w:rPr>
          </w:r>
          <w:r>
            <w:rPr>
              <w:noProof/>
              <w:webHidden/>
            </w:rPr>
            <w:fldChar w:fldCharType="separate"/>
          </w:r>
          <w:ins w:id="21" w:author="Justin Bracci" w:date="2023-07-09T18:02:00Z">
            <w:r w:rsidR="00CB7A11">
              <w:rPr>
                <w:noProof/>
                <w:webHidden/>
              </w:rPr>
              <w:t>11</w:t>
            </w:r>
          </w:ins>
          <w:ins w:id="22" w:author="Justin Bracci" w:date="2023-07-05T17:52:00Z">
            <w:r>
              <w:rPr>
                <w:noProof/>
                <w:webHidden/>
              </w:rPr>
              <w:fldChar w:fldCharType="end"/>
            </w:r>
            <w:r w:rsidRPr="000E6F1C">
              <w:rPr>
                <w:rStyle w:val="Hyperlink"/>
                <w:noProof/>
              </w:rPr>
              <w:fldChar w:fldCharType="end"/>
            </w:r>
          </w:ins>
        </w:p>
        <w:p w14:paraId="36C8A7BC" w14:textId="065DED0B" w:rsidR="00551FB8" w:rsidRDefault="00551FB8" w:rsidP="00877660">
          <w:pPr>
            <w:pStyle w:val="TOC2"/>
            <w:rPr>
              <w:ins w:id="23" w:author="Justin Bracci" w:date="2023-07-05T17:52:00Z"/>
              <w:rFonts w:asciiTheme="minorHAnsi" w:eastAsiaTheme="minorEastAsia" w:hAnsiTheme="minorHAnsi"/>
              <w:noProof/>
              <w:kern w:val="2"/>
              <w14:ligatures w14:val="standardContextual"/>
            </w:rPr>
          </w:pPr>
          <w:ins w:id="24" w:author="Justin Bracci" w:date="2023-07-05T17:52:00Z">
            <w:r w:rsidRPr="000E6F1C">
              <w:rPr>
                <w:rStyle w:val="Hyperlink"/>
                <w:noProof/>
              </w:rPr>
              <w:fldChar w:fldCharType="begin"/>
            </w:r>
            <w:r w:rsidRPr="000E6F1C">
              <w:rPr>
                <w:rStyle w:val="Hyperlink"/>
                <w:noProof/>
              </w:rPr>
              <w:instrText xml:space="preserve"> </w:instrText>
            </w:r>
            <w:r>
              <w:rPr>
                <w:noProof/>
              </w:rPr>
              <w:instrText>HYPERLINK \l "_Toc139472009"</w:instrText>
            </w:r>
            <w:r w:rsidRPr="000E6F1C">
              <w:rPr>
                <w:rStyle w:val="Hyperlink"/>
                <w:noProof/>
              </w:rPr>
              <w:instrText xml:space="preserve"> </w:instrText>
            </w:r>
            <w:r w:rsidRPr="000E6F1C">
              <w:rPr>
                <w:rStyle w:val="Hyperlink"/>
                <w:noProof/>
              </w:rPr>
            </w:r>
            <w:r w:rsidRPr="000E6F1C">
              <w:rPr>
                <w:rStyle w:val="Hyperlink"/>
                <w:noProof/>
              </w:rPr>
              <w:fldChar w:fldCharType="separate"/>
            </w:r>
            <w:r w:rsidRPr="000E6F1C">
              <w:rPr>
                <w:rStyle w:val="Hyperlink"/>
                <w:noProof/>
              </w:rPr>
              <w:t>5.</w:t>
            </w:r>
            <w:r>
              <w:rPr>
                <w:rFonts w:asciiTheme="minorHAnsi" w:eastAsiaTheme="minorEastAsia" w:hAnsiTheme="minorHAnsi"/>
                <w:noProof/>
                <w:kern w:val="2"/>
                <w14:ligatures w14:val="standardContextual"/>
              </w:rPr>
              <w:tab/>
            </w:r>
            <w:r w:rsidRPr="000E6F1C">
              <w:rPr>
                <w:rStyle w:val="Hyperlink"/>
                <w:noProof/>
              </w:rPr>
              <w:t>Electricity-Based Hydrogen Production Parameter Sensitivity Analysis</w:t>
            </w:r>
            <w:r>
              <w:rPr>
                <w:noProof/>
                <w:webHidden/>
              </w:rPr>
              <w:tab/>
            </w:r>
            <w:r>
              <w:rPr>
                <w:noProof/>
                <w:webHidden/>
              </w:rPr>
              <w:fldChar w:fldCharType="begin"/>
            </w:r>
            <w:r>
              <w:rPr>
                <w:noProof/>
                <w:webHidden/>
              </w:rPr>
              <w:instrText xml:space="preserve"> PAGEREF _Toc139472009 \h </w:instrText>
            </w:r>
          </w:ins>
          <w:r>
            <w:rPr>
              <w:noProof/>
              <w:webHidden/>
            </w:rPr>
          </w:r>
          <w:r>
            <w:rPr>
              <w:noProof/>
              <w:webHidden/>
            </w:rPr>
            <w:fldChar w:fldCharType="separate"/>
          </w:r>
          <w:ins w:id="25" w:author="Justin Bracci" w:date="2023-07-09T18:02:00Z">
            <w:r w:rsidR="00CB7A11">
              <w:rPr>
                <w:noProof/>
                <w:webHidden/>
              </w:rPr>
              <w:t>13</w:t>
            </w:r>
          </w:ins>
          <w:ins w:id="26" w:author="Justin Bracci" w:date="2023-07-05T17:52:00Z">
            <w:r>
              <w:rPr>
                <w:noProof/>
                <w:webHidden/>
              </w:rPr>
              <w:fldChar w:fldCharType="end"/>
            </w:r>
            <w:r w:rsidRPr="000E6F1C">
              <w:rPr>
                <w:rStyle w:val="Hyperlink"/>
                <w:noProof/>
              </w:rPr>
              <w:fldChar w:fldCharType="end"/>
            </w:r>
          </w:ins>
        </w:p>
        <w:p w14:paraId="4AD7AA9E" w14:textId="6EFF7D82" w:rsidR="00551FB8" w:rsidRDefault="00551FB8" w:rsidP="00877660">
          <w:pPr>
            <w:pStyle w:val="TOC2"/>
            <w:rPr>
              <w:ins w:id="27" w:author="Justin Bracci" w:date="2023-07-05T17:52:00Z"/>
              <w:rFonts w:asciiTheme="minorHAnsi" w:eastAsiaTheme="minorEastAsia" w:hAnsiTheme="minorHAnsi"/>
              <w:noProof/>
              <w:kern w:val="2"/>
              <w14:ligatures w14:val="standardContextual"/>
            </w:rPr>
          </w:pPr>
          <w:ins w:id="28" w:author="Justin Bracci" w:date="2023-07-05T17:52:00Z">
            <w:r w:rsidRPr="000E6F1C">
              <w:rPr>
                <w:rStyle w:val="Hyperlink"/>
                <w:noProof/>
              </w:rPr>
              <w:fldChar w:fldCharType="begin"/>
            </w:r>
            <w:r w:rsidRPr="000E6F1C">
              <w:rPr>
                <w:rStyle w:val="Hyperlink"/>
                <w:noProof/>
              </w:rPr>
              <w:instrText xml:space="preserve"> </w:instrText>
            </w:r>
            <w:r>
              <w:rPr>
                <w:noProof/>
              </w:rPr>
              <w:instrText>HYPERLINK \l "_Toc139472010"</w:instrText>
            </w:r>
            <w:r w:rsidRPr="000E6F1C">
              <w:rPr>
                <w:rStyle w:val="Hyperlink"/>
                <w:noProof/>
              </w:rPr>
              <w:instrText xml:space="preserve"> </w:instrText>
            </w:r>
            <w:r w:rsidRPr="000E6F1C">
              <w:rPr>
                <w:rStyle w:val="Hyperlink"/>
                <w:noProof/>
              </w:rPr>
            </w:r>
            <w:r w:rsidRPr="000E6F1C">
              <w:rPr>
                <w:rStyle w:val="Hyperlink"/>
                <w:noProof/>
              </w:rPr>
              <w:fldChar w:fldCharType="separate"/>
            </w:r>
            <w:r w:rsidRPr="000E6F1C">
              <w:rPr>
                <w:rStyle w:val="Hyperlink"/>
                <w:noProof/>
              </w:rPr>
              <w:t>6.</w:t>
            </w:r>
            <w:r>
              <w:rPr>
                <w:rFonts w:asciiTheme="minorHAnsi" w:eastAsiaTheme="minorEastAsia" w:hAnsiTheme="minorHAnsi"/>
                <w:noProof/>
                <w:kern w:val="2"/>
                <w14:ligatures w14:val="standardContextual"/>
              </w:rPr>
              <w:tab/>
            </w:r>
            <w:r w:rsidRPr="000E6F1C">
              <w:rPr>
                <w:rStyle w:val="Hyperlink"/>
                <w:noProof/>
              </w:rPr>
              <w:t>Fossil-Based Hydrogen Production Parameter Sensitivity Analysis</w:t>
            </w:r>
            <w:r>
              <w:rPr>
                <w:noProof/>
                <w:webHidden/>
              </w:rPr>
              <w:tab/>
            </w:r>
            <w:r>
              <w:rPr>
                <w:noProof/>
                <w:webHidden/>
              </w:rPr>
              <w:fldChar w:fldCharType="begin"/>
            </w:r>
            <w:r>
              <w:rPr>
                <w:noProof/>
                <w:webHidden/>
              </w:rPr>
              <w:instrText xml:space="preserve"> PAGEREF _Toc139472010 \h </w:instrText>
            </w:r>
          </w:ins>
          <w:r>
            <w:rPr>
              <w:noProof/>
              <w:webHidden/>
            </w:rPr>
          </w:r>
          <w:r>
            <w:rPr>
              <w:noProof/>
              <w:webHidden/>
            </w:rPr>
            <w:fldChar w:fldCharType="separate"/>
          </w:r>
          <w:ins w:id="29" w:author="Justin Bracci" w:date="2023-07-09T18:02:00Z">
            <w:r w:rsidR="00CB7A11">
              <w:rPr>
                <w:noProof/>
                <w:webHidden/>
              </w:rPr>
              <w:t>14</w:t>
            </w:r>
          </w:ins>
          <w:ins w:id="30" w:author="Justin Bracci" w:date="2023-07-05T17:52:00Z">
            <w:r>
              <w:rPr>
                <w:noProof/>
                <w:webHidden/>
              </w:rPr>
              <w:fldChar w:fldCharType="end"/>
            </w:r>
            <w:r w:rsidRPr="000E6F1C">
              <w:rPr>
                <w:rStyle w:val="Hyperlink"/>
                <w:noProof/>
              </w:rPr>
              <w:fldChar w:fldCharType="end"/>
            </w:r>
          </w:ins>
        </w:p>
        <w:p w14:paraId="4EB948A3" w14:textId="06442A6D" w:rsidR="00551FB8" w:rsidRDefault="00551FB8" w:rsidP="00877660">
          <w:pPr>
            <w:pStyle w:val="TOC2"/>
            <w:rPr>
              <w:ins w:id="31" w:author="Justin Bracci" w:date="2023-07-05T17:52:00Z"/>
              <w:rFonts w:asciiTheme="minorHAnsi" w:eastAsiaTheme="minorEastAsia" w:hAnsiTheme="minorHAnsi"/>
              <w:noProof/>
              <w:kern w:val="2"/>
              <w14:ligatures w14:val="standardContextual"/>
            </w:rPr>
          </w:pPr>
          <w:ins w:id="32" w:author="Justin Bracci" w:date="2023-07-05T17:52:00Z">
            <w:r w:rsidRPr="000E6F1C">
              <w:rPr>
                <w:rStyle w:val="Hyperlink"/>
                <w:noProof/>
              </w:rPr>
              <w:fldChar w:fldCharType="begin"/>
            </w:r>
            <w:r w:rsidRPr="000E6F1C">
              <w:rPr>
                <w:rStyle w:val="Hyperlink"/>
                <w:noProof/>
              </w:rPr>
              <w:instrText xml:space="preserve"> </w:instrText>
            </w:r>
            <w:r>
              <w:rPr>
                <w:noProof/>
              </w:rPr>
              <w:instrText>HYPERLINK \l "_Toc139472011"</w:instrText>
            </w:r>
            <w:r w:rsidRPr="000E6F1C">
              <w:rPr>
                <w:rStyle w:val="Hyperlink"/>
                <w:noProof/>
              </w:rPr>
              <w:instrText xml:space="preserve"> </w:instrText>
            </w:r>
            <w:r w:rsidRPr="000E6F1C">
              <w:rPr>
                <w:rStyle w:val="Hyperlink"/>
                <w:noProof/>
              </w:rPr>
            </w:r>
            <w:r w:rsidRPr="000E6F1C">
              <w:rPr>
                <w:rStyle w:val="Hyperlink"/>
                <w:noProof/>
              </w:rPr>
              <w:fldChar w:fldCharType="separate"/>
            </w:r>
            <w:r w:rsidRPr="000E6F1C">
              <w:rPr>
                <w:rStyle w:val="Hyperlink"/>
                <w:noProof/>
              </w:rPr>
              <w:t>7.</w:t>
            </w:r>
            <w:r>
              <w:rPr>
                <w:rFonts w:asciiTheme="minorHAnsi" w:eastAsiaTheme="minorEastAsia" w:hAnsiTheme="minorHAnsi"/>
                <w:noProof/>
                <w:kern w:val="2"/>
                <w14:ligatures w14:val="standardContextual"/>
              </w:rPr>
              <w:tab/>
            </w:r>
            <w:r w:rsidRPr="000E6F1C">
              <w:rPr>
                <w:rStyle w:val="Hyperlink"/>
                <w:noProof/>
              </w:rPr>
              <w:t>Next-Decade LCOH Input Parameter Sample Distributions for Error Bar Analysis</w:t>
            </w:r>
            <w:r>
              <w:rPr>
                <w:noProof/>
                <w:webHidden/>
              </w:rPr>
              <w:tab/>
            </w:r>
            <w:r>
              <w:rPr>
                <w:noProof/>
                <w:webHidden/>
              </w:rPr>
              <w:fldChar w:fldCharType="begin"/>
            </w:r>
            <w:r>
              <w:rPr>
                <w:noProof/>
                <w:webHidden/>
              </w:rPr>
              <w:instrText xml:space="preserve"> PAGEREF _Toc139472011 \h </w:instrText>
            </w:r>
          </w:ins>
          <w:r>
            <w:rPr>
              <w:noProof/>
              <w:webHidden/>
            </w:rPr>
          </w:r>
          <w:r>
            <w:rPr>
              <w:noProof/>
              <w:webHidden/>
            </w:rPr>
            <w:fldChar w:fldCharType="separate"/>
          </w:r>
          <w:ins w:id="33" w:author="Justin Bracci" w:date="2023-07-09T18:02:00Z">
            <w:r w:rsidR="00CB7A11">
              <w:rPr>
                <w:noProof/>
                <w:webHidden/>
              </w:rPr>
              <w:t>15</w:t>
            </w:r>
          </w:ins>
          <w:ins w:id="34" w:author="Justin Bracci" w:date="2023-07-05T17:52:00Z">
            <w:r>
              <w:rPr>
                <w:noProof/>
                <w:webHidden/>
              </w:rPr>
              <w:fldChar w:fldCharType="end"/>
            </w:r>
            <w:r w:rsidRPr="000E6F1C">
              <w:rPr>
                <w:rStyle w:val="Hyperlink"/>
                <w:noProof/>
              </w:rPr>
              <w:fldChar w:fldCharType="end"/>
            </w:r>
          </w:ins>
        </w:p>
        <w:p w14:paraId="35247BDE" w14:textId="7C8D9D6E" w:rsidR="00551FB8" w:rsidRDefault="00551FB8" w:rsidP="00877660">
          <w:pPr>
            <w:pStyle w:val="TOC2"/>
            <w:rPr>
              <w:ins w:id="35" w:author="Justin Bracci" w:date="2023-07-05T17:52:00Z"/>
              <w:rFonts w:asciiTheme="minorHAnsi" w:eastAsiaTheme="minorEastAsia" w:hAnsiTheme="minorHAnsi"/>
              <w:noProof/>
              <w:kern w:val="2"/>
              <w14:ligatures w14:val="standardContextual"/>
            </w:rPr>
          </w:pPr>
          <w:ins w:id="36" w:author="Justin Bracci" w:date="2023-07-05T17:52:00Z">
            <w:r w:rsidRPr="000E6F1C">
              <w:rPr>
                <w:rStyle w:val="Hyperlink"/>
                <w:noProof/>
              </w:rPr>
              <w:fldChar w:fldCharType="begin"/>
            </w:r>
            <w:r w:rsidRPr="000E6F1C">
              <w:rPr>
                <w:rStyle w:val="Hyperlink"/>
                <w:noProof/>
              </w:rPr>
              <w:instrText xml:space="preserve"> </w:instrText>
            </w:r>
            <w:r>
              <w:rPr>
                <w:noProof/>
              </w:rPr>
              <w:instrText>HYPERLINK \l "_Toc139472012"</w:instrText>
            </w:r>
            <w:r w:rsidRPr="000E6F1C">
              <w:rPr>
                <w:rStyle w:val="Hyperlink"/>
                <w:noProof/>
              </w:rPr>
              <w:instrText xml:space="preserve"> </w:instrText>
            </w:r>
            <w:r w:rsidRPr="000E6F1C">
              <w:rPr>
                <w:rStyle w:val="Hyperlink"/>
                <w:noProof/>
              </w:rPr>
            </w:r>
            <w:r w:rsidRPr="000E6F1C">
              <w:rPr>
                <w:rStyle w:val="Hyperlink"/>
                <w:noProof/>
              </w:rPr>
              <w:fldChar w:fldCharType="separate"/>
            </w:r>
            <w:r w:rsidRPr="000E6F1C">
              <w:rPr>
                <w:rStyle w:val="Hyperlink"/>
                <w:noProof/>
              </w:rPr>
              <w:t>8.</w:t>
            </w:r>
            <w:r>
              <w:rPr>
                <w:rFonts w:asciiTheme="minorHAnsi" w:eastAsiaTheme="minorEastAsia" w:hAnsiTheme="minorHAnsi"/>
                <w:noProof/>
                <w:kern w:val="2"/>
                <w14:ligatures w14:val="standardContextual"/>
              </w:rPr>
              <w:tab/>
            </w:r>
            <w:r w:rsidRPr="000E6F1C">
              <w:rPr>
                <w:rStyle w:val="Hyperlink"/>
                <w:noProof/>
              </w:rPr>
              <w:t>Next Decade Technology Hydrogen Production Pathway Emissions and LCOH Figures</w:t>
            </w:r>
            <w:r>
              <w:rPr>
                <w:noProof/>
                <w:webHidden/>
              </w:rPr>
              <w:tab/>
            </w:r>
            <w:r>
              <w:rPr>
                <w:noProof/>
                <w:webHidden/>
              </w:rPr>
              <w:fldChar w:fldCharType="begin"/>
            </w:r>
            <w:r>
              <w:rPr>
                <w:noProof/>
                <w:webHidden/>
              </w:rPr>
              <w:instrText xml:space="preserve"> PAGEREF _Toc139472012 \h </w:instrText>
            </w:r>
          </w:ins>
          <w:r>
            <w:rPr>
              <w:noProof/>
              <w:webHidden/>
            </w:rPr>
          </w:r>
          <w:r>
            <w:rPr>
              <w:noProof/>
              <w:webHidden/>
            </w:rPr>
            <w:fldChar w:fldCharType="separate"/>
          </w:r>
          <w:ins w:id="37" w:author="Justin Bracci" w:date="2023-07-09T18:02:00Z">
            <w:r w:rsidR="00CB7A11">
              <w:rPr>
                <w:noProof/>
                <w:webHidden/>
              </w:rPr>
              <w:t>17</w:t>
            </w:r>
          </w:ins>
          <w:ins w:id="38" w:author="Justin Bracci" w:date="2023-07-05T17:52:00Z">
            <w:r>
              <w:rPr>
                <w:noProof/>
                <w:webHidden/>
              </w:rPr>
              <w:fldChar w:fldCharType="end"/>
            </w:r>
            <w:r w:rsidRPr="000E6F1C">
              <w:rPr>
                <w:rStyle w:val="Hyperlink"/>
                <w:noProof/>
              </w:rPr>
              <w:fldChar w:fldCharType="end"/>
            </w:r>
          </w:ins>
        </w:p>
        <w:p w14:paraId="53B0C7A4" w14:textId="082B6CFC" w:rsidR="00551FB8" w:rsidRDefault="00551FB8" w:rsidP="00877660">
          <w:pPr>
            <w:pStyle w:val="TOC2"/>
            <w:rPr>
              <w:ins w:id="39" w:author="Justin Bracci" w:date="2023-07-05T17:52:00Z"/>
              <w:rFonts w:asciiTheme="minorHAnsi" w:eastAsiaTheme="minorEastAsia" w:hAnsiTheme="minorHAnsi"/>
              <w:noProof/>
              <w:kern w:val="2"/>
              <w14:ligatures w14:val="standardContextual"/>
            </w:rPr>
          </w:pPr>
          <w:ins w:id="40" w:author="Justin Bracci" w:date="2023-07-05T17:52:00Z">
            <w:r w:rsidRPr="000E6F1C">
              <w:rPr>
                <w:rStyle w:val="Hyperlink"/>
                <w:noProof/>
              </w:rPr>
              <w:fldChar w:fldCharType="begin"/>
            </w:r>
            <w:r w:rsidRPr="000E6F1C">
              <w:rPr>
                <w:rStyle w:val="Hyperlink"/>
                <w:noProof/>
              </w:rPr>
              <w:instrText xml:space="preserve"> </w:instrText>
            </w:r>
            <w:r>
              <w:rPr>
                <w:noProof/>
              </w:rPr>
              <w:instrText>HYPERLINK \l "_Toc139472013"</w:instrText>
            </w:r>
            <w:r w:rsidRPr="000E6F1C">
              <w:rPr>
                <w:rStyle w:val="Hyperlink"/>
                <w:noProof/>
              </w:rPr>
              <w:instrText xml:space="preserve"> </w:instrText>
            </w:r>
            <w:r w:rsidRPr="000E6F1C">
              <w:rPr>
                <w:rStyle w:val="Hyperlink"/>
                <w:noProof/>
              </w:rPr>
            </w:r>
            <w:r w:rsidRPr="000E6F1C">
              <w:rPr>
                <w:rStyle w:val="Hyperlink"/>
                <w:noProof/>
              </w:rPr>
              <w:fldChar w:fldCharType="separate"/>
            </w:r>
            <w:r w:rsidRPr="000E6F1C">
              <w:rPr>
                <w:rStyle w:val="Hyperlink"/>
                <w:noProof/>
              </w:rPr>
              <w:t>9.</w:t>
            </w:r>
            <w:r>
              <w:rPr>
                <w:rFonts w:asciiTheme="minorHAnsi" w:eastAsiaTheme="minorEastAsia" w:hAnsiTheme="minorHAnsi"/>
                <w:noProof/>
                <w:kern w:val="2"/>
                <w14:ligatures w14:val="standardContextual"/>
              </w:rPr>
              <w:tab/>
            </w:r>
            <w:r w:rsidRPr="000E6F1C">
              <w:rPr>
                <w:rStyle w:val="Hyperlink"/>
                <w:noProof/>
              </w:rPr>
              <w:t>Electricity-Based Hydrogen Production Pathway Operations Figures</w:t>
            </w:r>
            <w:r>
              <w:rPr>
                <w:noProof/>
                <w:webHidden/>
              </w:rPr>
              <w:tab/>
            </w:r>
            <w:r>
              <w:rPr>
                <w:noProof/>
                <w:webHidden/>
              </w:rPr>
              <w:fldChar w:fldCharType="begin"/>
            </w:r>
            <w:r>
              <w:rPr>
                <w:noProof/>
                <w:webHidden/>
              </w:rPr>
              <w:instrText xml:space="preserve"> PAGEREF _Toc139472013 \h </w:instrText>
            </w:r>
          </w:ins>
          <w:r>
            <w:rPr>
              <w:noProof/>
              <w:webHidden/>
            </w:rPr>
          </w:r>
          <w:r>
            <w:rPr>
              <w:noProof/>
              <w:webHidden/>
            </w:rPr>
            <w:fldChar w:fldCharType="separate"/>
          </w:r>
          <w:ins w:id="41" w:author="Justin Bracci" w:date="2023-07-09T18:02:00Z">
            <w:r w:rsidR="00CB7A11">
              <w:rPr>
                <w:noProof/>
                <w:webHidden/>
              </w:rPr>
              <w:t>18</w:t>
            </w:r>
          </w:ins>
          <w:ins w:id="42" w:author="Justin Bracci" w:date="2023-07-05T17:52:00Z">
            <w:r>
              <w:rPr>
                <w:noProof/>
                <w:webHidden/>
              </w:rPr>
              <w:fldChar w:fldCharType="end"/>
            </w:r>
            <w:r w:rsidRPr="000E6F1C">
              <w:rPr>
                <w:rStyle w:val="Hyperlink"/>
                <w:noProof/>
              </w:rPr>
              <w:fldChar w:fldCharType="end"/>
            </w:r>
          </w:ins>
        </w:p>
        <w:p w14:paraId="3FE7D02B" w14:textId="432DF200" w:rsidR="00551FB8" w:rsidRDefault="00551FB8" w:rsidP="00877660">
          <w:pPr>
            <w:pStyle w:val="TOC2"/>
            <w:rPr>
              <w:ins w:id="43" w:author="Justin Bracci" w:date="2023-07-05T17:52:00Z"/>
              <w:rFonts w:asciiTheme="minorHAnsi" w:eastAsiaTheme="minorEastAsia" w:hAnsiTheme="minorHAnsi"/>
              <w:noProof/>
              <w:kern w:val="2"/>
              <w14:ligatures w14:val="standardContextual"/>
            </w:rPr>
          </w:pPr>
          <w:ins w:id="44" w:author="Justin Bracci" w:date="2023-07-05T17:52:00Z">
            <w:r w:rsidRPr="000E6F1C">
              <w:rPr>
                <w:rStyle w:val="Hyperlink"/>
                <w:noProof/>
              </w:rPr>
              <w:fldChar w:fldCharType="begin"/>
            </w:r>
            <w:r w:rsidRPr="000E6F1C">
              <w:rPr>
                <w:rStyle w:val="Hyperlink"/>
                <w:noProof/>
              </w:rPr>
              <w:instrText xml:space="preserve"> </w:instrText>
            </w:r>
            <w:r>
              <w:rPr>
                <w:noProof/>
              </w:rPr>
              <w:instrText>HYPERLINK \l "_Toc139472014"</w:instrText>
            </w:r>
            <w:r w:rsidRPr="000E6F1C">
              <w:rPr>
                <w:rStyle w:val="Hyperlink"/>
                <w:noProof/>
              </w:rPr>
              <w:instrText xml:space="preserve"> </w:instrText>
            </w:r>
            <w:r w:rsidRPr="000E6F1C">
              <w:rPr>
                <w:rStyle w:val="Hyperlink"/>
                <w:noProof/>
              </w:rPr>
            </w:r>
            <w:r w:rsidRPr="000E6F1C">
              <w:rPr>
                <w:rStyle w:val="Hyperlink"/>
                <w:noProof/>
              </w:rPr>
              <w:fldChar w:fldCharType="separate"/>
            </w:r>
            <w:r w:rsidRPr="000E6F1C">
              <w:rPr>
                <w:rStyle w:val="Hyperlink"/>
                <w:noProof/>
              </w:rPr>
              <w:t>10.</w:t>
            </w:r>
            <w:r>
              <w:rPr>
                <w:rFonts w:asciiTheme="minorHAnsi" w:eastAsiaTheme="minorEastAsia" w:hAnsiTheme="minorHAnsi"/>
                <w:noProof/>
                <w:kern w:val="2"/>
                <w14:ligatures w14:val="standardContextual"/>
              </w:rPr>
              <w:tab/>
            </w:r>
            <w:r w:rsidRPr="000E6F1C">
              <w:rPr>
                <w:rStyle w:val="Hyperlink"/>
                <w:noProof/>
              </w:rPr>
              <w:t>LCOH Figures with Current and Mid-Century Timeframes</w:t>
            </w:r>
            <w:r>
              <w:rPr>
                <w:noProof/>
                <w:webHidden/>
              </w:rPr>
              <w:tab/>
            </w:r>
            <w:r>
              <w:rPr>
                <w:noProof/>
                <w:webHidden/>
              </w:rPr>
              <w:fldChar w:fldCharType="begin"/>
            </w:r>
            <w:r>
              <w:rPr>
                <w:noProof/>
                <w:webHidden/>
              </w:rPr>
              <w:instrText xml:space="preserve"> PAGEREF _Toc139472014 \h </w:instrText>
            </w:r>
          </w:ins>
          <w:r>
            <w:rPr>
              <w:noProof/>
              <w:webHidden/>
            </w:rPr>
          </w:r>
          <w:r>
            <w:rPr>
              <w:noProof/>
              <w:webHidden/>
            </w:rPr>
            <w:fldChar w:fldCharType="separate"/>
          </w:r>
          <w:ins w:id="45" w:author="Justin Bracci" w:date="2023-07-09T18:02:00Z">
            <w:r w:rsidR="00CB7A11">
              <w:rPr>
                <w:noProof/>
                <w:webHidden/>
              </w:rPr>
              <w:t>26</w:t>
            </w:r>
          </w:ins>
          <w:ins w:id="46" w:author="Justin Bracci" w:date="2023-07-05T17:52:00Z">
            <w:r>
              <w:rPr>
                <w:noProof/>
                <w:webHidden/>
              </w:rPr>
              <w:fldChar w:fldCharType="end"/>
            </w:r>
            <w:r w:rsidRPr="000E6F1C">
              <w:rPr>
                <w:rStyle w:val="Hyperlink"/>
                <w:noProof/>
              </w:rPr>
              <w:fldChar w:fldCharType="end"/>
            </w:r>
          </w:ins>
        </w:p>
        <w:p w14:paraId="3B29E98C" w14:textId="5AE7FB68" w:rsidR="00551FB8" w:rsidRDefault="00551FB8" w:rsidP="00877660">
          <w:pPr>
            <w:pStyle w:val="TOC2"/>
            <w:rPr>
              <w:ins w:id="47" w:author="Justin Bracci" w:date="2023-07-05T17:52:00Z"/>
              <w:rFonts w:asciiTheme="minorHAnsi" w:eastAsiaTheme="minorEastAsia" w:hAnsiTheme="minorHAnsi"/>
              <w:noProof/>
              <w:kern w:val="2"/>
              <w14:ligatures w14:val="standardContextual"/>
            </w:rPr>
          </w:pPr>
          <w:ins w:id="48" w:author="Justin Bracci" w:date="2023-07-05T17:52:00Z">
            <w:r w:rsidRPr="000E6F1C">
              <w:rPr>
                <w:rStyle w:val="Hyperlink"/>
                <w:noProof/>
              </w:rPr>
              <w:fldChar w:fldCharType="begin"/>
            </w:r>
            <w:r w:rsidRPr="000E6F1C">
              <w:rPr>
                <w:rStyle w:val="Hyperlink"/>
                <w:noProof/>
              </w:rPr>
              <w:instrText xml:space="preserve"> </w:instrText>
            </w:r>
            <w:r>
              <w:rPr>
                <w:noProof/>
              </w:rPr>
              <w:instrText>HYPERLINK \l "_Toc139472017"</w:instrText>
            </w:r>
            <w:r w:rsidRPr="000E6F1C">
              <w:rPr>
                <w:rStyle w:val="Hyperlink"/>
                <w:noProof/>
              </w:rPr>
              <w:instrText xml:space="preserve"> </w:instrText>
            </w:r>
            <w:r w:rsidRPr="000E6F1C">
              <w:rPr>
                <w:rStyle w:val="Hyperlink"/>
                <w:noProof/>
              </w:rPr>
            </w:r>
            <w:r w:rsidRPr="000E6F1C">
              <w:rPr>
                <w:rStyle w:val="Hyperlink"/>
                <w:noProof/>
              </w:rPr>
              <w:fldChar w:fldCharType="separate"/>
            </w:r>
            <w:r w:rsidRPr="000E6F1C">
              <w:rPr>
                <w:rStyle w:val="Hyperlink"/>
                <w:noProof/>
              </w:rPr>
              <w:t>11.</w:t>
            </w:r>
            <w:r>
              <w:rPr>
                <w:rFonts w:asciiTheme="minorHAnsi" w:eastAsiaTheme="minorEastAsia" w:hAnsiTheme="minorHAnsi"/>
                <w:noProof/>
                <w:kern w:val="2"/>
                <w14:ligatures w14:val="standardContextual"/>
              </w:rPr>
              <w:tab/>
            </w:r>
            <w:r w:rsidRPr="000E6F1C">
              <w:rPr>
                <w:rStyle w:val="Hyperlink"/>
                <w:noProof/>
              </w:rPr>
              <w:t>Inflation Reduction Act Analysis with Current Technology Timeframe</w:t>
            </w:r>
            <w:r>
              <w:rPr>
                <w:noProof/>
                <w:webHidden/>
              </w:rPr>
              <w:tab/>
            </w:r>
            <w:r>
              <w:rPr>
                <w:noProof/>
                <w:webHidden/>
              </w:rPr>
              <w:fldChar w:fldCharType="begin"/>
            </w:r>
            <w:r>
              <w:rPr>
                <w:noProof/>
                <w:webHidden/>
              </w:rPr>
              <w:instrText xml:space="preserve"> PAGEREF _Toc139472017 \h </w:instrText>
            </w:r>
          </w:ins>
          <w:r>
            <w:rPr>
              <w:noProof/>
              <w:webHidden/>
            </w:rPr>
          </w:r>
          <w:r>
            <w:rPr>
              <w:noProof/>
              <w:webHidden/>
            </w:rPr>
            <w:fldChar w:fldCharType="separate"/>
          </w:r>
          <w:ins w:id="49" w:author="Justin Bracci" w:date="2023-07-09T18:02:00Z">
            <w:r w:rsidR="00CB7A11">
              <w:rPr>
                <w:noProof/>
                <w:webHidden/>
              </w:rPr>
              <w:t>28</w:t>
            </w:r>
          </w:ins>
          <w:ins w:id="50" w:author="Justin Bracci" w:date="2023-07-05T17:52:00Z">
            <w:r>
              <w:rPr>
                <w:noProof/>
                <w:webHidden/>
              </w:rPr>
              <w:fldChar w:fldCharType="end"/>
            </w:r>
            <w:r w:rsidRPr="000E6F1C">
              <w:rPr>
                <w:rStyle w:val="Hyperlink"/>
                <w:noProof/>
              </w:rPr>
              <w:fldChar w:fldCharType="end"/>
            </w:r>
          </w:ins>
        </w:p>
        <w:p w14:paraId="51F1773A" w14:textId="4AB20980" w:rsidR="00551FB8" w:rsidRDefault="00551FB8" w:rsidP="00877660">
          <w:pPr>
            <w:pStyle w:val="TOC2"/>
            <w:rPr>
              <w:ins w:id="51" w:author="Justin Bracci" w:date="2023-07-05T17:52:00Z"/>
              <w:rFonts w:asciiTheme="minorHAnsi" w:eastAsiaTheme="minorEastAsia" w:hAnsiTheme="minorHAnsi"/>
              <w:noProof/>
              <w:kern w:val="2"/>
              <w14:ligatures w14:val="standardContextual"/>
            </w:rPr>
          </w:pPr>
          <w:ins w:id="52" w:author="Justin Bracci" w:date="2023-07-05T17:52:00Z">
            <w:r w:rsidRPr="000E6F1C">
              <w:rPr>
                <w:rStyle w:val="Hyperlink"/>
                <w:noProof/>
              </w:rPr>
              <w:fldChar w:fldCharType="begin"/>
            </w:r>
            <w:r w:rsidRPr="000E6F1C">
              <w:rPr>
                <w:rStyle w:val="Hyperlink"/>
                <w:noProof/>
              </w:rPr>
              <w:instrText xml:space="preserve"> </w:instrText>
            </w:r>
            <w:r>
              <w:rPr>
                <w:noProof/>
              </w:rPr>
              <w:instrText>HYPERLINK \l "_Toc139472018"</w:instrText>
            </w:r>
            <w:r w:rsidRPr="000E6F1C">
              <w:rPr>
                <w:rStyle w:val="Hyperlink"/>
                <w:noProof/>
              </w:rPr>
              <w:instrText xml:space="preserve"> </w:instrText>
            </w:r>
            <w:r w:rsidRPr="000E6F1C">
              <w:rPr>
                <w:rStyle w:val="Hyperlink"/>
                <w:noProof/>
              </w:rPr>
            </w:r>
            <w:r w:rsidRPr="000E6F1C">
              <w:rPr>
                <w:rStyle w:val="Hyperlink"/>
                <w:noProof/>
              </w:rPr>
              <w:fldChar w:fldCharType="separate"/>
            </w:r>
            <w:r w:rsidRPr="000E6F1C">
              <w:rPr>
                <w:rStyle w:val="Hyperlink"/>
                <w:noProof/>
              </w:rPr>
              <w:t>References</w:t>
            </w:r>
            <w:r>
              <w:rPr>
                <w:noProof/>
                <w:webHidden/>
              </w:rPr>
              <w:tab/>
            </w:r>
            <w:r>
              <w:rPr>
                <w:noProof/>
                <w:webHidden/>
              </w:rPr>
              <w:fldChar w:fldCharType="begin"/>
            </w:r>
            <w:r>
              <w:rPr>
                <w:noProof/>
                <w:webHidden/>
              </w:rPr>
              <w:instrText xml:space="preserve"> PAGEREF _Toc139472018 \h </w:instrText>
            </w:r>
          </w:ins>
          <w:r>
            <w:rPr>
              <w:noProof/>
              <w:webHidden/>
            </w:rPr>
          </w:r>
          <w:r>
            <w:rPr>
              <w:noProof/>
              <w:webHidden/>
            </w:rPr>
            <w:fldChar w:fldCharType="separate"/>
          </w:r>
          <w:ins w:id="53" w:author="Justin Bracci" w:date="2023-07-09T18:02:00Z">
            <w:r w:rsidR="00CB7A11">
              <w:rPr>
                <w:noProof/>
                <w:webHidden/>
              </w:rPr>
              <w:t>30</w:t>
            </w:r>
          </w:ins>
          <w:ins w:id="54" w:author="Justin Bracci" w:date="2023-07-05T17:52:00Z">
            <w:r>
              <w:rPr>
                <w:noProof/>
                <w:webHidden/>
              </w:rPr>
              <w:fldChar w:fldCharType="end"/>
            </w:r>
            <w:r w:rsidRPr="000E6F1C">
              <w:rPr>
                <w:rStyle w:val="Hyperlink"/>
                <w:noProof/>
              </w:rPr>
              <w:fldChar w:fldCharType="end"/>
            </w:r>
          </w:ins>
        </w:p>
        <w:p w14:paraId="11324E1A" w14:textId="3777BDF8" w:rsidR="00745353" w:rsidDel="000F3DA8" w:rsidRDefault="00745353">
          <w:pPr>
            <w:pStyle w:val="TOC1"/>
            <w:rPr>
              <w:del w:id="55" w:author="Justin Bracci" w:date="2023-06-21T20:10:00Z"/>
              <w:rFonts w:asciiTheme="minorHAnsi" w:eastAsiaTheme="minorEastAsia" w:hAnsiTheme="minorHAnsi"/>
              <w:noProof/>
            </w:rPr>
          </w:pPr>
          <w:del w:id="56" w:author="Justin Bracci" w:date="2023-06-21T20:10:00Z">
            <w:r w:rsidRPr="000F3DA8" w:rsidDel="000F3DA8">
              <w:rPr>
                <w:rPrChange w:id="57" w:author="Justin Bracci" w:date="2023-06-21T20:10:00Z">
                  <w:rPr>
                    <w:rStyle w:val="Hyperlink"/>
                    <w:noProof/>
                  </w:rPr>
                </w:rPrChange>
              </w:rPr>
              <w:delText>Supplemental Information</w:delText>
            </w:r>
            <w:r w:rsidDel="000F3DA8">
              <w:rPr>
                <w:noProof/>
                <w:webHidden/>
              </w:rPr>
              <w:tab/>
              <w:delText>1</w:delText>
            </w:r>
          </w:del>
        </w:p>
        <w:p w14:paraId="51EAED6C" w14:textId="4981FD90" w:rsidR="00745353" w:rsidDel="000F3DA8" w:rsidRDefault="00745353">
          <w:pPr>
            <w:pStyle w:val="TOC2"/>
            <w:tabs>
              <w:tab w:val="left" w:pos="660"/>
            </w:tabs>
            <w:rPr>
              <w:del w:id="58" w:author="Justin Bracci" w:date="2023-06-21T20:10:00Z"/>
              <w:rFonts w:asciiTheme="minorHAnsi" w:eastAsiaTheme="minorEastAsia" w:hAnsiTheme="minorHAnsi"/>
              <w:noProof/>
            </w:rPr>
          </w:pPr>
          <w:del w:id="59" w:author="Justin Bracci" w:date="2023-06-21T20:10:00Z">
            <w:r w:rsidRPr="000F3DA8" w:rsidDel="000F3DA8">
              <w:rPr>
                <w:rPrChange w:id="60" w:author="Justin Bracci" w:date="2023-06-21T20:10:00Z">
                  <w:rPr>
                    <w:rStyle w:val="Hyperlink"/>
                    <w:noProof/>
                  </w:rPr>
                </w:rPrChange>
              </w:rPr>
              <w:delText>1.</w:delText>
            </w:r>
            <w:r w:rsidDel="000F3DA8">
              <w:rPr>
                <w:rFonts w:asciiTheme="minorHAnsi" w:eastAsiaTheme="minorEastAsia" w:hAnsiTheme="minorHAnsi"/>
                <w:noProof/>
              </w:rPr>
              <w:tab/>
            </w:r>
            <w:r w:rsidRPr="000F3DA8" w:rsidDel="000F3DA8">
              <w:rPr>
                <w:rPrChange w:id="61" w:author="Justin Bracci" w:date="2023-06-21T20:10:00Z">
                  <w:rPr>
                    <w:rStyle w:val="Hyperlink"/>
                    <w:noProof/>
                  </w:rPr>
                </w:rPrChange>
              </w:rPr>
              <w:delText>Electricity-Based Hydrogen Production Mathematical Approach</w:delText>
            </w:r>
            <w:r w:rsidDel="000F3DA8">
              <w:rPr>
                <w:noProof/>
                <w:webHidden/>
              </w:rPr>
              <w:tab/>
              <w:delText>5</w:delText>
            </w:r>
          </w:del>
        </w:p>
        <w:p w14:paraId="3CA327FE" w14:textId="2D944343" w:rsidR="00745353" w:rsidDel="000F3DA8" w:rsidRDefault="00745353">
          <w:pPr>
            <w:pStyle w:val="TOC2"/>
            <w:tabs>
              <w:tab w:val="left" w:pos="660"/>
            </w:tabs>
            <w:rPr>
              <w:del w:id="62" w:author="Justin Bracci" w:date="2023-06-21T20:10:00Z"/>
              <w:rFonts w:asciiTheme="minorHAnsi" w:eastAsiaTheme="minorEastAsia" w:hAnsiTheme="minorHAnsi"/>
              <w:noProof/>
            </w:rPr>
          </w:pPr>
          <w:del w:id="63" w:author="Justin Bracci" w:date="2023-06-21T20:10:00Z">
            <w:r w:rsidRPr="000F3DA8" w:rsidDel="000F3DA8">
              <w:rPr>
                <w:rPrChange w:id="64" w:author="Justin Bracci" w:date="2023-06-21T20:10:00Z">
                  <w:rPr>
                    <w:rStyle w:val="Hyperlink"/>
                    <w:noProof/>
                  </w:rPr>
                </w:rPrChange>
              </w:rPr>
              <w:delText>2.</w:delText>
            </w:r>
            <w:r w:rsidDel="000F3DA8">
              <w:rPr>
                <w:rFonts w:asciiTheme="minorHAnsi" w:eastAsiaTheme="minorEastAsia" w:hAnsiTheme="minorHAnsi"/>
                <w:noProof/>
              </w:rPr>
              <w:tab/>
            </w:r>
            <w:r w:rsidRPr="000F3DA8" w:rsidDel="000F3DA8">
              <w:rPr>
                <w:rPrChange w:id="65" w:author="Justin Bracci" w:date="2023-06-21T20:10:00Z">
                  <w:rPr>
                    <w:rStyle w:val="Hyperlink"/>
                    <w:noProof/>
                  </w:rPr>
                </w:rPrChange>
              </w:rPr>
              <w:delText>Fossil-Based Hydrogen Production Mathematical Approach</w:delText>
            </w:r>
            <w:r w:rsidDel="000F3DA8">
              <w:rPr>
                <w:noProof/>
                <w:webHidden/>
              </w:rPr>
              <w:tab/>
              <w:delText>9</w:delText>
            </w:r>
          </w:del>
        </w:p>
        <w:p w14:paraId="5A421A5B" w14:textId="5EA65937" w:rsidR="00745353" w:rsidDel="000F3DA8" w:rsidRDefault="00745353">
          <w:pPr>
            <w:pStyle w:val="TOC2"/>
            <w:tabs>
              <w:tab w:val="left" w:pos="660"/>
            </w:tabs>
            <w:rPr>
              <w:del w:id="66" w:author="Justin Bracci" w:date="2023-06-21T20:10:00Z"/>
              <w:rFonts w:asciiTheme="minorHAnsi" w:eastAsiaTheme="minorEastAsia" w:hAnsiTheme="minorHAnsi"/>
              <w:noProof/>
            </w:rPr>
          </w:pPr>
          <w:del w:id="67" w:author="Justin Bracci" w:date="2023-06-21T20:10:00Z">
            <w:r w:rsidRPr="000F3DA8" w:rsidDel="000F3DA8">
              <w:rPr>
                <w:rPrChange w:id="68" w:author="Justin Bracci" w:date="2023-06-21T20:10:00Z">
                  <w:rPr>
                    <w:rStyle w:val="Hyperlink"/>
                    <w:noProof/>
                  </w:rPr>
                </w:rPrChange>
              </w:rPr>
              <w:delText>3.</w:delText>
            </w:r>
            <w:r w:rsidDel="000F3DA8">
              <w:rPr>
                <w:rFonts w:asciiTheme="minorHAnsi" w:eastAsiaTheme="minorEastAsia" w:hAnsiTheme="minorHAnsi"/>
                <w:noProof/>
              </w:rPr>
              <w:tab/>
            </w:r>
            <w:r w:rsidRPr="000F3DA8" w:rsidDel="000F3DA8">
              <w:rPr>
                <w:rPrChange w:id="69" w:author="Justin Bracci" w:date="2023-06-21T20:10:00Z">
                  <w:rPr>
                    <w:rStyle w:val="Hyperlink"/>
                    <w:noProof/>
                  </w:rPr>
                </w:rPrChange>
              </w:rPr>
              <w:delText>Electricity-Based Hydrogen Production Configuration and Data Table</w:delText>
            </w:r>
            <w:r w:rsidDel="000F3DA8">
              <w:rPr>
                <w:noProof/>
                <w:webHidden/>
              </w:rPr>
              <w:tab/>
              <w:delText>10</w:delText>
            </w:r>
          </w:del>
        </w:p>
        <w:p w14:paraId="34FA0228" w14:textId="603525A0" w:rsidR="00745353" w:rsidDel="000F3DA8" w:rsidRDefault="00745353">
          <w:pPr>
            <w:pStyle w:val="TOC2"/>
            <w:tabs>
              <w:tab w:val="left" w:pos="660"/>
            </w:tabs>
            <w:rPr>
              <w:del w:id="70" w:author="Justin Bracci" w:date="2023-06-21T20:10:00Z"/>
              <w:rFonts w:asciiTheme="minorHAnsi" w:eastAsiaTheme="minorEastAsia" w:hAnsiTheme="minorHAnsi"/>
              <w:noProof/>
            </w:rPr>
          </w:pPr>
          <w:del w:id="71" w:author="Justin Bracci" w:date="2023-06-21T20:10:00Z">
            <w:r w:rsidRPr="000F3DA8" w:rsidDel="000F3DA8">
              <w:rPr>
                <w:rPrChange w:id="72" w:author="Justin Bracci" w:date="2023-06-21T20:10:00Z">
                  <w:rPr>
                    <w:rStyle w:val="Hyperlink"/>
                    <w:noProof/>
                  </w:rPr>
                </w:rPrChange>
              </w:rPr>
              <w:delText>4.</w:delText>
            </w:r>
            <w:r w:rsidDel="000F3DA8">
              <w:rPr>
                <w:rFonts w:asciiTheme="minorHAnsi" w:eastAsiaTheme="minorEastAsia" w:hAnsiTheme="minorHAnsi"/>
                <w:noProof/>
              </w:rPr>
              <w:tab/>
            </w:r>
            <w:r w:rsidRPr="000F3DA8" w:rsidDel="000F3DA8">
              <w:rPr>
                <w:rPrChange w:id="73" w:author="Justin Bracci" w:date="2023-06-21T20:10:00Z">
                  <w:rPr>
                    <w:rStyle w:val="Hyperlink"/>
                    <w:noProof/>
                  </w:rPr>
                </w:rPrChange>
              </w:rPr>
              <w:delText>Fossil-Based Hydrogen Production Configuration and Data Tables</w:delText>
            </w:r>
            <w:r w:rsidDel="000F3DA8">
              <w:rPr>
                <w:noProof/>
                <w:webHidden/>
              </w:rPr>
              <w:tab/>
              <w:delText>11</w:delText>
            </w:r>
          </w:del>
        </w:p>
        <w:p w14:paraId="76317DFD" w14:textId="2F0BBBFF" w:rsidR="00745353" w:rsidDel="000F3DA8" w:rsidRDefault="00745353">
          <w:pPr>
            <w:pStyle w:val="TOC2"/>
            <w:tabs>
              <w:tab w:val="left" w:pos="660"/>
            </w:tabs>
            <w:rPr>
              <w:del w:id="74" w:author="Justin Bracci" w:date="2023-06-21T20:10:00Z"/>
              <w:rFonts w:asciiTheme="minorHAnsi" w:eastAsiaTheme="minorEastAsia" w:hAnsiTheme="minorHAnsi"/>
              <w:noProof/>
            </w:rPr>
          </w:pPr>
          <w:del w:id="75" w:author="Justin Bracci" w:date="2023-06-21T20:10:00Z">
            <w:r w:rsidRPr="000F3DA8" w:rsidDel="000F3DA8">
              <w:rPr>
                <w:rPrChange w:id="76" w:author="Justin Bracci" w:date="2023-06-21T20:10:00Z">
                  <w:rPr>
                    <w:rStyle w:val="Hyperlink"/>
                    <w:noProof/>
                  </w:rPr>
                </w:rPrChange>
              </w:rPr>
              <w:delText>5.</w:delText>
            </w:r>
            <w:r w:rsidDel="000F3DA8">
              <w:rPr>
                <w:rFonts w:asciiTheme="minorHAnsi" w:eastAsiaTheme="minorEastAsia" w:hAnsiTheme="minorHAnsi"/>
                <w:noProof/>
              </w:rPr>
              <w:tab/>
            </w:r>
            <w:r w:rsidRPr="000F3DA8" w:rsidDel="000F3DA8">
              <w:rPr>
                <w:rPrChange w:id="77" w:author="Justin Bracci" w:date="2023-06-21T20:10:00Z">
                  <w:rPr>
                    <w:rStyle w:val="Hyperlink"/>
                    <w:noProof/>
                  </w:rPr>
                </w:rPrChange>
              </w:rPr>
              <w:delText>Electricity-Based Hydrogen Production Parameter Sensitivity Analysis</w:delText>
            </w:r>
            <w:r w:rsidDel="000F3DA8">
              <w:rPr>
                <w:noProof/>
                <w:webHidden/>
              </w:rPr>
              <w:tab/>
              <w:delText>13</w:delText>
            </w:r>
          </w:del>
        </w:p>
        <w:p w14:paraId="63BB3B5C" w14:textId="6C0C602B" w:rsidR="00745353" w:rsidDel="000F3DA8" w:rsidRDefault="00745353">
          <w:pPr>
            <w:pStyle w:val="TOC2"/>
            <w:tabs>
              <w:tab w:val="left" w:pos="660"/>
            </w:tabs>
            <w:rPr>
              <w:del w:id="78" w:author="Justin Bracci" w:date="2023-06-21T20:10:00Z"/>
              <w:rFonts w:asciiTheme="minorHAnsi" w:eastAsiaTheme="minorEastAsia" w:hAnsiTheme="minorHAnsi"/>
              <w:noProof/>
            </w:rPr>
          </w:pPr>
          <w:del w:id="79" w:author="Justin Bracci" w:date="2023-06-21T20:10:00Z">
            <w:r w:rsidRPr="000F3DA8" w:rsidDel="000F3DA8">
              <w:rPr>
                <w:rPrChange w:id="80" w:author="Justin Bracci" w:date="2023-06-21T20:10:00Z">
                  <w:rPr>
                    <w:rStyle w:val="Hyperlink"/>
                    <w:noProof/>
                  </w:rPr>
                </w:rPrChange>
              </w:rPr>
              <w:delText>6.</w:delText>
            </w:r>
            <w:r w:rsidDel="000F3DA8">
              <w:rPr>
                <w:rFonts w:asciiTheme="minorHAnsi" w:eastAsiaTheme="minorEastAsia" w:hAnsiTheme="minorHAnsi"/>
                <w:noProof/>
              </w:rPr>
              <w:tab/>
            </w:r>
            <w:r w:rsidRPr="000F3DA8" w:rsidDel="000F3DA8">
              <w:rPr>
                <w:rPrChange w:id="81" w:author="Justin Bracci" w:date="2023-06-21T20:10:00Z">
                  <w:rPr>
                    <w:rStyle w:val="Hyperlink"/>
                    <w:noProof/>
                  </w:rPr>
                </w:rPrChange>
              </w:rPr>
              <w:delText>Fossil-Based Hydrogen Production Parameter Sensitivity Analysis</w:delText>
            </w:r>
            <w:r w:rsidDel="000F3DA8">
              <w:rPr>
                <w:noProof/>
                <w:webHidden/>
              </w:rPr>
              <w:tab/>
              <w:delText>14</w:delText>
            </w:r>
          </w:del>
        </w:p>
        <w:p w14:paraId="20E11A5B" w14:textId="5FC87910" w:rsidR="00745353" w:rsidDel="000F3DA8" w:rsidRDefault="00745353">
          <w:pPr>
            <w:pStyle w:val="TOC2"/>
            <w:tabs>
              <w:tab w:val="left" w:pos="660"/>
            </w:tabs>
            <w:rPr>
              <w:del w:id="82" w:author="Justin Bracci" w:date="2023-06-21T20:10:00Z"/>
              <w:rFonts w:asciiTheme="minorHAnsi" w:eastAsiaTheme="minorEastAsia" w:hAnsiTheme="minorHAnsi"/>
              <w:noProof/>
            </w:rPr>
          </w:pPr>
          <w:del w:id="83" w:author="Justin Bracci" w:date="2023-06-21T20:10:00Z">
            <w:r w:rsidRPr="000F3DA8" w:rsidDel="000F3DA8">
              <w:rPr>
                <w:rPrChange w:id="84" w:author="Justin Bracci" w:date="2023-06-21T20:10:00Z">
                  <w:rPr>
                    <w:rStyle w:val="Hyperlink"/>
                    <w:noProof/>
                  </w:rPr>
                </w:rPrChange>
              </w:rPr>
              <w:delText>7.</w:delText>
            </w:r>
            <w:r w:rsidDel="000F3DA8">
              <w:rPr>
                <w:rFonts w:asciiTheme="minorHAnsi" w:eastAsiaTheme="minorEastAsia" w:hAnsiTheme="minorHAnsi"/>
                <w:noProof/>
              </w:rPr>
              <w:tab/>
            </w:r>
            <w:r w:rsidRPr="000F3DA8" w:rsidDel="000F3DA8">
              <w:rPr>
                <w:rPrChange w:id="85" w:author="Justin Bracci" w:date="2023-06-21T20:10:00Z">
                  <w:rPr>
                    <w:rStyle w:val="Hyperlink"/>
                    <w:noProof/>
                  </w:rPr>
                </w:rPrChange>
              </w:rPr>
              <w:delText>Next-Decade LCOH Input Parameter Sample Distributions for Error Bar Analysis</w:delText>
            </w:r>
            <w:r w:rsidDel="000F3DA8">
              <w:rPr>
                <w:noProof/>
                <w:webHidden/>
              </w:rPr>
              <w:tab/>
              <w:delText>15</w:delText>
            </w:r>
          </w:del>
        </w:p>
        <w:p w14:paraId="76BCD80B" w14:textId="27F56CD1" w:rsidR="00745353" w:rsidDel="000F3DA8" w:rsidRDefault="00745353">
          <w:pPr>
            <w:pStyle w:val="TOC2"/>
            <w:tabs>
              <w:tab w:val="left" w:pos="660"/>
            </w:tabs>
            <w:rPr>
              <w:del w:id="86" w:author="Justin Bracci" w:date="2023-06-21T20:10:00Z"/>
              <w:rFonts w:asciiTheme="minorHAnsi" w:eastAsiaTheme="minorEastAsia" w:hAnsiTheme="minorHAnsi"/>
              <w:noProof/>
            </w:rPr>
          </w:pPr>
          <w:del w:id="87" w:author="Justin Bracci" w:date="2023-06-21T20:10:00Z">
            <w:r w:rsidRPr="000F3DA8" w:rsidDel="000F3DA8">
              <w:rPr>
                <w:rPrChange w:id="88" w:author="Justin Bracci" w:date="2023-06-21T20:10:00Z">
                  <w:rPr>
                    <w:rStyle w:val="Hyperlink"/>
                    <w:noProof/>
                  </w:rPr>
                </w:rPrChange>
              </w:rPr>
              <w:delText>8.</w:delText>
            </w:r>
            <w:r w:rsidDel="000F3DA8">
              <w:rPr>
                <w:rFonts w:asciiTheme="minorHAnsi" w:eastAsiaTheme="minorEastAsia" w:hAnsiTheme="minorHAnsi"/>
                <w:noProof/>
              </w:rPr>
              <w:tab/>
            </w:r>
            <w:r w:rsidRPr="000F3DA8" w:rsidDel="000F3DA8">
              <w:rPr>
                <w:rPrChange w:id="89" w:author="Justin Bracci" w:date="2023-06-21T20:10:00Z">
                  <w:rPr>
                    <w:rStyle w:val="Hyperlink"/>
                    <w:noProof/>
                  </w:rPr>
                </w:rPrChange>
              </w:rPr>
              <w:delText>Next Decade Technology Hydrogen Production Pathway Emissions and LCOH Figures</w:delText>
            </w:r>
            <w:r w:rsidDel="000F3DA8">
              <w:rPr>
                <w:noProof/>
                <w:webHidden/>
              </w:rPr>
              <w:tab/>
              <w:delText>16</w:delText>
            </w:r>
          </w:del>
        </w:p>
        <w:p w14:paraId="45B906AC" w14:textId="5B2EA23A" w:rsidR="00745353" w:rsidDel="000F3DA8" w:rsidRDefault="00745353">
          <w:pPr>
            <w:pStyle w:val="TOC2"/>
            <w:tabs>
              <w:tab w:val="left" w:pos="660"/>
            </w:tabs>
            <w:rPr>
              <w:del w:id="90" w:author="Justin Bracci" w:date="2023-06-21T20:10:00Z"/>
              <w:rFonts w:asciiTheme="minorHAnsi" w:eastAsiaTheme="minorEastAsia" w:hAnsiTheme="minorHAnsi"/>
              <w:noProof/>
            </w:rPr>
          </w:pPr>
          <w:del w:id="91" w:author="Justin Bracci" w:date="2023-06-21T20:10:00Z">
            <w:r w:rsidRPr="000F3DA8" w:rsidDel="000F3DA8">
              <w:rPr>
                <w:rPrChange w:id="92" w:author="Justin Bracci" w:date="2023-06-21T20:10:00Z">
                  <w:rPr>
                    <w:rStyle w:val="Hyperlink"/>
                    <w:noProof/>
                  </w:rPr>
                </w:rPrChange>
              </w:rPr>
              <w:delText>9.</w:delText>
            </w:r>
            <w:r w:rsidDel="000F3DA8">
              <w:rPr>
                <w:rFonts w:asciiTheme="minorHAnsi" w:eastAsiaTheme="minorEastAsia" w:hAnsiTheme="minorHAnsi"/>
                <w:noProof/>
              </w:rPr>
              <w:tab/>
            </w:r>
            <w:r w:rsidRPr="000F3DA8" w:rsidDel="000F3DA8">
              <w:rPr>
                <w:rPrChange w:id="93" w:author="Justin Bracci" w:date="2023-06-21T20:10:00Z">
                  <w:rPr>
                    <w:rStyle w:val="Hyperlink"/>
                    <w:noProof/>
                  </w:rPr>
                </w:rPrChange>
              </w:rPr>
              <w:delText>Next Decade Technology, Electricity-Based Hydrogen Production Pathway Operations Figures</w:delText>
            </w:r>
            <w:r w:rsidDel="000F3DA8">
              <w:rPr>
                <w:noProof/>
                <w:webHidden/>
              </w:rPr>
              <w:tab/>
              <w:delText>18</w:delText>
            </w:r>
          </w:del>
        </w:p>
        <w:p w14:paraId="6641C4E1" w14:textId="2222F16B" w:rsidR="00745353" w:rsidDel="000F3DA8" w:rsidRDefault="00745353" w:rsidP="00013A34">
          <w:pPr>
            <w:pStyle w:val="TOC2"/>
            <w:tabs>
              <w:tab w:val="left" w:pos="630"/>
            </w:tabs>
            <w:rPr>
              <w:del w:id="94" w:author="Justin Bracci" w:date="2023-06-21T20:10:00Z"/>
              <w:rFonts w:asciiTheme="minorHAnsi" w:eastAsiaTheme="minorEastAsia" w:hAnsiTheme="minorHAnsi"/>
              <w:noProof/>
            </w:rPr>
          </w:pPr>
          <w:del w:id="95" w:author="Justin Bracci" w:date="2023-06-21T20:10:00Z">
            <w:r w:rsidRPr="000F3DA8" w:rsidDel="000F3DA8">
              <w:rPr>
                <w:rPrChange w:id="96" w:author="Justin Bracci" w:date="2023-06-21T20:10:00Z">
                  <w:rPr>
                    <w:rStyle w:val="Hyperlink"/>
                    <w:noProof/>
                  </w:rPr>
                </w:rPrChange>
              </w:rPr>
              <w:delText>10.</w:delText>
            </w:r>
            <w:r w:rsidDel="000F3DA8">
              <w:rPr>
                <w:rFonts w:asciiTheme="minorHAnsi" w:eastAsiaTheme="minorEastAsia" w:hAnsiTheme="minorHAnsi"/>
                <w:noProof/>
              </w:rPr>
              <w:tab/>
            </w:r>
            <w:r w:rsidRPr="000F3DA8" w:rsidDel="000F3DA8">
              <w:rPr>
                <w:rPrChange w:id="97" w:author="Justin Bracci" w:date="2023-06-21T20:10:00Z">
                  <w:rPr>
                    <w:rStyle w:val="Hyperlink"/>
                    <w:noProof/>
                  </w:rPr>
                </w:rPrChange>
              </w:rPr>
              <w:delText>Current and Mid-Century LCOH Figures</w:delText>
            </w:r>
            <w:r w:rsidDel="000F3DA8">
              <w:rPr>
                <w:noProof/>
                <w:webHidden/>
              </w:rPr>
              <w:tab/>
              <w:delText>26</w:delText>
            </w:r>
          </w:del>
        </w:p>
        <w:p w14:paraId="042AE820" w14:textId="605E991B" w:rsidR="00745353" w:rsidDel="000F3DA8" w:rsidRDefault="00745353" w:rsidP="00013A34">
          <w:pPr>
            <w:pStyle w:val="TOC2"/>
            <w:tabs>
              <w:tab w:val="left" w:pos="630"/>
            </w:tabs>
            <w:rPr>
              <w:del w:id="98" w:author="Justin Bracci" w:date="2023-06-21T20:10:00Z"/>
              <w:rFonts w:asciiTheme="minorHAnsi" w:eastAsiaTheme="minorEastAsia" w:hAnsiTheme="minorHAnsi"/>
              <w:noProof/>
            </w:rPr>
          </w:pPr>
          <w:del w:id="99" w:author="Justin Bracci" w:date="2023-06-21T20:10:00Z">
            <w:r w:rsidRPr="000F3DA8" w:rsidDel="000F3DA8">
              <w:rPr>
                <w:rPrChange w:id="100" w:author="Justin Bracci" w:date="2023-06-21T20:10:00Z">
                  <w:rPr>
                    <w:rStyle w:val="Hyperlink"/>
                    <w:noProof/>
                  </w:rPr>
                </w:rPrChange>
              </w:rPr>
              <w:delText>11.</w:delText>
            </w:r>
            <w:r w:rsidDel="000F3DA8">
              <w:rPr>
                <w:rFonts w:asciiTheme="minorHAnsi" w:eastAsiaTheme="minorEastAsia" w:hAnsiTheme="minorHAnsi"/>
                <w:noProof/>
              </w:rPr>
              <w:tab/>
            </w:r>
            <w:r w:rsidRPr="000F3DA8" w:rsidDel="000F3DA8">
              <w:rPr>
                <w:rPrChange w:id="101" w:author="Justin Bracci" w:date="2023-06-21T20:10:00Z">
                  <w:rPr>
                    <w:rStyle w:val="Hyperlink"/>
                    <w:noProof/>
                  </w:rPr>
                </w:rPrChange>
              </w:rPr>
              <w:delText>Inflation Reduction Act Raw Data Tables</w:delText>
            </w:r>
            <w:r w:rsidDel="000F3DA8">
              <w:rPr>
                <w:noProof/>
                <w:webHidden/>
              </w:rPr>
              <w:tab/>
              <w:delText>27</w:delText>
            </w:r>
          </w:del>
        </w:p>
        <w:p w14:paraId="7D17B4D1" w14:textId="770B0732" w:rsidR="00745353" w:rsidDel="000F3DA8" w:rsidRDefault="00745353">
          <w:pPr>
            <w:pStyle w:val="TOC2"/>
            <w:rPr>
              <w:del w:id="102" w:author="Justin Bracci" w:date="2023-06-21T20:10:00Z"/>
              <w:rFonts w:asciiTheme="minorHAnsi" w:eastAsiaTheme="minorEastAsia" w:hAnsiTheme="minorHAnsi"/>
              <w:noProof/>
            </w:rPr>
          </w:pPr>
          <w:del w:id="103" w:author="Justin Bracci" w:date="2023-06-21T20:10:00Z">
            <w:r w:rsidRPr="000F3DA8" w:rsidDel="000F3DA8">
              <w:rPr>
                <w:rPrChange w:id="104" w:author="Justin Bracci" w:date="2023-06-21T20:10:00Z">
                  <w:rPr>
                    <w:rStyle w:val="Hyperlink"/>
                    <w:noProof/>
                  </w:rPr>
                </w:rPrChange>
              </w:rPr>
              <w:delText>References</w:delText>
            </w:r>
            <w:r w:rsidDel="000F3DA8">
              <w:rPr>
                <w:noProof/>
                <w:webHidden/>
              </w:rPr>
              <w:tab/>
              <w:delText>30</w:delText>
            </w:r>
          </w:del>
        </w:p>
        <w:p w14:paraId="3AD4F658" w14:textId="61EEFE67" w:rsidR="00116BD4" w:rsidRDefault="00116BD4">
          <w:r>
            <w:rPr>
              <w:b/>
              <w:bCs/>
              <w:noProof/>
            </w:rPr>
            <w:fldChar w:fldCharType="end"/>
          </w:r>
        </w:p>
      </w:sdtContent>
    </w:sdt>
    <w:p w14:paraId="491EEC4B" w14:textId="61EDF77E" w:rsidR="0084657B" w:rsidRDefault="0084657B" w:rsidP="0084657B">
      <w:pPr>
        <w:pStyle w:val="TableofFigures"/>
        <w:tabs>
          <w:tab w:val="right" w:leader="dot" w:pos="9350"/>
        </w:tabs>
        <w:spacing w:after="240"/>
        <w:rPr>
          <w:b/>
          <w:bCs/>
        </w:rPr>
      </w:pPr>
    </w:p>
    <w:p w14:paraId="013C800F" w14:textId="0909666A" w:rsidR="00534D5C" w:rsidRDefault="00534D5C" w:rsidP="00534D5C"/>
    <w:p w14:paraId="48AAB55E" w14:textId="57FCB9B7" w:rsidR="00534D5C" w:rsidRDefault="00534D5C" w:rsidP="00534D5C"/>
    <w:p w14:paraId="156D8C7B" w14:textId="26B30CD9" w:rsidR="00534D5C" w:rsidRDefault="00534D5C" w:rsidP="00534D5C"/>
    <w:p w14:paraId="3E00A338" w14:textId="398272A3" w:rsidR="00534D5C" w:rsidRDefault="00534D5C" w:rsidP="00534D5C"/>
    <w:p w14:paraId="5C74A224" w14:textId="017D317F" w:rsidR="00534D5C" w:rsidRDefault="00534D5C" w:rsidP="00534D5C"/>
    <w:p w14:paraId="3AE096A0" w14:textId="54FF4886" w:rsidR="00534D5C" w:rsidRDefault="00534D5C" w:rsidP="00534D5C"/>
    <w:p w14:paraId="608E1E29" w14:textId="4727F0CC" w:rsidR="00534D5C" w:rsidRDefault="00534D5C" w:rsidP="00534D5C"/>
    <w:p w14:paraId="624D9D25" w14:textId="569288E1" w:rsidR="00534D5C" w:rsidRDefault="00534D5C" w:rsidP="00534D5C"/>
    <w:p w14:paraId="4E9A03EB" w14:textId="05952298" w:rsidR="00534D5C" w:rsidRDefault="00534D5C" w:rsidP="00534D5C"/>
    <w:p w14:paraId="455CDAFD" w14:textId="1649F77A" w:rsidR="00534D5C" w:rsidRDefault="00534D5C" w:rsidP="00534D5C"/>
    <w:p w14:paraId="2EA7B573" w14:textId="72E8C41B" w:rsidR="00534D5C" w:rsidRDefault="00534D5C" w:rsidP="00534D5C"/>
    <w:p w14:paraId="1A005A7A" w14:textId="77777777" w:rsidR="00534D5C" w:rsidRPr="00534D5C" w:rsidRDefault="00534D5C" w:rsidP="00534D5C"/>
    <w:p w14:paraId="3F7E3B54" w14:textId="21CD41F7" w:rsidR="0084657B" w:rsidRPr="0084657B" w:rsidRDefault="0084657B" w:rsidP="00807304">
      <w:pPr>
        <w:pStyle w:val="TOCHeading"/>
      </w:pPr>
      <w:r>
        <w:lastRenderedPageBreak/>
        <w:t>Tables and Figures</w:t>
      </w:r>
    </w:p>
    <w:p w14:paraId="49B46055" w14:textId="4FB74003" w:rsidR="00551FB8" w:rsidRDefault="0025751B" w:rsidP="00551FB8">
      <w:pPr>
        <w:pStyle w:val="TableofFigures"/>
        <w:tabs>
          <w:tab w:val="right" w:leader="dot" w:pos="9350"/>
        </w:tabs>
        <w:rPr>
          <w:ins w:id="105" w:author="Justin Bracci" w:date="2023-07-05T17:52:00Z"/>
          <w:rFonts w:asciiTheme="minorHAnsi" w:eastAsiaTheme="minorEastAsia" w:hAnsiTheme="minorHAnsi"/>
          <w:noProof/>
          <w:kern w:val="2"/>
          <w14:ligatures w14:val="standardContextual"/>
        </w:rPr>
      </w:pPr>
      <w:r>
        <w:rPr>
          <w:b/>
          <w:bCs/>
        </w:rPr>
        <w:fldChar w:fldCharType="begin"/>
      </w:r>
      <w:r>
        <w:rPr>
          <w:b/>
          <w:bCs/>
        </w:rPr>
        <w:instrText xml:space="preserve"> TOC \t "Caption" \c </w:instrText>
      </w:r>
      <w:r>
        <w:rPr>
          <w:b/>
          <w:bCs/>
        </w:rPr>
        <w:fldChar w:fldCharType="separate"/>
      </w:r>
      <w:ins w:id="106" w:author="Justin Bracci" w:date="2023-07-05T17:52:00Z">
        <w:r w:rsidR="00551FB8">
          <w:rPr>
            <w:noProof/>
          </w:rPr>
          <w:t>Table S.1: Electricity-based hydrogen production model input parameters for current, next decade, and mid-century timeframes</w:t>
        </w:r>
        <w:r w:rsidR="00551FB8">
          <w:rPr>
            <w:noProof/>
          </w:rPr>
          <w:tab/>
        </w:r>
        <w:r w:rsidR="00551FB8">
          <w:rPr>
            <w:noProof/>
          </w:rPr>
          <w:fldChar w:fldCharType="begin"/>
        </w:r>
        <w:r w:rsidR="00551FB8">
          <w:rPr>
            <w:noProof/>
          </w:rPr>
          <w:instrText xml:space="preserve"> PAGEREF _Toc139471949 \h </w:instrText>
        </w:r>
      </w:ins>
      <w:r w:rsidR="00551FB8">
        <w:rPr>
          <w:noProof/>
        </w:rPr>
      </w:r>
      <w:r w:rsidR="00551FB8">
        <w:rPr>
          <w:noProof/>
        </w:rPr>
        <w:fldChar w:fldCharType="separate"/>
      </w:r>
      <w:ins w:id="107" w:author="Justin Bracci" w:date="2023-07-09T18:03:00Z">
        <w:r w:rsidR="00CB7A11">
          <w:rPr>
            <w:noProof/>
          </w:rPr>
          <w:t>11</w:t>
        </w:r>
      </w:ins>
      <w:ins w:id="108" w:author="Justin Bracci" w:date="2023-07-05T17:52:00Z">
        <w:r w:rsidR="00551FB8">
          <w:rPr>
            <w:noProof/>
          </w:rPr>
          <w:fldChar w:fldCharType="end"/>
        </w:r>
      </w:ins>
    </w:p>
    <w:p w14:paraId="27E0845B" w14:textId="08716384" w:rsidR="00551FB8" w:rsidRDefault="00551FB8">
      <w:pPr>
        <w:pStyle w:val="TableofFigures"/>
        <w:tabs>
          <w:tab w:val="right" w:leader="dot" w:pos="9350"/>
        </w:tabs>
        <w:rPr>
          <w:ins w:id="109" w:author="Justin Bracci" w:date="2023-07-05T17:52:00Z"/>
          <w:rFonts w:asciiTheme="minorHAnsi" w:eastAsiaTheme="minorEastAsia" w:hAnsiTheme="minorHAnsi"/>
          <w:noProof/>
          <w:kern w:val="2"/>
          <w14:ligatures w14:val="standardContextual"/>
        </w:rPr>
      </w:pPr>
      <w:ins w:id="110" w:author="Justin Bracci" w:date="2023-07-05T17:52:00Z">
        <w:r>
          <w:rPr>
            <w:noProof/>
          </w:rPr>
          <w:t>Table S.3: Fossil-based hydrogen production model input parameters</w:t>
        </w:r>
        <w:r>
          <w:rPr>
            <w:noProof/>
          </w:rPr>
          <w:tab/>
        </w:r>
        <w:r>
          <w:rPr>
            <w:noProof/>
          </w:rPr>
          <w:fldChar w:fldCharType="begin"/>
        </w:r>
        <w:r>
          <w:rPr>
            <w:noProof/>
          </w:rPr>
          <w:instrText xml:space="preserve"> PAGEREF _Toc139471950 \h </w:instrText>
        </w:r>
      </w:ins>
      <w:r>
        <w:rPr>
          <w:noProof/>
        </w:rPr>
      </w:r>
      <w:r>
        <w:rPr>
          <w:noProof/>
        </w:rPr>
        <w:fldChar w:fldCharType="separate"/>
      </w:r>
      <w:ins w:id="111" w:author="Justin Bracci" w:date="2023-07-09T18:03:00Z">
        <w:r w:rsidR="00CB7A11">
          <w:rPr>
            <w:noProof/>
          </w:rPr>
          <w:t>12</w:t>
        </w:r>
      </w:ins>
      <w:ins w:id="112" w:author="Justin Bracci" w:date="2023-07-05T17:52:00Z">
        <w:r>
          <w:rPr>
            <w:noProof/>
          </w:rPr>
          <w:fldChar w:fldCharType="end"/>
        </w:r>
      </w:ins>
    </w:p>
    <w:p w14:paraId="6B426AFA" w14:textId="7ED35A67" w:rsidR="00551FB8" w:rsidRDefault="00551FB8">
      <w:pPr>
        <w:pStyle w:val="TableofFigures"/>
        <w:tabs>
          <w:tab w:val="right" w:leader="dot" w:pos="9350"/>
        </w:tabs>
        <w:rPr>
          <w:ins w:id="113" w:author="Justin Bracci" w:date="2023-07-05T17:52:00Z"/>
          <w:rFonts w:asciiTheme="minorHAnsi" w:eastAsiaTheme="minorEastAsia" w:hAnsiTheme="minorHAnsi"/>
          <w:noProof/>
          <w:kern w:val="2"/>
          <w14:ligatures w14:val="standardContextual"/>
        </w:rPr>
      </w:pPr>
      <w:ins w:id="114" w:author="Justin Bracci" w:date="2023-07-05T17:52:00Z">
        <w:r>
          <w:rPr>
            <w:noProof/>
          </w:rPr>
          <w:t>Table S.4: Fossil-based hydrogen production model input parameters that change for current, next decade, and mid-century timeframes.</w:t>
        </w:r>
        <w:r>
          <w:rPr>
            <w:noProof/>
          </w:rPr>
          <w:tab/>
        </w:r>
        <w:r>
          <w:rPr>
            <w:noProof/>
          </w:rPr>
          <w:fldChar w:fldCharType="begin"/>
        </w:r>
        <w:r>
          <w:rPr>
            <w:noProof/>
          </w:rPr>
          <w:instrText xml:space="preserve"> PAGEREF _Toc139471951 \h </w:instrText>
        </w:r>
      </w:ins>
      <w:r>
        <w:rPr>
          <w:noProof/>
        </w:rPr>
      </w:r>
      <w:r>
        <w:rPr>
          <w:noProof/>
        </w:rPr>
        <w:fldChar w:fldCharType="separate"/>
      </w:r>
      <w:ins w:id="115" w:author="Justin Bracci" w:date="2023-07-09T18:03:00Z">
        <w:r w:rsidR="00CB7A11">
          <w:rPr>
            <w:noProof/>
          </w:rPr>
          <w:t>13</w:t>
        </w:r>
      </w:ins>
      <w:ins w:id="116" w:author="Justin Bracci" w:date="2023-07-05T17:52:00Z">
        <w:r>
          <w:rPr>
            <w:noProof/>
          </w:rPr>
          <w:fldChar w:fldCharType="end"/>
        </w:r>
      </w:ins>
    </w:p>
    <w:p w14:paraId="6E0EE371" w14:textId="6EAD412F" w:rsidR="00551FB8" w:rsidRDefault="00551FB8">
      <w:pPr>
        <w:pStyle w:val="TableofFigures"/>
        <w:tabs>
          <w:tab w:val="right" w:leader="dot" w:pos="9350"/>
        </w:tabs>
        <w:rPr>
          <w:ins w:id="117" w:author="Justin Bracci" w:date="2023-07-05T17:52:00Z"/>
          <w:rFonts w:asciiTheme="minorHAnsi" w:eastAsiaTheme="minorEastAsia" w:hAnsiTheme="minorHAnsi"/>
          <w:noProof/>
          <w:kern w:val="2"/>
          <w14:ligatures w14:val="standardContextual"/>
        </w:rPr>
      </w:pPr>
      <w:ins w:id="118" w:author="Justin Bracci" w:date="2023-07-05T17:52:00Z">
        <w:r>
          <w:rPr>
            <w:noProof/>
          </w:rPr>
          <w:t>Table S.5: LCOH sensitivities explored for next decade electricity-based hydrogen production. Grid electricity related parameter changes are only explored in the pathways with a grid connection.</w:t>
        </w:r>
        <w:r>
          <w:rPr>
            <w:noProof/>
          </w:rPr>
          <w:tab/>
        </w:r>
        <w:r>
          <w:rPr>
            <w:noProof/>
          </w:rPr>
          <w:fldChar w:fldCharType="begin"/>
        </w:r>
        <w:r>
          <w:rPr>
            <w:noProof/>
          </w:rPr>
          <w:instrText xml:space="preserve"> PAGEREF _Toc139471952 \h </w:instrText>
        </w:r>
      </w:ins>
      <w:r>
        <w:rPr>
          <w:noProof/>
        </w:rPr>
      </w:r>
      <w:r>
        <w:rPr>
          <w:noProof/>
        </w:rPr>
        <w:fldChar w:fldCharType="separate"/>
      </w:r>
      <w:ins w:id="119" w:author="Justin Bracci" w:date="2023-07-09T18:03:00Z">
        <w:r w:rsidR="00CB7A11">
          <w:rPr>
            <w:noProof/>
          </w:rPr>
          <w:t>13</w:t>
        </w:r>
      </w:ins>
      <w:ins w:id="120" w:author="Justin Bracci" w:date="2023-07-05T17:52:00Z">
        <w:r>
          <w:rPr>
            <w:noProof/>
          </w:rPr>
          <w:fldChar w:fldCharType="end"/>
        </w:r>
      </w:ins>
    </w:p>
    <w:p w14:paraId="4C38522C" w14:textId="3942DAC0" w:rsidR="00551FB8" w:rsidRDefault="00551FB8">
      <w:pPr>
        <w:pStyle w:val="TableofFigures"/>
        <w:tabs>
          <w:tab w:val="right" w:leader="dot" w:pos="9350"/>
        </w:tabs>
        <w:rPr>
          <w:ins w:id="121" w:author="Justin Bracci" w:date="2023-07-05T17:52:00Z"/>
          <w:rFonts w:asciiTheme="minorHAnsi" w:eastAsiaTheme="minorEastAsia" w:hAnsiTheme="minorHAnsi"/>
          <w:noProof/>
          <w:kern w:val="2"/>
          <w14:ligatures w14:val="standardContextual"/>
        </w:rPr>
      </w:pPr>
      <w:ins w:id="122" w:author="Justin Bracci" w:date="2023-07-05T17:52:00Z">
        <w:r>
          <w:rPr>
            <w:noProof/>
          </w:rPr>
          <w:t>Table S.6: PV/Storage/Grid* LCOH sensitivity analysis with next decade technology</w:t>
        </w:r>
        <w:r>
          <w:rPr>
            <w:noProof/>
          </w:rPr>
          <w:tab/>
        </w:r>
        <w:r>
          <w:rPr>
            <w:noProof/>
          </w:rPr>
          <w:fldChar w:fldCharType="begin"/>
        </w:r>
        <w:r>
          <w:rPr>
            <w:noProof/>
          </w:rPr>
          <w:instrText xml:space="preserve"> PAGEREF _Toc139471953 \h </w:instrText>
        </w:r>
      </w:ins>
      <w:r>
        <w:rPr>
          <w:noProof/>
        </w:rPr>
      </w:r>
      <w:r>
        <w:rPr>
          <w:noProof/>
        </w:rPr>
        <w:fldChar w:fldCharType="separate"/>
      </w:r>
      <w:ins w:id="123" w:author="Justin Bracci" w:date="2023-07-09T18:03:00Z">
        <w:r w:rsidR="00CB7A11">
          <w:rPr>
            <w:noProof/>
          </w:rPr>
          <w:t>13</w:t>
        </w:r>
      </w:ins>
      <w:ins w:id="124" w:author="Justin Bracci" w:date="2023-07-05T17:52:00Z">
        <w:r>
          <w:rPr>
            <w:noProof/>
          </w:rPr>
          <w:fldChar w:fldCharType="end"/>
        </w:r>
      </w:ins>
    </w:p>
    <w:p w14:paraId="27B54005" w14:textId="1BC1913F" w:rsidR="00551FB8" w:rsidRDefault="00551FB8">
      <w:pPr>
        <w:pStyle w:val="TableofFigures"/>
        <w:tabs>
          <w:tab w:val="right" w:leader="dot" w:pos="9350"/>
        </w:tabs>
        <w:rPr>
          <w:ins w:id="125" w:author="Justin Bracci" w:date="2023-07-05T17:52:00Z"/>
          <w:rFonts w:asciiTheme="minorHAnsi" w:eastAsiaTheme="minorEastAsia" w:hAnsiTheme="minorHAnsi"/>
          <w:noProof/>
          <w:kern w:val="2"/>
          <w14:ligatures w14:val="standardContextual"/>
        </w:rPr>
      </w:pPr>
      <w:ins w:id="126" w:author="Justin Bracci" w:date="2023-07-05T17:52:00Z">
        <w:r>
          <w:rPr>
            <w:noProof/>
          </w:rPr>
          <w:t>Figure S.1: PV/Storage/Grid* pathway spider plots with sensitivity results for 7 key input parameters</w:t>
        </w:r>
        <w:r>
          <w:rPr>
            <w:noProof/>
          </w:rPr>
          <w:tab/>
        </w:r>
        <w:r>
          <w:rPr>
            <w:noProof/>
          </w:rPr>
          <w:fldChar w:fldCharType="begin"/>
        </w:r>
        <w:r>
          <w:rPr>
            <w:noProof/>
          </w:rPr>
          <w:instrText xml:space="preserve"> PAGEREF _Toc139471954 \h </w:instrText>
        </w:r>
      </w:ins>
      <w:r>
        <w:rPr>
          <w:noProof/>
        </w:rPr>
      </w:r>
      <w:r>
        <w:rPr>
          <w:noProof/>
        </w:rPr>
        <w:fldChar w:fldCharType="separate"/>
      </w:r>
      <w:ins w:id="127" w:author="Justin Bracci" w:date="2023-07-09T18:03:00Z">
        <w:r w:rsidR="00CB7A11">
          <w:rPr>
            <w:noProof/>
          </w:rPr>
          <w:t>14</w:t>
        </w:r>
      </w:ins>
      <w:ins w:id="128" w:author="Justin Bracci" w:date="2023-07-05T17:52:00Z">
        <w:r>
          <w:rPr>
            <w:noProof/>
          </w:rPr>
          <w:fldChar w:fldCharType="end"/>
        </w:r>
      </w:ins>
    </w:p>
    <w:p w14:paraId="6F65D814" w14:textId="21935FC6" w:rsidR="00551FB8" w:rsidRDefault="00551FB8">
      <w:pPr>
        <w:pStyle w:val="TableofFigures"/>
        <w:tabs>
          <w:tab w:val="right" w:leader="dot" w:pos="9350"/>
        </w:tabs>
        <w:rPr>
          <w:ins w:id="129" w:author="Justin Bracci" w:date="2023-07-05T17:52:00Z"/>
          <w:rFonts w:asciiTheme="minorHAnsi" w:eastAsiaTheme="minorEastAsia" w:hAnsiTheme="minorHAnsi"/>
          <w:noProof/>
          <w:kern w:val="2"/>
          <w14:ligatures w14:val="standardContextual"/>
        </w:rPr>
      </w:pPr>
      <w:ins w:id="130" w:author="Justin Bracci" w:date="2023-07-05T17:52:00Z">
        <w:r>
          <w:rPr>
            <w:noProof/>
          </w:rPr>
          <w:t>Table S.7: LCOH sensitivities explored for next decade fossil-based hydrogen production via ATR-CCS</w:t>
        </w:r>
        <w:r>
          <w:rPr>
            <w:noProof/>
          </w:rPr>
          <w:tab/>
        </w:r>
        <w:r>
          <w:rPr>
            <w:noProof/>
          </w:rPr>
          <w:fldChar w:fldCharType="begin"/>
        </w:r>
        <w:r>
          <w:rPr>
            <w:noProof/>
          </w:rPr>
          <w:instrText xml:space="preserve"> PAGEREF _Toc139471955 \h </w:instrText>
        </w:r>
      </w:ins>
      <w:r>
        <w:rPr>
          <w:noProof/>
        </w:rPr>
      </w:r>
      <w:r>
        <w:rPr>
          <w:noProof/>
        </w:rPr>
        <w:fldChar w:fldCharType="separate"/>
      </w:r>
      <w:ins w:id="131" w:author="Justin Bracci" w:date="2023-07-09T18:03:00Z">
        <w:r w:rsidR="00CB7A11">
          <w:rPr>
            <w:noProof/>
          </w:rPr>
          <w:t>14</w:t>
        </w:r>
      </w:ins>
      <w:ins w:id="132" w:author="Justin Bracci" w:date="2023-07-05T17:52:00Z">
        <w:r>
          <w:rPr>
            <w:noProof/>
          </w:rPr>
          <w:fldChar w:fldCharType="end"/>
        </w:r>
      </w:ins>
    </w:p>
    <w:p w14:paraId="311F766C" w14:textId="4FA9F37C" w:rsidR="00551FB8" w:rsidRDefault="00551FB8">
      <w:pPr>
        <w:pStyle w:val="TableofFigures"/>
        <w:tabs>
          <w:tab w:val="right" w:leader="dot" w:pos="9350"/>
        </w:tabs>
        <w:rPr>
          <w:ins w:id="133" w:author="Justin Bracci" w:date="2023-07-05T17:52:00Z"/>
          <w:rFonts w:asciiTheme="minorHAnsi" w:eastAsiaTheme="minorEastAsia" w:hAnsiTheme="minorHAnsi"/>
          <w:noProof/>
          <w:kern w:val="2"/>
          <w14:ligatures w14:val="standardContextual"/>
        </w:rPr>
      </w:pPr>
      <w:ins w:id="134" w:author="Justin Bracci" w:date="2023-07-05T17:52:00Z">
        <w:r>
          <w:rPr>
            <w:noProof/>
          </w:rPr>
          <w:t>Table S.8: Hourly reliable (ATR with process CO</w:t>
        </w:r>
        <w:r w:rsidRPr="009257E3">
          <w:rPr>
            <w:noProof/>
            <w:vertAlign w:val="subscript"/>
          </w:rPr>
          <w:t>2</w:t>
        </w:r>
        <w:r>
          <w:rPr>
            <w:noProof/>
          </w:rPr>
          <w:t xml:space="preserve"> capture) LCOH sensitivity analysis with next decade technology</w:t>
        </w:r>
        <w:r>
          <w:rPr>
            <w:noProof/>
          </w:rPr>
          <w:tab/>
        </w:r>
        <w:r>
          <w:rPr>
            <w:noProof/>
          </w:rPr>
          <w:fldChar w:fldCharType="begin"/>
        </w:r>
        <w:r>
          <w:rPr>
            <w:noProof/>
          </w:rPr>
          <w:instrText xml:space="preserve"> PAGEREF _Toc139471956 \h </w:instrText>
        </w:r>
      </w:ins>
      <w:r>
        <w:rPr>
          <w:noProof/>
        </w:rPr>
      </w:r>
      <w:r>
        <w:rPr>
          <w:noProof/>
        </w:rPr>
        <w:fldChar w:fldCharType="separate"/>
      </w:r>
      <w:ins w:id="135" w:author="Justin Bracci" w:date="2023-07-09T18:03:00Z">
        <w:r w:rsidR="00CB7A11">
          <w:rPr>
            <w:noProof/>
          </w:rPr>
          <w:t>15</w:t>
        </w:r>
      </w:ins>
      <w:ins w:id="136" w:author="Justin Bracci" w:date="2023-07-05T17:52:00Z">
        <w:r>
          <w:rPr>
            <w:noProof/>
          </w:rPr>
          <w:fldChar w:fldCharType="end"/>
        </w:r>
      </w:ins>
    </w:p>
    <w:p w14:paraId="1F0ECA27" w14:textId="73FDBD87" w:rsidR="00551FB8" w:rsidRDefault="00551FB8">
      <w:pPr>
        <w:pStyle w:val="TableofFigures"/>
        <w:tabs>
          <w:tab w:val="right" w:leader="dot" w:pos="9350"/>
        </w:tabs>
        <w:rPr>
          <w:ins w:id="137" w:author="Justin Bracci" w:date="2023-07-05T17:52:00Z"/>
          <w:rFonts w:asciiTheme="minorHAnsi" w:eastAsiaTheme="minorEastAsia" w:hAnsiTheme="minorHAnsi"/>
          <w:noProof/>
          <w:kern w:val="2"/>
          <w14:ligatures w14:val="standardContextual"/>
        </w:rPr>
      </w:pPr>
      <w:ins w:id="138" w:author="Justin Bracci" w:date="2023-07-05T17:52:00Z">
        <w:r>
          <w:rPr>
            <w:noProof/>
          </w:rPr>
          <w:t>Figure S.2: ATR-CCS pathway spider plots with sensitivity results for 7 key input parameters</w:t>
        </w:r>
        <w:r>
          <w:rPr>
            <w:noProof/>
          </w:rPr>
          <w:tab/>
        </w:r>
        <w:r>
          <w:rPr>
            <w:noProof/>
          </w:rPr>
          <w:fldChar w:fldCharType="begin"/>
        </w:r>
        <w:r>
          <w:rPr>
            <w:noProof/>
          </w:rPr>
          <w:instrText xml:space="preserve"> PAGEREF _Toc139471957 \h </w:instrText>
        </w:r>
      </w:ins>
      <w:r>
        <w:rPr>
          <w:noProof/>
        </w:rPr>
      </w:r>
      <w:r>
        <w:rPr>
          <w:noProof/>
        </w:rPr>
        <w:fldChar w:fldCharType="separate"/>
      </w:r>
      <w:ins w:id="139" w:author="Justin Bracci" w:date="2023-07-09T18:03:00Z">
        <w:r w:rsidR="00CB7A11">
          <w:rPr>
            <w:noProof/>
          </w:rPr>
          <w:t>15</w:t>
        </w:r>
      </w:ins>
      <w:ins w:id="140" w:author="Justin Bracci" w:date="2023-07-05T17:52:00Z">
        <w:r>
          <w:rPr>
            <w:noProof/>
          </w:rPr>
          <w:fldChar w:fldCharType="end"/>
        </w:r>
      </w:ins>
    </w:p>
    <w:p w14:paraId="156E077F" w14:textId="4D0F2942" w:rsidR="00551FB8" w:rsidRDefault="00551FB8">
      <w:pPr>
        <w:pStyle w:val="TableofFigures"/>
        <w:tabs>
          <w:tab w:val="right" w:leader="dot" w:pos="9350"/>
        </w:tabs>
        <w:rPr>
          <w:ins w:id="141" w:author="Justin Bracci" w:date="2023-07-05T17:52:00Z"/>
          <w:rFonts w:asciiTheme="minorHAnsi" w:eastAsiaTheme="minorEastAsia" w:hAnsiTheme="minorHAnsi"/>
          <w:noProof/>
          <w:kern w:val="2"/>
          <w14:ligatures w14:val="standardContextual"/>
        </w:rPr>
      </w:pPr>
      <w:ins w:id="142" w:author="Justin Bracci" w:date="2023-07-05T17:52:00Z">
        <w:r>
          <w:rPr>
            <w:noProof/>
          </w:rPr>
          <w:t>Table S.9: Summary data table containing sample distributions for each input parameter. These distributions are used to generate error bars on next-decade LCOH figures through Monte Carlo simulation.</w:t>
        </w:r>
        <w:r>
          <w:rPr>
            <w:noProof/>
          </w:rPr>
          <w:tab/>
        </w:r>
        <w:r>
          <w:rPr>
            <w:noProof/>
          </w:rPr>
          <w:fldChar w:fldCharType="begin"/>
        </w:r>
        <w:r>
          <w:rPr>
            <w:noProof/>
          </w:rPr>
          <w:instrText xml:space="preserve"> PAGEREF _Toc139471958 \h </w:instrText>
        </w:r>
      </w:ins>
      <w:r>
        <w:rPr>
          <w:noProof/>
        </w:rPr>
      </w:r>
      <w:r>
        <w:rPr>
          <w:noProof/>
        </w:rPr>
        <w:fldChar w:fldCharType="separate"/>
      </w:r>
      <w:ins w:id="143" w:author="Justin Bracci" w:date="2023-07-09T18:03:00Z">
        <w:r w:rsidR="00CB7A11">
          <w:rPr>
            <w:noProof/>
          </w:rPr>
          <w:t>16</w:t>
        </w:r>
      </w:ins>
      <w:ins w:id="144" w:author="Justin Bracci" w:date="2023-07-05T17:52:00Z">
        <w:r>
          <w:rPr>
            <w:noProof/>
          </w:rPr>
          <w:fldChar w:fldCharType="end"/>
        </w:r>
      </w:ins>
    </w:p>
    <w:p w14:paraId="392257FF" w14:textId="19953587" w:rsidR="00551FB8" w:rsidRDefault="00551FB8">
      <w:pPr>
        <w:pStyle w:val="TableofFigures"/>
        <w:tabs>
          <w:tab w:val="right" w:leader="dot" w:pos="9350"/>
        </w:tabs>
        <w:rPr>
          <w:ins w:id="145" w:author="Justin Bracci" w:date="2023-07-05T17:52:00Z"/>
          <w:rFonts w:asciiTheme="minorHAnsi" w:eastAsiaTheme="minorEastAsia" w:hAnsiTheme="minorHAnsi"/>
          <w:noProof/>
          <w:kern w:val="2"/>
          <w14:ligatures w14:val="standardContextual"/>
        </w:rPr>
      </w:pPr>
      <w:ins w:id="146" w:author="Justin Bracci" w:date="2023-07-05T17:52:00Z">
        <w:r>
          <w:rPr>
            <w:noProof/>
          </w:rPr>
          <w:t>Figure S.3: Next decade GHG emissions of solar PV-based hydrogen production under various levels of reliability.</w:t>
        </w:r>
        <w:r>
          <w:rPr>
            <w:noProof/>
          </w:rPr>
          <w:tab/>
        </w:r>
        <w:r>
          <w:rPr>
            <w:noProof/>
          </w:rPr>
          <w:fldChar w:fldCharType="begin"/>
        </w:r>
        <w:r>
          <w:rPr>
            <w:noProof/>
          </w:rPr>
          <w:instrText xml:space="preserve"> PAGEREF _Toc139471959 \h </w:instrText>
        </w:r>
      </w:ins>
      <w:r>
        <w:rPr>
          <w:noProof/>
        </w:rPr>
      </w:r>
      <w:r>
        <w:rPr>
          <w:noProof/>
        </w:rPr>
        <w:fldChar w:fldCharType="separate"/>
      </w:r>
      <w:ins w:id="147" w:author="Justin Bracci" w:date="2023-07-09T18:03:00Z">
        <w:r w:rsidR="00CB7A11">
          <w:rPr>
            <w:noProof/>
          </w:rPr>
          <w:t>17</w:t>
        </w:r>
      </w:ins>
      <w:ins w:id="148" w:author="Justin Bracci" w:date="2023-07-05T17:52:00Z">
        <w:r>
          <w:rPr>
            <w:noProof/>
          </w:rPr>
          <w:fldChar w:fldCharType="end"/>
        </w:r>
      </w:ins>
    </w:p>
    <w:p w14:paraId="7596A8B3" w14:textId="21E6BC2C" w:rsidR="00551FB8" w:rsidRDefault="00551FB8">
      <w:pPr>
        <w:pStyle w:val="TableofFigures"/>
        <w:tabs>
          <w:tab w:val="right" w:leader="dot" w:pos="9350"/>
        </w:tabs>
        <w:rPr>
          <w:ins w:id="149" w:author="Justin Bracci" w:date="2023-07-05T17:52:00Z"/>
          <w:rFonts w:asciiTheme="minorHAnsi" w:eastAsiaTheme="minorEastAsia" w:hAnsiTheme="minorHAnsi"/>
          <w:noProof/>
          <w:kern w:val="2"/>
          <w14:ligatures w14:val="standardContextual"/>
        </w:rPr>
      </w:pPr>
      <w:ins w:id="150" w:author="Justin Bracci" w:date="2023-07-05T17:52:00Z">
        <w:r>
          <w:rPr>
            <w:noProof/>
          </w:rPr>
          <w:t>Figure S.4: Next-decade GHG emissions of various fossil-based hydrogen production pathways</w:t>
        </w:r>
        <w:r>
          <w:rPr>
            <w:noProof/>
          </w:rPr>
          <w:tab/>
        </w:r>
        <w:r>
          <w:rPr>
            <w:noProof/>
          </w:rPr>
          <w:fldChar w:fldCharType="begin"/>
        </w:r>
        <w:r>
          <w:rPr>
            <w:noProof/>
          </w:rPr>
          <w:instrText xml:space="preserve"> PAGEREF _Toc139471960 \h </w:instrText>
        </w:r>
      </w:ins>
      <w:r>
        <w:rPr>
          <w:noProof/>
        </w:rPr>
      </w:r>
      <w:r>
        <w:rPr>
          <w:noProof/>
        </w:rPr>
        <w:fldChar w:fldCharType="separate"/>
      </w:r>
      <w:ins w:id="151" w:author="Justin Bracci" w:date="2023-07-09T18:03:00Z">
        <w:r w:rsidR="00CB7A11">
          <w:rPr>
            <w:noProof/>
          </w:rPr>
          <w:t>17</w:t>
        </w:r>
      </w:ins>
      <w:ins w:id="152" w:author="Justin Bracci" w:date="2023-07-05T17:52:00Z">
        <w:r>
          <w:rPr>
            <w:noProof/>
          </w:rPr>
          <w:fldChar w:fldCharType="end"/>
        </w:r>
      </w:ins>
    </w:p>
    <w:p w14:paraId="2FD2DDC7" w14:textId="0CC1D2CE" w:rsidR="00551FB8" w:rsidRDefault="00551FB8">
      <w:pPr>
        <w:pStyle w:val="TableofFigures"/>
        <w:tabs>
          <w:tab w:val="right" w:leader="dot" w:pos="9350"/>
        </w:tabs>
        <w:rPr>
          <w:ins w:id="153" w:author="Justin Bracci" w:date="2023-07-05T17:52:00Z"/>
          <w:rFonts w:asciiTheme="minorHAnsi" w:eastAsiaTheme="minorEastAsia" w:hAnsiTheme="minorHAnsi"/>
          <w:noProof/>
          <w:kern w:val="2"/>
          <w14:ligatures w14:val="standardContextual"/>
        </w:rPr>
      </w:pPr>
      <w:ins w:id="154" w:author="Justin Bracci" w:date="2023-07-05T17:52:00Z">
        <w:r>
          <w:rPr>
            <w:noProof/>
          </w:rPr>
          <w:t>Figure S.5: Levelized cost of hourly-reliable net-zero hydrogen produced from fossil-based pathways</w:t>
        </w:r>
        <w:r>
          <w:rPr>
            <w:noProof/>
          </w:rPr>
          <w:tab/>
        </w:r>
        <w:r>
          <w:rPr>
            <w:noProof/>
          </w:rPr>
          <w:fldChar w:fldCharType="begin"/>
        </w:r>
        <w:r>
          <w:rPr>
            <w:noProof/>
          </w:rPr>
          <w:instrText xml:space="preserve"> PAGEREF _Toc139471961 \h </w:instrText>
        </w:r>
      </w:ins>
      <w:r>
        <w:rPr>
          <w:noProof/>
        </w:rPr>
      </w:r>
      <w:r>
        <w:rPr>
          <w:noProof/>
        </w:rPr>
        <w:fldChar w:fldCharType="separate"/>
      </w:r>
      <w:ins w:id="155" w:author="Justin Bracci" w:date="2023-07-09T18:03:00Z">
        <w:r w:rsidR="00CB7A11">
          <w:rPr>
            <w:noProof/>
          </w:rPr>
          <w:t>18</w:t>
        </w:r>
      </w:ins>
      <w:ins w:id="156" w:author="Justin Bracci" w:date="2023-07-05T17:52:00Z">
        <w:r>
          <w:rPr>
            <w:noProof/>
          </w:rPr>
          <w:fldChar w:fldCharType="end"/>
        </w:r>
      </w:ins>
    </w:p>
    <w:p w14:paraId="4792F3C8" w14:textId="3CAE10C7" w:rsidR="00551FB8" w:rsidRDefault="00551FB8">
      <w:pPr>
        <w:pStyle w:val="TableofFigures"/>
        <w:tabs>
          <w:tab w:val="right" w:leader="dot" w:pos="9350"/>
        </w:tabs>
        <w:rPr>
          <w:ins w:id="157" w:author="Justin Bracci" w:date="2023-07-05T17:52:00Z"/>
          <w:rFonts w:asciiTheme="minorHAnsi" w:eastAsiaTheme="minorEastAsia" w:hAnsiTheme="minorHAnsi"/>
          <w:noProof/>
          <w:kern w:val="2"/>
          <w14:ligatures w14:val="standardContextual"/>
        </w:rPr>
      </w:pPr>
      <w:ins w:id="158" w:author="Justin Bracci" w:date="2023-07-05T17:52:00Z">
        <w:r>
          <w:rPr>
            <w:noProof/>
          </w:rPr>
          <w:t>Figure S.6: Next decade electricity utilization for various levels of hydrogen production reliability pathways</w:t>
        </w:r>
        <w:r>
          <w:rPr>
            <w:noProof/>
          </w:rPr>
          <w:tab/>
        </w:r>
        <w:r>
          <w:rPr>
            <w:noProof/>
          </w:rPr>
          <w:fldChar w:fldCharType="begin"/>
        </w:r>
        <w:r>
          <w:rPr>
            <w:noProof/>
          </w:rPr>
          <w:instrText xml:space="preserve"> PAGEREF _Toc139471962 \h </w:instrText>
        </w:r>
      </w:ins>
      <w:r>
        <w:rPr>
          <w:noProof/>
        </w:rPr>
      </w:r>
      <w:r>
        <w:rPr>
          <w:noProof/>
        </w:rPr>
        <w:fldChar w:fldCharType="separate"/>
      </w:r>
      <w:ins w:id="159" w:author="Justin Bracci" w:date="2023-07-09T18:03:00Z">
        <w:r w:rsidR="00CB7A11">
          <w:rPr>
            <w:noProof/>
          </w:rPr>
          <w:t>18</w:t>
        </w:r>
      </w:ins>
      <w:ins w:id="160" w:author="Justin Bracci" w:date="2023-07-05T17:52:00Z">
        <w:r>
          <w:rPr>
            <w:noProof/>
          </w:rPr>
          <w:fldChar w:fldCharType="end"/>
        </w:r>
      </w:ins>
    </w:p>
    <w:p w14:paraId="6B9F2D59" w14:textId="63F43FC7" w:rsidR="00551FB8" w:rsidRDefault="00551FB8">
      <w:pPr>
        <w:pStyle w:val="TableofFigures"/>
        <w:tabs>
          <w:tab w:val="right" w:leader="dot" w:pos="9350"/>
        </w:tabs>
        <w:rPr>
          <w:ins w:id="161" w:author="Justin Bracci" w:date="2023-07-05T17:52:00Z"/>
          <w:rFonts w:asciiTheme="minorHAnsi" w:eastAsiaTheme="minorEastAsia" w:hAnsiTheme="minorHAnsi"/>
          <w:noProof/>
          <w:kern w:val="2"/>
          <w14:ligatures w14:val="standardContextual"/>
        </w:rPr>
      </w:pPr>
      <w:ins w:id="162" w:author="Justin Bracci" w:date="2023-07-05T17:52:00Z">
        <w:r>
          <w:rPr>
            <w:noProof/>
          </w:rPr>
          <w:t>Figure S.7: Next decade electricity utilization for hourly production reliability pathways.</w:t>
        </w:r>
        <w:r>
          <w:rPr>
            <w:noProof/>
          </w:rPr>
          <w:tab/>
        </w:r>
        <w:r>
          <w:rPr>
            <w:noProof/>
          </w:rPr>
          <w:fldChar w:fldCharType="begin"/>
        </w:r>
        <w:r>
          <w:rPr>
            <w:noProof/>
          </w:rPr>
          <w:instrText xml:space="preserve"> PAGEREF _Toc139471963 \h </w:instrText>
        </w:r>
      </w:ins>
      <w:r>
        <w:rPr>
          <w:noProof/>
        </w:rPr>
      </w:r>
      <w:r>
        <w:rPr>
          <w:noProof/>
        </w:rPr>
        <w:fldChar w:fldCharType="separate"/>
      </w:r>
      <w:ins w:id="163" w:author="Justin Bracci" w:date="2023-07-09T18:03:00Z">
        <w:r w:rsidR="00CB7A11">
          <w:rPr>
            <w:noProof/>
          </w:rPr>
          <w:t>19</w:t>
        </w:r>
      </w:ins>
      <w:ins w:id="164" w:author="Justin Bracci" w:date="2023-07-05T17:52:00Z">
        <w:r>
          <w:rPr>
            <w:noProof/>
          </w:rPr>
          <w:fldChar w:fldCharType="end"/>
        </w:r>
      </w:ins>
    </w:p>
    <w:p w14:paraId="549BAC89" w14:textId="1F45C74D" w:rsidR="00551FB8" w:rsidRDefault="00551FB8">
      <w:pPr>
        <w:pStyle w:val="TableofFigures"/>
        <w:tabs>
          <w:tab w:val="right" w:leader="dot" w:pos="9350"/>
        </w:tabs>
        <w:rPr>
          <w:ins w:id="165" w:author="Justin Bracci" w:date="2023-07-05T17:52:00Z"/>
          <w:rFonts w:asciiTheme="minorHAnsi" w:eastAsiaTheme="minorEastAsia" w:hAnsiTheme="minorHAnsi"/>
          <w:noProof/>
          <w:kern w:val="2"/>
          <w14:ligatures w14:val="standardContextual"/>
        </w:rPr>
      </w:pPr>
      <w:ins w:id="166" w:author="Justin Bracci" w:date="2023-07-05T17:52:00Z">
        <w:r>
          <w:rPr>
            <w:noProof/>
          </w:rPr>
          <w:t>Figure S.8: Daily electricity utilization for the yearly reliable solar PV hydrogen production pathway in Sacramento, California.</w:t>
        </w:r>
        <w:r>
          <w:rPr>
            <w:noProof/>
          </w:rPr>
          <w:tab/>
        </w:r>
        <w:r>
          <w:rPr>
            <w:noProof/>
          </w:rPr>
          <w:fldChar w:fldCharType="begin"/>
        </w:r>
        <w:r>
          <w:rPr>
            <w:noProof/>
          </w:rPr>
          <w:instrText xml:space="preserve"> PAGEREF _Toc139471964 \h </w:instrText>
        </w:r>
      </w:ins>
      <w:r>
        <w:rPr>
          <w:noProof/>
        </w:rPr>
      </w:r>
      <w:r>
        <w:rPr>
          <w:noProof/>
        </w:rPr>
        <w:fldChar w:fldCharType="separate"/>
      </w:r>
      <w:ins w:id="167" w:author="Justin Bracci" w:date="2023-07-09T18:03:00Z">
        <w:r w:rsidR="00CB7A11">
          <w:rPr>
            <w:noProof/>
          </w:rPr>
          <w:t>19</w:t>
        </w:r>
      </w:ins>
      <w:ins w:id="168" w:author="Justin Bracci" w:date="2023-07-05T17:52:00Z">
        <w:r>
          <w:rPr>
            <w:noProof/>
          </w:rPr>
          <w:fldChar w:fldCharType="end"/>
        </w:r>
      </w:ins>
    </w:p>
    <w:p w14:paraId="7336F1B0" w14:textId="16583955" w:rsidR="00551FB8" w:rsidRDefault="00551FB8">
      <w:pPr>
        <w:pStyle w:val="TableofFigures"/>
        <w:tabs>
          <w:tab w:val="right" w:leader="dot" w:pos="9350"/>
        </w:tabs>
        <w:rPr>
          <w:ins w:id="169" w:author="Justin Bracci" w:date="2023-07-05T17:52:00Z"/>
          <w:rFonts w:asciiTheme="minorHAnsi" w:eastAsiaTheme="minorEastAsia" w:hAnsiTheme="minorHAnsi"/>
          <w:noProof/>
          <w:kern w:val="2"/>
          <w14:ligatures w14:val="standardContextual"/>
        </w:rPr>
      </w:pPr>
      <w:ins w:id="170" w:author="Justin Bracci" w:date="2023-07-05T17:52:00Z">
        <w:r>
          <w:rPr>
            <w:noProof/>
          </w:rPr>
          <w:t>Figure S.9: Daily electricity utilization for the hourly reliable solar PV with storage hydrogen production pathway in Sacramento, California.</w:t>
        </w:r>
        <w:r>
          <w:rPr>
            <w:noProof/>
          </w:rPr>
          <w:tab/>
        </w:r>
        <w:r>
          <w:rPr>
            <w:noProof/>
          </w:rPr>
          <w:fldChar w:fldCharType="begin"/>
        </w:r>
        <w:r>
          <w:rPr>
            <w:noProof/>
          </w:rPr>
          <w:instrText xml:space="preserve"> PAGEREF _Toc139471965 \h </w:instrText>
        </w:r>
      </w:ins>
      <w:r>
        <w:rPr>
          <w:noProof/>
        </w:rPr>
      </w:r>
      <w:r>
        <w:rPr>
          <w:noProof/>
        </w:rPr>
        <w:fldChar w:fldCharType="separate"/>
      </w:r>
      <w:ins w:id="171" w:author="Justin Bracci" w:date="2023-07-09T18:03:00Z">
        <w:r w:rsidR="00CB7A11">
          <w:rPr>
            <w:noProof/>
          </w:rPr>
          <w:t>20</w:t>
        </w:r>
      </w:ins>
      <w:ins w:id="172" w:author="Justin Bracci" w:date="2023-07-05T17:52:00Z">
        <w:r>
          <w:rPr>
            <w:noProof/>
          </w:rPr>
          <w:fldChar w:fldCharType="end"/>
        </w:r>
      </w:ins>
    </w:p>
    <w:p w14:paraId="1DE2D8B0" w14:textId="6F8857C3" w:rsidR="00551FB8" w:rsidRDefault="00551FB8">
      <w:pPr>
        <w:pStyle w:val="TableofFigures"/>
        <w:tabs>
          <w:tab w:val="right" w:leader="dot" w:pos="9350"/>
        </w:tabs>
        <w:rPr>
          <w:ins w:id="173" w:author="Justin Bracci" w:date="2023-07-05T17:52:00Z"/>
          <w:rFonts w:asciiTheme="minorHAnsi" w:eastAsiaTheme="minorEastAsia" w:hAnsiTheme="minorHAnsi"/>
          <w:noProof/>
          <w:kern w:val="2"/>
          <w14:ligatures w14:val="standardContextual"/>
        </w:rPr>
      </w:pPr>
      <w:ins w:id="174" w:author="Justin Bracci" w:date="2023-07-05T17:52:00Z">
        <w:r>
          <w:rPr>
            <w:noProof/>
          </w:rPr>
          <w:t>Figure S.10: Daily electricity utilization for the hourly reliable solar PV, storage, and grid connected hydrogen production pathway in Sacramento, California (Equivalent to PV/Storage/Grid* pathway).</w:t>
        </w:r>
        <w:r>
          <w:rPr>
            <w:noProof/>
          </w:rPr>
          <w:tab/>
        </w:r>
        <w:r>
          <w:rPr>
            <w:noProof/>
          </w:rPr>
          <w:fldChar w:fldCharType="begin"/>
        </w:r>
        <w:r>
          <w:rPr>
            <w:noProof/>
          </w:rPr>
          <w:instrText xml:space="preserve"> PAGEREF _Toc139471966 \h </w:instrText>
        </w:r>
      </w:ins>
      <w:r>
        <w:rPr>
          <w:noProof/>
        </w:rPr>
      </w:r>
      <w:r>
        <w:rPr>
          <w:noProof/>
        </w:rPr>
        <w:fldChar w:fldCharType="separate"/>
      </w:r>
      <w:ins w:id="175" w:author="Justin Bracci" w:date="2023-07-09T18:03:00Z">
        <w:r w:rsidR="00CB7A11">
          <w:rPr>
            <w:noProof/>
          </w:rPr>
          <w:t>20</w:t>
        </w:r>
      </w:ins>
      <w:ins w:id="176" w:author="Justin Bracci" w:date="2023-07-05T17:52:00Z">
        <w:r>
          <w:rPr>
            <w:noProof/>
          </w:rPr>
          <w:fldChar w:fldCharType="end"/>
        </w:r>
      </w:ins>
    </w:p>
    <w:p w14:paraId="229F9335" w14:textId="5D9BE45A" w:rsidR="00551FB8" w:rsidRDefault="00551FB8">
      <w:pPr>
        <w:pStyle w:val="TableofFigures"/>
        <w:tabs>
          <w:tab w:val="right" w:leader="dot" w:pos="9350"/>
        </w:tabs>
        <w:rPr>
          <w:ins w:id="177" w:author="Justin Bracci" w:date="2023-07-05T17:52:00Z"/>
          <w:rFonts w:asciiTheme="minorHAnsi" w:eastAsiaTheme="minorEastAsia" w:hAnsiTheme="minorHAnsi"/>
          <w:noProof/>
          <w:kern w:val="2"/>
          <w14:ligatures w14:val="standardContextual"/>
        </w:rPr>
      </w:pPr>
      <w:ins w:id="178" w:author="Justin Bracci" w:date="2023-07-05T17:52:00Z">
        <w:r>
          <w:rPr>
            <w:noProof/>
          </w:rPr>
          <w:t>Figure S.11: Daily electricity utilization for the hourly reliable solar PV, storage, and limited grid connected hydrogen production pathway in Sacramento, California (Equivalent to PV/Storage/Grid** pathway).</w:t>
        </w:r>
        <w:r>
          <w:rPr>
            <w:noProof/>
          </w:rPr>
          <w:tab/>
        </w:r>
        <w:r>
          <w:rPr>
            <w:noProof/>
          </w:rPr>
          <w:fldChar w:fldCharType="begin"/>
        </w:r>
        <w:r>
          <w:rPr>
            <w:noProof/>
          </w:rPr>
          <w:instrText xml:space="preserve"> PAGEREF _Toc139471967 \h </w:instrText>
        </w:r>
      </w:ins>
      <w:r>
        <w:rPr>
          <w:noProof/>
        </w:rPr>
      </w:r>
      <w:r>
        <w:rPr>
          <w:noProof/>
        </w:rPr>
        <w:fldChar w:fldCharType="separate"/>
      </w:r>
      <w:ins w:id="179" w:author="Justin Bracci" w:date="2023-07-09T18:03:00Z">
        <w:r w:rsidR="00CB7A11">
          <w:rPr>
            <w:noProof/>
          </w:rPr>
          <w:t>21</w:t>
        </w:r>
      </w:ins>
      <w:ins w:id="180" w:author="Justin Bracci" w:date="2023-07-05T17:52:00Z">
        <w:r>
          <w:rPr>
            <w:noProof/>
          </w:rPr>
          <w:fldChar w:fldCharType="end"/>
        </w:r>
      </w:ins>
    </w:p>
    <w:p w14:paraId="5EDF25BA" w14:textId="0E9E020A" w:rsidR="00551FB8" w:rsidRDefault="00551FB8">
      <w:pPr>
        <w:pStyle w:val="TableofFigures"/>
        <w:tabs>
          <w:tab w:val="right" w:leader="dot" w:pos="9350"/>
        </w:tabs>
        <w:rPr>
          <w:ins w:id="181" w:author="Justin Bracci" w:date="2023-07-05T17:52:00Z"/>
          <w:rFonts w:asciiTheme="minorHAnsi" w:eastAsiaTheme="minorEastAsia" w:hAnsiTheme="minorHAnsi"/>
          <w:noProof/>
          <w:kern w:val="2"/>
          <w14:ligatures w14:val="standardContextual"/>
        </w:rPr>
      </w:pPr>
      <w:ins w:id="182" w:author="Justin Bracci" w:date="2023-07-05T17:52:00Z">
        <w:r>
          <w:rPr>
            <w:noProof/>
          </w:rPr>
          <w:t>Figure S.12: Hourly electricity utilization for the yearly reliable solar PV hydrogen production pathway for a week in the month of May in Sacramento, California.</w:t>
        </w:r>
        <w:r>
          <w:rPr>
            <w:noProof/>
          </w:rPr>
          <w:tab/>
        </w:r>
        <w:r>
          <w:rPr>
            <w:noProof/>
          </w:rPr>
          <w:fldChar w:fldCharType="begin"/>
        </w:r>
        <w:r>
          <w:rPr>
            <w:noProof/>
          </w:rPr>
          <w:instrText xml:space="preserve"> PAGEREF _Toc139471968 \h </w:instrText>
        </w:r>
      </w:ins>
      <w:r>
        <w:rPr>
          <w:noProof/>
        </w:rPr>
      </w:r>
      <w:r>
        <w:rPr>
          <w:noProof/>
        </w:rPr>
        <w:fldChar w:fldCharType="separate"/>
      </w:r>
      <w:ins w:id="183" w:author="Justin Bracci" w:date="2023-07-09T18:03:00Z">
        <w:r w:rsidR="00CB7A11">
          <w:rPr>
            <w:noProof/>
          </w:rPr>
          <w:t>21</w:t>
        </w:r>
      </w:ins>
      <w:ins w:id="184" w:author="Justin Bracci" w:date="2023-07-05T17:52:00Z">
        <w:r>
          <w:rPr>
            <w:noProof/>
          </w:rPr>
          <w:fldChar w:fldCharType="end"/>
        </w:r>
      </w:ins>
    </w:p>
    <w:p w14:paraId="31B749BB" w14:textId="2D041DF0" w:rsidR="00551FB8" w:rsidRDefault="00551FB8">
      <w:pPr>
        <w:pStyle w:val="TableofFigures"/>
        <w:tabs>
          <w:tab w:val="right" w:leader="dot" w:pos="9350"/>
        </w:tabs>
        <w:rPr>
          <w:ins w:id="185" w:author="Justin Bracci" w:date="2023-07-05T17:52:00Z"/>
          <w:rFonts w:asciiTheme="minorHAnsi" w:eastAsiaTheme="minorEastAsia" w:hAnsiTheme="minorHAnsi"/>
          <w:noProof/>
          <w:kern w:val="2"/>
          <w14:ligatures w14:val="standardContextual"/>
        </w:rPr>
      </w:pPr>
      <w:ins w:id="186" w:author="Justin Bracci" w:date="2023-07-05T17:52:00Z">
        <w:r>
          <w:rPr>
            <w:noProof/>
          </w:rPr>
          <w:t>Figure S.13: Hourly electricity utilization for the hourly reliable solar PV and storage hydrogen production pathway for a week in the month of May in Sacramento, California (Equivalent to PV/Storage pathway).</w:t>
        </w:r>
        <w:r>
          <w:rPr>
            <w:noProof/>
          </w:rPr>
          <w:tab/>
        </w:r>
        <w:r>
          <w:rPr>
            <w:noProof/>
          </w:rPr>
          <w:fldChar w:fldCharType="begin"/>
        </w:r>
        <w:r>
          <w:rPr>
            <w:noProof/>
          </w:rPr>
          <w:instrText xml:space="preserve"> PAGEREF _Toc139471969 \h </w:instrText>
        </w:r>
      </w:ins>
      <w:r>
        <w:rPr>
          <w:noProof/>
        </w:rPr>
      </w:r>
      <w:r>
        <w:rPr>
          <w:noProof/>
        </w:rPr>
        <w:fldChar w:fldCharType="separate"/>
      </w:r>
      <w:ins w:id="187" w:author="Justin Bracci" w:date="2023-07-09T18:03:00Z">
        <w:r w:rsidR="00CB7A11">
          <w:rPr>
            <w:noProof/>
          </w:rPr>
          <w:t>22</w:t>
        </w:r>
      </w:ins>
      <w:ins w:id="188" w:author="Justin Bracci" w:date="2023-07-05T17:52:00Z">
        <w:r>
          <w:rPr>
            <w:noProof/>
          </w:rPr>
          <w:fldChar w:fldCharType="end"/>
        </w:r>
      </w:ins>
    </w:p>
    <w:p w14:paraId="5F9459C2" w14:textId="3B829D9C" w:rsidR="00551FB8" w:rsidRDefault="00551FB8">
      <w:pPr>
        <w:pStyle w:val="TableofFigures"/>
        <w:tabs>
          <w:tab w:val="right" w:leader="dot" w:pos="9350"/>
        </w:tabs>
        <w:rPr>
          <w:ins w:id="189" w:author="Justin Bracci" w:date="2023-07-05T17:52:00Z"/>
          <w:rFonts w:asciiTheme="minorHAnsi" w:eastAsiaTheme="minorEastAsia" w:hAnsiTheme="minorHAnsi"/>
          <w:noProof/>
          <w:kern w:val="2"/>
          <w14:ligatures w14:val="standardContextual"/>
        </w:rPr>
      </w:pPr>
      <w:ins w:id="190" w:author="Justin Bracci" w:date="2023-07-05T17:52:00Z">
        <w:r>
          <w:rPr>
            <w:noProof/>
          </w:rPr>
          <w:t>Figure S.14: Hourly electricity utilization for the hourly reliable solar PV, storage, and grid connected hydrogen production pathway for a week in the month of May in Sacramento, California (Equivalent to PV/Storage/Grid* pathway).</w:t>
        </w:r>
        <w:r>
          <w:rPr>
            <w:noProof/>
          </w:rPr>
          <w:tab/>
        </w:r>
        <w:r>
          <w:rPr>
            <w:noProof/>
          </w:rPr>
          <w:fldChar w:fldCharType="begin"/>
        </w:r>
        <w:r>
          <w:rPr>
            <w:noProof/>
          </w:rPr>
          <w:instrText xml:space="preserve"> PAGEREF _Toc139471970 \h </w:instrText>
        </w:r>
      </w:ins>
      <w:r>
        <w:rPr>
          <w:noProof/>
        </w:rPr>
      </w:r>
      <w:r>
        <w:rPr>
          <w:noProof/>
        </w:rPr>
        <w:fldChar w:fldCharType="separate"/>
      </w:r>
      <w:ins w:id="191" w:author="Justin Bracci" w:date="2023-07-09T18:03:00Z">
        <w:r w:rsidR="00CB7A11">
          <w:rPr>
            <w:noProof/>
          </w:rPr>
          <w:t>22</w:t>
        </w:r>
      </w:ins>
      <w:ins w:id="192" w:author="Justin Bracci" w:date="2023-07-05T17:52:00Z">
        <w:r>
          <w:rPr>
            <w:noProof/>
          </w:rPr>
          <w:fldChar w:fldCharType="end"/>
        </w:r>
      </w:ins>
    </w:p>
    <w:p w14:paraId="5944449C" w14:textId="20987E91" w:rsidR="00551FB8" w:rsidRDefault="00551FB8">
      <w:pPr>
        <w:pStyle w:val="TableofFigures"/>
        <w:tabs>
          <w:tab w:val="right" w:leader="dot" w:pos="9350"/>
        </w:tabs>
        <w:rPr>
          <w:ins w:id="193" w:author="Justin Bracci" w:date="2023-07-05T17:52:00Z"/>
          <w:rFonts w:asciiTheme="minorHAnsi" w:eastAsiaTheme="minorEastAsia" w:hAnsiTheme="minorHAnsi"/>
          <w:noProof/>
          <w:kern w:val="2"/>
          <w14:ligatures w14:val="standardContextual"/>
        </w:rPr>
      </w:pPr>
      <w:ins w:id="194" w:author="Justin Bracci" w:date="2023-07-05T17:52:00Z">
        <w:r>
          <w:rPr>
            <w:noProof/>
          </w:rPr>
          <w:t>Figure S.15: Hourly electricity utilization for the hourly reliable solar PV, storage, and limited grid connected hydrogen production pathway for a week in the month of May in Sacramento, California (Equivalent to PV/Storage/Grid** pathway).</w:t>
        </w:r>
        <w:r>
          <w:rPr>
            <w:noProof/>
          </w:rPr>
          <w:tab/>
        </w:r>
        <w:r>
          <w:rPr>
            <w:noProof/>
          </w:rPr>
          <w:fldChar w:fldCharType="begin"/>
        </w:r>
        <w:r>
          <w:rPr>
            <w:noProof/>
          </w:rPr>
          <w:instrText xml:space="preserve"> PAGEREF _Toc139471971 \h </w:instrText>
        </w:r>
      </w:ins>
      <w:r>
        <w:rPr>
          <w:noProof/>
        </w:rPr>
      </w:r>
      <w:r>
        <w:rPr>
          <w:noProof/>
        </w:rPr>
        <w:fldChar w:fldCharType="separate"/>
      </w:r>
      <w:ins w:id="195" w:author="Justin Bracci" w:date="2023-07-09T18:03:00Z">
        <w:r w:rsidR="00CB7A11">
          <w:rPr>
            <w:noProof/>
          </w:rPr>
          <w:t>23</w:t>
        </w:r>
      </w:ins>
      <w:ins w:id="196" w:author="Justin Bracci" w:date="2023-07-05T17:52:00Z">
        <w:r>
          <w:rPr>
            <w:noProof/>
          </w:rPr>
          <w:fldChar w:fldCharType="end"/>
        </w:r>
      </w:ins>
    </w:p>
    <w:p w14:paraId="2B090C69" w14:textId="4691B553" w:rsidR="00551FB8" w:rsidRDefault="00551FB8">
      <w:pPr>
        <w:pStyle w:val="TableofFigures"/>
        <w:tabs>
          <w:tab w:val="right" w:leader="dot" w:pos="9350"/>
        </w:tabs>
        <w:rPr>
          <w:ins w:id="197" w:author="Justin Bracci" w:date="2023-07-05T17:52:00Z"/>
          <w:rFonts w:asciiTheme="minorHAnsi" w:eastAsiaTheme="minorEastAsia" w:hAnsiTheme="minorHAnsi"/>
          <w:noProof/>
          <w:kern w:val="2"/>
          <w14:ligatures w14:val="standardContextual"/>
        </w:rPr>
      </w:pPr>
      <w:ins w:id="198" w:author="Justin Bracci" w:date="2023-07-05T17:52:00Z">
        <w:r>
          <w:rPr>
            <w:noProof/>
          </w:rPr>
          <w:t>Figure S.16: Hourly hydrogen delivery for yearly reliable solar PV hydrogen production for a week in the month of May in Sacramento, California</w:t>
        </w:r>
        <w:r>
          <w:rPr>
            <w:noProof/>
          </w:rPr>
          <w:tab/>
        </w:r>
        <w:r>
          <w:rPr>
            <w:noProof/>
          </w:rPr>
          <w:fldChar w:fldCharType="begin"/>
        </w:r>
        <w:r>
          <w:rPr>
            <w:noProof/>
          </w:rPr>
          <w:instrText xml:space="preserve"> PAGEREF _Toc139471972 \h </w:instrText>
        </w:r>
      </w:ins>
      <w:r>
        <w:rPr>
          <w:noProof/>
        </w:rPr>
      </w:r>
      <w:r>
        <w:rPr>
          <w:noProof/>
        </w:rPr>
        <w:fldChar w:fldCharType="separate"/>
      </w:r>
      <w:ins w:id="199" w:author="Justin Bracci" w:date="2023-07-09T18:03:00Z">
        <w:r w:rsidR="00CB7A11">
          <w:rPr>
            <w:noProof/>
          </w:rPr>
          <w:t>23</w:t>
        </w:r>
      </w:ins>
      <w:ins w:id="200" w:author="Justin Bracci" w:date="2023-07-05T17:52:00Z">
        <w:r>
          <w:rPr>
            <w:noProof/>
          </w:rPr>
          <w:fldChar w:fldCharType="end"/>
        </w:r>
      </w:ins>
    </w:p>
    <w:p w14:paraId="152DD5AA" w14:textId="3A82A0F9" w:rsidR="00551FB8" w:rsidRDefault="00551FB8">
      <w:pPr>
        <w:pStyle w:val="TableofFigures"/>
        <w:tabs>
          <w:tab w:val="right" w:leader="dot" w:pos="9350"/>
        </w:tabs>
        <w:rPr>
          <w:ins w:id="201" w:author="Justin Bracci" w:date="2023-07-05T17:52:00Z"/>
          <w:rFonts w:asciiTheme="minorHAnsi" w:eastAsiaTheme="minorEastAsia" w:hAnsiTheme="minorHAnsi"/>
          <w:noProof/>
          <w:kern w:val="2"/>
          <w14:ligatures w14:val="standardContextual"/>
        </w:rPr>
      </w:pPr>
      <w:ins w:id="202" w:author="Justin Bracci" w:date="2023-07-05T17:52:00Z">
        <w:r>
          <w:rPr>
            <w:noProof/>
          </w:rPr>
          <w:lastRenderedPageBreak/>
          <w:t>Figure S.17: Hourly hydrogen delivery for hourly reliable solar PV and storage hydrogen production pathway for a week in the month of May in Sacramento, California (Equivalent to PV/Storage pathway).</w:t>
        </w:r>
        <w:r>
          <w:rPr>
            <w:noProof/>
          </w:rPr>
          <w:tab/>
        </w:r>
        <w:r>
          <w:rPr>
            <w:noProof/>
          </w:rPr>
          <w:fldChar w:fldCharType="begin"/>
        </w:r>
        <w:r>
          <w:rPr>
            <w:noProof/>
          </w:rPr>
          <w:instrText xml:space="preserve"> PAGEREF _Toc139471973 \h </w:instrText>
        </w:r>
      </w:ins>
      <w:r>
        <w:rPr>
          <w:noProof/>
        </w:rPr>
      </w:r>
      <w:r>
        <w:rPr>
          <w:noProof/>
        </w:rPr>
        <w:fldChar w:fldCharType="separate"/>
      </w:r>
      <w:ins w:id="203" w:author="Justin Bracci" w:date="2023-07-09T18:03:00Z">
        <w:r w:rsidR="00CB7A11">
          <w:rPr>
            <w:noProof/>
          </w:rPr>
          <w:t>24</w:t>
        </w:r>
      </w:ins>
      <w:ins w:id="204" w:author="Justin Bracci" w:date="2023-07-05T17:52:00Z">
        <w:r>
          <w:rPr>
            <w:noProof/>
          </w:rPr>
          <w:fldChar w:fldCharType="end"/>
        </w:r>
      </w:ins>
    </w:p>
    <w:p w14:paraId="1A6A931B" w14:textId="2C77173A" w:rsidR="00551FB8" w:rsidRDefault="00551FB8">
      <w:pPr>
        <w:pStyle w:val="TableofFigures"/>
        <w:tabs>
          <w:tab w:val="right" w:leader="dot" w:pos="9350"/>
        </w:tabs>
        <w:rPr>
          <w:ins w:id="205" w:author="Justin Bracci" w:date="2023-07-05T17:52:00Z"/>
          <w:rFonts w:asciiTheme="minorHAnsi" w:eastAsiaTheme="minorEastAsia" w:hAnsiTheme="minorHAnsi"/>
          <w:noProof/>
          <w:kern w:val="2"/>
          <w14:ligatures w14:val="standardContextual"/>
        </w:rPr>
      </w:pPr>
      <w:ins w:id="206" w:author="Justin Bracci" w:date="2023-07-05T17:52:00Z">
        <w:r>
          <w:rPr>
            <w:noProof/>
          </w:rPr>
          <w:t>Figure S.18: Hourly hydrogen delivery for hourly reliable solar PV, storage, and grid connected hydrogen production pathway for a week in the month of May in Sacramento, California (Equivalent to PV/Storage/Grid* pathway).</w:t>
        </w:r>
        <w:r>
          <w:rPr>
            <w:noProof/>
          </w:rPr>
          <w:tab/>
        </w:r>
        <w:r>
          <w:rPr>
            <w:noProof/>
          </w:rPr>
          <w:fldChar w:fldCharType="begin"/>
        </w:r>
        <w:r>
          <w:rPr>
            <w:noProof/>
          </w:rPr>
          <w:instrText xml:space="preserve"> PAGEREF _Toc139471974 \h </w:instrText>
        </w:r>
      </w:ins>
      <w:r>
        <w:rPr>
          <w:noProof/>
        </w:rPr>
      </w:r>
      <w:r>
        <w:rPr>
          <w:noProof/>
        </w:rPr>
        <w:fldChar w:fldCharType="separate"/>
      </w:r>
      <w:ins w:id="207" w:author="Justin Bracci" w:date="2023-07-09T18:03:00Z">
        <w:r w:rsidR="00CB7A11">
          <w:rPr>
            <w:noProof/>
          </w:rPr>
          <w:t>24</w:t>
        </w:r>
      </w:ins>
      <w:ins w:id="208" w:author="Justin Bracci" w:date="2023-07-05T17:52:00Z">
        <w:r>
          <w:rPr>
            <w:noProof/>
          </w:rPr>
          <w:fldChar w:fldCharType="end"/>
        </w:r>
      </w:ins>
    </w:p>
    <w:p w14:paraId="059A3D11" w14:textId="203AAD01" w:rsidR="00551FB8" w:rsidRDefault="00551FB8">
      <w:pPr>
        <w:pStyle w:val="TableofFigures"/>
        <w:tabs>
          <w:tab w:val="right" w:leader="dot" w:pos="9350"/>
        </w:tabs>
        <w:rPr>
          <w:ins w:id="209" w:author="Justin Bracci" w:date="2023-07-05T17:52:00Z"/>
          <w:rFonts w:asciiTheme="minorHAnsi" w:eastAsiaTheme="minorEastAsia" w:hAnsiTheme="minorHAnsi"/>
          <w:noProof/>
          <w:kern w:val="2"/>
          <w14:ligatures w14:val="standardContextual"/>
        </w:rPr>
      </w:pPr>
      <w:ins w:id="210" w:author="Justin Bracci" w:date="2023-07-05T17:52:00Z">
        <w:r>
          <w:rPr>
            <w:noProof/>
          </w:rPr>
          <w:t>Figure S.19: Hourly hydrogen delivery for hourly reliable solar PV, storage, and limited grid connected hydrogen production pathway for a week in the month of May in Sacramento, California (Equivalent to PV/Storage/Grid** pathway).</w:t>
        </w:r>
        <w:r>
          <w:rPr>
            <w:noProof/>
          </w:rPr>
          <w:tab/>
        </w:r>
        <w:r>
          <w:rPr>
            <w:noProof/>
          </w:rPr>
          <w:fldChar w:fldCharType="begin"/>
        </w:r>
        <w:r>
          <w:rPr>
            <w:noProof/>
          </w:rPr>
          <w:instrText xml:space="preserve"> PAGEREF _Toc139471975 \h </w:instrText>
        </w:r>
      </w:ins>
      <w:r>
        <w:rPr>
          <w:noProof/>
        </w:rPr>
      </w:r>
      <w:r>
        <w:rPr>
          <w:noProof/>
        </w:rPr>
        <w:fldChar w:fldCharType="separate"/>
      </w:r>
      <w:ins w:id="211" w:author="Justin Bracci" w:date="2023-07-09T18:03:00Z">
        <w:r w:rsidR="00CB7A11">
          <w:rPr>
            <w:noProof/>
          </w:rPr>
          <w:t>25</w:t>
        </w:r>
      </w:ins>
      <w:ins w:id="212" w:author="Justin Bracci" w:date="2023-07-05T17:52:00Z">
        <w:r>
          <w:rPr>
            <w:noProof/>
          </w:rPr>
          <w:fldChar w:fldCharType="end"/>
        </w:r>
      </w:ins>
    </w:p>
    <w:p w14:paraId="092568E1" w14:textId="0B9EDF59" w:rsidR="00551FB8" w:rsidRDefault="00551FB8">
      <w:pPr>
        <w:pStyle w:val="TableofFigures"/>
        <w:tabs>
          <w:tab w:val="right" w:leader="dot" w:pos="9350"/>
        </w:tabs>
        <w:rPr>
          <w:ins w:id="213" w:author="Justin Bracci" w:date="2023-07-05T17:52:00Z"/>
          <w:rFonts w:asciiTheme="minorHAnsi" w:eastAsiaTheme="minorEastAsia" w:hAnsiTheme="minorHAnsi"/>
          <w:noProof/>
          <w:kern w:val="2"/>
          <w14:ligatures w14:val="standardContextual"/>
        </w:rPr>
      </w:pPr>
      <w:ins w:id="214" w:author="Justin Bracci" w:date="2023-07-05T17:52:00Z">
        <w:r>
          <w:rPr>
            <w:noProof/>
          </w:rPr>
          <w:t>Figure S.20: Hourly hydrogen storage for hourly reliable solar PV and storage hydrogen production pathway for a week in the month of May in Sacramento, California (Equivalent to the PV/Storage pathway).</w:t>
        </w:r>
        <w:r>
          <w:rPr>
            <w:noProof/>
          </w:rPr>
          <w:tab/>
        </w:r>
        <w:r>
          <w:rPr>
            <w:noProof/>
          </w:rPr>
          <w:fldChar w:fldCharType="begin"/>
        </w:r>
        <w:r>
          <w:rPr>
            <w:noProof/>
          </w:rPr>
          <w:instrText xml:space="preserve"> PAGEREF _Toc139471976 \h </w:instrText>
        </w:r>
      </w:ins>
      <w:r>
        <w:rPr>
          <w:noProof/>
        </w:rPr>
      </w:r>
      <w:r>
        <w:rPr>
          <w:noProof/>
        </w:rPr>
        <w:fldChar w:fldCharType="separate"/>
      </w:r>
      <w:ins w:id="215" w:author="Justin Bracci" w:date="2023-07-09T18:03:00Z">
        <w:r w:rsidR="00CB7A11">
          <w:rPr>
            <w:noProof/>
          </w:rPr>
          <w:t>25</w:t>
        </w:r>
      </w:ins>
      <w:ins w:id="216" w:author="Justin Bracci" w:date="2023-07-05T17:52:00Z">
        <w:r>
          <w:rPr>
            <w:noProof/>
          </w:rPr>
          <w:fldChar w:fldCharType="end"/>
        </w:r>
      </w:ins>
    </w:p>
    <w:p w14:paraId="7B353FF3" w14:textId="1C6E31D7" w:rsidR="00551FB8" w:rsidRDefault="00551FB8">
      <w:pPr>
        <w:pStyle w:val="TableofFigures"/>
        <w:tabs>
          <w:tab w:val="right" w:leader="dot" w:pos="9350"/>
        </w:tabs>
        <w:rPr>
          <w:ins w:id="217" w:author="Justin Bracci" w:date="2023-07-05T17:52:00Z"/>
          <w:rFonts w:asciiTheme="minorHAnsi" w:eastAsiaTheme="minorEastAsia" w:hAnsiTheme="minorHAnsi"/>
          <w:noProof/>
          <w:kern w:val="2"/>
          <w14:ligatures w14:val="standardContextual"/>
        </w:rPr>
      </w:pPr>
      <w:ins w:id="218" w:author="Justin Bracci" w:date="2023-07-05T17:52:00Z">
        <w:r>
          <w:rPr>
            <w:noProof/>
          </w:rPr>
          <w:t>Figure S.21: Hourly hydrogen storage for hourly reliable solar PV, storage, and grid connected hydrogen production pathway for a week in the month of May in Sacramento, California (Equivalent to the PV/Storage/Grid* pathway).</w:t>
        </w:r>
        <w:r>
          <w:rPr>
            <w:noProof/>
          </w:rPr>
          <w:tab/>
        </w:r>
        <w:r>
          <w:rPr>
            <w:noProof/>
          </w:rPr>
          <w:fldChar w:fldCharType="begin"/>
        </w:r>
        <w:r>
          <w:rPr>
            <w:noProof/>
          </w:rPr>
          <w:instrText xml:space="preserve"> PAGEREF _Toc139471977 \h </w:instrText>
        </w:r>
      </w:ins>
      <w:r>
        <w:rPr>
          <w:noProof/>
        </w:rPr>
      </w:r>
      <w:r>
        <w:rPr>
          <w:noProof/>
        </w:rPr>
        <w:fldChar w:fldCharType="separate"/>
      </w:r>
      <w:ins w:id="219" w:author="Justin Bracci" w:date="2023-07-09T18:03:00Z">
        <w:r w:rsidR="00CB7A11">
          <w:rPr>
            <w:noProof/>
          </w:rPr>
          <w:t>26</w:t>
        </w:r>
      </w:ins>
      <w:ins w:id="220" w:author="Justin Bracci" w:date="2023-07-05T17:52:00Z">
        <w:r>
          <w:rPr>
            <w:noProof/>
          </w:rPr>
          <w:fldChar w:fldCharType="end"/>
        </w:r>
      </w:ins>
    </w:p>
    <w:p w14:paraId="44E340AB" w14:textId="61C5B543" w:rsidR="00551FB8" w:rsidRDefault="00551FB8">
      <w:pPr>
        <w:pStyle w:val="TableofFigures"/>
        <w:tabs>
          <w:tab w:val="right" w:leader="dot" w:pos="9350"/>
        </w:tabs>
        <w:rPr>
          <w:ins w:id="221" w:author="Justin Bracci" w:date="2023-07-05T17:52:00Z"/>
          <w:rFonts w:asciiTheme="minorHAnsi" w:eastAsiaTheme="minorEastAsia" w:hAnsiTheme="minorHAnsi"/>
          <w:noProof/>
          <w:kern w:val="2"/>
          <w14:ligatures w14:val="standardContextual"/>
        </w:rPr>
      </w:pPr>
      <w:ins w:id="222" w:author="Justin Bracci" w:date="2023-07-05T17:52:00Z">
        <w:r>
          <w:rPr>
            <w:noProof/>
          </w:rPr>
          <w:t>Figure S.22: Hourly hydrogen storage for hourly reliable solar PV, storage, and limited grid connected hydrogen production pathway for a week in the month of May in Sacramento, California (Equivalent to the PV/Storage/Grid** pathway).</w:t>
        </w:r>
        <w:r>
          <w:rPr>
            <w:noProof/>
          </w:rPr>
          <w:tab/>
        </w:r>
        <w:r>
          <w:rPr>
            <w:noProof/>
          </w:rPr>
          <w:fldChar w:fldCharType="begin"/>
        </w:r>
        <w:r>
          <w:rPr>
            <w:noProof/>
          </w:rPr>
          <w:instrText xml:space="preserve"> PAGEREF _Toc139471978 \h </w:instrText>
        </w:r>
      </w:ins>
      <w:r>
        <w:rPr>
          <w:noProof/>
        </w:rPr>
      </w:r>
      <w:r>
        <w:rPr>
          <w:noProof/>
        </w:rPr>
        <w:fldChar w:fldCharType="separate"/>
      </w:r>
      <w:ins w:id="223" w:author="Justin Bracci" w:date="2023-07-09T18:03:00Z">
        <w:r w:rsidR="00CB7A11">
          <w:rPr>
            <w:noProof/>
          </w:rPr>
          <w:t>26</w:t>
        </w:r>
      </w:ins>
      <w:ins w:id="224" w:author="Justin Bracci" w:date="2023-07-05T17:52:00Z">
        <w:r>
          <w:rPr>
            <w:noProof/>
          </w:rPr>
          <w:fldChar w:fldCharType="end"/>
        </w:r>
      </w:ins>
    </w:p>
    <w:p w14:paraId="5D34AF78" w14:textId="2342EBE5" w:rsidR="00551FB8" w:rsidRDefault="00551FB8">
      <w:pPr>
        <w:pStyle w:val="TableofFigures"/>
        <w:tabs>
          <w:tab w:val="right" w:leader="dot" w:pos="9350"/>
        </w:tabs>
        <w:rPr>
          <w:ins w:id="225" w:author="Justin Bracci" w:date="2023-07-05T17:52:00Z"/>
          <w:rFonts w:asciiTheme="minorHAnsi" w:eastAsiaTheme="minorEastAsia" w:hAnsiTheme="minorHAnsi"/>
          <w:noProof/>
          <w:kern w:val="2"/>
          <w14:ligatures w14:val="standardContextual"/>
        </w:rPr>
      </w:pPr>
      <w:ins w:id="226" w:author="Justin Bracci" w:date="2023-07-05T17:52:00Z">
        <w:r>
          <w:rPr>
            <w:noProof/>
          </w:rPr>
          <w:t>Figure S.23: Net-zero hydrogen production cost comparison between all electricity-based production pathways looking at all timeframes and locations.</w:t>
        </w:r>
        <w:r>
          <w:rPr>
            <w:noProof/>
          </w:rPr>
          <w:tab/>
        </w:r>
        <w:r>
          <w:rPr>
            <w:noProof/>
          </w:rPr>
          <w:fldChar w:fldCharType="begin"/>
        </w:r>
        <w:r>
          <w:rPr>
            <w:noProof/>
          </w:rPr>
          <w:instrText xml:space="preserve"> PAGEREF _Toc139471979 \h </w:instrText>
        </w:r>
      </w:ins>
      <w:r>
        <w:rPr>
          <w:noProof/>
        </w:rPr>
      </w:r>
      <w:r>
        <w:rPr>
          <w:noProof/>
        </w:rPr>
        <w:fldChar w:fldCharType="separate"/>
      </w:r>
      <w:ins w:id="227" w:author="Justin Bracci" w:date="2023-07-09T18:03:00Z">
        <w:r w:rsidR="00CB7A11">
          <w:rPr>
            <w:noProof/>
          </w:rPr>
          <w:t>27</w:t>
        </w:r>
      </w:ins>
      <w:ins w:id="228" w:author="Justin Bracci" w:date="2023-07-05T17:52:00Z">
        <w:r>
          <w:rPr>
            <w:noProof/>
          </w:rPr>
          <w:fldChar w:fldCharType="end"/>
        </w:r>
      </w:ins>
    </w:p>
    <w:p w14:paraId="493C7625" w14:textId="652F4283" w:rsidR="00551FB8" w:rsidRDefault="00551FB8">
      <w:pPr>
        <w:pStyle w:val="TableofFigures"/>
        <w:tabs>
          <w:tab w:val="right" w:leader="dot" w:pos="9350"/>
        </w:tabs>
        <w:rPr>
          <w:ins w:id="229" w:author="Justin Bracci" w:date="2023-07-05T17:52:00Z"/>
          <w:rFonts w:asciiTheme="minorHAnsi" w:eastAsiaTheme="minorEastAsia" w:hAnsiTheme="minorHAnsi"/>
          <w:noProof/>
          <w:kern w:val="2"/>
          <w14:ligatures w14:val="standardContextual"/>
        </w:rPr>
      </w:pPr>
      <w:ins w:id="230" w:author="Justin Bracci" w:date="2023-07-05T17:52:00Z">
        <w:r>
          <w:rPr>
            <w:noProof/>
          </w:rPr>
          <w:t>Figure S.24: Hourly reliable, net-zero hydrogen production cost comparison between electricity-based and fossil-based production pathways looking at all timeframes and locations</w:t>
        </w:r>
        <w:r>
          <w:rPr>
            <w:noProof/>
          </w:rPr>
          <w:tab/>
        </w:r>
        <w:r>
          <w:rPr>
            <w:noProof/>
          </w:rPr>
          <w:fldChar w:fldCharType="begin"/>
        </w:r>
        <w:r>
          <w:rPr>
            <w:noProof/>
          </w:rPr>
          <w:instrText xml:space="preserve"> PAGEREF _Toc139471980 \h </w:instrText>
        </w:r>
      </w:ins>
      <w:r>
        <w:rPr>
          <w:noProof/>
        </w:rPr>
      </w:r>
      <w:r>
        <w:rPr>
          <w:noProof/>
        </w:rPr>
        <w:fldChar w:fldCharType="separate"/>
      </w:r>
      <w:ins w:id="231" w:author="Justin Bracci" w:date="2023-07-09T18:03:00Z">
        <w:r w:rsidR="00CB7A11">
          <w:rPr>
            <w:noProof/>
          </w:rPr>
          <w:t>28</w:t>
        </w:r>
      </w:ins>
      <w:ins w:id="232" w:author="Justin Bracci" w:date="2023-07-05T17:52:00Z">
        <w:r>
          <w:rPr>
            <w:noProof/>
          </w:rPr>
          <w:fldChar w:fldCharType="end"/>
        </w:r>
      </w:ins>
    </w:p>
    <w:p w14:paraId="2F8D4455" w14:textId="5D1A81F5" w:rsidR="00551FB8" w:rsidRDefault="00551FB8">
      <w:pPr>
        <w:pStyle w:val="TableofFigures"/>
        <w:tabs>
          <w:tab w:val="right" w:leader="dot" w:pos="9350"/>
        </w:tabs>
        <w:rPr>
          <w:ins w:id="233" w:author="Justin Bracci" w:date="2023-07-05T17:52:00Z"/>
          <w:rFonts w:asciiTheme="minorHAnsi" w:eastAsiaTheme="minorEastAsia" w:hAnsiTheme="minorHAnsi"/>
          <w:noProof/>
          <w:kern w:val="2"/>
          <w14:ligatures w14:val="standardContextual"/>
        </w:rPr>
      </w:pPr>
      <w:ins w:id="234" w:author="Justin Bracci" w:date="2023-07-05T17:52:00Z">
        <w:r>
          <w:rPr>
            <w:noProof/>
          </w:rPr>
          <w:t>Figure S.25: Current technology IRA emission and cost analysis.</w:t>
        </w:r>
        <w:r>
          <w:rPr>
            <w:noProof/>
          </w:rPr>
          <w:tab/>
        </w:r>
        <w:r>
          <w:rPr>
            <w:noProof/>
          </w:rPr>
          <w:fldChar w:fldCharType="begin"/>
        </w:r>
        <w:r>
          <w:rPr>
            <w:noProof/>
          </w:rPr>
          <w:instrText xml:space="preserve"> PAGEREF _Toc139471981 \h </w:instrText>
        </w:r>
      </w:ins>
      <w:r>
        <w:rPr>
          <w:noProof/>
        </w:rPr>
      </w:r>
      <w:r>
        <w:rPr>
          <w:noProof/>
        </w:rPr>
        <w:fldChar w:fldCharType="separate"/>
      </w:r>
      <w:ins w:id="235" w:author="Justin Bracci" w:date="2023-07-09T18:03:00Z">
        <w:r w:rsidR="00CB7A11">
          <w:rPr>
            <w:noProof/>
          </w:rPr>
          <w:t>29</w:t>
        </w:r>
      </w:ins>
      <w:ins w:id="236" w:author="Justin Bracci" w:date="2023-07-05T17:52:00Z">
        <w:r>
          <w:rPr>
            <w:noProof/>
          </w:rPr>
          <w:fldChar w:fldCharType="end"/>
        </w:r>
      </w:ins>
    </w:p>
    <w:p w14:paraId="7DA07B66" w14:textId="59833104" w:rsidR="001C52C5" w:rsidDel="00F418B9" w:rsidRDefault="001C52C5" w:rsidP="001C52C5">
      <w:pPr>
        <w:pStyle w:val="TableofFigures"/>
        <w:tabs>
          <w:tab w:val="right" w:leader="dot" w:pos="9350"/>
        </w:tabs>
        <w:spacing w:before="120"/>
        <w:rPr>
          <w:del w:id="237" w:author="Justin Bracci" w:date="2023-06-19T11:40:00Z"/>
          <w:rFonts w:asciiTheme="minorHAnsi" w:eastAsiaTheme="minorEastAsia" w:hAnsiTheme="minorHAnsi"/>
          <w:noProof/>
        </w:rPr>
      </w:pPr>
      <w:del w:id="238" w:author="Justin Bracci" w:date="2023-06-19T11:40:00Z">
        <w:r w:rsidDel="00F418B9">
          <w:rPr>
            <w:noProof/>
          </w:rPr>
          <w:delText>Table S.1: Electricity-based hydrogen production model input parameters for current, next decade, and mid-century timeframes. * Next decade values are used to generate model results shown in main text.</w:delText>
        </w:r>
        <w:r w:rsidDel="00F418B9">
          <w:rPr>
            <w:noProof/>
          </w:rPr>
          <w:tab/>
          <w:delText>10</w:delText>
        </w:r>
      </w:del>
    </w:p>
    <w:p w14:paraId="10AAE946" w14:textId="0AA14C93" w:rsidR="001C52C5" w:rsidDel="00F418B9" w:rsidRDefault="001C52C5" w:rsidP="001C52C5">
      <w:pPr>
        <w:pStyle w:val="TableofFigures"/>
        <w:tabs>
          <w:tab w:val="right" w:leader="dot" w:pos="9350"/>
        </w:tabs>
        <w:spacing w:before="120"/>
        <w:rPr>
          <w:del w:id="239" w:author="Justin Bracci" w:date="2023-06-19T11:40:00Z"/>
          <w:rFonts w:asciiTheme="minorHAnsi" w:eastAsiaTheme="minorEastAsia" w:hAnsiTheme="minorHAnsi"/>
          <w:noProof/>
        </w:rPr>
      </w:pPr>
      <w:del w:id="240" w:author="Justin Bracci" w:date="2023-06-19T11:40:00Z">
        <w:r w:rsidDel="00F418B9">
          <w:rPr>
            <w:noProof/>
          </w:rPr>
          <w:delText>Table S.2: Fossil-based hydrogen production model input parameters. (1) Refers to an SMR with process CO</w:delText>
        </w:r>
        <w:r w:rsidRPr="006172A2" w:rsidDel="00F418B9">
          <w:rPr>
            <w:noProof/>
            <w:vertAlign w:val="subscript"/>
          </w:rPr>
          <w:delText>2</w:delText>
        </w:r>
        <w:r w:rsidDel="00F418B9">
          <w:rPr>
            <w:noProof/>
          </w:rPr>
          <w:delText xml:space="preserve"> capture. (2) Refers to an SMR with process and flue gas CO</w:delText>
        </w:r>
        <w:r w:rsidRPr="006172A2" w:rsidDel="00F418B9">
          <w:rPr>
            <w:noProof/>
            <w:vertAlign w:val="subscript"/>
          </w:rPr>
          <w:delText>2</w:delText>
        </w:r>
        <w:r w:rsidDel="00F418B9">
          <w:rPr>
            <w:noProof/>
          </w:rPr>
          <w:delText xml:space="preserve"> capture. (3) Refers to an ATR with process CO</w:delText>
        </w:r>
        <w:r w:rsidRPr="006172A2" w:rsidDel="00F418B9">
          <w:rPr>
            <w:noProof/>
            <w:vertAlign w:val="subscript"/>
          </w:rPr>
          <w:delText>2</w:delText>
        </w:r>
        <w:r w:rsidDel="00F418B9">
          <w:rPr>
            <w:noProof/>
          </w:rPr>
          <w:delText xml:space="preserve"> capture</w:delText>
        </w:r>
        <w:r w:rsidDel="00F418B9">
          <w:rPr>
            <w:noProof/>
          </w:rPr>
          <w:tab/>
          <w:delText>11</w:delText>
        </w:r>
      </w:del>
    </w:p>
    <w:p w14:paraId="07C3E798" w14:textId="74DA70FA" w:rsidR="001C52C5" w:rsidDel="00F418B9" w:rsidRDefault="001C52C5" w:rsidP="001C52C5">
      <w:pPr>
        <w:pStyle w:val="TableofFigures"/>
        <w:tabs>
          <w:tab w:val="right" w:leader="dot" w:pos="9350"/>
        </w:tabs>
        <w:spacing w:before="120"/>
        <w:rPr>
          <w:del w:id="241" w:author="Justin Bracci" w:date="2023-06-19T11:40:00Z"/>
          <w:rFonts w:asciiTheme="minorHAnsi" w:eastAsiaTheme="minorEastAsia" w:hAnsiTheme="minorHAnsi"/>
          <w:noProof/>
        </w:rPr>
      </w:pPr>
      <w:del w:id="242" w:author="Justin Bracci" w:date="2023-06-19T11:40:00Z">
        <w:r w:rsidDel="00F418B9">
          <w:rPr>
            <w:noProof/>
          </w:rPr>
          <w:delText>Table S.3: Fossil-based hydrogen production model input parameters that change for current, next decade, and mid-century timeframes</w:delText>
        </w:r>
        <w:r w:rsidDel="00F418B9">
          <w:rPr>
            <w:noProof/>
          </w:rPr>
          <w:tab/>
          <w:delText>12</w:delText>
        </w:r>
      </w:del>
    </w:p>
    <w:p w14:paraId="01985870" w14:textId="0017DA93" w:rsidR="001C52C5" w:rsidDel="00F418B9" w:rsidRDefault="001C52C5" w:rsidP="001C52C5">
      <w:pPr>
        <w:pStyle w:val="TableofFigures"/>
        <w:tabs>
          <w:tab w:val="right" w:leader="dot" w:pos="9350"/>
        </w:tabs>
        <w:spacing w:before="120"/>
        <w:rPr>
          <w:del w:id="243" w:author="Justin Bracci" w:date="2023-06-19T11:40:00Z"/>
          <w:rFonts w:asciiTheme="minorHAnsi" w:eastAsiaTheme="minorEastAsia" w:hAnsiTheme="minorHAnsi"/>
          <w:noProof/>
        </w:rPr>
      </w:pPr>
      <w:del w:id="244" w:author="Justin Bracci" w:date="2023-06-19T11:40:00Z">
        <w:r w:rsidDel="00F418B9">
          <w:rPr>
            <w:noProof/>
          </w:rPr>
          <w:delText>Table S.4: Baseline next decade, electricity-based LCOH values in $/kg H</w:delText>
        </w:r>
        <w:r w:rsidRPr="006172A2" w:rsidDel="00F418B9">
          <w:rPr>
            <w:noProof/>
            <w:vertAlign w:val="subscript"/>
          </w:rPr>
          <w:delText>2</w:delText>
        </w:r>
        <w:r w:rsidDel="00F418B9">
          <w:rPr>
            <w:noProof/>
          </w:rPr>
          <w:delText>. PV+S refers to solar PV and energy storage systems available. PV+S+G refers to solar PV, energy storage, and grid connection available. PV+G refers to solar PV and a grid connection available without energy storage.</w:delText>
        </w:r>
        <w:r w:rsidDel="00F418B9">
          <w:rPr>
            <w:noProof/>
          </w:rPr>
          <w:tab/>
          <w:delText>12</w:delText>
        </w:r>
      </w:del>
    </w:p>
    <w:p w14:paraId="4C85663A" w14:textId="193BC6B2" w:rsidR="001C52C5" w:rsidDel="00F418B9" w:rsidRDefault="001C52C5" w:rsidP="001C52C5">
      <w:pPr>
        <w:pStyle w:val="TableofFigures"/>
        <w:tabs>
          <w:tab w:val="right" w:leader="dot" w:pos="9350"/>
        </w:tabs>
        <w:spacing w:before="120"/>
        <w:rPr>
          <w:del w:id="245" w:author="Justin Bracci" w:date="2023-06-19T11:40:00Z"/>
          <w:rFonts w:asciiTheme="minorHAnsi" w:eastAsiaTheme="minorEastAsia" w:hAnsiTheme="minorHAnsi"/>
          <w:noProof/>
        </w:rPr>
      </w:pPr>
      <w:del w:id="246" w:author="Justin Bracci" w:date="2023-06-19T11:40:00Z">
        <w:r w:rsidDel="00F418B9">
          <w:rPr>
            <w:noProof/>
          </w:rPr>
          <w:delText>Table S.5: LCOH sensitivities explored for next decade electricity-based hydrogen production. Grid electricity related parameter changes are only explored in the pathway with a grid connection.</w:delText>
        </w:r>
        <w:r w:rsidDel="00F418B9">
          <w:rPr>
            <w:noProof/>
          </w:rPr>
          <w:tab/>
          <w:delText>12</w:delText>
        </w:r>
      </w:del>
    </w:p>
    <w:p w14:paraId="34AF98FD" w14:textId="167A0D94" w:rsidR="001C52C5" w:rsidDel="00F418B9" w:rsidRDefault="001C52C5" w:rsidP="001C52C5">
      <w:pPr>
        <w:pStyle w:val="TableofFigures"/>
        <w:tabs>
          <w:tab w:val="right" w:leader="dot" w:pos="9350"/>
        </w:tabs>
        <w:spacing w:before="120"/>
        <w:rPr>
          <w:del w:id="247" w:author="Justin Bracci" w:date="2023-06-19T11:40:00Z"/>
          <w:rFonts w:asciiTheme="minorHAnsi" w:eastAsiaTheme="minorEastAsia" w:hAnsiTheme="minorHAnsi"/>
          <w:noProof/>
        </w:rPr>
      </w:pPr>
      <w:del w:id="248" w:author="Justin Bracci" w:date="2023-06-19T11:40:00Z">
        <w:r w:rsidDel="00F418B9">
          <w:rPr>
            <w:noProof/>
          </w:rPr>
          <w:delText>Table S.6: Hourly reliable (with solar PV, a grid connection, and energy storage) LCOH sensitivity analysis with next decade technology</w:delText>
        </w:r>
        <w:r w:rsidDel="00F418B9">
          <w:rPr>
            <w:noProof/>
          </w:rPr>
          <w:tab/>
          <w:delText>13</w:delText>
        </w:r>
      </w:del>
    </w:p>
    <w:p w14:paraId="4F8CDFA7" w14:textId="22E18BFC" w:rsidR="001C52C5" w:rsidDel="00F418B9" w:rsidRDefault="001C52C5" w:rsidP="001C52C5">
      <w:pPr>
        <w:pStyle w:val="TableofFigures"/>
        <w:tabs>
          <w:tab w:val="right" w:leader="dot" w:pos="9350"/>
        </w:tabs>
        <w:spacing w:before="120"/>
        <w:rPr>
          <w:del w:id="249" w:author="Justin Bracci" w:date="2023-06-19T11:40:00Z"/>
          <w:rFonts w:asciiTheme="minorHAnsi" w:eastAsiaTheme="minorEastAsia" w:hAnsiTheme="minorHAnsi"/>
          <w:noProof/>
        </w:rPr>
      </w:pPr>
      <w:del w:id="250" w:author="Justin Bracci" w:date="2023-06-19T11:40:00Z">
        <w:r w:rsidDel="00F418B9">
          <w:rPr>
            <w:noProof/>
          </w:rPr>
          <w:delText>Table S.7: Baseline next decade, fossil-based LCOH values in $/kg H</w:delText>
        </w:r>
        <w:r w:rsidRPr="006172A2" w:rsidDel="00F418B9">
          <w:rPr>
            <w:noProof/>
            <w:vertAlign w:val="subscript"/>
          </w:rPr>
          <w:delText>2</w:delText>
        </w:r>
        <w:r w:rsidDel="00F418B9">
          <w:rPr>
            <w:noProof/>
          </w:rPr>
          <w:delText>. (1) Refers to SMR with process CO</w:delText>
        </w:r>
        <w:r w:rsidRPr="006172A2" w:rsidDel="00F418B9">
          <w:rPr>
            <w:noProof/>
            <w:vertAlign w:val="subscript"/>
          </w:rPr>
          <w:delText>2</w:delText>
        </w:r>
        <w:r w:rsidDel="00F418B9">
          <w:rPr>
            <w:noProof/>
          </w:rPr>
          <w:delText xml:space="preserve"> capture. (2) Refers to SMR with process and flue gas CO</w:delText>
        </w:r>
        <w:r w:rsidRPr="006172A2" w:rsidDel="00F418B9">
          <w:rPr>
            <w:noProof/>
            <w:vertAlign w:val="subscript"/>
          </w:rPr>
          <w:delText>2</w:delText>
        </w:r>
        <w:r w:rsidDel="00F418B9">
          <w:rPr>
            <w:noProof/>
          </w:rPr>
          <w:delText xml:space="preserve"> capture. (3) Refers to ATR with process CO</w:delText>
        </w:r>
        <w:r w:rsidRPr="006172A2" w:rsidDel="00F418B9">
          <w:rPr>
            <w:noProof/>
            <w:vertAlign w:val="subscript"/>
          </w:rPr>
          <w:delText>2</w:delText>
        </w:r>
        <w:r w:rsidDel="00F418B9">
          <w:rPr>
            <w:noProof/>
          </w:rPr>
          <w:delText xml:space="preserve"> capture. Baseline LCOH values assume GWP20 and 1.5% natural gas leakage.</w:delText>
        </w:r>
        <w:r w:rsidDel="00F418B9">
          <w:rPr>
            <w:noProof/>
          </w:rPr>
          <w:tab/>
          <w:delText>13</w:delText>
        </w:r>
      </w:del>
    </w:p>
    <w:p w14:paraId="6A6CD6EB" w14:textId="6DABFD83" w:rsidR="001C52C5" w:rsidDel="00F418B9" w:rsidRDefault="001C52C5" w:rsidP="001C52C5">
      <w:pPr>
        <w:pStyle w:val="TableofFigures"/>
        <w:tabs>
          <w:tab w:val="right" w:leader="dot" w:pos="9350"/>
        </w:tabs>
        <w:spacing w:before="120"/>
        <w:rPr>
          <w:del w:id="251" w:author="Justin Bracci" w:date="2023-06-19T11:40:00Z"/>
          <w:rFonts w:asciiTheme="minorHAnsi" w:eastAsiaTheme="minorEastAsia" w:hAnsiTheme="minorHAnsi"/>
          <w:noProof/>
        </w:rPr>
      </w:pPr>
      <w:del w:id="252" w:author="Justin Bracci" w:date="2023-06-19T11:40:00Z">
        <w:r w:rsidDel="00F418B9">
          <w:rPr>
            <w:noProof/>
          </w:rPr>
          <w:delText>Table S.8: LCOH sensitivities explored for next decade fossil-based hydrogen production</w:delText>
        </w:r>
        <w:r w:rsidDel="00F418B9">
          <w:rPr>
            <w:noProof/>
          </w:rPr>
          <w:tab/>
          <w:delText>13</w:delText>
        </w:r>
      </w:del>
    </w:p>
    <w:p w14:paraId="6C7DD99F" w14:textId="6D1C8DE4" w:rsidR="001C52C5" w:rsidDel="00F418B9" w:rsidRDefault="001C52C5" w:rsidP="001C52C5">
      <w:pPr>
        <w:pStyle w:val="TableofFigures"/>
        <w:tabs>
          <w:tab w:val="right" w:leader="dot" w:pos="9350"/>
        </w:tabs>
        <w:spacing w:before="120"/>
        <w:rPr>
          <w:del w:id="253" w:author="Justin Bracci" w:date="2023-06-19T11:40:00Z"/>
          <w:rFonts w:asciiTheme="minorHAnsi" w:eastAsiaTheme="minorEastAsia" w:hAnsiTheme="minorHAnsi"/>
          <w:noProof/>
        </w:rPr>
      </w:pPr>
      <w:del w:id="254" w:author="Justin Bracci" w:date="2023-06-19T11:40:00Z">
        <w:r w:rsidDel="00F418B9">
          <w:rPr>
            <w:noProof/>
          </w:rPr>
          <w:delText>Table S.9: Hourly reliable (ATR with process CO</w:delText>
        </w:r>
        <w:r w:rsidRPr="006172A2" w:rsidDel="00F418B9">
          <w:rPr>
            <w:noProof/>
            <w:vertAlign w:val="subscript"/>
          </w:rPr>
          <w:delText>2</w:delText>
        </w:r>
        <w:r w:rsidDel="00F418B9">
          <w:rPr>
            <w:noProof/>
          </w:rPr>
          <w:delText xml:space="preserve"> capture) LCOH sensitivity analysis with next decade technology</w:delText>
        </w:r>
        <w:r w:rsidDel="00F418B9">
          <w:rPr>
            <w:noProof/>
          </w:rPr>
          <w:tab/>
          <w:delText>14</w:delText>
        </w:r>
      </w:del>
    </w:p>
    <w:p w14:paraId="3312AA50" w14:textId="1D5E4BDD" w:rsidR="001C52C5" w:rsidDel="00F418B9" w:rsidRDefault="001C52C5" w:rsidP="001C52C5">
      <w:pPr>
        <w:pStyle w:val="TableofFigures"/>
        <w:tabs>
          <w:tab w:val="right" w:leader="dot" w:pos="9350"/>
        </w:tabs>
        <w:spacing w:before="120"/>
        <w:rPr>
          <w:del w:id="255" w:author="Justin Bracci" w:date="2023-06-19T11:40:00Z"/>
          <w:rFonts w:asciiTheme="minorHAnsi" w:eastAsiaTheme="minorEastAsia" w:hAnsiTheme="minorHAnsi"/>
          <w:noProof/>
        </w:rPr>
      </w:pPr>
      <w:del w:id="256" w:author="Justin Bracci" w:date="2023-06-19T11:40:00Z">
        <w:r w:rsidDel="00F418B9">
          <w:rPr>
            <w:noProof/>
          </w:rPr>
          <w:delText>Table S.10: Summary data table containing sample distributions for each input parameter. These distributions are used to generate error bars on next-decade LCOH figures through Monte Carlo simulation.</w:delText>
        </w:r>
        <w:r w:rsidDel="00F418B9">
          <w:rPr>
            <w:noProof/>
          </w:rPr>
          <w:tab/>
          <w:delText>14</w:delText>
        </w:r>
      </w:del>
    </w:p>
    <w:p w14:paraId="6E1C9B26" w14:textId="3833E00A" w:rsidR="001C52C5" w:rsidDel="00F418B9" w:rsidRDefault="001C52C5" w:rsidP="001C52C5">
      <w:pPr>
        <w:pStyle w:val="TableofFigures"/>
        <w:tabs>
          <w:tab w:val="right" w:leader="dot" w:pos="9350"/>
        </w:tabs>
        <w:spacing w:before="120"/>
        <w:rPr>
          <w:del w:id="257" w:author="Justin Bracci" w:date="2023-06-19T11:40:00Z"/>
          <w:rFonts w:asciiTheme="minorHAnsi" w:eastAsiaTheme="minorEastAsia" w:hAnsiTheme="minorHAnsi"/>
          <w:noProof/>
        </w:rPr>
      </w:pPr>
      <w:del w:id="258" w:author="Justin Bracci" w:date="2023-06-19T11:40:00Z">
        <w:r w:rsidDel="00F418B9">
          <w:rPr>
            <w:noProof/>
          </w:rPr>
          <w:delText>Figure S.1: Next decade life cycle emissions of solar PV based hydrogen production under various levels of reliability. * Indicated an hourly-reliable production pathway that has a grid connection for added reliability</w:delText>
        </w:r>
        <w:r w:rsidDel="00F418B9">
          <w:rPr>
            <w:noProof/>
          </w:rPr>
          <w:tab/>
          <w:delText>16</w:delText>
        </w:r>
      </w:del>
    </w:p>
    <w:p w14:paraId="5A78E3B5" w14:textId="5A8ADCE4" w:rsidR="001C52C5" w:rsidDel="00F418B9" w:rsidRDefault="001C52C5" w:rsidP="001C52C5">
      <w:pPr>
        <w:pStyle w:val="TableofFigures"/>
        <w:tabs>
          <w:tab w:val="right" w:leader="dot" w:pos="9350"/>
        </w:tabs>
        <w:spacing w:before="120"/>
        <w:rPr>
          <w:del w:id="259" w:author="Justin Bracci" w:date="2023-06-19T11:40:00Z"/>
          <w:rFonts w:asciiTheme="minorHAnsi" w:eastAsiaTheme="minorEastAsia" w:hAnsiTheme="minorHAnsi"/>
          <w:noProof/>
        </w:rPr>
      </w:pPr>
      <w:del w:id="260" w:author="Justin Bracci" w:date="2023-06-19T11:40:00Z">
        <w:r w:rsidDel="00F418B9">
          <w:rPr>
            <w:noProof/>
          </w:rPr>
          <w:delText>Figure S.2: Next decade life-cycle emissions of various fossil-based hydrogen production pathways</w:delText>
        </w:r>
        <w:r w:rsidDel="00F418B9">
          <w:rPr>
            <w:noProof/>
          </w:rPr>
          <w:tab/>
          <w:delText>16</w:delText>
        </w:r>
      </w:del>
    </w:p>
    <w:p w14:paraId="6AC48DF6" w14:textId="2A1D6207" w:rsidR="001C52C5" w:rsidDel="00F418B9" w:rsidRDefault="001C52C5" w:rsidP="001C52C5">
      <w:pPr>
        <w:pStyle w:val="TableofFigures"/>
        <w:tabs>
          <w:tab w:val="right" w:leader="dot" w:pos="9350"/>
        </w:tabs>
        <w:spacing w:before="120"/>
        <w:rPr>
          <w:del w:id="261" w:author="Justin Bracci" w:date="2023-06-19T11:40:00Z"/>
          <w:rFonts w:asciiTheme="minorHAnsi" w:eastAsiaTheme="minorEastAsia" w:hAnsiTheme="minorHAnsi"/>
          <w:noProof/>
        </w:rPr>
      </w:pPr>
      <w:del w:id="262" w:author="Justin Bracci" w:date="2023-06-19T11:40:00Z">
        <w:r w:rsidDel="00F418B9">
          <w:rPr>
            <w:noProof/>
          </w:rPr>
          <w:delText>Figure S.3: Levelized cost of hourly-reliable net-zero hydrogen produced from fossil-based pathways. Pathways include SMR, SMR-CCS with process CO</w:delText>
        </w:r>
        <w:r w:rsidRPr="006172A2" w:rsidDel="00F418B9">
          <w:rPr>
            <w:noProof/>
            <w:vertAlign w:val="subscript"/>
          </w:rPr>
          <w:delText>2</w:delText>
        </w:r>
        <w:r w:rsidDel="00F418B9">
          <w:rPr>
            <w:noProof/>
          </w:rPr>
          <w:delText xml:space="preserve"> capture (1), SMR-CCS with process and flue gas CO</w:delText>
        </w:r>
        <w:r w:rsidRPr="006172A2" w:rsidDel="00F418B9">
          <w:rPr>
            <w:noProof/>
            <w:vertAlign w:val="subscript"/>
          </w:rPr>
          <w:delText>2</w:delText>
        </w:r>
        <w:r w:rsidDel="00F418B9">
          <w:rPr>
            <w:noProof/>
          </w:rPr>
          <w:delText xml:space="preserve"> capture (2), and ATR-CCS with process CO</w:delText>
        </w:r>
        <w:r w:rsidRPr="006172A2" w:rsidDel="00F418B9">
          <w:rPr>
            <w:noProof/>
            <w:vertAlign w:val="subscript"/>
          </w:rPr>
          <w:delText>2</w:delText>
        </w:r>
        <w:r w:rsidDel="00F418B9">
          <w:rPr>
            <w:noProof/>
          </w:rPr>
          <w:delText xml:space="preserve"> capture (3)</w:delText>
        </w:r>
        <w:r w:rsidDel="00F418B9">
          <w:rPr>
            <w:noProof/>
          </w:rPr>
          <w:tab/>
          <w:delText>17</w:delText>
        </w:r>
      </w:del>
    </w:p>
    <w:p w14:paraId="11871633" w14:textId="4AE39C1A" w:rsidR="001C52C5" w:rsidDel="00F418B9" w:rsidRDefault="001C52C5" w:rsidP="001C52C5">
      <w:pPr>
        <w:pStyle w:val="TableofFigures"/>
        <w:tabs>
          <w:tab w:val="right" w:leader="dot" w:pos="9350"/>
        </w:tabs>
        <w:spacing w:before="120"/>
        <w:rPr>
          <w:del w:id="263" w:author="Justin Bracci" w:date="2023-06-19T11:40:00Z"/>
          <w:rFonts w:asciiTheme="minorHAnsi" w:eastAsiaTheme="minorEastAsia" w:hAnsiTheme="minorHAnsi"/>
          <w:noProof/>
        </w:rPr>
      </w:pPr>
      <w:del w:id="264" w:author="Justin Bracci" w:date="2023-06-19T11:40:00Z">
        <w:r w:rsidDel="00F418B9">
          <w:rPr>
            <w:noProof/>
          </w:rPr>
          <w:delText>Figure S.4: Next decade fractional electricity usage versus curtailment for various levels of hydrogen production reliability pathways</w:delText>
        </w:r>
        <w:r w:rsidDel="00F418B9">
          <w:rPr>
            <w:noProof/>
          </w:rPr>
          <w:tab/>
          <w:delText>17</w:delText>
        </w:r>
      </w:del>
    </w:p>
    <w:p w14:paraId="066B515D" w14:textId="6EE08C60" w:rsidR="001C52C5" w:rsidDel="00F418B9" w:rsidRDefault="001C52C5" w:rsidP="001C52C5">
      <w:pPr>
        <w:pStyle w:val="TableofFigures"/>
        <w:tabs>
          <w:tab w:val="right" w:leader="dot" w:pos="9350"/>
        </w:tabs>
        <w:spacing w:before="120"/>
        <w:rPr>
          <w:del w:id="265" w:author="Justin Bracci" w:date="2023-06-19T11:40:00Z"/>
          <w:rFonts w:asciiTheme="minorHAnsi" w:eastAsiaTheme="minorEastAsia" w:hAnsiTheme="minorHAnsi"/>
          <w:noProof/>
        </w:rPr>
      </w:pPr>
      <w:del w:id="266" w:author="Justin Bracci" w:date="2023-06-19T11:40:00Z">
        <w:r w:rsidDel="00F418B9">
          <w:rPr>
            <w:noProof/>
          </w:rPr>
          <w:delText>Figure S.5: Next decade fractional electricity usage versus curtailment for hourly production reliability pathways</w:delText>
        </w:r>
        <w:r w:rsidDel="00F418B9">
          <w:rPr>
            <w:noProof/>
          </w:rPr>
          <w:tab/>
          <w:delText>18</w:delText>
        </w:r>
      </w:del>
    </w:p>
    <w:p w14:paraId="5E1CFE0D" w14:textId="5C0A0962" w:rsidR="001C52C5" w:rsidDel="00F418B9" w:rsidRDefault="001C52C5" w:rsidP="001C52C5">
      <w:pPr>
        <w:pStyle w:val="TableofFigures"/>
        <w:tabs>
          <w:tab w:val="right" w:leader="dot" w:pos="9350"/>
        </w:tabs>
        <w:spacing w:before="120"/>
        <w:rPr>
          <w:del w:id="267" w:author="Justin Bracci" w:date="2023-06-19T11:40:00Z"/>
          <w:rFonts w:asciiTheme="minorHAnsi" w:eastAsiaTheme="minorEastAsia" w:hAnsiTheme="minorHAnsi"/>
          <w:noProof/>
        </w:rPr>
      </w:pPr>
      <w:del w:id="268" w:author="Justin Bracci" w:date="2023-06-19T11:40:00Z">
        <w:r w:rsidDel="00F418B9">
          <w:rPr>
            <w:noProof/>
          </w:rPr>
          <w:delText>Figure S.6: Next decade fractional hydrogen delivery for various levels of hydrogen production reliability pathways</w:delText>
        </w:r>
        <w:r w:rsidDel="00F418B9">
          <w:rPr>
            <w:noProof/>
          </w:rPr>
          <w:tab/>
          <w:delText>18</w:delText>
        </w:r>
      </w:del>
    </w:p>
    <w:p w14:paraId="194B2B71" w14:textId="54A68CFB" w:rsidR="001C52C5" w:rsidDel="00F418B9" w:rsidRDefault="001C52C5" w:rsidP="001C52C5">
      <w:pPr>
        <w:pStyle w:val="TableofFigures"/>
        <w:tabs>
          <w:tab w:val="right" w:leader="dot" w:pos="9350"/>
        </w:tabs>
        <w:spacing w:before="120"/>
        <w:rPr>
          <w:del w:id="269" w:author="Justin Bracci" w:date="2023-06-19T11:40:00Z"/>
          <w:rFonts w:asciiTheme="minorHAnsi" w:eastAsiaTheme="minorEastAsia" w:hAnsiTheme="minorHAnsi"/>
          <w:noProof/>
        </w:rPr>
      </w:pPr>
      <w:del w:id="270" w:author="Justin Bracci" w:date="2023-06-19T11:40:00Z">
        <w:r w:rsidDel="00F418B9">
          <w:rPr>
            <w:noProof/>
          </w:rPr>
          <w:delText>Figure S.7: Next decade fractional hydrogen delivery for hourly production reliability pathways</w:delText>
        </w:r>
        <w:r w:rsidDel="00F418B9">
          <w:rPr>
            <w:noProof/>
          </w:rPr>
          <w:tab/>
          <w:delText>19</w:delText>
        </w:r>
      </w:del>
    </w:p>
    <w:p w14:paraId="73CE450C" w14:textId="1DED5205" w:rsidR="001C52C5" w:rsidDel="00F418B9" w:rsidRDefault="001C52C5" w:rsidP="001C52C5">
      <w:pPr>
        <w:pStyle w:val="TableofFigures"/>
        <w:tabs>
          <w:tab w:val="right" w:leader="dot" w:pos="9350"/>
        </w:tabs>
        <w:spacing w:before="120"/>
        <w:rPr>
          <w:del w:id="271" w:author="Justin Bracci" w:date="2023-06-19T11:40:00Z"/>
          <w:rFonts w:asciiTheme="minorHAnsi" w:eastAsiaTheme="minorEastAsia" w:hAnsiTheme="minorHAnsi"/>
          <w:noProof/>
        </w:rPr>
      </w:pPr>
      <w:del w:id="272" w:author="Justin Bracci" w:date="2023-06-19T11:40:00Z">
        <w:r w:rsidDel="00F418B9">
          <w:rPr>
            <w:noProof/>
          </w:rPr>
          <w:delText>Figure S.8: Daily fractional electricity usage versus curtailment for yearly reliable solar PV hydrogen production pathway</w:delText>
        </w:r>
        <w:r w:rsidDel="00F418B9">
          <w:rPr>
            <w:noProof/>
          </w:rPr>
          <w:tab/>
          <w:delText>19</w:delText>
        </w:r>
      </w:del>
    </w:p>
    <w:p w14:paraId="4B3BC3A3" w14:textId="507C79F1" w:rsidR="001C52C5" w:rsidDel="00F418B9" w:rsidRDefault="001C52C5" w:rsidP="001C52C5">
      <w:pPr>
        <w:pStyle w:val="TableofFigures"/>
        <w:tabs>
          <w:tab w:val="right" w:leader="dot" w:pos="9350"/>
        </w:tabs>
        <w:spacing w:before="120"/>
        <w:rPr>
          <w:del w:id="273" w:author="Justin Bracci" w:date="2023-06-19T11:40:00Z"/>
          <w:rFonts w:asciiTheme="minorHAnsi" w:eastAsiaTheme="minorEastAsia" w:hAnsiTheme="minorHAnsi"/>
          <w:noProof/>
        </w:rPr>
      </w:pPr>
      <w:del w:id="274" w:author="Justin Bracci" w:date="2023-06-19T11:40:00Z">
        <w:r w:rsidDel="00F418B9">
          <w:rPr>
            <w:noProof/>
          </w:rPr>
          <w:delText>Figure S.9: Daily fractional electricity usage versus curtailment for hourly reliable solar PV and storage hydrogen production pathway</w:delText>
        </w:r>
        <w:r w:rsidDel="00F418B9">
          <w:rPr>
            <w:noProof/>
          </w:rPr>
          <w:tab/>
          <w:delText>20</w:delText>
        </w:r>
      </w:del>
    </w:p>
    <w:p w14:paraId="4ECD1BCE" w14:textId="566B8F86" w:rsidR="001C52C5" w:rsidDel="00F418B9" w:rsidRDefault="001C52C5" w:rsidP="001C52C5">
      <w:pPr>
        <w:pStyle w:val="TableofFigures"/>
        <w:tabs>
          <w:tab w:val="right" w:leader="dot" w:pos="9350"/>
        </w:tabs>
        <w:spacing w:before="120"/>
        <w:rPr>
          <w:del w:id="275" w:author="Justin Bracci" w:date="2023-06-19T11:40:00Z"/>
          <w:rFonts w:asciiTheme="minorHAnsi" w:eastAsiaTheme="minorEastAsia" w:hAnsiTheme="minorHAnsi"/>
          <w:noProof/>
        </w:rPr>
      </w:pPr>
      <w:del w:id="276" w:author="Justin Bracci" w:date="2023-06-19T11:40:00Z">
        <w:r w:rsidDel="00F418B9">
          <w:rPr>
            <w:noProof/>
          </w:rPr>
          <w:delText>Figure S.10: Daily fractional electricity usage versus curtailment for hourly reliable solar PV, storage, and grid connected hydrogen production pathway</w:delText>
        </w:r>
        <w:r w:rsidDel="00F418B9">
          <w:rPr>
            <w:noProof/>
          </w:rPr>
          <w:tab/>
          <w:delText>20</w:delText>
        </w:r>
      </w:del>
    </w:p>
    <w:p w14:paraId="2DB094A4" w14:textId="6256AF36" w:rsidR="001C52C5" w:rsidDel="00F418B9" w:rsidRDefault="001C52C5" w:rsidP="001C52C5">
      <w:pPr>
        <w:pStyle w:val="TableofFigures"/>
        <w:tabs>
          <w:tab w:val="right" w:leader="dot" w:pos="9350"/>
        </w:tabs>
        <w:spacing w:before="120"/>
        <w:rPr>
          <w:del w:id="277" w:author="Justin Bracci" w:date="2023-06-19T11:40:00Z"/>
          <w:rFonts w:asciiTheme="minorHAnsi" w:eastAsiaTheme="minorEastAsia" w:hAnsiTheme="minorHAnsi"/>
          <w:noProof/>
        </w:rPr>
      </w:pPr>
      <w:del w:id="278" w:author="Justin Bracci" w:date="2023-06-19T11:40:00Z">
        <w:r w:rsidDel="00F418B9">
          <w:rPr>
            <w:noProof/>
          </w:rPr>
          <w:delText>Figure S.11: Daily fractional hydrogen delivery for hourly reliable solar PV and storage hydrogen production pathway</w:delText>
        </w:r>
        <w:r w:rsidDel="00F418B9">
          <w:rPr>
            <w:noProof/>
          </w:rPr>
          <w:tab/>
          <w:delText>21</w:delText>
        </w:r>
      </w:del>
    </w:p>
    <w:p w14:paraId="6A431325" w14:textId="6D2C2EC3" w:rsidR="001C52C5" w:rsidDel="00F418B9" w:rsidRDefault="001C52C5" w:rsidP="001C52C5">
      <w:pPr>
        <w:pStyle w:val="TableofFigures"/>
        <w:tabs>
          <w:tab w:val="right" w:leader="dot" w:pos="9350"/>
        </w:tabs>
        <w:spacing w:before="120"/>
        <w:rPr>
          <w:del w:id="279" w:author="Justin Bracci" w:date="2023-06-19T11:40:00Z"/>
          <w:rFonts w:asciiTheme="minorHAnsi" w:eastAsiaTheme="minorEastAsia" w:hAnsiTheme="minorHAnsi"/>
          <w:noProof/>
        </w:rPr>
      </w:pPr>
      <w:del w:id="280" w:author="Justin Bracci" w:date="2023-06-19T11:40:00Z">
        <w:r w:rsidDel="00F418B9">
          <w:rPr>
            <w:noProof/>
          </w:rPr>
          <w:delText>Figure S.12: Daily fractional hydrogen delivery for hourly reliable solar PV, storage, and grid connected hydrogen production pathway</w:delText>
        </w:r>
        <w:r w:rsidDel="00F418B9">
          <w:rPr>
            <w:noProof/>
          </w:rPr>
          <w:tab/>
          <w:delText>21</w:delText>
        </w:r>
      </w:del>
    </w:p>
    <w:p w14:paraId="2A425BCB" w14:textId="656E871B" w:rsidR="001C52C5" w:rsidDel="00F418B9" w:rsidRDefault="001C52C5" w:rsidP="001C52C5">
      <w:pPr>
        <w:pStyle w:val="TableofFigures"/>
        <w:tabs>
          <w:tab w:val="right" w:leader="dot" w:pos="9350"/>
        </w:tabs>
        <w:spacing w:before="120"/>
        <w:rPr>
          <w:del w:id="281" w:author="Justin Bracci" w:date="2023-06-19T11:40:00Z"/>
          <w:rFonts w:asciiTheme="minorHAnsi" w:eastAsiaTheme="minorEastAsia" w:hAnsiTheme="minorHAnsi"/>
          <w:noProof/>
        </w:rPr>
      </w:pPr>
      <w:del w:id="282" w:author="Justin Bracci" w:date="2023-06-19T11:40:00Z">
        <w:r w:rsidDel="00F418B9">
          <w:rPr>
            <w:noProof/>
          </w:rPr>
          <w:delText>Figure S.13: Hourly electricity usage versus curtailment for yearly reliable solar PV hydrogen production pathway for a week in the month of May</w:delText>
        </w:r>
        <w:r w:rsidDel="00F418B9">
          <w:rPr>
            <w:noProof/>
          </w:rPr>
          <w:tab/>
          <w:delText>22</w:delText>
        </w:r>
      </w:del>
    </w:p>
    <w:p w14:paraId="4EC83D0F" w14:textId="17B92360" w:rsidR="001C52C5" w:rsidDel="00F418B9" w:rsidRDefault="001C52C5" w:rsidP="001C52C5">
      <w:pPr>
        <w:pStyle w:val="TableofFigures"/>
        <w:tabs>
          <w:tab w:val="right" w:leader="dot" w:pos="9350"/>
        </w:tabs>
        <w:spacing w:before="120"/>
        <w:rPr>
          <w:del w:id="283" w:author="Justin Bracci" w:date="2023-06-19T11:40:00Z"/>
          <w:rFonts w:asciiTheme="minorHAnsi" w:eastAsiaTheme="minorEastAsia" w:hAnsiTheme="minorHAnsi"/>
          <w:noProof/>
        </w:rPr>
      </w:pPr>
      <w:del w:id="284" w:author="Justin Bracci" w:date="2023-06-19T11:40:00Z">
        <w:r w:rsidDel="00F418B9">
          <w:rPr>
            <w:noProof/>
          </w:rPr>
          <w:delText>Figure S.14: Hourly electricity usage versus curtailment for hourly reliable solar PV and storage hydrogen production pathway for a week in the month of May</w:delText>
        </w:r>
        <w:r w:rsidDel="00F418B9">
          <w:rPr>
            <w:noProof/>
          </w:rPr>
          <w:tab/>
          <w:delText>22</w:delText>
        </w:r>
      </w:del>
    </w:p>
    <w:p w14:paraId="72DB38C5" w14:textId="56BBF78A" w:rsidR="001C52C5" w:rsidDel="00F418B9" w:rsidRDefault="001C52C5" w:rsidP="001C52C5">
      <w:pPr>
        <w:pStyle w:val="TableofFigures"/>
        <w:tabs>
          <w:tab w:val="right" w:leader="dot" w:pos="9350"/>
        </w:tabs>
        <w:spacing w:before="120"/>
        <w:rPr>
          <w:del w:id="285" w:author="Justin Bracci" w:date="2023-06-19T11:40:00Z"/>
          <w:rFonts w:asciiTheme="minorHAnsi" w:eastAsiaTheme="minorEastAsia" w:hAnsiTheme="minorHAnsi"/>
          <w:noProof/>
        </w:rPr>
      </w:pPr>
      <w:del w:id="286" w:author="Justin Bracci" w:date="2023-06-19T11:40:00Z">
        <w:r w:rsidDel="00F418B9">
          <w:rPr>
            <w:noProof/>
          </w:rPr>
          <w:delText>Figure S.15: Hourly electricity usage versus curtailment for hourly reliable solar PV, storage, and grid connected hydrogen production pathway for a week in the month of May</w:delText>
        </w:r>
        <w:r w:rsidDel="00F418B9">
          <w:rPr>
            <w:noProof/>
          </w:rPr>
          <w:tab/>
          <w:delText>23</w:delText>
        </w:r>
      </w:del>
    </w:p>
    <w:p w14:paraId="5F1DD2FA" w14:textId="2D79D714" w:rsidR="001C52C5" w:rsidDel="00F418B9" w:rsidRDefault="001C52C5" w:rsidP="001C52C5">
      <w:pPr>
        <w:pStyle w:val="TableofFigures"/>
        <w:tabs>
          <w:tab w:val="right" w:leader="dot" w:pos="9350"/>
        </w:tabs>
        <w:spacing w:before="120"/>
        <w:rPr>
          <w:del w:id="287" w:author="Justin Bracci" w:date="2023-06-19T11:40:00Z"/>
          <w:rFonts w:asciiTheme="minorHAnsi" w:eastAsiaTheme="minorEastAsia" w:hAnsiTheme="minorHAnsi"/>
          <w:noProof/>
        </w:rPr>
      </w:pPr>
      <w:del w:id="288" w:author="Justin Bracci" w:date="2023-06-19T11:40:00Z">
        <w:r w:rsidDel="00F418B9">
          <w:rPr>
            <w:noProof/>
          </w:rPr>
          <w:delText>Figure S.16: Hourly hydrogen delivery for yearly reliable solar PV hydrogen production for a week in the month of May</w:delText>
        </w:r>
        <w:r w:rsidDel="00F418B9">
          <w:rPr>
            <w:noProof/>
          </w:rPr>
          <w:tab/>
          <w:delText>23</w:delText>
        </w:r>
      </w:del>
    </w:p>
    <w:p w14:paraId="1633B2F0" w14:textId="3489AE1C" w:rsidR="001C52C5" w:rsidDel="00F418B9" w:rsidRDefault="001C52C5" w:rsidP="001C52C5">
      <w:pPr>
        <w:pStyle w:val="TableofFigures"/>
        <w:tabs>
          <w:tab w:val="right" w:leader="dot" w:pos="9350"/>
        </w:tabs>
        <w:spacing w:before="120"/>
        <w:rPr>
          <w:del w:id="289" w:author="Justin Bracci" w:date="2023-06-19T11:40:00Z"/>
          <w:rFonts w:asciiTheme="minorHAnsi" w:eastAsiaTheme="minorEastAsia" w:hAnsiTheme="minorHAnsi"/>
          <w:noProof/>
        </w:rPr>
      </w:pPr>
      <w:del w:id="290" w:author="Justin Bracci" w:date="2023-06-19T11:40:00Z">
        <w:r w:rsidDel="00F418B9">
          <w:rPr>
            <w:noProof/>
          </w:rPr>
          <w:delText>Figure S.17: Hourly hydrogen delivery for hourly reliable solar PV and storage hydrogen production pathway for a week in the month of May</w:delText>
        </w:r>
        <w:r w:rsidDel="00F418B9">
          <w:rPr>
            <w:noProof/>
          </w:rPr>
          <w:tab/>
          <w:delText>24</w:delText>
        </w:r>
      </w:del>
    </w:p>
    <w:p w14:paraId="58646D2A" w14:textId="1D82C91F" w:rsidR="001C52C5" w:rsidDel="00F418B9" w:rsidRDefault="001C52C5" w:rsidP="001C52C5">
      <w:pPr>
        <w:pStyle w:val="TableofFigures"/>
        <w:tabs>
          <w:tab w:val="right" w:leader="dot" w:pos="9350"/>
        </w:tabs>
        <w:spacing w:before="120"/>
        <w:rPr>
          <w:del w:id="291" w:author="Justin Bracci" w:date="2023-06-19T11:40:00Z"/>
          <w:rFonts w:asciiTheme="minorHAnsi" w:eastAsiaTheme="minorEastAsia" w:hAnsiTheme="minorHAnsi"/>
          <w:noProof/>
        </w:rPr>
      </w:pPr>
      <w:del w:id="292" w:author="Justin Bracci" w:date="2023-06-19T11:40:00Z">
        <w:r w:rsidDel="00F418B9">
          <w:rPr>
            <w:noProof/>
          </w:rPr>
          <w:delText>Figure S.18: Hourly hydrogen delivery for hourly reliable solar PV, storage, and grid connected hydrogen production pathway for a week in the month of May</w:delText>
        </w:r>
        <w:r w:rsidDel="00F418B9">
          <w:rPr>
            <w:noProof/>
          </w:rPr>
          <w:tab/>
          <w:delText>24</w:delText>
        </w:r>
      </w:del>
    </w:p>
    <w:p w14:paraId="1FBCC524" w14:textId="6ABD69A8" w:rsidR="001C52C5" w:rsidDel="00F418B9" w:rsidRDefault="001C52C5" w:rsidP="001C52C5">
      <w:pPr>
        <w:pStyle w:val="TableofFigures"/>
        <w:tabs>
          <w:tab w:val="right" w:leader="dot" w:pos="9350"/>
        </w:tabs>
        <w:spacing w:before="120"/>
        <w:rPr>
          <w:del w:id="293" w:author="Justin Bracci" w:date="2023-06-19T11:40:00Z"/>
          <w:rFonts w:asciiTheme="minorHAnsi" w:eastAsiaTheme="minorEastAsia" w:hAnsiTheme="minorHAnsi"/>
          <w:noProof/>
        </w:rPr>
      </w:pPr>
      <w:del w:id="294" w:author="Justin Bracci" w:date="2023-06-19T11:40:00Z">
        <w:r w:rsidDel="00F418B9">
          <w:rPr>
            <w:noProof/>
          </w:rPr>
          <w:delText>Figure S.19: Hourly hydrogen storage for hourly reliable solar PV and storage hydrogen production pathway for a week in the month of May</w:delText>
        </w:r>
        <w:r w:rsidDel="00F418B9">
          <w:rPr>
            <w:noProof/>
          </w:rPr>
          <w:tab/>
          <w:delText>25</w:delText>
        </w:r>
      </w:del>
    </w:p>
    <w:p w14:paraId="27E3CA99" w14:textId="763C70B4" w:rsidR="001C52C5" w:rsidDel="00F418B9" w:rsidRDefault="001C52C5" w:rsidP="001C52C5">
      <w:pPr>
        <w:pStyle w:val="TableofFigures"/>
        <w:tabs>
          <w:tab w:val="right" w:leader="dot" w:pos="9350"/>
        </w:tabs>
        <w:spacing w:before="120"/>
        <w:rPr>
          <w:del w:id="295" w:author="Justin Bracci" w:date="2023-06-19T11:40:00Z"/>
          <w:rFonts w:asciiTheme="minorHAnsi" w:eastAsiaTheme="minorEastAsia" w:hAnsiTheme="minorHAnsi"/>
          <w:noProof/>
        </w:rPr>
      </w:pPr>
      <w:del w:id="296" w:author="Justin Bracci" w:date="2023-06-19T11:40:00Z">
        <w:r w:rsidDel="00F418B9">
          <w:rPr>
            <w:noProof/>
          </w:rPr>
          <w:delText>Figure S.20: Hourly hydrogen storage for hourly reliable solar PV, storage, and grid connected hydrogen production pathway for a week in the month of May</w:delText>
        </w:r>
        <w:r w:rsidDel="00F418B9">
          <w:rPr>
            <w:noProof/>
          </w:rPr>
          <w:tab/>
          <w:delText>25</w:delText>
        </w:r>
      </w:del>
    </w:p>
    <w:p w14:paraId="68E02539" w14:textId="66A8693B" w:rsidR="001C52C5" w:rsidDel="00F418B9" w:rsidRDefault="001C52C5" w:rsidP="001C52C5">
      <w:pPr>
        <w:pStyle w:val="TableofFigures"/>
        <w:tabs>
          <w:tab w:val="right" w:leader="dot" w:pos="9350"/>
        </w:tabs>
        <w:spacing w:before="120"/>
        <w:rPr>
          <w:del w:id="297" w:author="Justin Bracci" w:date="2023-06-19T11:40:00Z"/>
          <w:rFonts w:asciiTheme="minorHAnsi" w:eastAsiaTheme="minorEastAsia" w:hAnsiTheme="minorHAnsi"/>
          <w:noProof/>
        </w:rPr>
      </w:pPr>
      <w:del w:id="298" w:author="Justin Bracci" w:date="2023-06-19T11:40:00Z">
        <w:r w:rsidDel="00F418B9">
          <w:rPr>
            <w:noProof/>
          </w:rPr>
          <w:delText>Figure S.21: Hourly reliable, net-zero hydrogen production cost comparison between electricity-based and fossil-based production pathways assuming current technologies and Sacramento, California facility location</w:delText>
        </w:r>
        <w:r w:rsidDel="00F418B9">
          <w:rPr>
            <w:noProof/>
          </w:rPr>
          <w:tab/>
          <w:delText>26</w:delText>
        </w:r>
      </w:del>
    </w:p>
    <w:p w14:paraId="7A00ED25" w14:textId="2366C04A" w:rsidR="001C52C5" w:rsidDel="00F418B9" w:rsidRDefault="001C52C5" w:rsidP="001C52C5">
      <w:pPr>
        <w:pStyle w:val="TableofFigures"/>
        <w:tabs>
          <w:tab w:val="right" w:leader="dot" w:pos="9350"/>
        </w:tabs>
        <w:spacing w:before="120"/>
        <w:rPr>
          <w:del w:id="299" w:author="Justin Bracci" w:date="2023-06-19T11:40:00Z"/>
          <w:rFonts w:asciiTheme="minorHAnsi" w:eastAsiaTheme="minorEastAsia" w:hAnsiTheme="minorHAnsi"/>
          <w:noProof/>
        </w:rPr>
      </w:pPr>
      <w:del w:id="300" w:author="Justin Bracci" w:date="2023-06-19T11:40:00Z">
        <w:r w:rsidDel="00F418B9">
          <w:rPr>
            <w:noProof/>
          </w:rPr>
          <w:delText>Figure S.22: Hourly reliable, net-zero hydrogen production cost comparison between electricity-based and fossil-based production pathways assuming mid-century technology projections and Sacramento, California facility location</w:delText>
        </w:r>
        <w:r w:rsidDel="00F418B9">
          <w:rPr>
            <w:noProof/>
          </w:rPr>
          <w:tab/>
          <w:delText>26</w:delText>
        </w:r>
      </w:del>
    </w:p>
    <w:p w14:paraId="1096A4CC" w14:textId="4160556C" w:rsidR="001C52C5" w:rsidDel="00F418B9" w:rsidRDefault="001C52C5" w:rsidP="001C52C5">
      <w:pPr>
        <w:pStyle w:val="TableofFigures"/>
        <w:tabs>
          <w:tab w:val="right" w:leader="dot" w:pos="9350"/>
        </w:tabs>
        <w:spacing w:before="120"/>
        <w:rPr>
          <w:del w:id="301" w:author="Justin Bracci" w:date="2023-06-19T11:40:00Z"/>
          <w:rFonts w:asciiTheme="minorHAnsi" w:eastAsiaTheme="minorEastAsia" w:hAnsiTheme="minorHAnsi"/>
          <w:noProof/>
        </w:rPr>
      </w:pPr>
      <w:del w:id="302" w:author="Justin Bracci" w:date="2023-06-19T11:40:00Z">
        <w:r w:rsidDel="00F418B9">
          <w:rPr>
            <w:noProof/>
          </w:rPr>
          <w:delText>Table S.11: (a) Total life-cycle emissions for each hydrogen production pathway considered, under various emission scenarios and considering next-decade technology (in kg CO</w:delText>
        </w:r>
        <w:r w:rsidRPr="006172A2" w:rsidDel="00F418B9">
          <w:rPr>
            <w:noProof/>
            <w:vertAlign w:val="subscript"/>
          </w:rPr>
          <w:delText>2</w:delText>
        </w:r>
        <w:r w:rsidDel="00F418B9">
          <w:rPr>
            <w:noProof/>
          </w:rPr>
          <w:delText>e / kg H</w:delText>
        </w:r>
        <w:r w:rsidRPr="006172A2" w:rsidDel="00F418B9">
          <w:rPr>
            <w:noProof/>
            <w:vertAlign w:val="subscript"/>
          </w:rPr>
          <w:delText>2</w:delText>
        </w:r>
        <w:r w:rsidDel="00F418B9">
          <w:rPr>
            <w:noProof/>
          </w:rPr>
          <w:delText xml:space="preserve"> produced). The corresponding 45V PTC achievable given life-cycle emissions is shown in parenthesis. (b) Total LCOH (in $/kg H</w:delText>
        </w:r>
        <w:r w:rsidRPr="006172A2" w:rsidDel="00F418B9">
          <w:rPr>
            <w:noProof/>
            <w:vertAlign w:val="subscript"/>
          </w:rPr>
          <w:delText>2</w:delText>
        </w:r>
        <w:r w:rsidDel="00F418B9">
          <w:rPr>
            <w:noProof/>
          </w:rPr>
          <w:delText xml:space="preserve"> produced) for each hourly-reliable hydrogen production pathway considered, under various emission scenarios. The LCOH values that are highlighted red consider 45V and are valid for the first 10 years of project operation as defined in the IRA. LCOH values highlighted blue consider 45Q and are valid for the first 12 years of project operation. All other LCOH values are not highlighted because the production pathway does not qualify for 45V or 45Q.</w:delText>
        </w:r>
        <w:r w:rsidDel="00F418B9">
          <w:rPr>
            <w:noProof/>
          </w:rPr>
          <w:tab/>
          <w:delText>27</w:delText>
        </w:r>
      </w:del>
    </w:p>
    <w:p w14:paraId="7E3CDF6D" w14:textId="3562FFA3" w:rsidR="001C52C5" w:rsidDel="00F418B9" w:rsidRDefault="001C52C5" w:rsidP="001C52C5">
      <w:pPr>
        <w:pStyle w:val="TableofFigures"/>
        <w:tabs>
          <w:tab w:val="right" w:leader="dot" w:pos="9350"/>
        </w:tabs>
        <w:spacing w:before="120"/>
        <w:rPr>
          <w:del w:id="303" w:author="Justin Bracci" w:date="2023-06-19T11:40:00Z"/>
          <w:rFonts w:asciiTheme="minorHAnsi" w:eastAsiaTheme="minorEastAsia" w:hAnsiTheme="minorHAnsi"/>
          <w:noProof/>
        </w:rPr>
      </w:pPr>
      <w:del w:id="304" w:author="Justin Bracci" w:date="2023-06-19T11:40:00Z">
        <w:r w:rsidDel="00F418B9">
          <w:rPr>
            <w:noProof/>
          </w:rPr>
          <w:delText>Table S.12: (a) Total life-cycle emissions for each hydrogen production pathway considered, under various emission scenarios and considering current technology (in kg CO</w:delText>
        </w:r>
        <w:r w:rsidRPr="006172A2" w:rsidDel="00F418B9">
          <w:rPr>
            <w:noProof/>
            <w:vertAlign w:val="subscript"/>
          </w:rPr>
          <w:delText>2</w:delText>
        </w:r>
        <w:r w:rsidDel="00F418B9">
          <w:rPr>
            <w:noProof/>
          </w:rPr>
          <w:delText>e / kg H</w:delText>
        </w:r>
        <w:r w:rsidRPr="006172A2" w:rsidDel="00F418B9">
          <w:rPr>
            <w:noProof/>
            <w:vertAlign w:val="subscript"/>
          </w:rPr>
          <w:delText>2</w:delText>
        </w:r>
        <w:r w:rsidDel="00F418B9">
          <w:rPr>
            <w:noProof/>
          </w:rPr>
          <w:delText xml:space="preserve"> produced). The corresponding 45V PTC achievable given life-cycle emissions is shown in parenthesis. (b) Total LCOH (in $/kg H</w:delText>
        </w:r>
        <w:r w:rsidRPr="006172A2" w:rsidDel="00F418B9">
          <w:rPr>
            <w:noProof/>
            <w:vertAlign w:val="subscript"/>
          </w:rPr>
          <w:delText>2</w:delText>
        </w:r>
        <w:r w:rsidDel="00F418B9">
          <w:rPr>
            <w:noProof/>
          </w:rPr>
          <w:delText xml:space="preserve"> produced) for each hourly-reliable hydrogen production pathway considered, under various emission scenarios. The LCOH values that are highlighted red consider 45V and are valid for the first 10 years of project operation as defined in the IRA. LCOH values highlighted blue consider 45Q and are valid for the first 12 years of project operation. All other LCOH values are not highlighted because the production pathway does not qualify for 45V or 45Q.</w:delText>
        </w:r>
        <w:r w:rsidDel="00F418B9">
          <w:rPr>
            <w:noProof/>
          </w:rPr>
          <w:tab/>
          <w:delText>27</w:delText>
        </w:r>
      </w:del>
    </w:p>
    <w:p w14:paraId="65ADD2E8" w14:textId="00545715" w:rsidR="00FA6A0F" w:rsidRDefault="0025751B" w:rsidP="0084657B">
      <w:pPr>
        <w:pStyle w:val="Heading2"/>
        <w:spacing w:after="240"/>
      </w:pPr>
      <w:r>
        <w:rPr>
          <w:b w:val="0"/>
          <w:bCs w:val="0"/>
        </w:rPr>
        <w:fldChar w:fldCharType="end"/>
      </w:r>
    </w:p>
    <w:p w14:paraId="6538D4B7" w14:textId="77777777" w:rsidR="00FA6A0F" w:rsidRDefault="00FA6A0F" w:rsidP="005404A7">
      <w:pPr>
        <w:pStyle w:val="Heading2"/>
        <w:rPr>
          <w:ins w:id="305" w:author="Justin Bracci" w:date="2023-06-21T20:19:00Z"/>
        </w:rPr>
      </w:pPr>
    </w:p>
    <w:p w14:paraId="3890E2AA" w14:textId="77777777" w:rsidR="00282B3D" w:rsidRDefault="00282B3D" w:rsidP="00282B3D">
      <w:pPr>
        <w:rPr>
          <w:ins w:id="306" w:author="Justin Bracci" w:date="2023-06-21T20:19:00Z"/>
        </w:rPr>
      </w:pPr>
    </w:p>
    <w:p w14:paraId="5FB3F659" w14:textId="77777777" w:rsidR="00282B3D" w:rsidRDefault="00282B3D" w:rsidP="00282B3D">
      <w:pPr>
        <w:rPr>
          <w:ins w:id="307" w:author="Justin Bracci" w:date="2023-06-21T20:19:00Z"/>
        </w:rPr>
      </w:pPr>
    </w:p>
    <w:p w14:paraId="34683801" w14:textId="77777777" w:rsidR="00282B3D" w:rsidRDefault="00282B3D" w:rsidP="00282B3D">
      <w:pPr>
        <w:rPr>
          <w:ins w:id="308" w:author="Justin Bracci" w:date="2023-06-21T20:19:00Z"/>
        </w:rPr>
      </w:pPr>
    </w:p>
    <w:p w14:paraId="31A7F8CB" w14:textId="77777777" w:rsidR="00282B3D" w:rsidRDefault="00282B3D" w:rsidP="00282B3D">
      <w:pPr>
        <w:rPr>
          <w:ins w:id="309" w:author="Justin Bracci" w:date="2023-06-21T20:19:00Z"/>
        </w:rPr>
      </w:pPr>
    </w:p>
    <w:p w14:paraId="7F9D872F" w14:textId="77777777" w:rsidR="00282B3D" w:rsidRDefault="00282B3D" w:rsidP="00282B3D">
      <w:pPr>
        <w:rPr>
          <w:ins w:id="310" w:author="Justin Bracci" w:date="2023-06-21T20:19:00Z"/>
        </w:rPr>
      </w:pPr>
    </w:p>
    <w:p w14:paraId="1E7CBE58" w14:textId="77777777" w:rsidR="00282B3D" w:rsidRDefault="00282B3D" w:rsidP="00282B3D">
      <w:pPr>
        <w:rPr>
          <w:ins w:id="311" w:author="Justin Bracci" w:date="2023-06-21T20:19:00Z"/>
        </w:rPr>
      </w:pPr>
    </w:p>
    <w:p w14:paraId="2E0FE90E" w14:textId="77777777" w:rsidR="00282B3D" w:rsidRDefault="00282B3D" w:rsidP="00282B3D">
      <w:pPr>
        <w:rPr>
          <w:ins w:id="312" w:author="Justin Bracci" w:date="2023-06-21T20:19:00Z"/>
        </w:rPr>
      </w:pPr>
    </w:p>
    <w:p w14:paraId="342399D2" w14:textId="77777777" w:rsidR="00282B3D" w:rsidRDefault="00282B3D" w:rsidP="00282B3D">
      <w:pPr>
        <w:rPr>
          <w:ins w:id="313" w:author="Justin Bracci" w:date="2023-06-21T20:19:00Z"/>
        </w:rPr>
      </w:pPr>
    </w:p>
    <w:p w14:paraId="519A08B9" w14:textId="77777777" w:rsidR="00282B3D" w:rsidRDefault="00282B3D" w:rsidP="00282B3D">
      <w:pPr>
        <w:rPr>
          <w:ins w:id="314" w:author="Justin Bracci" w:date="2023-06-21T20:19:00Z"/>
        </w:rPr>
      </w:pPr>
    </w:p>
    <w:p w14:paraId="3365CD3B" w14:textId="77777777" w:rsidR="00282B3D" w:rsidRDefault="00282B3D" w:rsidP="00282B3D">
      <w:pPr>
        <w:rPr>
          <w:ins w:id="315" w:author="Justin Bracci" w:date="2023-06-21T20:19:00Z"/>
        </w:rPr>
      </w:pPr>
    </w:p>
    <w:p w14:paraId="133391B9" w14:textId="77777777" w:rsidR="00282B3D" w:rsidRDefault="00282B3D" w:rsidP="00282B3D">
      <w:pPr>
        <w:rPr>
          <w:ins w:id="316" w:author="Justin Bracci" w:date="2023-06-21T20:19:00Z"/>
        </w:rPr>
      </w:pPr>
    </w:p>
    <w:p w14:paraId="55B7C308" w14:textId="77777777" w:rsidR="00282B3D" w:rsidRDefault="00282B3D" w:rsidP="00282B3D">
      <w:pPr>
        <w:rPr>
          <w:ins w:id="317" w:author="Justin Bracci" w:date="2023-06-21T20:19:00Z"/>
        </w:rPr>
      </w:pPr>
    </w:p>
    <w:p w14:paraId="300C32D8" w14:textId="77777777" w:rsidR="00282B3D" w:rsidRDefault="00282B3D" w:rsidP="00282B3D">
      <w:pPr>
        <w:rPr>
          <w:ins w:id="318" w:author="Justin Bracci" w:date="2023-06-21T20:19:00Z"/>
        </w:rPr>
      </w:pPr>
    </w:p>
    <w:p w14:paraId="2F748C54" w14:textId="4F377D8D" w:rsidR="00282B3D" w:rsidRPr="00282B3D" w:rsidDel="00877660" w:rsidRDefault="00282B3D">
      <w:pPr>
        <w:rPr>
          <w:del w:id="319" w:author="Justin Bracci" w:date="2023-07-05T17:58:00Z"/>
        </w:rPr>
        <w:pPrChange w:id="320" w:author="Justin Bracci" w:date="2023-06-21T20:19:00Z">
          <w:pPr>
            <w:pStyle w:val="Heading2"/>
          </w:pPr>
        </w:pPrChange>
      </w:pPr>
    </w:p>
    <w:p w14:paraId="21CA9F96" w14:textId="19F8DC44" w:rsidR="00F51E8B" w:rsidDel="00877660" w:rsidRDefault="00F51E8B" w:rsidP="00F51E8B">
      <w:pPr>
        <w:rPr>
          <w:del w:id="321" w:author="Justin Bracci" w:date="2023-07-05T17:58:00Z"/>
        </w:rPr>
      </w:pPr>
    </w:p>
    <w:p w14:paraId="709FA613" w14:textId="65CACCCB" w:rsidR="00F51E8B" w:rsidDel="000F3DA8" w:rsidRDefault="00F51E8B" w:rsidP="00F51E8B">
      <w:pPr>
        <w:rPr>
          <w:del w:id="322" w:author="Justin Bracci" w:date="2023-06-21T20:11:00Z"/>
        </w:rPr>
      </w:pPr>
      <w:bookmarkStart w:id="323" w:name="_Toc138270817"/>
      <w:bookmarkStart w:id="324" w:name="_Toc139471983"/>
      <w:bookmarkEnd w:id="323"/>
      <w:bookmarkEnd w:id="324"/>
    </w:p>
    <w:p w14:paraId="78ABB4C6" w14:textId="0910024E" w:rsidR="00F51E8B" w:rsidDel="000F3DA8" w:rsidRDefault="00F51E8B" w:rsidP="00F51E8B">
      <w:pPr>
        <w:rPr>
          <w:del w:id="325" w:author="Justin Bracci" w:date="2023-06-21T20:11:00Z"/>
        </w:rPr>
      </w:pPr>
      <w:bookmarkStart w:id="326" w:name="_Toc138270818"/>
      <w:bookmarkStart w:id="327" w:name="_Toc139471984"/>
      <w:bookmarkEnd w:id="326"/>
      <w:bookmarkEnd w:id="327"/>
    </w:p>
    <w:p w14:paraId="51455C8F" w14:textId="6F3421A7" w:rsidR="00F51E8B" w:rsidDel="000F3DA8" w:rsidRDefault="00F51E8B" w:rsidP="00F51E8B">
      <w:pPr>
        <w:rPr>
          <w:del w:id="328" w:author="Justin Bracci" w:date="2023-06-21T20:11:00Z"/>
        </w:rPr>
      </w:pPr>
      <w:bookmarkStart w:id="329" w:name="_Toc138270819"/>
      <w:bookmarkStart w:id="330" w:name="_Toc139471985"/>
      <w:bookmarkEnd w:id="329"/>
      <w:bookmarkEnd w:id="330"/>
    </w:p>
    <w:p w14:paraId="613AD42D" w14:textId="731C98AD" w:rsidR="00F51E8B" w:rsidDel="000F3DA8" w:rsidRDefault="00F51E8B" w:rsidP="00F51E8B">
      <w:pPr>
        <w:rPr>
          <w:del w:id="331" w:author="Justin Bracci" w:date="2023-06-21T20:11:00Z"/>
        </w:rPr>
      </w:pPr>
      <w:bookmarkStart w:id="332" w:name="_Toc138270820"/>
      <w:bookmarkStart w:id="333" w:name="_Toc139471986"/>
      <w:bookmarkEnd w:id="332"/>
      <w:bookmarkEnd w:id="333"/>
    </w:p>
    <w:p w14:paraId="644007C3" w14:textId="7044FD83" w:rsidR="00F51E8B" w:rsidDel="000F3DA8" w:rsidRDefault="00F51E8B" w:rsidP="00F51E8B">
      <w:pPr>
        <w:rPr>
          <w:del w:id="334" w:author="Justin Bracci" w:date="2023-06-21T20:11:00Z"/>
        </w:rPr>
      </w:pPr>
      <w:bookmarkStart w:id="335" w:name="_Toc138270821"/>
      <w:bookmarkStart w:id="336" w:name="_Toc139471987"/>
      <w:bookmarkEnd w:id="335"/>
      <w:bookmarkEnd w:id="336"/>
    </w:p>
    <w:p w14:paraId="116873FC" w14:textId="2F0B3308" w:rsidR="00F51E8B" w:rsidDel="000F3DA8" w:rsidRDefault="00F51E8B" w:rsidP="00F51E8B">
      <w:pPr>
        <w:rPr>
          <w:del w:id="337" w:author="Justin Bracci" w:date="2023-06-21T20:11:00Z"/>
        </w:rPr>
      </w:pPr>
      <w:bookmarkStart w:id="338" w:name="_Toc138270822"/>
      <w:bookmarkStart w:id="339" w:name="_Toc139471988"/>
      <w:bookmarkEnd w:id="338"/>
      <w:bookmarkEnd w:id="339"/>
    </w:p>
    <w:p w14:paraId="5CA4723B" w14:textId="0CD3B37B" w:rsidR="00F51E8B" w:rsidDel="000F3DA8" w:rsidRDefault="00F51E8B" w:rsidP="00F51E8B">
      <w:pPr>
        <w:rPr>
          <w:del w:id="340" w:author="Justin Bracci" w:date="2023-06-21T20:11:00Z"/>
        </w:rPr>
      </w:pPr>
      <w:bookmarkStart w:id="341" w:name="_Toc138270823"/>
      <w:bookmarkStart w:id="342" w:name="_Toc139471989"/>
      <w:bookmarkEnd w:id="341"/>
      <w:bookmarkEnd w:id="342"/>
    </w:p>
    <w:p w14:paraId="3361C1D5" w14:textId="13F3ECFE" w:rsidR="00F51E8B" w:rsidDel="000F3DA8" w:rsidRDefault="00F51E8B" w:rsidP="00F51E8B">
      <w:pPr>
        <w:rPr>
          <w:del w:id="343" w:author="Justin Bracci" w:date="2023-06-21T20:11:00Z"/>
        </w:rPr>
      </w:pPr>
      <w:bookmarkStart w:id="344" w:name="_Toc138270824"/>
      <w:bookmarkStart w:id="345" w:name="_Toc139471990"/>
      <w:bookmarkEnd w:id="344"/>
      <w:bookmarkEnd w:id="345"/>
    </w:p>
    <w:p w14:paraId="5A8B669E" w14:textId="6021B192" w:rsidR="00F51E8B" w:rsidDel="000F3DA8" w:rsidRDefault="00F51E8B" w:rsidP="00F51E8B">
      <w:pPr>
        <w:rPr>
          <w:del w:id="346" w:author="Justin Bracci" w:date="2023-06-21T20:11:00Z"/>
        </w:rPr>
      </w:pPr>
      <w:bookmarkStart w:id="347" w:name="_Toc138270825"/>
      <w:bookmarkStart w:id="348" w:name="_Toc139471991"/>
      <w:bookmarkEnd w:id="347"/>
      <w:bookmarkEnd w:id="348"/>
    </w:p>
    <w:p w14:paraId="3671904D" w14:textId="04368B6C" w:rsidR="00F51E8B" w:rsidDel="000F3DA8" w:rsidRDefault="00F51E8B" w:rsidP="00F51E8B">
      <w:pPr>
        <w:rPr>
          <w:del w:id="349" w:author="Justin Bracci" w:date="2023-06-21T20:11:00Z"/>
        </w:rPr>
      </w:pPr>
      <w:bookmarkStart w:id="350" w:name="_Toc138270826"/>
      <w:bookmarkStart w:id="351" w:name="_Toc139471992"/>
      <w:bookmarkEnd w:id="350"/>
      <w:bookmarkEnd w:id="351"/>
    </w:p>
    <w:p w14:paraId="637FFB6F" w14:textId="4F4AA4A5" w:rsidR="00F51E8B" w:rsidDel="000F3DA8" w:rsidRDefault="00F51E8B" w:rsidP="00F51E8B">
      <w:pPr>
        <w:rPr>
          <w:del w:id="352" w:author="Justin Bracci" w:date="2023-06-21T20:11:00Z"/>
        </w:rPr>
      </w:pPr>
      <w:bookmarkStart w:id="353" w:name="_Toc138270827"/>
      <w:bookmarkStart w:id="354" w:name="_Toc139471993"/>
      <w:bookmarkEnd w:id="353"/>
      <w:bookmarkEnd w:id="354"/>
    </w:p>
    <w:p w14:paraId="6984AB9F" w14:textId="1A5C76B6" w:rsidR="00F51E8B" w:rsidDel="000F3DA8" w:rsidRDefault="00F51E8B" w:rsidP="00F51E8B">
      <w:pPr>
        <w:rPr>
          <w:del w:id="355" w:author="Justin Bracci" w:date="2023-06-21T20:11:00Z"/>
        </w:rPr>
      </w:pPr>
      <w:bookmarkStart w:id="356" w:name="_Toc138270828"/>
      <w:bookmarkStart w:id="357" w:name="_Toc139471994"/>
      <w:bookmarkEnd w:id="356"/>
      <w:bookmarkEnd w:id="357"/>
    </w:p>
    <w:p w14:paraId="59940366" w14:textId="73C101D1" w:rsidR="00F51E8B" w:rsidDel="000F3DA8" w:rsidRDefault="00F51E8B" w:rsidP="00F51E8B">
      <w:pPr>
        <w:rPr>
          <w:del w:id="358" w:author="Justin Bracci" w:date="2023-06-21T20:11:00Z"/>
        </w:rPr>
      </w:pPr>
      <w:bookmarkStart w:id="359" w:name="_Toc138270829"/>
      <w:bookmarkStart w:id="360" w:name="_Toc139471995"/>
      <w:bookmarkEnd w:id="359"/>
      <w:bookmarkEnd w:id="360"/>
    </w:p>
    <w:p w14:paraId="5F37FB6E" w14:textId="4F07D0A8" w:rsidR="00F51E8B" w:rsidDel="000F3DA8" w:rsidRDefault="00F51E8B" w:rsidP="00F51E8B">
      <w:pPr>
        <w:rPr>
          <w:del w:id="361" w:author="Justin Bracci" w:date="2023-06-21T20:11:00Z"/>
        </w:rPr>
      </w:pPr>
      <w:bookmarkStart w:id="362" w:name="_Toc138270830"/>
      <w:bookmarkStart w:id="363" w:name="_Toc139471996"/>
      <w:bookmarkEnd w:id="362"/>
      <w:bookmarkEnd w:id="363"/>
    </w:p>
    <w:p w14:paraId="63611382" w14:textId="7EF1466B" w:rsidR="00F51E8B" w:rsidDel="000F3DA8" w:rsidRDefault="00F51E8B" w:rsidP="00F51E8B">
      <w:pPr>
        <w:rPr>
          <w:del w:id="364" w:author="Justin Bracci" w:date="2023-06-21T20:11:00Z"/>
        </w:rPr>
      </w:pPr>
      <w:bookmarkStart w:id="365" w:name="_Toc138270831"/>
      <w:bookmarkStart w:id="366" w:name="_Toc139471997"/>
      <w:bookmarkEnd w:id="365"/>
      <w:bookmarkEnd w:id="366"/>
    </w:p>
    <w:p w14:paraId="2DA01FD3" w14:textId="34658330" w:rsidR="00F51E8B" w:rsidDel="000F3DA8" w:rsidRDefault="00F51E8B" w:rsidP="00F51E8B">
      <w:pPr>
        <w:rPr>
          <w:del w:id="367" w:author="Justin Bracci" w:date="2023-06-21T20:11:00Z"/>
        </w:rPr>
      </w:pPr>
      <w:bookmarkStart w:id="368" w:name="_Toc138270832"/>
      <w:bookmarkStart w:id="369" w:name="_Toc139471998"/>
      <w:bookmarkEnd w:id="368"/>
      <w:bookmarkEnd w:id="369"/>
    </w:p>
    <w:p w14:paraId="5F2ADDA6" w14:textId="7F8E4380" w:rsidR="00F51E8B" w:rsidDel="000F3DA8" w:rsidRDefault="00F51E8B" w:rsidP="00F51E8B">
      <w:pPr>
        <w:rPr>
          <w:del w:id="370" w:author="Justin Bracci" w:date="2023-06-21T20:11:00Z"/>
        </w:rPr>
      </w:pPr>
      <w:bookmarkStart w:id="371" w:name="_Toc138270833"/>
      <w:bookmarkStart w:id="372" w:name="_Toc139471999"/>
      <w:bookmarkEnd w:id="371"/>
      <w:bookmarkEnd w:id="372"/>
    </w:p>
    <w:p w14:paraId="1DC53B79" w14:textId="68EA3647" w:rsidR="00F51E8B" w:rsidDel="000F3DA8" w:rsidRDefault="00F51E8B" w:rsidP="00F51E8B">
      <w:pPr>
        <w:rPr>
          <w:del w:id="373" w:author="Justin Bracci" w:date="2023-06-21T20:11:00Z"/>
        </w:rPr>
      </w:pPr>
      <w:bookmarkStart w:id="374" w:name="_Toc138270834"/>
      <w:bookmarkStart w:id="375" w:name="_Toc139472000"/>
      <w:bookmarkEnd w:id="374"/>
      <w:bookmarkEnd w:id="375"/>
    </w:p>
    <w:p w14:paraId="1F869938" w14:textId="69370543" w:rsidR="00F51E8B" w:rsidDel="000F3DA8" w:rsidRDefault="00F51E8B" w:rsidP="00F51E8B">
      <w:pPr>
        <w:rPr>
          <w:del w:id="376" w:author="Justin Bracci" w:date="2023-06-21T20:11:00Z"/>
        </w:rPr>
      </w:pPr>
      <w:bookmarkStart w:id="377" w:name="_Toc138270835"/>
      <w:bookmarkStart w:id="378" w:name="_Toc139472001"/>
      <w:bookmarkEnd w:id="377"/>
      <w:bookmarkEnd w:id="378"/>
    </w:p>
    <w:p w14:paraId="57FB1B84" w14:textId="038561E9" w:rsidR="00F51E8B" w:rsidDel="000F3DA8" w:rsidRDefault="00F51E8B" w:rsidP="00F51E8B">
      <w:pPr>
        <w:rPr>
          <w:del w:id="379" w:author="Justin Bracci" w:date="2023-06-21T20:11:00Z"/>
        </w:rPr>
      </w:pPr>
      <w:bookmarkStart w:id="380" w:name="_Toc138270836"/>
      <w:bookmarkStart w:id="381" w:name="_Toc139472002"/>
      <w:bookmarkEnd w:id="380"/>
      <w:bookmarkEnd w:id="381"/>
    </w:p>
    <w:p w14:paraId="27C5887B" w14:textId="4A8C0C01" w:rsidR="00534D5C" w:rsidDel="000F3DA8" w:rsidRDefault="00534D5C" w:rsidP="00F51E8B">
      <w:pPr>
        <w:rPr>
          <w:del w:id="382" w:author="Justin Bracci" w:date="2023-06-21T20:11:00Z"/>
        </w:rPr>
      </w:pPr>
      <w:bookmarkStart w:id="383" w:name="_Toc138270837"/>
      <w:bookmarkStart w:id="384" w:name="_Toc139472003"/>
      <w:bookmarkEnd w:id="383"/>
      <w:bookmarkEnd w:id="384"/>
    </w:p>
    <w:p w14:paraId="1489D8B6" w14:textId="07FA4C04" w:rsidR="00F51E8B" w:rsidRPr="00F51E8B" w:rsidDel="000F3DA8" w:rsidRDefault="00F51E8B" w:rsidP="00F51E8B">
      <w:pPr>
        <w:rPr>
          <w:del w:id="385" w:author="Justin Bracci" w:date="2023-06-21T20:11:00Z"/>
        </w:rPr>
      </w:pPr>
      <w:bookmarkStart w:id="386" w:name="_Toc138270838"/>
      <w:bookmarkStart w:id="387" w:name="_Toc139472004"/>
      <w:bookmarkEnd w:id="386"/>
      <w:bookmarkEnd w:id="387"/>
    </w:p>
    <w:p w14:paraId="695FBC3A" w14:textId="63831051" w:rsidR="005B3316" w:rsidRDefault="005B3316" w:rsidP="006964FE">
      <w:pPr>
        <w:pStyle w:val="Heading2"/>
        <w:numPr>
          <w:ilvl w:val="0"/>
          <w:numId w:val="4"/>
        </w:numPr>
      </w:pPr>
      <w:bookmarkStart w:id="388" w:name="_Toc139472005"/>
      <w:r w:rsidRPr="005404A7">
        <w:t>Electricity-Based Hydrogen Production Mathematical Approach</w:t>
      </w:r>
      <w:bookmarkEnd w:id="388"/>
    </w:p>
    <w:p w14:paraId="6910185A" w14:textId="019C296E" w:rsidR="00565893" w:rsidRPr="00565893" w:rsidRDefault="00C44CA9" w:rsidP="00565893">
      <w:r>
        <w:t xml:space="preserve">This section details the decision variables, constraints, and </w:t>
      </w:r>
      <w:r w:rsidR="00E263FF">
        <w:t xml:space="preserve">the </w:t>
      </w:r>
      <w:r w:rsidR="00B81327">
        <w:t xml:space="preserve">objective function </w:t>
      </w:r>
      <w:r w:rsidR="00265C99">
        <w:t xml:space="preserve">used </w:t>
      </w:r>
      <w:r w:rsidR="00B81327">
        <w:t>for the electricity-based hydrogen production model</w:t>
      </w:r>
      <w:r w:rsidR="00265C99">
        <w:t>.</w:t>
      </w:r>
    </w:p>
    <w:p w14:paraId="016222B4" w14:textId="5D3C4F33" w:rsidR="005B3316" w:rsidRPr="0068255E" w:rsidRDefault="005B3316" w:rsidP="0068255E">
      <w:pPr>
        <w:spacing w:after="0"/>
        <w:rPr>
          <w:u w:val="single"/>
        </w:rPr>
      </w:pPr>
      <w:r w:rsidRPr="00C53229">
        <w:rPr>
          <w:u w:val="single"/>
        </w:rPr>
        <w:t>Decision Variables:</w:t>
      </w:r>
      <w:r w:rsidRPr="00C53229">
        <w:rPr>
          <w:u w:val="single"/>
        </w:rPr>
        <w:br/>
      </w:r>
      <w:r w:rsidRPr="00F03B45">
        <w:rPr>
          <w:i/>
          <w:iCs/>
          <w:rPrChange w:id="389" w:author="Justin Bracci" w:date="2023-06-30T13:48:00Z">
            <w:rPr/>
          </w:rPrChange>
        </w:rPr>
        <w:t>S</w:t>
      </w:r>
      <w:r w:rsidRPr="00F03B45">
        <w:rPr>
          <w:i/>
          <w:iCs/>
          <w:vertAlign w:val="subscript"/>
          <w:rPrChange w:id="390" w:author="Justin Bracci" w:date="2023-06-30T13:48:00Z">
            <w:rPr>
              <w:vertAlign w:val="subscript"/>
            </w:rPr>
          </w:rPrChange>
        </w:rPr>
        <w:t>B</w:t>
      </w:r>
      <w:r>
        <w:t xml:space="preserve"> - Solar </w:t>
      </w:r>
      <w:r w:rsidR="008F5284">
        <w:t>s</w:t>
      </w:r>
      <w:r>
        <w:t>ize (</w:t>
      </w:r>
      <w:r w:rsidR="008F5284">
        <w:t>c</w:t>
      </w:r>
      <w:r>
        <w:t xml:space="preserve">apacity of </w:t>
      </w:r>
      <w:r w:rsidR="008F5284">
        <w:t>s</w:t>
      </w:r>
      <w:r>
        <w:t xml:space="preserve">olar </w:t>
      </w:r>
      <w:r w:rsidR="008F5284">
        <w:t>f</w:t>
      </w:r>
      <w:r>
        <w:t xml:space="preserve">arm to </w:t>
      </w:r>
      <w:r w:rsidR="008F5284">
        <w:t>b</w:t>
      </w:r>
      <w:r>
        <w:t>uild – kW</w:t>
      </w:r>
      <w:ins w:id="391" w:author="Justin Bracci" w:date="2023-06-26T19:50:00Z">
        <w:r w:rsidR="006F5DFA">
          <w:rPr>
            <w:vertAlign w:val="subscript"/>
          </w:rPr>
          <w:t>e</w:t>
        </w:r>
      </w:ins>
      <w:r>
        <w:t>)</w:t>
      </w:r>
    </w:p>
    <w:p w14:paraId="2CD9FF13" w14:textId="480AD91E" w:rsidR="005B3316" w:rsidRDefault="005B3316" w:rsidP="0068255E">
      <w:pPr>
        <w:spacing w:after="0"/>
      </w:pPr>
      <w:r w:rsidRPr="00F03B45">
        <w:rPr>
          <w:i/>
          <w:iCs/>
          <w:rPrChange w:id="392" w:author="Justin Bracci" w:date="2023-06-30T13:48:00Z">
            <w:rPr/>
          </w:rPrChange>
        </w:rPr>
        <w:t>E</w:t>
      </w:r>
      <w:r w:rsidRPr="00F03B45">
        <w:rPr>
          <w:i/>
          <w:iCs/>
          <w:vertAlign w:val="subscript"/>
          <w:rPrChange w:id="393" w:author="Justin Bracci" w:date="2023-06-30T13:48:00Z">
            <w:rPr>
              <w:vertAlign w:val="subscript"/>
            </w:rPr>
          </w:rPrChange>
        </w:rPr>
        <w:t>B</w:t>
      </w:r>
      <w:r>
        <w:t xml:space="preserve"> - Electrolyzer </w:t>
      </w:r>
      <w:r w:rsidR="008F5284">
        <w:t>s</w:t>
      </w:r>
      <w:r>
        <w:t>ize (</w:t>
      </w:r>
      <w:r w:rsidR="008F5284">
        <w:t>c</w:t>
      </w:r>
      <w:r>
        <w:t xml:space="preserve">apacity of </w:t>
      </w:r>
      <w:r w:rsidR="008F5284">
        <w:t>e</w:t>
      </w:r>
      <w:r>
        <w:t>lectrolyzer – kW</w:t>
      </w:r>
      <w:ins w:id="394" w:author="Justin Bracci" w:date="2023-06-26T19:50:00Z">
        <w:r w:rsidR="006F5DFA">
          <w:rPr>
            <w:vertAlign w:val="subscript"/>
          </w:rPr>
          <w:t>e</w:t>
        </w:r>
      </w:ins>
      <w:r>
        <w:t>)</w:t>
      </w:r>
    </w:p>
    <w:p w14:paraId="4BE2A209" w14:textId="061EACC4" w:rsidR="005B3316" w:rsidRPr="005B3316" w:rsidRDefault="005B3316" w:rsidP="0068255E">
      <w:pPr>
        <w:spacing w:after="0"/>
      </w:pPr>
      <w:r w:rsidRPr="00F03B45">
        <w:rPr>
          <w:i/>
          <w:iCs/>
          <w:rPrChange w:id="395" w:author="Justin Bracci" w:date="2023-06-30T13:48:00Z">
            <w:rPr/>
          </w:rPrChange>
        </w:rPr>
        <w:t>T</w:t>
      </w:r>
      <w:r w:rsidRPr="00F03B45">
        <w:rPr>
          <w:i/>
          <w:iCs/>
          <w:vertAlign w:val="subscript"/>
          <w:rPrChange w:id="396" w:author="Justin Bracci" w:date="2023-06-30T13:48:00Z">
            <w:rPr>
              <w:vertAlign w:val="subscript"/>
            </w:rPr>
          </w:rPrChange>
        </w:rPr>
        <w:t>B</w:t>
      </w:r>
      <w:r>
        <w:t xml:space="preserve"> – Hydrogen </w:t>
      </w:r>
      <w:r w:rsidR="008F5284">
        <w:t>s</w:t>
      </w:r>
      <w:r>
        <w:t xml:space="preserve">torage </w:t>
      </w:r>
      <w:r w:rsidR="008F5284">
        <w:t>t</w:t>
      </w:r>
      <w:r>
        <w:t xml:space="preserve">ank </w:t>
      </w:r>
      <w:r w:rsidR="008F5284">
        <w:t>s</w:t>
      </w:r>
      <w:r>
        <w:t>ize (kg</w:t>
      </w:r>
      <w:ins w:id="397" w:author="Justin Bracci" w:date="2023-06-26T19:50:00Z">
        <w:r w:rsidR="006F5DFA">
          <w:rPr>
            <w:vertAlign w:val="subscript"/>
          </w:rPr>
          <w:t>H2</w:t>
        </w:r>
      </w:ins>
      <w:r>
        <w:t>)</w:t>
      </w:r>
    </w:p>
    <w:p w14:paraId="39088C2C" w14:textId="7854B871" w:rsidR="005B3316" w:rsidRDefault="005B3316" w:rsidP="0068255E">
      <w:pPr>
        <w:spacing w:after="0"/>
      </w:pPr>
      <w:r w:rsidRPr="00F03B45">
        <w:rPr>
          <w:i/>
          <w:iCs/>
          <w:rPrChange w:id="398" w:author="Justin Bracci" w:date="2023-06-30T13:48:00Z">
            <w:rPr/>
          </w:rPrChange>
        </w:rPr>
        <w:t>B</w:t>
      </w:r>
      <w:r w:rsidRPr="00F03B45">
        <w:rPr>
          <w:i/>
          <w:iCs/>
          <w:vertAlign w:val="subscript"/>
          <w:rPrChange w:id="399" w:author="Justin Bracci" w:date="2023-06-30T13:48:00Z">
            <w:rPr>
              <w:vertAlign w:val="subscript"/>
            </w:rPr>
          </w:rPrChange>
        </w:rPr>
        <w:t>B</w:t>
      </w:r>
      <w:r>
        <w:t xml:space="preserve"> – Battery </w:t>
      </w:r>
      <w:r w:rsidR="008F5284">
        <w:t>s</w:t>
      </w:r>
      <w:r>
        <w:t xml:space="preserve">torage </w:t>
      </w:r>
      <w:r w:rsidR="008F5284">
        <w:t>s</w:t>
      </w:r>
      <w:r>
        <w:t>ize (kWh</w:t>
      </w:r>
      <w:ins w:id="400" w:author="Justin Bracci" w:date="2023-06-25T14:00:00Z">
        <w:r w:rsidR="00943290">
          <w:rPr>
            <w:vertAlign w:val="subscript"/>
          </w:rPr>
          <w:t>e</w:t>
        </w:r>
      </w:ins>
      <w:r>
        <w:t>)</w:t>
      </w:r>
    </w:p>
    <w:p w14:paraId="477F7509" w14:textId="073BBFFF" w:rsidR="005B3316" w:rsidRDefault="005B3316" w:rsidP="0068255E">
      <w:pPr>
        <w:spacing w:after="0"/>
      </w:pPr>
      <w:r w:rsidRPr="00F03B45">
        <w:rPr>
          <w:i/>
          <w:iCs/>
          <w:rPrChange w:id="401" w:author="Justin Bracci" w:date="2023-06-30T13:48:00Z">
            <w:rPr/>
          </w:rPrChange>
        </w:rPr>
        <w:t>L</w:t>
      </w:r>
      <w:r w:rsidR="009809BE" w:rsidRPr="00F03B45">
        <w:rPr>
          <w:i/>
          <w:iCs/>
          <w:vertAlign w:val="subscript"/>
          <w:rPrChange w:id="402" w:author="Justin Bracci" w:date="2023-06-30T13:48:00Z">
            <w:rPr>
              <w:vertAlign w:val="subscript"/>
            </w:rPr>
          </w:rPrChange>
        </w:rPr>
        <w:t>A</w:t>
      </w:r>
      <w:r>
        <w:t xml:space="preserve"> </w:t>
      </w:r>
      <w:del w:id="403" w:author="Justin Bracci" w:date="2023-06-26T19:50:00Z">
        <w:r w:rsidDel="00531BDD">
          <w:delText>-</w:delText>
        </w:r>
      </w:del>
      <w:ins w:id="404" w:author="Justin Bracci" w:date="2023-06-26T19:50:00Z">
        <w:r w:rsidR="00531BDD">
          <w:t>–</w:t>
        </w:r>
      </w:ins>
      <w:r>
        <w:t xml:space="preserve"> Land </w:t>
      </w:r>
      <w:r w:rsidR="008F5284">
        <w:t>r</w:t>
      </w:r>
      <w:r>
        <w:t xml:space="preserve">equired for PV </w:t>
      </w:r>
      <w:r w:rsidR="008F5284">
        <w:t>f</w:t>
      </w:r>
      <w:r>
        <w:t>acility (acres)</w:t>
      </w:r>
    </w:p>
    <w:p w14:paraId="71EED5AE" w14:textId="70CDFB93" w:rsidR="008F5284" w:rsidRPr="008F5284" w:rsidRDefault="008F5284" w:rsidP="0068255E">
      <w:pPr>
        <w:spacing w:after="0"/>
      </w:pPr>
      <w:r w:rsidRPr="00F03B45">
        <w:rPr>
          <w:i/>
          <w:iCs/>
          <w:rPrChange w:id="405" w:author="Justin Bracci" w:date="2023-06-30T13:48:00Z">
            <w:rPr/>
          </w:rPrChange>
        </w:rPr>
        <w:t>G</w:t>
      </w:r>
      <w:r w:rsidRPr="00F03B45">
        <w:rPr>
          <w:i/>
          <w:iCs/>
          <w:vertAlign w:val="subscript"/>
          <w:rPrChange w:id="406" w:author="Justin Bracci" w:date="2023-06-30T13:48:00Z">
            <w:rPr>
              <w:vertAlign w:val="subscript"/>
            </w:rPr>
          </w:rPrChange>
        </w:rPr>
        <w:t>B</w:t>
      </w:r>
      <w:r>
        <w:t xml:space="preserve"> – Grid connection size (kW</w:t>
      </w:r>
      <w:ins w:id="407" w:author="Justin Bracci" w:date="2023-06-26T19:50:00Z">
        <w:r w:rsidR="00531BDD">
          <w:rPr>
            <w:vertAlign w:val="subscript"/>
          </w:rPr>
          <w:t>e</w:t>
        </w:r>
      </w:ins>
      <w:r>
        <w:t>)</w:t>
      </w:r>
    </w:p>
    <w:p w14:paraId="730A46BC" w14:textId="0F84BAC5" w:rsidR="005B3316" w:rsidRDefault="005B3316" w:rsidP="0068255E">
      <w:pPr>
        <w:spacing w:after="0"/>
      </w:pPr>
      <w:r w:rsidRPr="00F03B45">
        <w:rPr>
          <w:i/>
          <w:iCs/>
          <w:rPrChange w:id="408" w:author="Justin Bracci" w:date="2023-06-30T13:48:00Z">
            <w:rPr/>
          </w:rPrChange>
        </w:rPr>
        <w:t>E</w:t>
      </w:r>
      <w:r w:rsidRPr="00F03B45">
        <w:rPr>
          <w:i/>
          <w:iCs/>
          <w:vertAlign w:val="subscript"/>
          <w:rPrChange w:id="409" w:author="Justin Bracci" w:date="2023-06-30T13:48:00Z">
            <w:rPr>
              <w:vertAlign w:val="subscript"/>
            </w:rPr>
          </w:rPrChange>
        </w:rPr>
        <w:t>U</w:t>
      </w:r>
      <w:r>
        <w:t xml:space="preserve"> – Electricity </w:t>
      </w:r>
      <w:r w:rsidR="008F5284">
        <w:t>u</w:t>
      </w:r>
      <w:r>
        <w:t xml:space="preserve">sed </w:t>
      </w:r>
      <w:r w:rsidR="008F5284">
        <w:t>e</w:t>
      </w:r>
      <w:r>
        <w:t xml:space="preserve">ach </w:t>
      </w:r>
      <w:r w:rsidR="008F5284">
        <w:t>h</w:t>
      </w:r>
      <w:r>
        <w:t xml:space="preserve">our of the </w:t>
      </w:r>
      <w:r w:rsidR="008F5284">
        <w:t>y</w:t>
      </w:r>
      <w:r>
        <w:t>ear</w:t>
      </w:r>
      <w:r w:rsidR="008F5284">
        <w:t xml:space="preserve"> (kWh</w:t>
      </w:r>
      <w:ins w:id="410" w:author="Justin Bracci" w:date="2023-06-25T14:00:00Z">
        <w:r w:rsidR="00943290">
          <w:rPr>
            <w:vertAlign w:val="subscript"/>
          </w:rPr>
          <w:t>e</w:t>
        </w:r>
      </w:ins>
      <w:r w:rsidR="008F5284">
        <w:t>)</w:t>
      </w:r>
    </w:p>
    <w:p w14:paraId="666080E7" w14:textId="6EFBC3C3" w:rsidR="005B3316" w:rsidRDefault="005B3316" w:rsidP="0068255E">
      <w:pPr>
        <w:spacing w:after="0"/>
      </w:pPr>
      <w:r w:rsidRPr="00F03B45">
        <w:rPr>
          <w:i/>
          <w:iCs/>
          <w:rPrChange w:id="411" w:author="Justin Bracci" w:date="2023-06-30T13:48:00Z">
            <w:rPr/>
          </w:rPrChange>
        </w:rPr>
        <w:t>E</w:t>
      </w:r>
      <w:r w:rsidR="000B5639" w:rsidRPr="00F03B45">
        <w:rPr>
          <w:i/>
          <w:iCs/>
          <w:vertAlign w:val="subscript"/>
          <w:rPrChange w:id="412" w:author="Justin Bracci" w:date="2023-06-30T13:48:00Z">
            <w:rPr>
              <w:vertAlign w:val="subscript"/>
            </w:rPr>
          </w:rPrChange>
        </w:rPr>
        <w:t>N</w:t>
      </w:r>
      <w:r>
        <w:t xml:space="preserve"> – Electricity </w:t>
      </w:r>
      <w:r w:rsidR="008F5284">
        <w:t>c</w:t>
      </w:r>
      <w:r>
        <w:t xml:space="preserve">urtailed </w:t>
      </w:r>
      <w:r w:rsidR="008F5284">
        <w:t>e</w:t>
      </w:r>
      <w:r>
        <w:t xml:space="preserve">ach </w:t>
      </w:r>
      <w:r w:rsidR="008F5284">
        <w:t>h</w:t>
      </w:r>
      <w:r>
        <w:t xml:space="preserve">our of the </w:t>
      </w:r>
      <w:r w:rsidR="008F5284">
        <w:t>y</w:t>
      </w:r>
      <w:r>
        <w:t>ear</w:t>
      </w:r>
      <w:r w:rsidR="008F5284">
        <w:t xml:space="preserve"> (kWh</w:t>
      </w:r>
      <w:ins w:id="413" w:author="Justin Bracci" w:date="2023-06-25T14:00:00Z">
        <w:r w:rsidR="00943290">
          <w:rPr>
            <w:vertAlign w:val="subscript"/>
          </w:rPr>
          <w:t>e</w:t>
        </w:r>
      </w:ins>
      <w:r w:rsidR="008F5284">
        <w:t>)</w:t>
      </w:r>
    </w:p>
    <w:p w14:paraId="389063B5" w14:textId="799B8161" w:rsidR="008F5284" w:rsidRDefault="008F5284" w:rsidP="0068255E">
      <w:pPr>
        <w:spacing w:after="0"/>
      </w:pPr>
      <w:r w:rsidRPr="00F03B45">
        <w:rPr>
          <w:i/>
          <w:iCs/>
          <w:rPrChange w:id="414" w:author="Justin Bracci" w:date="2023-06-30T13:48:00Z">
            <w:rPr/>
          </w:rPrChange>
        </w:rPr>
        <w:t>H</w:t>
      </w:r>
      <w:r w:rsidRPr="00F03B45">
        <w:rPr>
          <w:i/>
          <w:iCs/>
          <w:vertAlign w:val="subscript"/>
          <w:rPrChange w:id="415" w:author="Justin Bracci" w:date="2023-06-30T13:48:00Z">
            <w:rPr>
              <w:vertAlign w:val="subscript"/>
            </w:rPr>
          </w:rPrChange>
        </w:rPr>
        <w:t>UD</w:t>
      </w:r>
      <w:r>
        <w:t xml:space="preserve"> – Hydrogen used directly from electrolyzer each hour of the year (kg</w:t>
      </w:r>
      <w:ins w:id="416" w:author="Justin Bracci" w:date="2023-06-26T19:50:00Z">
        <w:r w:rsidR="00531BDD">
          <w:rPr>
            <w:vertAlign w:val="subscript"/>
          </w:rPr>
          <w:t>H2</w:t>
        </w:r>
      </w:ins>
      <w:r>
        <w:t>)</w:t>
      </w:r>
    </w:p>
    <w:p w14:paraId="09B13834" w14:textId="1B60C9F3" w:rsidR="008F5284" w:rsidRDefault="008F5284" w:rsidP="0068255E">
      <w:pPr>
        <w:spacing w:after="0"/>
      </w:pPr>
      <w:r w:rsidRPr="00F03B45">
        <w:rPr>
          <w:i/>
          <w:iCs/>
          <w:rPrChange w:id="417" w:author="Justin Bracci" w:date="2023-06-30T13:48:00Z">
            <w:rPr/>
          </w:rPrChange>
        </w:rPr>
        <w:t>H</w:t>
      </w:r>
      <w:r w:rsidRPr="00F03B45">
        <w:rPr>
          <w:i/>
          <w:iCs/>
          <w:vertAlign w:val="subscript"/>
          <w:rPrChange w:id="418" w:author="Justin Bracci" w:date="2023-06-30T13:48:00Z">
            <w:rPr>
              <w:vertAlign w:val="subscript"/>
            </w:rPr>
          </w:rPrChange>
        </w:rPr>
        <w:t>S</w:t>
      </w:r>
      <w:r>
        <w:t xml:space="preserve"> – Hydrogen put into storage each hour of the year (kg</w:t>
      </w:r>
      <w:ins w:id="419" w:author="Justin Bracci" w:date="2023-06-26T19:50:00Z">
        <w:r w:rsidR="00531BDD">
          <w:rPr>
            <w:vertAlign w:val="subscript"/>
          </w:rPr>
          <w:t>H2</w:t>
        </w:r>
      </w:ins>
      <w:r>
        <w:t>)</w:t>
      </w:r>
    </w:p>
    <w:p w14:paraId="1280843E" w14:textId="44EFD1E8" w:rsidR="008F5284" w:rsidRDefault="008F5284" w:rsidP="0068255E">
      <w:pPr>
        <w:spacing w:after="0"/>
      </w:pPr>
      <w:r w:rsidRPr="00F03B45">
        <w:rPr>
          <w:i/>
          <w:iCs/>
          <w:rPrChange w:id="420" w:author="Justin Bracci" w:date="2023-06-30T13:48:00Z">
            <w:rPr/>
          </w:rPrChange>
        </w:rPr>
        <w:t>H</w:t>
      </w:r>
      <w:r w:rsidRPr="00F03B45">
        <w:rPr>
          <w:i/>
          <w:iCs/>
          <w:vertAlign w:val="subscript"/>
          <w:rPrChange w:id="421" w:author="Justin Bracci" w:date="2023-06-30T13:48:00Z">
            <w:rPr>
              <w:vertAlign w:val="subscript"/>
            </w:rPr>
          </w:rPrChange>
        </w:rPr>
        <w:t>T</w:t>
      </w:r>
      <w:r>
        <w:t xml:space="preserve"> – Hydrogen taken</w:t>
      </w:r>
      <w:r w:rsidR="00171CBE">
        <w:t xml:space="preserve"> and used</w:t>
      </w:r>
      <w:r>
        <w:t xml:space="preserve"> from storage each hour of the year (kg</w:t>
      </w:r>
      <w:ins w:id="422" w:author="Justin Bracci" w:date="2023-06-26T19:51:00Z">
        <w:r w:rsidR="00531BDD">
          <w:rPr>
            <w:vertAlign w:val="subscript"/>
          </w:rPr>
          <w:t>H2</w:t>
        </w:r>
      </w:ins>
      <w:r>
        <w:t>)</w:t>
      </w:r>
    </w:p>
    <w:p w14:paraId="14F1A271" w14:textId="39185962" w:rsidR="008F5284" w:rsidRDefault="008F5284" w:rsidP="0068255E">
      <w:pPr>
        <w:spacing w:after="0"/>
      </w:pPr>
      <w:r w:rsidRPr="00F03B45">
        <w:rPr>
          <w:i/>
          <w:iCs/>
          <w:rPrChange w:id="423" w:author="Justin Bracci" w:date="2023-06-30T13:48:00Z">
            <w:rPr/>
          </w:rPrChange>
        </w:rPr>
        <w:t>H</w:t>
      </w:r>
      <w:r w:rsidRPr="00F03B45">
        <w:rPr>
          <w:i/>
          <w:iCs/>
          <w:vertAlign w:val="subscript"/>
          <w:rPrChange w:id="424" w:author="Justin Bracci" w:date="2023-06-30T13:48:00Z">
            <w:rPr>
              <w:vertAlign w:val="subscript"/>
            </w:rPr>
          </w:rPrChange>
        </w:rPr>
        <w:t>IS</w:t>
      </w:r>
      <w:r>
        <w:t xml:space="preserve"> – Hydrogen in storage each hour of the year (kg</w:t>
      </w:r>
      <w:ins w:id="425" w:author="Justin Bracci" w:date="2023-06-26T19:51:00Z">
        <w:r w:rsidR="00531BDD">
          <w:rPr>
            <w:vertAlign w:val="subscript"/>
          </w:rPr>
          <w:t>H2</w:t>
        </w:r>
      </w:ins>
      <w:r>
        <w:t>)</w:t>
      </w:r>
    </w:p>
    <w:p w14:paraId="12A4CE16" w14:textId="4F677959" w:rsidR="008F5284" w:rsidRDefault="008F5284" w:rsidP="0068255E">
      <w:pPr>
        <w:spacing w:after="0"/>
      </w:pPr>
      <w:r w:rsidRPr="00F03B45">
        <w:rPr>
          <w:i/>
          <w:iCs/>
          <w:rPrChange w:id="426" w:author="Justin Bracci" w:date="2023-06-30T13:48:00Z">
            <w:rPr/>
          </w:rPrChange>
        </w:rPr>
        <w:t>E</w:t>
      </w:r>
      <w:r w:rsidRPr="00F03B45">
        <w:rPr>
          <w:i/>
          <w:iCs/>
          <w:vertAlign w:val="subscript"/>
          <w:rPrChange w:id="427" w:author="Justin Bracci" w:date="2023-06-30T13:48:00Z">
            <w:rPr>
              <w:vertAlign w:val="subscript"/>
            </w:rPr>
          </w:rPrChange>
        </w:rPr>
        <w:t>S</w:t>
      </w:r>
      <w:r>
        <w:t xml:space="preserve"> – Electricity put into storage each hour of the year (kWh</w:t>
      </w:r>
      <w:ins w:id="428" w:author="Justin Bracci" w:date="2023-06-25T14:00:00Z">
        <w:r w:rsidR="00943290">
          <w:rPr>
            <w:vertAlign w:val="subscript"/>
          </w:rPr>
          <w:t>e</w:t>
        </w:r>
      </w:ins>
      <w:r>
        <w:t>)</w:t>
      </w:r>
    </w:p>
    <w:p w14:paraId="5782D804" w14:textId="602608E4" w:rsidR="008F5284" w:rsidRDefault="008F5284" w:rsidP="0068255E">
      <w:pPr>
        <w:spacing w:after="0"/>
      </w:pPr>
      <w:r w:rsidRPr="00F03B45">
        <w:rPr>
          <w:i/>
          <w:iCs/>
          <w:rPrChange w:id="429" w:author="Justin Bracci" w:date="2023-06-30T13:48:00Z">
            <w:rPr/>
          </w:rPrChange>
        </w:rPr>
        <w:t>E</w:t>
      </w:r>
      <w:r w:rsidRPr="00F03B45">
        <w:rPr>
          <w:i/>
          <w:iCs/>
          <w:vertAlign w:val="subscript"/>
          <w:rPrChange w:id="430" w:author="Justin Bracci" w:date="2023-06-30T13:48:00Z">
            <w:rPr>
              <w:vertAlign w:val="subscript"/>
            </w:rPr>
          </w:rPrChange>
        </w:rPr>
        <w:t>T</w:t>
      </w:r>
      <w:r>
        <w:t xml:space="preserve"> – Electricity taken from storage each hour of the year (kWh</w:t>
      </w:r>
      <w:ins w:id="431" w:author="Justin Bracci" w:date="2023-06-25T14:00:00Z">
        <w:r w:rsidR="00943290">
          <w:rPr>
            <w:vertAlign w:val="subscript"/>
          </w:rPr>
          <w:t>e</w:t>
        </w:r>
      </w:ins>
      <w:r>
        <w:t>)</w:t>
      </w:r>
    </w:p>
    <w:p w14:paraId="51A5E9DE" w14:textId="23B14F23" w:rsidR="008F5284" w:rsidRDefault="008F5284" w:rsidP="0068255E">
      <w:pPr>
        <w:spacing w:after="0"/>
      </w:pPr>
      <w:r w:rsidRPr="00F03B45">
        <w:rPr>
          <w:i/>
          <w:iCs/>
          <w:rPrChange w:id="432" w:author="Justin Bracci" w:date="2023-06-30T13:48:00Z">
            <w:rPr/>
          </w:rPrChange>
        </w:rPr>
        <w:t>E</w:t>
      </w:r>
      <w:r w:rsidRPr="00F03B45">
        <w:rPr>
          <w:i/>
          <w:iCs/>
          <w:vertAlign w:val="subscript"/>
          <w:rPrChange w:id="433" w:author="Justin Bracci" w:date="2023-06-30T13:48:00Z">
            <w:rPr>
              <w:vertAlign w:val="subscript"/>
            </w:rPr>
          </w:rPrChange>
        </w:rPr>
        <w:t>IS</w:t>
      </w:r>
      <w:r>
        <w:t xml:space="preserve"> – Electricity in storage each hour of the year (kWh</w:t>
      </w:r>
      <w:ins w:id="434" w:author="Justin Bracci" w:date="2023-06-25T14:00:00Z">
        <w:r w:rsidR="00943290">
          <w:rPr>
            <w:vertAlign w:val="subscript"/>
          </w:rPr>
          <w:t>e</w:t>
        </w:r>
      </w:ins>
      <w:r>
        <w:t>)</w:t>
      </w:r>
    </w:p>
    <w:p w14:paraId="478625DB" w14:textId="750CC4B3" w:rsidR="008F5284" w:rsidRDefault="008F5284" w:rsidP="0068255E">
      <w:pPr>
        <w:spacing w:after="0"/>
      </w:pPr>
      <w:r w:rsidRPr="00F03B45">
        <w:rPr>
          <w:i/>
          <w:iCs/>
          <w:rPrChange w:id="435" w:author="Justin Bracci" w:date="2023-06-30T13:49:00Z">
            <w:rPr/>
          </w:rPrChange>
        </w:rPr>
        <w:t>E</w:t>
      </w:r>
      <w:r w:rsidRPr="00F03B45">
        <w:rPr>
          <w:i/>
          <w:iCs/>
          <w:vertAlign w:val="subscript"/>
          <w:rPrChange w:id="436" w:author="Justin Bracci" w:date="2023-06-30T13:49:00Z">
            <w:rPr>
              <w:vertAlign w:val="subscript"/>
            </w:rPr>
          </w:rPrChange>
        </w:rPr>
        <w:t>G</w:t>
      </w:r>
      <w:r>
        <w:t xml:space="preserve"> – Electricity taken from the grid each hour of the year (kWh</w:t>
      </w:r>
      <w:ins w:id="437" w:author="Justin Bracci" w:date="2023-06-25T14:00:00Z">
        <w:r w:rsidR="00943290">
          <w:rPr>
            <w:vertAlign w:val="subscript"/>
          </w:rPr>
          <w:t>e</w:t>
        </w:r>
      </w:ins>
      <w:r>
        <w:t>)</w:t>
      </w:r>
    </w:p>
    <w:p w14:paraId="5179AE7C" w14:textId="428D8923" w:rsidR="005B029A" w:rsidRDefault="005B029A" w:rsidP="0068255E">
      <w:pPr>
        <w:spacing w:after="0"/>
      </w:pPr>
      <w:r w:rsidRPr="00F03B45">
        <w:rPr>
          <w:i/>
          <w:iCs/>
          <w:rPrChange w:id="438" w:author="Justin Bracci" w:date="2023-06-30T13:49:00Z">
            <w:rPr/>
          </w:rPrChange>
        </w:rPr>
        <w:t>C</w:t>
      </w:r>
      <w:r w:rsidRPr="00F03B45">
        <w:rPr>
          <w:i/>
          <w:iCs/>
          <w:vertAlign w:val="subscript"/>
          <w:rPrChange w:id="439" w:author="Justin Bracci" w:date="2023-06-30T13:49:00Z">
            <w:rPr>
              <w:vertAlign w:val="subscript"/>
            </w:rPr>
          </w:rPrChange>
        </w:rPr>
        <w:t>A</w:t>
      </w:r>
      <w:r>
        <w:t xml:space="preserve"> – Annual CO</w:t>
      </w:r>
      <w:r>
        <w:rPr>
          <w:vertAlign w:val="subscript"/>
        </w:rPr>
        <w:t>2</w:t>
      </w:r>
      <w:r>
        <w:t>-equivalent emissions (kg</w:t>
      </w:r>
      <w:ins w:id="440" w:author="Justin Bracci" w:date="2023-06-26T19:51:00Z">
        <w:r w:rsidR="00531BDD">
          <w:rPr>
            <w:vertAlign w:val="subscript"/>
          </w:rPr>
          <w:t>CO2</w:t>
        </w:r>
        <w:r w:rsidR="00586B8D">
          <w:rPr>
            <w:vertAlign w:val="subscript"/>
          </w:rPr>
          <w:t>e</w:t>
        </w:r>
      </w:ins>
      <w:r>
        <w:t>)</w:t>
      </w:r>
    </w:p>
    <w:p w14:paraId="121E74D5" w14:textId="741640DF" w:rsidR="005B029A" w:rsidRDefault="005B029A" w:rsidP="0068255E">
      <w:pPr>
        <w:spacing w:after="0"/>
      </w:pPr>
      <w:r w:rsidRPr="00F03B45">
        <w:rPr>
          <w:i/>
          <w:iCs/>
          <w:rPrChange w:id="441" w:author="Justin Bracci" w:date="2023-06-30T13:49:00Z">
            <w:rPr/>
          </w:rPrChange>
        </w:rPr>
        <w:t>W</w:t>
      </w:r>
      <w:r w:rsidR="00377206" w:rsidRPr="00F03B45">
        <w:rPr>
          <w:i/>
          <w:iCs/>
          <w:vertAlign w:val="subscript"/>
          <w:rPrChange w:id="442" w:author="Justin Bracci" w:date="2023-06-30T13:49:00Z">
            <w:rPr>
              <w:vertAlign w:val="subscript"/>
            </w:rPr>
          </w:rPrChange>
        </w:rPr>
        <w:t>CA</w:t>
      </w:r>
      <w:r>
        <w:t xml:space="preserve"> – Annual water costs</w:t>
      </w:r>
    </w:p>
    <w:p w14:paraId="3E0E579C" w14:textId="177901F4" w:rsidR="005B029A" w:rsidRPr="005B029A" w:rsidRDefault="005B029A" w:rsidP="0068255E">
      <w:pPr>
        <w:spacing w:after="0"/>
      </w:pPr>
      <w:r w:rsidRPr="00F03B45">
        <w:rPr>
          <w:i/>
          <w:iCs/>
          <w:rPrChange w:id="443" w:author="Justin Bracci" w:date="2023-06-30T13:49:00Z">
            <w:rPr/>
          </w:rPrChange>
        </w:rPr>
        <w:t>R</w:t>
      </w:r>
      <w:r w:rsidRPr="00F03B45">
        <w:rPr>
          <w:i/>
          <w:iCs/>
          <w:vertAlign w:val="subscript"/>
          <w:rPrChange w:id="444" w:author="Justin Bracci" w:date="2023-06-30T13:49:00Z">
            <w:rPr>
              <w:vertAlign w:val="subscript"/>
            </w:rPr>
          </w:rPrChange>
        </w:rPr>
        <w:t>E</w:t>
      </w:r>
      <w:r>
        <w:t xml:space="preserve"> – Electrolyzer ramping (Change in kW</w:t>
      </w:r>
      <w:ins w:id="445" w:author="Justin Bracci" w:date="2023-06-26T19:51:00Z">
        <w:r w:rsidR="00586B8D">
          <w:rPr>
            <w:vertAlign w:val="subscript"/>
          </w:rPr>
          <w:t>e</w:t>
        </w:r>
      </w:ins>
      <w:r>
        <w:t xml:space="preserve"> between each hour of the year)</w:t>
      </w:r>
    </w:p>
    <w:p w14:paraId="2D9F0604" w14:textId="35C94453" w:rsidR="005B029A" w:rsidRPr="005B029A" w:rsidRDefault="005B029A" w:rsidP="0068255E">
      <w:pPr>
        <w:spacing w:after="0"/>
      </w:pPr>
      <w:r w:rsidRPr="00F03B45">
        <w:rPr>
          <w:i/>
          <w:iCs/>
          <w:rPrChange w:id="446" w:author="Justin Bracci" w:date="2023-06-30T13:49:00Z">
            <w:rPr/>
          </w:rPrChange>
        </w:rPr>
        <w:t>R</w:t>
      </w:r>
      <w:r w:rsidRPr="00F03B45">
        <w:rPr>
          <w:i/>
          <w:iCs/>
          <w:vertAlign w:val="subscript"/>
          <w:rPrChange w:id="447" w:author="Justin Bracci" w:date="2023-06-30T13:49:00Z">
            <w:rPr>
              <w:vertAlign w:val="subscript"/>
            </w:rPr>
          </w:rPrChange>
        </w:rPr>
        <w:t>B</w:t>
      </w:r>
      <w:r>
        <w:t xml:space="preserve"> – Battery storage ramping (Change in kWh</w:t>
      </w:r>
      <w:ins w:id="448" w:author="Justin Bracci" w:date="2023-06-25T14:00:00Z">
        <w:r w:rsidR="00943290">
          <w:rPr>
            <w:vertAlign w:val="subscript"/>
          </w:rPr>
          <w:t>e</w:t>
        </w:r>
      </w:ins>
      <w:r>
        <w:t xml:space="preserve"> stored between each hour of the year)</w:t>
      </w:r>
    </w:p>
    <w:p w14:paraId="48B69108" w14:textId="16263EBC" w:rsidR="005B029A" w:rsidRPr="005B029A" w:rsidRDefault="005B029A" w:rsidP="0068255E">
      <w:r w:rsidRPr="00F03B45">
        <w:rPr>
          <w:i/>
          <w:iCs/>
          <w:rPrChange w:id="449" w:author="Justin Bracci" w:date="2023-06-30T13:49:00Z">
            <w:rPr/>
          </w:rPrChange>
        </w:rPr>
        <w:t>R</w:t>
      </w:r>
      <w:r w:rsidRPr="00F03B45">
        <w:rPr>
          <w:i/>
          <w:iCs/>
          <w:vertAlign w:val="subscript"/>
          <w:rPrChange w:id="450" w:author="Justin Bracci" w:date="2023-06-30T13:49:00Z">
            <w:rPr>
              <w:vertAlign w:val="subscript"/>
            </w:rPr>
          </w:rPrChange>
        </w:rPr>
        <w:t>T</w:t>
      </w:r>
      <w:r>
        <w:t xml:space="preserve"> – Hydrogen storage ramping (Change in kg</w:t>
      </w:r>
      <w:ins w:id="451" w:author="Justin Bracci" w:date="2023-06-26T19:51:00Z">
        <w:r w:rsidR="00586B8D">
          <w:rPr>
            <w:vertAlign w:val="subscript"/>
          </w:rPr>
          <w:t>H2</w:t>
        </w:r>
      </w:ins>
      <w:r>
        <w:t xml:space="preserve"> stored between each hour of the year)</w:t>
      </w:r>
    </w:p>
    <w:p w14:paraId="1148A22B" w14:textId="4730494A" w:rsidR="005B029A" w:rsidRDefault="005B029A" w:rsidP="005B029A">
      <w:pPr>
        <w:spacing w:after="0"/>
        <w:rPr>
          <w:u w:val="single"/>
        </w:rPr>
      </w:pPr>
      <w:r>
        <w:rPr>
          <w:u w:val="single"/>
        </w:rPr>
        <w:t>Constraints:</w:t>
      </w:r>
    </w:p>
    <w:p w14:paraId="22786A69" w14:textId="1C3BF956" w:rsidR="00354D50" w:rsidRPr="00675C6F" w:rsidRDefault="00675C6F" w:rsidP="00100532">
      <w:pPr>
        <w:spacing w:before="240"/>
      </w:pPr>
      <w:r>
        <w:t>Electricity Balance:</w:t>
      </w:r>
    </w:p>
    <w:p w14:paraId="718641C3" w14:textId="17EA1181" w:rsidR="005B029A" w:rsidRPr="005045AF" w:rsidRDefault="0002648F">
      <w:pPr>
        <w:spacing w:after="0"/>
        <w:jc w:val="right"/>
        <w:pPrChange w:id="452" w:author="Justin Bracci" w:date="2023-06-28T21:08:00Z">
          <w:pPr>
            <w:spacing w:after="0"/>
          </w:pPr>
        </w:pPrChange>
      </w:pPr>
      <m:oMath>
        <m:sSub>
          <m:sSubPr>
            <m:ctrlPr>
              <w:rPr>
                <w:rFonts w:ascii="Cambria Math" w:hAnsi="Cambria Math"/>
                <w:i/>
              </w:rPr>
            </m:ctrlPr>
          </m:sSubPr>
          <m:e>
            <m:r>
              <w:rPr>
                <w:rFonts w:ascii="Cambria Math" w:hAnsi="Cambria Math"/>
              </w:rPr>
              <m:t xml:space="preserve">∀i∈i=1…n:  </m:t>
            </m:r>
            <m:d>
              <m:dPr>
                <m:ctrlPr>
                  <w:rPr>
                    <w:rFonts w:ascii="Cambria Math" w:hAnsi="Cambria Math"/>
                    <w:i/>
                  </w:rPr>
                </m:ctrlPr>
              </m:dPr>
              <m:e>
                <m:sSub>
                  <m:sSubPr>
                    <m:ctrlPr>
                      <w:rPr>
                        <w:rFonts w:ascii="Cambria Math" w:hAnsi="Cambria Math"/>
                        <w:i/>
                      </w:rPr>
                    </m:ctrlPr>
                  </m:sSubPr>
                  <m:e>
                    <m:r>
                      <w:rPr>
                        <w:rFonts w:ascii="Cambria Math" w:hAnsi="Cambria Math"/>
                      </w:rPr>
                      <m:t>CF</m:t>
                    </m:r>
                  </m:e>
                  <m:sub>
                    <m:r>
                      <w:rPr>
                        <w:rFonts w:ascii="Cambria Math" w:hAnsi="Cambria Math"/>
                      </w:rPr>
                      <m:t>S</m:t>
                    </m:r>
                  </m:sub>
                </m:sSub>
              </m:e>
            </m:d>
          </m:e>
          <m:sub>
            <m:r>
              <w:rPr>
                <w:rFonts w:ascii="Cambria Math" w:hAnsi="Cambria Math"/>
              </w:rPr>
              <m:t>i</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B</m:t>
                </m:r>
              </m:sub>
            </m:sSub>
          </m:e>
        </m:d>
        <m:r>
          <w:rPr>
            <w:rFonts w:ascii="Cambria Math" w:hAnsi="Cambria Math"/>
          </w:rPr>
          <m:t xml:space="preserve"> +</m:t>
        </m:r>
        <m:sSub>
          <m:sSubPr>
            <m:ctrlPr>
              <w:rPr>
                <w:rFonts w:ascii="Cambria Math" w:hAnsi="Cambria Math"/>
                <w:i/>
              </w:rPr>
            </m:ctrlPr>
          </m:sSubPr>
          <m:e>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T</m:t>
                    </m:r>
                  </m:sub>
                </m:sSub>
              </m:e>
            </m:d>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m*(</m:t>
            </m:r>
            <m:sSub>
              <m:sSubPr>
                <m:ctrlPr>
                  <w:rPr>
                    <w:rFonts w:ascii="Cambria Math" w:hAnsi="Cambria Math"/>
                    <w:i/>
                  </w:rPr>
                </m:ctrlPr>
              </m:sSubPr>
              <m:e>
                <m:r>
                  <w:rPr>
                    <w:rFonts w:ascii="Cambria Math" w:hAnsi="Cambria Math"/>
                  </w:rPr>
                  <m:t>E</m:t>
                </m:r>
              </m:e>
              <m:sub>
                <m:r>
                  <w:rPr>
                    <w:rFonts w:ascii="Cambria Math" w:hAnsi="Cambria Math"/>
                  </w:rPr>
                  <m:t>G</m:t>
                </m:r>
              </m:sub>
            </m:sSub>
            <m:r>
              <w:rPr>
                <w:rFonts w:ascii="Cambria Math" w:hAnsi="Cambria Math"/>
              </w:rPr>
              <m:t>)</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U</m:t>
                </m:r>
              </m:sub>
            </m:sSub>
            <m:r>
              <w:rPr>
                <w:rFonts w:ascii="Cambria Math" w:hAnsi="Cambria Math"/>
              </w:rPr>
              <m:t>)</m:t>
            </m:r>
          </m:e>
          <m:sub>
            <m:r>
              <w:rPr>
                <w:rFonts w:ascii="Cambria Math" w:hAnsi="Cambria Math"/>
              </w:rPr>
              <m:t>i</m:t>
            </m:r>
          </m:sub>
        </m:sSub>
        <m:r>
          <w:rPr>
            <w:rFonts w:ascii="Cambria Math" w:hAnsi="Cambria Math"/>
          </w:rPr>
          <m:t xml:space="preserve"> + </m:t>
        </m:r>
        <m:sSub>
          <m:sSubPr>
            <m:ctrlPr>
              <w:rPr>
                <w:rFonts w:ascii="Cambria Math" w:hAnsi="Cambria Math"/>
                <w:i/>
              </w:rPr>
            </m:ctrlPr>
          </m:sSubPr>
          <m:e>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N</m:t>
                </m:r>
              </m:sub>
            </m:sSub>
            <m:r>
              <w:rPr>
                <w:rFonts w:ascii="Cambria Math" w:hAnsi="Cambria Math"/>
              </w:rPr>
              <m:t>)</m:t>
            </m:r>
          </m:e>
          <m:sub>
            <m:r>
              <w:rPr>
                <w:rFonts w:ascii="Cambria Math" w:hAnsi="Cambria Math"/>
              </w:rPr>
              <m:t>i</m:t>
            </m:r>
          </m:sub>
        </m:sSub>
      </m:oMath>
      <w:ins w:id="453" w:author="Justin Bracci" w:date="2023-06-28T21:08:00Z">
        <w:r w:rsidR="005045AF">
          <w:rPr>
            <w:rFonts w:eastAsiaTheme="minorEastAsia"/>
          </w:rPr>
          <w:tab/>
        </w:r>
        <w:r w:rsidR="005045AF">
          <w:rPr>
            <w:rFonts w:eastAsiaTheme="minorEastAsia"/>
          </w:rPr>
          <w:tab/>
          <w:t>Eq. #1</w:t>
        </w:r>
      </w:ins>
    </w:p>
    <w:p w14:paraId="3805D8CA" w14:textId="64C73F29" w:rsidR="00C33CBC" w:rsidRDefault="00C33CBC" w:rsidP="00C33CBC">
      <w:pPr>
        <w:spacing w:before="240" w:after="0"/>
      </w:pPr>
      <w:r>
        <w:t>where:</w:t>
      </w:r>
    </w:p>
    <w:p w14:paraId="4ACEFFDB" w14:textId="6442F167" w:rsidR="00C33CBC" w:rsidRDefault="00C33CBC" w:rsidP="00C33CBC">
      <w:pPr>
        <w:pStyle w:val="ListParagraph"/>
        <w:numPr>
          <w:ilvl w:val="0"/>
          <w:numId w:val="1"/>
        </w:numPr>
        <w:spacing w:before="240" w:after="0"/>
      </w:pPr>
      <w:r w:rsidRPr="008A3F80">
        <w:rPr>
          <w:i/>
          <w:iCs/>
          <w:rPrChange w:id="454" w:author="Justin Bracci" w:date="2023-06-30T13:49:00Z">
            <w:rPr/>
          </w:rPrChange>
        </w:rPr>
        <w:t>i</w:t>
      </w:r>
      <w:r>
        <w:t xml:space="preserve"> = each hour of a year</w:t>
      </w:r>
    </w:p>
    <w:p w14:paraId="7733F2F4" w14:textId="62000988" w:rsidR="00C33CBC" w:rsidRDefault="00C33CBC" w:rsidP="00C33CBC">
      <w:pPr>
        <w:pStyle w:val="ListParagraph"/>
        <w:numPr>
          <w:ilvl w:val="0"/>
          <w:numId w:val="1"/>
        </w:numPr>
        <w:spacing w:before="240" w:after="0"/>
      </w:pPr>
      <w:r w:rsidRPr="008A3F80">
        <w:rPr>
          <w:i/>
          <w:iCs/>
          <w:rPrChange w:id="455" w:author="Justin Bracci" w:date="2023-06-30T13:49:00Z">
            <w:rPr/>
          </w:rPrChange>
        </w:rPr>
        <w:t>n</w:t>
      </w:r>
      <w:r>
        <w:t xml:space="preserve"> = total number of hours in a year</w:t>
      </w:r>
    </w:p>
    <w:p w14:paraId="367A9800" w14:textId="69AA8C64" w:rsidR="00C33CBC" w:rsidRDefault="00C33CBC" w:rsidP="00C33CBC">
      <w:pPr>
        <w:pStyle w:val="ListParagraph"/>
        <w:numPr>
          <w:ilvl w:val="0"/>
          <w:numId w:val="1"/>
        </w:numPr>
        <w:spacing w:before="240" w:after="0"/>
      </w:pPr>
      <w:r w:rsidRPr="008A3F80">
        <w:rPr>
          <w:i/>
          <w:iCs/>
          <w:rPrChange w:id="456" w:author="Justin Bracci" w:date="2023-06-30T13:49:00Z">
            <w:rPr/>
          </w:rPrChange>
        </w:rPr>
        <w:t>CF</w:t>
      </w:r>
      <w:r w:rsidRPr="008A3F80">
        <w:rPr>
          <w:i/>
          <w:iCs/>
          <w:vertAlign w:val="subscript"/>
          <w:rPrChange w:id="457" w:author="Justin Bracci" w:date="2023-06-30T13:49:00Z">
            <w:rPr>
              <w:vertAlign w:val="subscript"/>
            </w:rPr>
          </w:rPrChange>
        </w:rPr>
        <w:t>S</w:t>
      </w:r>
      <w:r>
        <w:t xml:space="preserve"> = solar PV capacity factor each hour of the year</w:t>
      </w:r>
      <w:del w:id="458" w:author="Justin Bracci" w:date="2023-06-30T14:58:00Z">
        <w:r w:rsidDel="00576A3D">
          <w:delText xml:space="preserve"> in Sacramento</w:delText>
        </w:r>
      </w:del>
    </w:p>
    <w:p w14:paraId="1BAFE774" w14:textId="75D8F6A3" w:rsidR="00F55394" w:rsidRPr="00C33CBC" w:rsidRDefault="00F55394" w:rsidP="00C33CBC">
      <w:pPr>
        <w:pStyle w:val="ListParagraph"/>
        <w:numPr>
          <w:ilvl w:val="0"/>
          <w:numId w:val="1"/>
        </w:numPr>
        <w:spacing w:before="240" w:after="0"/>
      </w:pPr>
      <w:r w:rsidRPr="008A3F80">
        <w:rPr>
          <w:i/>
          <w:iCs/>
          <w:rPrChange w:id="459" w:author="Justin Bracci" w:date="2023-06-30T13:49:00Z">
            <w:rPr/>
          </w:rPrChange>
        </w:rPr>
        <w:t>m</w:t>
      </w:r>
      <w:r>
        <w:t xml:space="preserve"> = 0 or 1, depending on if a grid connection is considered</w:t>
      </w:r>
    </w:p>
    <w:p w14:paraId="2ACFFEB1" w14:textId="3C8F8C58" w:rsidR="005B029A" w:rsidRDefault="005B029A" w:rsidP="008F5284">
      <w:pPr>
        <w:rPr>
          <w:u w:val="single"/>
        </w:rPr>
      </w:pPr>
    </w:p>
    <w:p w14:paraId="6A07F145" w14:textId="232A7FCC" w:rsidR="0068255E" w:rsidRPr="00E33A30" w:rsidRDefault="00E33A30" w:rsidP="008F5284">
      <w:r>
        <w:t>Electrolyzer Capacity Constraint:</w:t>
      </w:r>
    </w:p>
    <w:p w14:paraId="01501A4C" w14:textId="1B27F4C8" w:rsidR="00F55394" w:rsidRDefault="0002648F">
      <w:pPr>
        <w:spacing w:after="0"/>
        <w:jc w:val="right"/>
        <w:pPrChange w:id="460" w:author="Justin Bracci" w:date="2023-06-28T21:08:00Z">
          <w:pPr>
            <w:spacing w:after="0"/>
          </w:pPr>
        </w:pPrChange>
      </w:pPr>
      <m:oMath>
        <m:sSub>
          <m:sSubPr>
            <m:ctrlPr>
              <w:rPr>
                <w:rFonts w:ascii="Cambria Math" w:hAnsi="Cambria Math"/>
                <w:i/>
              </w:rPr>
            </m:ctrlPr>
          </m:sSubPr>
          <m:e>
            <m:r>
              <w:rPr>
                <w:rFonts w:ascii="Cambria Math" w:hAnsi="Cambria Math"/>
              </w:rPr>
              <m:t xml:space="preserve">∀i∈i=1…n:  </m:t>
            </m:r>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U</m:t>
                    </m:r>
                  </m:sub>
                </m:sSub>
              </m:e>
            </m:d>
          </m:e>
          <m:sub>
            <m:r>
              <w:rPr>
                <w:rFonts w:ascii="Cambria Math" w:hAnsi="Cambria Math"/>
              </w:rPr>
              <m:t>i</m:t>
            </m:r>
          </m:sub>
        </m:sSub>
        <m:r>
          <w:rPr>
            <w:rFonts w:ascii="Cambria Math" w:hAnsi="Cambria Math"/>
          </w:rPr>
          <m:t xml:space="preserve">- </m:t>
        </m:r>
        <m:sSub>
          <m:sSubPr>
            <m:ctrlPr>
              <w:rPr>
                <w:rFonts w:ascii="Cambria Math" w:hAnsi="Cambria Math"/>
                <w:i/>
              </w:rPr>
            </m:ctrlPr>
          </m:sSubPr>
          <m:e>
            <m:d>
              <m:dPr>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S</m:t>
                    </m:r>
                  </m:sub>
                </m:sSub>
              </m:e>
            </m:d>
          </m:e>
          <m:sub>
            <m:r>
              <w:rPr>
                <w:rFonts w:ascii="Cambria Math" w:hAnsi="Cambria Math"/>
              </w:rPr>
              <m:t>i</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E</m:t>
                </m:r>
              </m:sub>
            </m:sSub>
          </m:e>
        </m:d>
        <m:r>
          <w:rPr>
            <w:rFonts w:ascii="Cambria Math" w:hAnsi="Cambria Math"/>
          </w:rPr>
          <m:t xml:space="preserve"> -</m:t>
        </m:r>
        <m:sSub>
          <m:sSubPr>
            <m:ctrlPr>
              <w:rPr>
                <w:rFonts w:ascii="Cambria Math" w:hAnsi="Cambria Math"/>
                <w:i/>
              </w:rPr>
            </m:ctrlPr>
          </m:sSubPr>
          <m:e>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S</m:t>
                    </m:r>
                  </m:sub>
                </m:sSub>
              </m:e>
            </m:d>
          </m:e>
          <m:sub>
            <m:r>
              <w:rPr>
                <w:rFonts w:ascii="Cambria Math" w:hAnsi="Cambria Math"/>
              </w:rPr>
              <m:t>i</m:t>
            </m:r>
          </m:sub>
        </m:sSub>
        <m:r>
          <w:del w:id="461" w:author="Justin Bracci" w:date="2023-05-11T17:29:00Z">
            <w:rPr>
              <w:rFonts w:ascii="Cambria Math" w:hAnsi="Cambria Math"/>
            </w:rPr>
            <m:t>-</m:t>
          </w:del>
        </m:r>
        <m:sSub>
          <m:sSubPr>
            <m:ctrlPr>
              <w:del w:id="462" w:author="Justin Bracci" w:date="2023-05-11T17:29:00Z">
                <w:rPr>
                  <w:rFonts w:ascii="Cambria Math" w:hAnsi="Cambria Math"/>
                  <w:i/>
                </w:rPr>
              </w:del>
            </m:ctrlPr>
          </m:sSubPr>
          <m:e>
            <m:r>
              <w:del w:id="463" w:author="Justin Bracci" w:date="2023-05-11T17:29:00Z">
                <w:rPr>
                  <w:rFonts w:ascii="Cambria Math" w:hAnsi="Cambria Math"/>
                </w:rPr>
                <m:t>m*</m:t>
              </w:del>
            </m:r>
            <m:d>
              <m:dPr>
                <m:ctrlPr>
                  <w:del w:id="464" w:author="Justin Bracci" w:date="2023-05-11T17:29:00Z">
                    <w:rPr>
                      <w:rFonts w:ascii="Cambria Math" w:hAnsi="Cambria Math"/>
                      <w:i/>
                    </w:rPr>
                  </w:del>
                </m:ctrlPr>
              </m:dPr>
              <m:e>
                <m:sSub>
                  <m:sSubPr>
                    <m:ctrlPr>
                      <w:del w:id="465" w:author="Justin Bracci" w:date="2023-05-11T17:29:00Z">
                        <w:rPr>
                          <w:rFonts w:ascii="Cambria Math" w:hAnsi="Cambria Math"/>
                          <w:i/>
                        </w:rPr>
                      </w:del>
                    </m:ctrlPr>
                  </m:sSubPr>
                  <m:e>
                    <m:r>
                      <w:del w:id="466" w:author="Justin Bracci" w:date="2023-05-11T17:29:00Z">
                        <w:rPr>
                          <w:rFonts w:ascii="Cambria Math" w:hAnsi="Cambria Math"/>
                        </w:rPr>
                        <m:t>E</m:t>
                      </w:del>
                    </m:r>
                  </m:e>
                  <m:sub>
                    <m:r>
                      <w:del w:id="467" w:author="Justin Bracci" w:date="2023-05-11T17:29:00Z">
                        <w:rPr>
                          <w:rFonts w:ascii="Cambria Math" w:hAnsi="Cambria Math"/>
                        </w:rPr>
                        <m:t>G</m:t>
                      </w:del>
                    </m:r>
                  </m:sub>
                </m:sSub>
              </m:e>
            </m:d>
          </m:e>
          <m:sub>
            <m:r>
              <w:del w:id="468" w:author="Justin Bracci" w:date="2023-05-11T17:29:00Z">
                <w:rPr>
                  <w:rFonts w:ascii="Cambria Math" w:hAnsi="Cambria Math"/>
                </w:rPr>
                <m:t>i</m:t>
              </w:del>
            </m:r>
          </m:sub>
        </m:sSub>
        <m:r>
          <w:ins w:id="469" w:author="Justin Bracci" w:date="2023-05-11T17:37:00Z">
            <w:rPr>
              <w:rFonts w:ascii="Cambria Math" w:hAnsi="Cambria Math"/>
            </w:rPr>
            <m:t>≤</m:t>
          </w:ins>
        </m:r>
        <m:r>
          <w:del w:id="470" w:author="Justin Bracci" w:date="2023-05-11T17:37:00Z">
            <w:rPr>
              <w:rFonts w:ascii="Cambria Math" w:hAnsi="Cambria Math"/>
            </w:rPr>
            <m:t>&lt;=</m:t>
          </w:del>
        </m:r>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B</m:t>
            </m:r>
          </m:sub>
        </m:sSub>
        <m:r>
          <w:rPr>
            <w:rFonts w:ascii="Cambria Math" w:hAnsi="Cambria Math"/>
          </w:rPr>
          <m:t>)</m:t>
        </m:r>
      </m:oMath>
      <w:ins w:id="471" w:author="Justin Bracci" w:date="2023-06-28T21:08:00Z">
        <w:r w:rsidR="005045AF">
          <w:rPr>
            <w:rFonts w:eastAsiaTheme="minorEastAsia"/>
          </w:rPr>
          <w:tab/>
        </w:r>
        <w:r w:rsidR="005045AF">
          <w:rPr>
            <w:rFonts w:eastAsiaTheme="minorEastAsia"/>
          </w:rPr>
          <w:tab/>
        </w:r>
        <w:r w:rsidR="005045AF">
          <w:rPr>
            <w:rFonts w:eastAsiaTheme="minorEastAsia"/>
          </w:rPr>
          <w:tab/>
          <w:t>Eq. #2</w:t>
        </w:r>
      </w:ins>
    </w:p>
    <w:p w14:paraId="790D7424" w14:textId="77777777" w:rsidR="00F55394" w:rsidRDefault="00F55394" w:rsidP="00F55394">
      <w:pPr>
        <w:spacing w:before="240" w:after="0"/>
      </w:pPr>
      <w:r>
        <w:t>where:</w:t>
      </w:r>
    </w:p>
    <w:p w14:paraId="142D76D1" w14:textId="2D878041" w:rsidR="00F55394" w:rsidRDefault="0068255E" w:rsidP="00F55394">
      <w:pPr>
        <w:pStyle w:val="ListParagraph"/>
        <w:numPr>
          <w:ilvl w:val="0"/>
          <w:numId w:val="1"/>
        </w:numPr>
        <w:spacing w:before="240" w:after="0"/>
      </w:pPr>
      <w:r w:rsidRPr="008A3F80">
        <w:rPr>
          <w:i/>
          <w:iCs/>
          <w:rPrChange w:id="472" w:author="Justin Bracci" w:date="2023-06-30T13:49:00Z">
            <w:rPr/>
          </w:rPrChange>
        </w:rPr>
        <w:t>C</w:t>
      </w:r>
      <w:r w:rsidRPr="008A3F80">
        <w:rPr>
          <w:i/>
          <w:iCs/>
          <w:vertAlign w:val="subscript"/>
          <w:rPrChange w:id="473" w:author="Justin Bracci" w:date="2023-06-30T13:49:00Z">
            <w:rPr>
              <w:vertAlign w:val="subscript"/>
            </w:rPr>
          </w:rPrChange>
        </w:rPr>
        <w:t>E</w:t>
      </w:r>
      <w:r>
        <w:t xml:space="preserve"> </w:t>
      </w:r>
      <w:r w:rsidR="00F55394">
        <w:t xml:space="preserve">= </w:t>
      </w:r>
      <w:r>
        <w:t>energy requirement for hydrogen compression (kWh</w:t>
      </w:r>
      <w:ins w:id="474" w:author="Justin Bracci" w:date="2023-06-25T14:00:00Z">
        <w:r w:rsidR="00943290">
          <w:rPr>
            <w:vertAlign w:val="subscript"/>
          </w:rPr>
          <w:t>e</w:t>
        </w:r>
      </w:ins>
      <w:r>
        <w:t>/kg H</w:t>
      </w:r>
      <w:r>
        <w:rPr>
          <w:vertAlign w:val="subscript"/>
        </w:rPr>
        <w:t>2</w:t>
      </w:r>
      <w:r>
        <w:t>)</w:t>
      </w:r>
    </w:p>
    <w:p w14:paraId="089AD218" w14:textId="4DBFD415" w:rsidR="0068255E" w:rsidRDefault="0068255E" w:rsidP="0068255E">
      <w:pPr>
        <w:spacing w:before="240" w:after="0"/>
      </w:pPr>
    </w:p>
    <w:p w14:paraId="533818AC" w14:textId="394AC6FD" w:rsidR="0068255E" w:rsidRDefault="000C355E" w:rsidP="00E33A30">
      <w:pPr>
        <w:spacing w:before="240"/>
      </w:pPr>
      <w:r>
        <w:t>E</w:t>
      </w:r>
      <w:r w:rsidR="00A17E9A">
        <w:t xml:space="preserve">lectricity and Hydrogen </w:t>
      </w:r>
      <w:r w:rsidR="00F12E5E">
        <w:t xml:space="preserve">Energy </w:t>
      </w:r>
      <w:r w:rsidR="00A17E9A">
        <w:t>Balance</w:t>
      </w:r>
      <w:r w:rsidR="00F12E5E">
        <w:t>:</w:t>
      </w:r>
    </w:p>
    <w:p w14:paraId="20332FF8" w14:textId="78CECDDB" w:rsidR="0068255E" w:rsidRDefault="0002648F">
      <w:pPr>
        <w:spacing w:after="0"/>
        <w:jc w:val="right"/>
        <w:pPrChange w:id="475" w:author="Justin Bracci" w:date="2023-06-28T21:09:00Z">
          <w:pPr>
            <w:spacing w:after="0"/>
          </w:pPr>
        </w:pPrChange>
      </w:pPr>
      <m:oMath>
        <m:sSub>
          <m:sSubPr>
            <m:ctrlPr>
              <w:rPr>
                <w:rFonts w:ascii="Cambria Math" w:hAnsi="Cambria Math"/>
                <w:i/>
              </w:rPr>
            </m:ctrlPr>
          </m:sSubPr>
          <m:e>
            <m:r>
              <w:rPr>
                <w:rFonts w:ascii="Cambria Math" w:hAnsi="Cambria Math"/>
              </w:rPr>
              <m:t xml:space="preserve">∀i∈i=1…n:  </m:t>
            </m:r>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U</m:t>
                    </m:r>
                  </m:sub>
                </m:sSub>
              </m:e>
            </m:d>
          </m:e>
          <m:sub>
            <m:r>
              <w:rPr>
                <w:rFonts w:ascii="Cambria Math" w:hAnsi="Cambria Math"/>
              </w:rPr>
              <m:t>i</m:t>
            </m:r>
          </m:sub>
        </m:sSub>
        <m:r>
          <w:rPr>
            <w:rFonts w:ascii="Cambria Math" w:hAnsi="Cambria Math"/>
          </w:rPr>
          <m:t xml:space="preserve">=  </m:t>
        </m:r>
        <m:sSub>
          <m:sSubPr>
            <m:ctrlPr>
              <w:rPr>
                <w:rFonts w:ascii="Cambria Math" w:hAnsi="Cambria Math"/>
                <w:i/>
              </w:rPr>
            </m:ctrlPr>
          </m:sSubPr>
          <m:e>
            <m:d>
              <m:dPr>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UD</m:t>
                    </m:r>
                  </m:sub>
                </m:sSub>
              </m:e>
            </m:d>
          </m:e>
          <m:sub>
            <m:r>
              <w:rPr>
                <w:rFonts w:ascii="Cambria Math" w:hAnsi="Cambria Math"/>
              </w:rPr>
              <m:t>i</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E</m:t>
                </m:r>
              </m:sub>
            </m:sSub>
          </m:e>
        </m:d>
        <m:r>
          <w:rPr>
            <w:rFonts w:ascii="Cambria Math" w:hAnsi="Cambria Math"/>
          </w:rPr>
          <m:t xml:space="preserve"> +</m:t>
        </m:r>
        <m:sSub>
          <m:sSubPr>
            <m:ctrlPr>
              <w:rPr>
                <w:rFonts w:ascii="Cambria Math" w:hAnsi="Cambria Math"/>
                <w:i/>
              </w:rPr>
            </m:ctrlPr>
          </m:sSubPr>
          <m:e>
            <m:d>
              <m:dPr>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S</m:t>
                    </m:r>
                  </m:sub>
                </m:sSub>
              </m:e>
            </m:d>
          </m:e>
          <m:sub>
            <m:r>
              <w:rPr>
                <w:rFonts w:ascii="Cambria Math" w:hAnsi="Cambria Math"/>
              </w:rPr>
              <m:t>i</m:t>
            </m:r>
          </m:sub>
        </m:sSub>
        <m:r>
          <w:rPr>
            <w:rFonts w:ascii="Cambria Math" w:hAnsi="Cambria Math"/>
          </w:rPr>
          <m:t>*</m:t>
        </m:r>
        <m:d>
          <m:dPr>
            <m:ctrlPr>
              <w:rPr>
                <w:rFonts w:ascii="Cambria Math" w:hAnsi="Cambria Math"/>
                <w:i/>
              </w:rPr>
            </m:ctrlPr>
          </m:dPr>
          <m:e>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E</m:t>
                    </m:r>
                  </m:sub>
                </m:sSub>
              </m:e>
            </m:d>
            <m:r>
              <w:rPr>
                <w:rFonts w:ascii="Cambria Math" w:hAnsi="Cambria Math"/>
              </w:rPr>
              <m:t xml:space="preserve">+ </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E</m:t>
                    </m:r>
                  </m:sub>
                </m:sSub>
              </m:e>
            </m:d>
          </m:e>
        </m:d>
        <m:r>
          <w:rPr>
            <w:rFonts w:ascii="Cambria Math" w:hAnsi="Cambria Math"/>
          </w:rPr>
          <m:t>+</m:t>
        </m:r>
        <m:sSub>
          <m:sSubPr>
            <m:ctrlPr>
              <w:rPr>
                <w:rFonts w:ascii="Cambria Math" w:hAnsi="Cambria Math"/>
                <w:i/>
              </w:rPr>
            </m:ctrlPr>
          </m:sSubPr>
          <m:e>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S</m:t>
                </m:r>
              </m:sub>
            </m:sSub>
            <m:r>
              <w:rPr>
                <w:rFonts w:ascii="Cambria Math" w:hAnsi="Cambria Math"/>
              </w:rPr>
              <m:t>)</m:t>
            </m:r>
          </m:e>
          <m:sub>
            <m:r>
              <w:rPr>
                <w:rFonts w:ascii="Cambria Math" w:hAnsi="Cambria Math"/>
              </w:rPr>
              <m:t>i</m:t>
            </m:r>
          </m:sub>
        </m:sSub>
      </m:oMath>
      <w:ins w:id="476" w:author="Justin Bracci" w:date="2023-06-28T21:09:00Z">
        <w:r w:rsidR="005045AF">
          <w:rPr>
            <w:rFonts w:eastAsiaTheme="minorEastAsia"/>
          </w:rPr>
          <w:tab/>
        </w:r>
        <w:r w:rsidR="00680DCC">
          <w:rPr>
            <w:rFonts w:eastAsiaTheme="minorEastAsia"/>
          </w:rPr>
          <w:t xml:space="preserve">    </w:t>
        </w:r>
      </w:ins>
      <w:ins w:id="477" w:author="Justin Bracci" w:date="2023-06-28T21:08:00Z">
        <w:r w:rsidR="005045AF">
          <w:rPr>
            <w:rFonts w:eastAsiaTheme="minorEastAsia"/>
          </w:rPr>
          <w:t>E</w:t>
        </w:r>
      </w:ins>
      <w:ins w:id="478" w:author="Justin Bracci" w:date="2023-06-28T21:09:00Z">
        <w:r w:rsidR="005045AF">
          <w:rPr>
            <w:rFonts w:eastAsiaTheme="minorEastAsia"/>
          </w:rPr>
          <w:t>q. #3</w:t>
        </w:r>
      </w:ins>
    </w:p>
    <w:p w14:paraId="66C402DA" w14:textId="77777777" w:rsidR="0068255E" w:rsidRDefault="0068255E" w:rsidP="0068255E">
      <w:pPr>
        <w:spacing w:before="240" w:after="0"/>
      </w:pPr>
      <w:r>
        <w:t>where:</w:t>
      </w:r>
    </w:p>
    <w:p w14:paraId="08AE4329" w14:textId="31B15AFC" w:rsidR="0068255E" w:rsidRDefault="0068255E" w:rsidP="0068255E">
      <w:pPr>
        <w:pStyle w:val="ListParagraph"/>
        <w:numPr>
          <w:ilvl w:val="0"/>
          <w:numId w:val="1"/>
        </w:numPr>
        <w:spacing w:before="240" w:after="0"/>
      </w:pPr>
      <w:r w:rsidRPr="008A3F80">
        <w:rPr>
          <w:i/>
          <w:iCs/>
          <w:rPrChange w:id="479" w:author="Justin Bracci" w:date="2023-06-30T13:49:00Z">
            <w:rPr/>
          </w:rPrChange>
        </w:rPr>
        <w:t>E</w:t>
      </w:r>
      <w:r w:rsidRPr="008A3F80">
        <w:rPr>
          <w:i/>
          <w:iCs/>
          <w:vertAlign w:val="subscript"/>
          <w:rPrChange w:id="480" w:author="Justin Bracci" w:date="2023-06-30T13:49:00Z">
            <w:rPr>
              <w:vertAlign w:val="subscript"/>
            </w:rPr>
          </w:rPrChange>
        </w:rPr>
        <w:t>E</w:t>
      </w:r>
      <w:r>
        <w:t xml:space="preserve"> = electricity input requirement for hydrogen production from electrolysis (kWh</w:t>
      </w:r>
      <w:ins w:id="481" w:author="Justin Bracci" w:date="2023-06-25T13:59:00Z">
        <w:r w:rsidR="00943290">
          <w:rPr>
            <w:vertAlign w:val="subscript"/>
          </w:rPr>
          <w:t>e</w:t>
        </w:r>
      </w:ins>
      <w:r>
        <w:t>/kg H</w:t>
      </w:r>
      <w:r>
        <w:rPr>
          <w:vertAlign w:val="subscript"/>
        </w:rPr>
        <w:t>2</w:t>
      </w:r>
      <w:r>
        <w:t>)</w:t>
      </w:r>
    </w:p>
    <w:p w14:paraId="14FF4628" w14:textId="77777777" w:rsidR="0068255E" w:rsidRDefault="0068255E" w:rsidP="0068255E">
      <w:pPr>
        <w:spacing w:before="240" w:after="0"/>
      </w:pPr>
    </w:p>
    <w:p w14:paraId="0B31DAD5" w14:textId="03CB5BB2" w:rsidR="008F5284" w:rsidRDefault="00BC411A" w:rsidP="005B3316">
      <w:r>
        <w:t>Hydrogen Delivery Reliability Constraints:</w:t>
      </w:r>
    </w:p>
    <w:p w14:paraId="46034B30" w14:textId="7851694E" w:rsidR="00171CBE" w:rsidRPr="00171CBE" w:rsidRDefault="0002648F" w:rsidP="00117930">
      <w:pPr>
        <w:spacing w:after="0"/>
        <w:jc w:val="right"/>
        <w:rPr>
          <w:rFonts w:eastAsiaTheme="minorEastAsia"/>
        </w:rPr>
      </w:pPr>
      <m:oMath>
        <m:sSub>
          <m:sSubPr>
            <m:ctrlPr>
              <w:rPr>
                <w:rFonts w:ascii="Cambria Math" w:hAnsi="Cambria Math"/>
                <w:i/>
              </w:rPr>
            </m:ctrlPr>
          </m:sSubPr>
          <m:e>
            <m:r>
              <w:rPr>
                <w:rFonts w:ascii="Cambria Math" w:hAnsi="Cambria Math"/>
              </w:rPr>
              <m:t xml:space="preserve">∀ i∈i=1…n:  </m:t>
            </m:r>
            <m:d>
              <m:dPr>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UD</m:t>
                    </m:r>
                  </m:sub>
                </m:sSub>
              </m:e>
            </m:d>
          </m:e>
          <m:sub>
            <m:r>
              <w:rPr>
                <w:rFonts w:ascii="Cambria Math" w:hAnsi="Cambria Math"/>
              </w:rPr>
              <m:t>i</m:t>
            </m:r>
          </m:sub>
        </m:sSub>
        <m:r>
          <w:rPr>
            <w:rFonts w:ascii="Cambria Math" w:hAnsi="Cambria Math"/>
          </w:rPr>
          <m:t>+</m:t>
        </m:r>
        <m:sSub>
          <m:sSubPr>
            <m:ctrlPr>
              <w:rPr>
                <w:rFonts w:ascii="Cambria Math" w:hAnsi="Cambria Math"/>
                <w:i/>
              </w:rPr>
            </m:ctrlPr>
          </m:sSubPr>
          <m:e>
            <m:d>
              <m:dPr>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T</m:t>
                    </m:r>
                  </m:sub>
                </m:sSub>
              </m:e>
            </m:d>
          </m:e>
          <m:sub>
            <m:r>
              <w:rPr>
                <w:rFonts w:ascii="Cambria Math" w:hAnsi="Cambria Math"/>
              </w:rPr>
              <m:t>i</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E</m:t>
                </m:r>
              </m:sub>
            </m:sSub>
          </m:num>
          <m:den>
            <m:r>
              <w:rPr>
                <w:rFonts w:ascii="Cambria Math" w:hAnsi="Cambria Math"/>
              </w:rPr>
              <m:t>n</m:t>
            </m:r>
          </m:den>
        </m:f>
        <m:r>
          <w:rPr>
            <w:rFonts w:ascii="Cambria Math" w:hAnsi="Cambria Math"/>
          </w:rPr>
          <m:t>)</m:t>
        </m:r>
      </m:oMath>
      <w:r w:rsidR="00117930">
        <w:rPr>
          <w:rFonts w:eastAsiaTheme="minorEastAsia"/>
        </w:rPr>
        <w:t xml:space="preserve">     </w:t>
      </w:r>
      <w:r w:rsidR="005548D5">
        <w:rPr>
          <w:rFonts w:eastAsiaTheme="minorEastAsia"/>
        </w:rPr>
        <w:t xml:space="preserve"> </w:t>
      </w:r>
      <w:r w:rsidR="00257404">
        <w:rPr>
          <w:rFonts w:eastAsiaTheme="minorEastAsia"/>
        </w:rPr>
        <w:t xml:space="preserve">  </w:t>
      </w:r>
      <w:r w:rsidR="00117930">
        <w:rPr>
          <w:rFonts w:eastAsiaTheme="minorEastAsia"/>
        </w:rPr>
        <w:t xml:space="preserve">    </w:t>
      </w:r>
      <w:r w:rsidR="00257404">
        <w:rPr>
          <w:rFonts w:eastAsiaTheme="minorEastAsia"/>
        </w:rPr>
        <w:t xml:space="preserve">with </w:t>
      </w:r>
      <w:r w:rsidR="00117930">
        <w:rPr>
          <w:rFonts w:eastAsiaTheme="minorEastAsia"/>
        </w:rPr>
        <w:t>hourly hydrogen delivery constraint</w:t>
      </w:r>
      <w:ins w:id="482" w:author="Justin Bracci" w:date="2023-06-28T21:10:00Z">
        <w:r w:rsidR="00162A4D">
          <w:rPr>
            <w:rFonts w:eastAsiaTheme="minorEastAsia"/>
          </w:rPr>
          <w:t xml:space="preserve"> </w:t>
        </w:r>
      </w:ins>
      <w:ins w:id="483" w:author="Justin Bracci" w:date="2023-06-28T21:11:00Z">
        <w:r w:rsidR="00AA0767">
          <w:rPr>
            <w:rFonts w:eastAsiaTheme="minorEastAsia"/>
          </w:rPr>
          <w:tab/>
        </w:r>
      </w:ins>
      <w:ins w:id="484" w:author="Justin Bracci" w:date="2023-06-28T21:09:00Z">
        <w:r w:rsidR="00680DCC">
          <w:rPr>
            <w:rFonts w:eastAsiaTheme="minorEastAsia"/>
          </w:rPr>
          <w:t>Eq. #</w:t>
        </w:r>
      </w:ins>
      <w:ins w:id="485" w:author="Justin Bracci" w:date="2023-06-28T21:10:00Z">
        <w:r w:rsidR="005C6214">
          <w:rPr>
            <w:rFonts w:eastAsiaTheme="minorEastAsia"/>
          </w:rPr>
          <w:t>4</w:t>
        </w:r>
      </w:ins>
    </w:p>
    <w:p w14:paraId="5944F021" w14:textId="4A0C358D" w:rsidR="00171CBE" w:rsidRDefault="0002648F" w:rsidP="00117930">
      <w:pPr>
        <w:spacing w:after="0"/>
        <w:jc w:val="right"/>
        <w:rPr>
          <w:rFonts w:eastAsiaTheme="minorEastAsia"/>
        </w:rPr>
      </w:pPr>
      <m:oMath>
        <m:sSub>
          <m:sSubPr>
            <m:ctrlPr>
              <w:rPr>
                <w:rFonts w:ascii="Cambria Math" w:hAnsi="Cambria Math"/>
                <w:i/>
              </w:rPr>
            </m:ctrlPr>
          </m:sSubPr>
          <m:e>
            <m:r>
              <w:rPr>
                <w:rFonts w:ascii="Cambria Math" w:hAnsi="Cambria Math"/>
              </w:rPr>
              <m:t xml:space="preserve">∀ a∈a=1…x:  </m:t>
            </m:r>
            <m:d>
              <m:dPr>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UD</m:t>
                    </m:r>
                  </m:sub>
                </m:sSub>
              </m:e>
            </m:d>
          </m:e>
          <m:sub>
            <m:r>
              <w:rPr>
                <w:rFonts w:ascii="Cambria Math" w:hAnsi="Cambria Math"/>
              </w:rPr>
              <m:t>a</m:t>
            </m:r>
          </m:sub>
        </m:sSub>
        <m:r>
          <w:rPr>
            <w:rFonts w:ascii="Cambria Math" w:hAnsi="Cambria Math"/>
          </w:rPr>
          <m:t>+</m:t>
        </m:r>
        <m:sSub>
          <m:sSubPr>
            <m:ctrlPr>
              <w:rPr>
                <w:rFonts w:ascii="Cambria Math" w:hAnsi="Cambria Math"/>
                <w:i/>
              </w:rPr>
            </m:ctrlPr>
          </m:sSubPr>
          <m:e>
            <m:d>
              <m:dPr>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T</m:t>
                    </m:r>
                  </m:sub>
                </m:sSub>
              </m:e>
            </m:d>
          </m:e>
          <m:sub>
            <m:r>
              <w:rPr>
                <w:rFonts w:ascii="Cambria Math" w:hAnsi="Cambria Math"/>
              </w:rPr>
              <m:t>a</m:t>
            </m:r>
          </m:sub>
        </m:sSub>
        <m:r>
          <w:rPr>
            <w:rFonts w:ascii="Cambria Math" w:hAnsi="Cambria Math"/>
          </w:rPr>
          <m:t>=</m:t>
        </m:r>
        <m:r>
          <w:rPr>
            <w:rFonts w:ascii="Cambria Math" w:eastAsiaTheme="minorEastAsia" w:hAnsi="Cambria Math"/>
          </w:rPr>
          <m:t>(</m:t>
        </m:r>
        <m:f>
          <m:fPr>
            <m:ctrlPr>
              <w:rPr>
                <w:rFonts w:ascii="Cambria Math" w:eastAsiaTheme="minorEastAsia"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E</m:t>
                </m:r>
              </m:sub>
            </m:sSub>
          </m:num>
          <m:den>
            <m:r>
              <w:rPr>
                <w:rFonts w:ascii="Cambria Math" w:eastAsiaTheme="minorEastAsia" w:hAnsi="Cambria Math"/>
              </w:rPr>
              <m:t>x</m:t>
            </m:r>
          </m:den>
        </m:f>
        <m:r>
          <w:rPr>
            <w:rFonts w:ascii="Cambria Math" w:eastAsiaTheme="minorEastAsia" w:hAnsi="Cambria Math"/>
          </w:rPr>
          <m:t>)</m:t>
        </m:r>
      </m:oMath>
      <w:r w:rsidR="00117930">
        <w:rPr>
          <w:rFonts w:eastAsiaTheme="minorEastAsia"/>
        </w:rPr>
        <w:t xml:space="preserve"> </w:t>
      </w:r>
      <w:r w:rsidR="00257404">
        <w:rPr>
          <w:rFonts w:eastAsiaTheme="minorEastAsia"/>
        </w:rPr>
        <w:t xml:space="preserve">    </w:t>
      </w:r>
      <w:r w:rsidR="005548D5">
        <w:rPr>
          <w:rFonts w:eastAsiaTheme="minorEastAsia"/>
        </w:rPr>
        <w:t xml:space="preserve"> </w:t>
      </w:r>
      <w:r w:rsidR="00257404">
        <w:rPr>
          <w:rFonts w:eastAsiaTheme="minorEastAsia"/>
        </w:rPr>
        <w:t xml:space="preserve">         with </w:t>
      </w:r>
      <w:r w:rsidR="00117930">
        <w:rPr>
          <w:rFonts w:eastAsiaTheme="minorEastAsia"/>
        </w:rPr>
        <w:t>daily hydrogen delivery constraint</w:t>
      </w:r>
      <w:ins w:id="486" w:author="Justin Bracci" w:date="2023-06-28T21:09:00Z">
        <w:r w:rsidR="005C6214" w:rsidRPr="005C6214">
          <w:rPr>
            <w:rFonts w:eastAsiaTheme="minorEastAsia"/>
          </w:rPr>
          <w:t xml:space="preserve"> </w:t>
        </w:r>
      </w:ins>
      <w:ins w:id="487" w:author="Justin Bracci" w:date="2023-06-28T21:10:00Z">
        <w:r w:rsidR="005C6214">
          <w:rPr>
            <w:rFonts w:eastAsiaTheme="minorEastAsia"/>
          </w:rPr>
          <w:tab/>
        </w:r>
      </w:ins>
      <w:ins w:id="488" w:author="Justin Bracci" w:date="2023-06-28T21:09:00Z">
        <w:r w:rsidR="005C6214">
          <w:rPr>
            <w:rFonts w:eastAsiaTheme="minorEastAsia"/>
          </w:rPr>
          <w:t>Eq. #</w:t>
        </w:r>
      </w:ins>
      <w:ins w:id="489" w:author="Justin Bracci" w:date="2023-06-28T21:10:00Z">
        <w:r w:rsidR="005C6214">
          <w:rPr>
            <w:rFonts w:eastAsiaTheme="minorEastAsia"/>
          </w:rPr>
          <w:t>5</w:t>
        </w:r>
      </w:ins>
    </w:p>
    <w:p w14:paraId="0576D672" w14:textId="3304A156" w:rsidR="00171CBE" w:rsidRPr="00171CBE" w:rsidRDefault="0002648F" w:rsidP="00117930">
      <w:pPr>
        <w:spacing w:after="0"/>
        <w:jc w:val="right"/>
        <w:rPr>
          <w:rFonts w:eastAsiaTheme="minorEastAsia"/>
        </w:rPr>
      </w:pPr>
      <m:oMath>
        <m:sSub>
          <m:sSubPr>
            <m:ctrlPr>
              <w:rPr>
                <w:rFonts w:ascii="Cambria Math" w:hAnsi="Cambria Math"/>
                <w:i/>
              </w:rPr>
            </m:ctrlPr>
          </m:sSubPr>
          <m:e>
            <m:r>
              <w:rPr>
                <w:rFonts w:ascii="Cambria Math" w:hAnsi="Cambria Math"/>
              </w:rPr>
              <m:t xml:space="preserve">∀ b∈b=1…y:  </m:t>
            </m:r>
            <m:d>
              <m:dPr>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UD</m:t>
                    </m:r>
                  </m:sub>
                </m:sSub>
              </m:e>
            </m:d>
          </m:e>
          <m:sub>
            <m:r>
              <w:rPr>
                <w:rFonts w:ascii="Cambria Math" w:hAnsi="Cambria Math"/>
              </w:rPr>
              <m:t>b</m:t>
            </m:r>
          </m:sub>
        </m:sSub>
        <m:r>
          <w:rPr>
            <w:rFonts w:ascii="Cambria Math" w:hAnsi="Cambria Math"/>
          </w:rPr>
          <m:t>+</m:t>
        </m:r>
        <m:sSub>
          <m:sSubPr>
            <m:ctrlPr>
              <w:rPr>
                <w:rFonts w:ascii="Cambria Math" w:hAnsi="Cambria Math"/>
                <w:i/>
              </w:rPr>
            </m:ctrlPr>
          </m:sSubPr>
          <m:e>
            <m:d>
              <m:dPr>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T</m:t>
                    </m:r>
                  </m:sub>
                </m:sSub>
              </m:e>
            </m:d>
          </m:e>
          <m:sub>
            <m:r>
              <w:rPr>
                <w:rFonts w:ascii="Cambria Math" w:hAnsi="Cambria Math"/>
              </w:rPr>
              <m:t>b</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E</m:t>
                </m:r>
              </m:sub>
            </m:sSub>
          </m:num>
          <m:den>
            <m:r>
              <w:rPr>
                <w:rFonts w:ascii="Cambria Math" w:hAnsi="Cambria Math"/>
              </w:rPr>
              <m:t>y</m:t>
            </m:r>
          </m:den>
        </m:f>
        <m:r>
          <w:rPr>
            <w:rFonts w:ascii="Cambria Math" w:hAnsi="Cambria Math"/>
          </w:rPr>
          <m:t>)</m:t>
        </m:r>
      </m:oMath>
      <w:r w:rsidR="00257404">
        <w:rPr>
          <w:rFonts w:eastAsiaTheme="minorEastAsia"/>
        </w:rPr>
        <w:t xml:space="preserve">  </w:t>
      </w:r>
      <w:r w:rsidR="00117930">
        <w:rPr>
          <w:rFonts w:eastAsiaTheme="minorEastAsia"/>
        </w:rPr>
        <w:t xml:space="preserve">  </w:t>
      </w:r>
      <w:r w:rsidR="005548D5">
        <w:rPr>
          <w:rFonts w:eastAsiaTheme="minorEastAsia"/>
        </w:rPr>
        <w:t xml:space="preserve"> </w:t>
      </w:r>
      <w:r w:rsidR="00117930">
        <w:rPr>
          <w:rFonts w:eastAsiaTheme="minorEastAsia"/>
        </w:rPr>
        <w:t xml:space="preserve">    </w:t>
      </w:r>
      <w:r w:rsidR="00257404">
        <w:rPr>
          <w:rFonts w:eastAsiaTheme="minorEastAsia"/>
        </w:rPr>
        <w:t xml:space="preserve">with </w:t>
      </w:r>
      <w:r w:rsidR="00117930">
        <w:rPr>
          <w:rFonts w:eastAsiaTheme="minorEastAsia"/>
        </w:rPr>
        <w:t>monthly hydrogen delivery constraint</w:t>
      </w:r>
      <w:ins w:id="490" w:author="Justin Bracci" w:date="2023-06-28T21:10:00Z">
        <w:r w:rsidR="005C6214" w:rsidRPr="005C6214">
          <w:rPr>
            <w:rFonts w:eastAsiaTheme="minorEastAsia"/>
          </w:rPr>
          <w:t xml:space="preserve"> </w:t>
        </w:r>
        <w:r w:rsidR="005C6214">
          <w:rPr>
            <w:rFonts w:eastAsiaTheme="minorEastAsia"/>
          </w:rPr>
          <w:tab/>
          <w:t>Eq. #6</w:t>
        </w:r>
      </w:ins>
    </w:p>
    <w:p w14:paraId="13DC4CB1" w14:textId="2D791D31" w:rsidR="00171CBE" w:rsidRPr="00171CBE" w:rsidRDefault="0002648F" w:rsidP="00117930">
      <w:pPr>
        <w:spacing w:after="0"/>
        <w:jc w:val="right"/>
        <w:rPr>
          <w:rFonts w:eastAsiaTheme="minorEastAsia"/>
        </w:rPr>
      </w:pPr>
      <m:oMath>
        <m:sSub>
          <m:sSubPr>
            <m:ctrlPr>
              <w:rPr>
                <w:rFonts w:ascii="Cambria Math" w:hAnsi="Cambria Math"/>
                <w:i/>
              </w:rPr>
            </m:ctrlPr>
          </m:sSubPr>
          <m:e>
            <m:r>
              <w:rPr>
                <w:rFonts w:ascii="Cambria Math" w:hAnsi="Cambria Math"/>
              </w:rPr>
              <m:t xml:space="preserve">∀ c∈c=1…z:  </m:t>
            </m:r>
            <m:d>
              <m:dPr>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UD</m:t>
                    </m:r>
                  </m:sub>
                </m:sSub>
              </m:e>
            </m:d>
          </m:e>
          <m:sub>
            <m:r>
              <w:rPr>
                <w:rFonts w:ascii="Cambria Math" w:hAnsi="Cambria Math"/>
              </w:rPr>
              <m:t>c</m:t>
            </m:r>
          </m:sub>
        </m:sSub>
        <m:r>
          <w:rPr>
            <w:rFonts w:ascii="Cambria Math" w:hAnsi="Cambria Math"/>
          </w:rPr>
          <m:t>+</m:t>
        </m:r>
        <m:sSub>
          <m:sSubPr>
            <m:ctrlPr>
              <w:rPr>
                <w:rFonts w:ascii="Cambria Math" w:hAnsi="Cambria Math"/>
                <w:i/>
              </w:rPr>
            </m:ctrlPr>
          </m:sSubPr>
          <m:e>
            <m:d>
              <m:dPr>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T</m:t>
                    </m:r>
                  </m:sub>
                </m:sSub>
              </m:e>
            </m:d>
          </m:e>
          <m:sub>
            <m:r>
              <w:rPr>
                <w:rFonts w:ascii="Cambria Math" w:hAnsi="Cambria Math"/>
              </w:rPr>
              <m:t>c</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E</m:t>
                </m:r>
              </m:sub>
            </m:sSub>
          </m:num>
          <m:den>
            <m:r>
              <w:rPr>
                <w:rFonts w:ascii="Cambria Math" w:hAnsi="Cambria Math"/>
              </w:rPr>
              <m:t>z</m:t>
            </m:r>
          </m:den>
        </m:f>
        <m:r>
          <w:rPr>
            <w:rFonts w:ascii="Cambria Math" w:hAnsi="Cambria Math"/>
          </w:rPr>
          <m:t>)</m:t>
        </m:r>
      </m:oMath>
      <w:r w:rsidR="00117930">
        <w:rPr>
          <w:rFonts w:eastAsiaTheme="minorEastAsia"/>
        </w:rPr>
        <w:t xml:space="preserve">   </w:t>
      </w:r>
      <w:r w:rsidR="00257404">
        <w:rPr>
          <w:rFonts w:eastAsiaTheme="minorEastAsia"/>
        </w:rPr>
        <w:t xml:space="preserve"> </w:t>
      </w:r>
      <w:r w:rsidR="005548D5">
        <w:rPr>
          <w:rFonts w:eastAsiaTheme="minorEastAsia"/>
        </w:rPr>
        <w:t xml:space="preserve"> </w:t>
      </w:r>
      <w:r w:rsidR="00117930">
        <w:rPr>
          <w:rFonts w:eastAsiaTheme="minorEastAsia"/>
        </w:rPr>
        <w:t xml:space="preserve">        </w:t>
      </w:r>
      <w:r w:rsidR="00257404">
        <w:rPr>
          <w:rFonts w:eastAsiaTheme="minorEastAsia"/>
        </w:rPr>
        <w:t xml:space="preserve">with </w:t>
      </w:r>
      <w:r w:rsidR="00117930">
        <w:rPr>
          <w:rFonts w:eastAsiaTheme="minorEastAsia"/>
        </w:rPr>
        <w:t>yearly hydrogen delivery constraint</w:t>
      </w:r>
      <w:ins w:id="491" w:author="Justin Bracci" w:date="2023-06-28T21:10:00Z">
        <w:r w:rsidR="005C6214" w:rsidRPr="005C6214">
          <w:rPr>
            <w:rFonts w:eastAsiaTheme="minorEastAsia"/>
          </w:rPr>
          <w:t xml:space="preserve"> </w:t>
        </w:r>
        <w:r w:rsidR="005C6214">
          <w:rPr>
            <w:rFonts w:eastAsiaTheme="minorEastAsia"/>
          </w:rPr>
          <w:tab/>
          <w:t>Eq. #7</w:t>
        </w:r>
      </w:ins>
    </w:p>
    <w:p w14:paraId="61ECEA7C" w14:textId="64E639F2" w:rsidR="00DF7243" w:rsidRDefault="00DF7243" w:rsidP="00171CBE">
      <w:pPr>
        <w:spacing w:before="240" w:after="0"/>
      </w:pPr>
      <w:r>
        <w:t>with:</w:t>
      </w:r>
    </w:p>
    <w:p w14:paraId="04A1C463" w14:textId="47C330C6" w:rsidR="00DF7243" w:rsidRDefault="0002648F">
      <w:pPr>
        <w:spacing w:before="240" w:after="0"/>
        <w:jc w:val="right"/>
        <w:pPrChange w:id="492" w:author="Justin Bracci" w:date="2023-06-28T21:11:00Z">
          <w:pPr>
            <w:spacing w:before="240" w:after="0"/>
          </w:pPr>
        </w:pPrChange>
      </w:pPr>
      <m:oMath>
        <m:sSub>
          <m:sSubPr>
            <m:ctrlPr>
              <w:rPr>
                <w:rFonts w:ascii="Cambria Math" w:hAnsi="Cambria Math"/>
                <w:i/>
              </w:rPr>
            </m:ctrlPr>
          </m:sSubPr>
          <m:e>
            <m:r>
              <w:rPr>
                <w:rFonts w:ascii="Cambria Math" w:hAnsi="Cambria Math"/>
              </w:rPr>
              <m:t>∀ a∈a=1…x: (</m:t>
            </m:r>
            <m:sSub>
              <m:sSubPr>
                <m:ctrlPr>
                  <w:rPr>
                    <w:rFonts w:ascii="Cambria Math" w:hAnsi="Cambria Math"/>
                    <w:i/>
                  </w:rPr>
                </m:ctrlPr>
              </m:sSubPr>
              <m:e>
                <m:r>
                  <w:rPr>
                    <w:rFonts w:ascii="Cambria Math" w:hAnsi="Cambria Math"/>
                  </w:rPr>
                  <m:t>H</m:t>
                </m:r>
              </m:e>
              <m:sub>
                <m:r>
                  <w:rPr>
                    <w:rFonts w:ascii="Cambria Math" w:hAnsi="Cambria Math"/>
                  </w:rPr>
                  <m:t>UD</m:t>
                </m:r>
              </m:sub>
            </m:sSub>
            <m:r>
              <w:rPr>
                <w:rFonts w:ascii="Cambria Math" w:hAnsi="Cambria Math"/>
              </w:rPr>
              <m:t>)</m:t>
            </m:r>
          </m:e>
          <m:sub>
            <m:r>
              <w:rPr>
                <w:rFonts w:ascii="Cambria Math" w:hAnsi="Cambria Math"/>
              </w:rPr>
              <m:t>a</m:t>
            </m:r>
          </m:sub>
        </m:sSub>
        <m:r>
          <w:rPr>
            <w:rFonts w:ascii="Cambria Math" w:hAnsi="Cambria Math"/>
          </w:rPr>
          <m:t xml:space="preserve"> , </m:t>
        </m:r>
        <m:sSub>
          <m:sSubPr>
            <m:ctrlPr>
              <w:rPr>
                <w:rFonts w:ascii="Cambria Math" w:hAnsi="Cambria Math"/>
                <w:i/>
              </w:rPr>
            </m:ctrlPr>
          </m:sSubPr>
          <m:e>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T</m:t>
                </m:r>
              </m:sub>
            </m:sSub>
            <m:r>
              <w:rPr>
                <w:rFonts w:ascii="Cambria Math" w:hAnsi="Cambria Math"/>
              </w:rPr>
              <m:t>)</m:t>
            </m:r>
          </m:e>
          <m:sub>
            <m:r>
              <w:rPr>
                <w:rFonts w:ascii="Cambria Math" w:hAnsi="Cambria Math"/>
              </w:rPr>
              <m:t>a</m:t>
            </m:r>
          </m:sub>
        </m:sSub>
        <m:r>
          <w:rPr>
            <w:rFonts w:ascii="Cambria Math" w:hAnsi="Cambria Math"/>
          </w:rPr>
          <m:t>=</m:t>
        </m:r>
        <m:nary>
          <m:naryPr>
            <m:chr m:val="∑"/>
            <m:limLoc m:val="undOvr"/>
            <m:ctrlPr>
              <w:rPr>
                <w:rFonts w:ascii="Cambria Math" w:hAnsi="Cambria Math"/>
                <w:i/>
              </w:rPr>
            </m:ctrlPr>
          </m:naryPr>
          <m:sub>
            <m:r>
              <w:rPr>
                <w:rFonts w:ascii="Cambria Math" w:hAnsi="Cambria Math"/>
              </w:rPr>
              <m:t xml:space="preserve">i= </m:t>
            </m:r>
            <m:d>
              <m:dPr>
                <m:ctrlPr>
                  <w:rPr>
                    <w:rFonts w:ascii="Cambria Math" w:hAnsi="Cambria Math"/>
                    <w:i/>
                  </w:rPr>
                </m:ctrlPr>
              </m:dPr>
              <m:e>
                <m:r>
                  <w:rPr>
                    <w:rFonts w:ascii="Cambria Math" w:hAnsi="Cambria Math"/>
                  </w:rPr>
                  <m:t>a-1</m:t>
                </m:r>
              </m:e>
            </m:d>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n</m:t>
                    </m:r>
                  </m:num>
                  <m:den>
                    <m:r>
                      <w:rPr>
                        <w:rFonts w:ascii="Cambria Math" w:hAnsi="Cambria Math"/>
                      </w:rPr>
                      <m:t>x</m:t>
                    </m:r>
                  </m:den>
                </m:f>
              </m:e>
            </m:d>
            <m:r>
              <w:rPr>
                <w:rFonts w:ascii="Cambria Math" w:hAnsi="Cambria Math"/>
              </w:rPr>
              <m:t>+1</m:t>
            </m:r>
          </m:sub>
          <m:sup>
            <m:r>
              <w:rPr>
                <w:rFonts w:ascii="Cambria Math" w:hAnsi="Cambria Math"/>
              </w:rPr>
              <m:t>a*(</m:t>
            </m:r>
            <m:f>
              <m:fPr>
                <m:ctrlPr>
                  <w:rPr>
                    <w:rFonts w:ascii="Cambria Math" w:hAnsi="Cambria Math"/>
                    <w:i/>
                  </w:rPr>
                </m:ctrlPr>
              </m:fPr>
              <m:num>
                <m:r>
                  <w:rPr>
                    <w:rFonts w:ascii="Cambria Math" w:hAnsi="Cambria Math"/>
                  </w:rPr>
                  <m:t>n</m:t>
                </m:r>
              </m:num>
              <m:den>
                <m:r>
                  <w:rPr>
                    <w:rFonts w:ascii="Cambria Math" w:hAnsi="Cambria Math"/>
                  </w:rPr>
                  <m:t>x</m:t>
                </m:r>
              </m:den>
            </m:f>
            <m:r>
              <w:rPr>
                <w:rFonts w:ascii="Cambria Math" w:hAnsi="Cambria Math"/>
              </w:rPr>
              <m:t>)</m:t>
            </m:r>
          </m:sup>
          <m:e>
            <m:sSub>
              <m:sSubPr>
                <m:ctrlPr>
                  <w:rPr>
                    <w:rFonts w:ascii="Cambria Math" w:hAnsi="Cambria Math"/>
                    <w:i/>
                  </w:rPr>
                </m:ctrlPr>
              </m:sSubPr>
              <m:e>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UD</m:t>
                    </m:r>
                  </m:sub>
                </m:sSub>
                <m:r>
                  <w:rPr>
                    <w:rFonts w:ascii="Cambria Math" w:hAnsi="Cambria Math"/>
                  </w:rPr>
                  <m:t>)</m:t>
                </m:r>
              </m:e>
              <m:sub>
                <m:r>
                  <w:rPr>
                    <w:rFonts w:ascii="Cambria Math" w:hAnsi="Cambria Math"/>
                  </w:rPr>
                  <m:t>i</m:t>
                </m:r>
              </m:sub>
            </m:sSub>
            <m:r>
              <w:rPr>
                <w:rFonts w:ascii="Cambria Math" w:hAnsi="Cambria Math"/>
              </w:rPr>
              <m:t xml:space="preserve"> , </m:t>
            </m:r>
            <m:sSub>
              <m:sSubPr>
                <m:ctrlPr>
                  <w:rPr>
                    <w:rFonts w:ascii="Cambria Math" w:hAnsi="Cambria Math"/>
                    <w:i/>
                  </w:rPr>
                </m:ctrlPr>
              </m:sSubPr>
              <m:e>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T</m:t>
                    </m:r>
                  </m:sub>
                </m:sSub>
                <m:r>
                  <w:rPr>
                    <w:rFonts w:ascii="Cambria Math" w:hAnsi="Cambria Math"/>
                  </w:rPr>
                  <m:t>)</m:t>
                </m:r>
              </m:e>
              <m:sub>
                <m:r>
                  <w:rPr>
                    <w:rFonts w:ascii="Cambria Math" w:hAnsi="Cambria Math"/>
                  </w:rPr>
                  <m:t>i</m:t>
                </m:r>
              </m:sub>
            </m:sSub>
          </m:e>
        </m:nary>
      </m:oMath>
      <w:ins w:id="493" w:author="Justin Bracci" w:date="2023-06-28T21:11:00Z">
        <w:r w:rsidR="00AA0767" w:rsidRPr="00AA0767">
          <w:rPr>
            <w:rFonts w:eastAsiaTheme="minorEastAsia"/>
          </w:rPr>
          <w:t xml:space="preserve"> </w:t>
        </w:r>
        <w:r w:rsidR="00AA0767">
          <w:rPr>
            <w:rFonts w:eastAsiaTheme="minorEastAsia"/>
          </w:rPr>
          <w:tab/>
        </w:r>
        <w:r w:rsidR="00AA0767">
          <w:rPr>
            <w:rFonts w:eastAsiaTheme="minorEastAsia"/>
          </w:rPr>
          <w:tab/>
          <w:t>Eq. #8</w:t>
        </w:r>
      </w:ins>
    </w:p>
    <w:p w14:paraId="4911EB91" w14:textId="4CDB40E6" w:rsidR="00F67E15" w:rsidRDefault="0002648F">
      <w:pPr>
        <w:spacing w:before="240" w:after="0"/>
        <w:jc w:val="right"/>
        <w:pPrChange w:id="494" w:author="Justin Bracci" w:date="2023-06-28T21:11:00Z">
          <w:pPr>
            <w:spacing w:before="240" w:after="0"/>
          </w:pPr>
        </w:pPrChange>
      </w:pPr>
      <m:oMath>
        <m:sSub>
          <m:sSubPr>
            <m:ctrlPr>
              <w:rPr>
                <w:rFonts w:ascii="Cambria Math" w:hAnsi="Cambria Math"/>
                <w:i/>
              </w:rPr>
            </m:ctrlPr>
          </m:sSubPr>
          <m:e>
            <m:r>
              <w:rPr>
                <w:rFonts w:ascii="Cambria Math" w:hAnsi="Cambria Math"/>
              </w:rPr>
              <m:t>∀ b∈b=1…y: (</m:t>
            </m:r>
            <m:sSub>
              <m:sSubPr>
                <m:ctrlPr>
                  <w:rPr>
                    <w:rFonts w:ascii="Cambria Math" w:hAnsi="Cambria Math"/>
                    <w:i/>
                  </w:rPr>
                </m:ctrlPr>
              </m:sSubPr>
              <m:e>
                <m:r>
                  <w:rPr>
                    <w:rFonts w:ascii="Cambria Math" w:hAnsi="Cambria Math"/>
                  </w:rPr>
                  <m:t>H</m:t>
                </m:r>
              </m:e>
              <m:sub>
                <m:r>
                  <w:rPr>
                    <w:rFonts w:ascii="Cambria Math" w:hAnsi="Cambria Math"/>
                  </w:rPr>
                  <m:t>UD</m:t>
                </m:r>
              </m:sub>
            </m:sSub>
            <m:r>
              <w:rPr>
                <w:rFonts w:ascii="Cambria Math" w:hAnsi="Cambria Math"/>
              </w:rPr>
              <m:t>)</m:t>
            </m:r>
          </m:e>
          <m:sub>
            <m:r>
              <w:rPr>
                <w:rFonts w:ascii="Cambria Math" w:hAnsi="Cambria Math"/>
              </w:rPr>
              <m:t>b</m:t>
            </m:r>
          </m:sub>
        </m:sSub>
        <m:r>
          <w:rPr>
            <w:rFonts w:ascii="Cambria Math" w:hAnsi="Cambria Math"/>
          </w:rPr>
          <m:t xml:space="preserve"> , </m:t>
        </m:r>
        <m:sSub>
          <m:sSubPr>
            <m:ctrlPr>
              <w:rPr>
                <w:rFonts w:ascii="Cambria Math" w:hAnsi="Cambria Math"/>
                <w:i/>
              </w:rPr>
            </m:ctrlPr>
          </m:sSubPr>
          <m:e>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T</m:t>
                </m:r>
              </m:sub>
            </m:sSub>
            <m:r>
              <w:rPr>
                <w:rFonts w:ascii="Cambria Math" w:hAnsi="Cambria Math"/>
              </w:rPr>
              <m:t>)</m:t>
            </m:r>
          </m:e>
          <m:sub>
            <m:r>
              <w:rPr>
                <w:rFonts w:ascii="Cambria Math" w:hAnsi="Cambria Math"/>
              </w:rPr>
              <m:t>b</m:t>
            </m:r>
          </m:sub>
        </m:sSub>
        <m:r>
          <w:rPr>
            <w:rFonts w:ascii="Cambria Math" w:hAnsi="Cambria Math"/>
          </w:rPr>
          <m:t>=</m:t>
        </m:r>
        <m:nary>
          <m:naryPr>
            <m:chr m:val="∑"/>
            <m:limLoc m:val="undOvr"/>
            <m:ctrlPr>
              <w:rPr>
                <w:rFonts w:ascii="Cambria Math" w:hAnsi="Cambria Math"/>
                <w:i/>
              </w:rPr>
            </m:ctrlPr>
          </m:naryPr>
          <m:sub>
            <m:r>
              <w:rPr>
                <w:rFonts w:ascii="Cambria Math" w:hAnsi="Cambria Math"/>
              </w:rPr>
              <m:t xml:space="preserve">i= </m:t>
            </m:r>
            <m:d>
              <m:dPr>
                <m:ctrlPr>
                  <w:rPr>
                    <w:rFonts w:ascii="Cambria Math" w:hAnsi="Cambria Math"/>
                    <w:i/>
                  </w:rPr>
                </m:ctrlPr>
              </m:dPr>
              <m:e>
                <m:r>
                  <w:rPr>
                    <w:rFonts w:ascii="Cambria Math" w:hAnsi="Cambria Math"/>
                  </w:rPr>
                  <m:t>b-1</m:t>
                </m:r>
              </m:e>
            </m:d>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n</m:t>
                    </m:r>
                  </m:num>
                  <m:den>
                    <m:r>
                      <w:rPr>
                        <w:rFonts w:ascii="Cambria Math" w:hAnsi="Cambria Math"/>
                      </w:rPr>
                      <m:t>y</m:t>
                    </m:r>
                  </m:den>
                </m:f>
              </m:e>
            </m:d>
            <m:r>
              <w:rPr>
                <w:rFonts w:ascii="Cambria Math" w:hAnsi="Cambria Math"/>
              </w:rPr>
              <m:t>+1</m:t>
            </m:r>
          </m:sub>
          <m:sup>
            <m:r>
              <w:rPr>
                <w:rFonts w:ascii="Cambria Math" w:hAnsi="Cambria Math"/>
              </w:rPr>
              <m:t>b*(</m:t>
            </m:r>
            <m:f>
              <m:fPr>
                <m:ctrlPr>
                  <w:rPr>
                    <w:rFonts w:ascii="Cambria Math" w:hAnsi="Cambria Math"/>
                    <w:i/>
                  </w:rPr>
                </m:ctrlPr>
              </m:fPr>
              <m:num>
                <m:r>
                  <w:rPr>
                    <w:rFonts w:ascii="Cambria Math" w:hAnsi="Cambria Math"/>
                  </w:rPr>
                  <m:t>n</m:t>
                </m:r>
              </m:num>
              <m:den>
                <m:r>
                  <w:rPr>
                    <w:rFonts w:ascii="Cambria Math" w:hAnsi="Cambria Math"/>
                  </w:rPr>
                  <m:t>y</m:t>
                </m:r>
              </m:den>
            </m:f>
            <m:r>
              <w:rPr>
                <w:rFonts w:ascii="Cambria Math" w:hAnsi="Cambria Math"/>
              </w:rPr>
              <m:t>)</m:t>
            </m:r>
          </m:sup>
          <m:e>
            <m:sSub>
              <m:sSubPr>
                <m:ctrlPr>
                  <w:rPr>
                    <w:rFonts w:ascii="Cambria Math" w:hAnsi="Cambria Math"/>
                    <w:i/>
                  </w:rPr>
                </m:ctrlPr>
              </m:sSubPr>
              <m:e>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UD</m:t>
                    </m:r>
                  </m:sub>
                </m:sSub>
                <m:r>
                  <w:rPr>
                    <w:rFonts w:ascii="Cambria Math" w:hAnsi="Cambria Math"/>
                  </w:rPr>
                  <m:t>)</m:t>
                </m:r>
              </m:e>
              <m:sub>
                <m:r>
                  <w:rPr>
                    <w:rFonts w:ascii="Cambria Math" w:hAnsi="Cambria Math"/>
                  </w:rPr>
                  <m:t>i</m:t>
                </m:r>
              </m:sub>
            </m:sSub>
            <m:r>
              <w:rPr>
                <w:rFonts w:ascii="Cambria Math" w:hAnsi="Cambria Math"/>
              </w:rPr>
              <m:t xml:space="preserve"> , </m:t>
            </m:r>
            <m:sSub>
              <m:sSubPr>
                <m:ctrlPr>
                  <w:rPr>
                    <w:rFonts w:ascii="Cambria Math" w:hAnsi="Cambria Math"/>
                    <w:i/>
                  </w:rPr>
                </m:ctrlPr>
              </m:sSubPr>
              <m:e>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T</m:t>
                    </m:r>
                  </m:sub>
                </m:sSub>
                <m:r>
                  <w:rPr>
                    <w:rFonts w:ascii="Cambria Math" w:hAnsi="Cambria Math"/>
                  </w:rPr>
                  <m:t>)</m:t>
                </m:r>
              </m:e>
              <m:sub>
                <m:r>
                  <w:rPr>
                    <w:rFonts w:ascii="Cambria Math" w:hAnsi="Cambria Math"/>
                  </w:rPr>
                  <m:t>i</m:t>
                </m:r>
              </m:sub>
            </m:sSub>
          </m:e>
        </m:nary>
      </m:oMath>
      <w:ins w:id="495" w:author="Justin Bracci" w:date="2023-06-28T21:11:00Z">
        <w:r w:rsidR="00AA0767" w:rsidRPr="00AA0767">
          <w:rPr>
            <w:rFonts w:eastAsiaTheme="minorEastAsia"/>
          </w:rPr>
          <w:t xml:space="preserve"> </w:t>
        </w:r>
        <w:r w:rsidR="00AA0767">
          <w:rPr>
            <w:rFonts w:eastAsiaTheme="minorEastAsia"/>
          </w:rPr>
          <w:tab/>
        </w:r>
        <w:r w:rsidR="00AA0767">
          <w:rPr>
            <w:rFonts w:eastAsiaTheme="minorEastAsia"/>
          </w:rPr>
          <w:tab/>
          <w:t>Eq. #9</w:t>
        </w:r>
      </w:ins>
    </w:p>
    <w:p w14:paraId="566E8A9C" w14:textId="309EA986" w:rsidR="00F67E15" w:rsidRDefault="0002648F">
      <w:pPr>
        <w:spacing w:before="240" w:after="0"/>
        <w:jc w:val="right"/>
        <w:pPrChange w:id="496" w:author="Justin Bracci" w:date="2023-06-28T21:11:00Z">
          <w:pPr>
            <w:spacing w:before="240" w:after="0"/>
          </w:pPr>
        </w:pPrChange>
      </w:pPr>
      <m:oMath>
        <m:sSub>
          <m:sSubPr>
            <m:ctrlPr>
              <w:rPr>
                <w:rFonts w:ascii="Cambria Math" w:hAnsi="Cambria Math"/>
                <w:i/>
              </w:rPr>
            </m:ctrlPr>
          </m:sSubPr>
          <m:e>
            <m:r>
              <w:rPr>
                <w:rFonts w:ascii="Cambria Math" w:hAnsi="Cambria Math"/>
              </w:rPr>
              <m:t>∀ c∈c=1…z: (</m:t>
            </m:r>
            <m:sSub>
              <m:sSubPr>
                <m:ctrlPr>
                  <w:rPr>
                    <w:rFonts w:ascii="Cambria Math" w:hAnsi="Cambria Math"/>
                    <w:i/>
                  </w:rPr>
                </m:ctrlPr>
              </m:sSubPr>
              <m:e>
                <m:r>
                  <w:rPr>
                    <w:rFonts w:ascii="Cambria Math" w:hAnsi="Cambria Math"/>
                  </w:rPr>
                  <m:t>H</m:t>
                </m:r>
              </m:e>
              <m:sub>
                <m:r>
                  <w:rPr>
                    <w:rFonts w:ascii="Cambria Math" w:hAnsi="Cambria Math"/>
                  </w:rPr>
                  <m:t>UD</m:t>
                </m:r>
              </m:sub>
            </m:sSub>
            <m:r>
              <w:rPr>
                <w:rFonts w:ascii="Cambria Math" w:hAnsi="Cambria Math"/>
              </w:rPr>
              <m:t>)</m:t>
            </m:r>
          </m:e>
          <m:sub>
            <m:r>
              <w:rPr>
                <w:rFonts w:ascii="Cambria Math" w:hAnsi="Cambria Math"/>
              </w:rPr>
              <m:t>c</m:t>
            </m:r>
          </m:sub>
        </m:sSub>
        <m:r>
          <w:rPr>
            <w:rFonts w:ascii="Cambria Math" w:hAnsi="Cambria Math"/>
          </w:rPr>
          <m:t xml:space="preserve"> , </m:t>
        </m:r>
        <m:sSub>
          <m:sSubPr>
            <m:ctrlPr>
              <w:rPr>
                <w:rFonts w:ascii="Cambria Math" w:hAnsi="Cambria Math"/>
                <w:i/>
              </w:rPr>
            </m:ctrlPr>
          </m:sSubPr>
          <m:e>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T</m:t>
                </m:r>
              </m:sub>
            </m:sSub>
            <m:r>
              <w:rPr>
                <w:rFonts w:ascii="Cambria Math" w:hAnsi="Cambria Math"/>
              </w:rPr>
              <m:t>)</m:t>
            </m:r>
          </m:e>
          <m:sub>
            <m:r>
              <w:rPr>
                <w:rFonts w:ascii="Cambria Math" w:hAnsi="Cambria Math"/>
              </w:rPr>
              <m:t>c</m:t>
            </m:r>
          </m:sub>
        </m:sSub>
        <m:r>
          <w:rPr>
            <w:rFonts w:ascii="Cambria Math" w:hAnsi="Cambria Math"/>
          </w:rPr>
          <m:t>=</m:t>
        </m:r>
        <m:nary>
          <m:naryPr>
            <m:chr m:val="∑"/>
            <m:limLoc m:val="undOvr"/>
            <m:ctrlPr>
              <w:rPr>
                <w:rFonts w:ascii="Cambria Math" w:hAnsi="Cambria Math"/>
                <w:i/>
              </w:rPr>
            </m:ctrlPr>
          </m:naryPr>
          <m:sub>
            <m:r>
              <w:rPr>
                <w:rFonts w:ascii="Cambria Math" w:hAnsi="Cambria Math"/>
              </w:rPr>
              <m:t xml:space="preserve">i= </m:t>
            </m:r>
            <m:d>
              <m:dPr>
                <m:ctrlPr>
                  <w:rPr>
                    <w:rFonts w:ascii="Cambria Math" w:hAnsi="Cambria Math"/>
                    <w:i/>
                  </w:rPr>
                </m:ctrlPr>
              </m:dPr>
              <m:e>
                <m:r>
                  <w:rPr>
                    <w:rFonts w:ascii="Cambria Math" w:hAnsi="Cambria Math"/>
                  </w:rPr>
                  <m:t>c-1</m:t>
                </m:r>
              </m:e>
            </m:d>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n</m:t>
                    </m:r>
                  </m:num>
                  <m:den>
                    <m:r>
                      <w:rPr>
                        <w:rFonts w:ascii="Cambria Math" w:hAnsi="Cambria Math"/>
                      </w:rPr>
                      <m:t>z</m:t>
                    </m:r>
                  </m:den>
                </m:f>
              </m:e>
            </m:d>
            <m:r>
              <w:rPr>
                <w:rFonts w:ascii="Cambria Math" w:hAnsi="Cambria Math"/>
              </w:rPr>
              <m:t>+1</m:t>
            </m:r>
          </m:sub>
          <m:sup>
            <m:r>
              <w:rPr>
                <w:rFonts w:ascii="Cambria Math" w:hAnsi="Cambria Math"/>
              </w:rPr>
              <m:t>c*(</m:t>
            </m:r>
            <m:f>
              <m:fPr>
                <m:ctrlPr>
                  <w:rPr>
                    <w:rFonts w:ascii="Cambria Math" w:hAnsi="Cambria Math"/>
                    <w:i/>
                  </w:rPr>
                </m:ctrlPr>
              </m:fPr>
              <m:num>
                <m:r>
                  <w:rPr>
                    <w:rFonts w:ascii="Cambria Math" w:hAnsi="Cambria Math"/>
                  </w:rPr>
                  <m:t>n</m:t>
                </m:r>
              </m:num>
              <m:den>
                <m:r>
                  <w:rPr>
                    <w:rFonts w:ascii="Cambria Math" w:hAnsi="Cambria Math"/>
                  </w:rPr>
                  <m:t>z</m:t>
                </m:r>
              </m:den>
            </m:f>
            <m:r>
              <w:rPr>
                <w:rFonts w:ascii="Cambria Math" w:hAnsi="Cambria Math"/>
              </w:rPr>
              <m:t>)</m:t>
            </m:r>
          </m:sup>
          <m:e>
            <m:sSub>
              <m:sSubPr>
                <m:ctrlPr>
                  <w:rPr>
                    <w:rFonts w:ascii="Cambria Math" w:hAnsi="Cambria Math"/>
                    <w:i/>
                  </w:rPr>
                </m:ctrlPr>
              </m:sSubPr>
              <m:e>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UD</m:t>
                    </m:r>
                  </m:sub>
                </m:sSub>
                <m:r>
                  <w:rPr>
                    <w:rFonts w:ascii="Cambria Math" w:hAnsi="Cambria Math"/>
                  </w:rPr>
                  <m:t>)</m:t>
                </m:r>
              </m:e>
              <m:sub>
                <m:r>
                  <w:rPr>
                    <w:rFonts w:ascii="Cambria Math" w:hAnsi="Cambria Math"/>
                  </w:rPr>
                  <m:t>i</m:t>
                </m:r>
              </m:sub>
            </m:sSub>
            <m:r>
              <w:rPr>
                <w:rFonts w:ascii="Cambria Math" w:hAnsi="Cambria Math"/>
              </w:rPr>
              <m:t xml:space="preserve"> , </m:t>
            </m:r>
            <m:sSub>
              <m:sSubPr>
                <m:ctrlPr>
                  <w:rPr>
                    <w:rFonts w:ascii="Cambria Math" w:hAnsi="Cambria Math"/>
                    <w:i/>
                  </w:rPr>
                </m:ctrlPr>
              </m:sSubPr>
              <m:e>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T</m:t>
                    </m:r>
                  </m:sub>
                </m:sSub>
                <m:r>
                  <w:rPr>
                    <w:rFonts w:ascii="Cambria Math" w:hAnsi="Cambria Math"/>
                  </w:rPr>
                  <m:t>)</m:t>
                </m:r>
              </m:e>
              <m:sub>
                <m:r>
                  <w:rPr>
                    <w:rFonts w:ascii="Cambria Math" w:hAnsi="Cambria Math"/>
                  </w:rPr>
                  <m:t>i</m:t>
                </m:r>
              </m:sub>
            </m:sSub>
          </m:e>
        </m:nary>
      </m:oMath>
      <w:ins w:id="497" w:author="Justin Bracci" w:date="2023-06-28T21:11:00Z">
        <w:r w:rsidR="00AA0767" w:rsidRPr="00AA0767">
          <w:rPr>
            <w:rFonts w:eastAsiaTheme="minorEastAsia"/>
          </w:rPr>
          <w:t xml:space="preserve"> </w:t>
        </w:r>
        <w:r w:rsidR="00AA0767">
          <w:rPr>
            <w:rFonts w:eastAsiaTheme="minorEastAsia"/>
          </w:rPr>
          <w:tab/>
        </w:r>
      </w:ins>
      <w:ins w:id="498" w:author="Justin Bracci" w:date="2023-06-28T21:12:00Z">
        <w:r w:rsidR="007C6EA3">
          <w:rPr>
            <w:rFonts w:eastAsiaTheme="minorEastAsia"/>
          </w:rPr>
          <w:t xml:space="preserve">           E</w:t>
        </w:r>
      </w:ins>
      <w:ins w:id="499" w:author="Justin Bracci" w:date="2023-06-28T21:11:00Z">
        <w:r w:rsidR="00AA0767">
          <w:rPr>
            <w:rFonts w:eastAsiaTheme="minorEastAsia"/>
          </w:rPr>
          <w:t>q. #</w:t>
        </w:r>
      </w:ins>
      <w:ins w:id="500" w:author="Justin Bracci" w:date="2023-06-28T21:12:00Z">
        <w:r w:rsidR="00AA0767">
          <w:rPr>
            <w:rFonts w:eastAsiaTheme="minorEastAsia"/>
          </w:rPr>
          <w:t>10</w:t>
        </w:r>
      </w:ins>
    </w:p>
    <w:p w14:paraId="0AD98358" w14:textId="018EB3AB" w:rsidR="00171CBE" w:rsidRDefault="00171CBE" w:rsidP="00171CBE">
      <w:pPr>
        <w:spacing w:before="240" w:after="0"/>
      </w:pPr>
      <w:r>
        <w:t>where:</w:t>
      </w:r>
    </w:p>
    <w:p w14:paraId="5590750C" w14:textId="1393459B" w:rsidR="00171CBE" w:rsidRDefault="00171CBE" w:rsidP="00171CBE">
      <w:pPr>
        <w:pStyle w:val="ListParagraph"/>
        <w:numPr>
          <w:ilvl w:val="0"/>
          <w:numId w:val="1"/>
        </w:numPr>
        <w:spacing w:before="240" w:after="0"/>
      </w:pPr>
      <w:r w:rsidRPr="008A3F80">
        <w:rPr>
          <w:i/>
          <w:iCs/>
          <w:rPrChange w:id="501" w:author="Justin Bracci" w:date="2023-06-30T13:49:00Z">
            <w:rPr/>
          </w:rPrChange>
        </w:rPr>
        <w:t>i</w:t>
      </w:r>
      <w:r>
        <w:t xml:space="preserve"> = each hour per year, n = total hours per year = 8760</w:t>
      </w:r>
    </w:p>
    <w:p w14:paraId="6620BE23" w14:textId="5E8A70E6" w:rsidR="00171CBE" w:rsidRDefault="00171CBE" w:rsidP="00171CBE">
      <w:pPr>
        <w:pStyle w:val="ListParagraph"/>
        <w:numPr>
          <w:ilvl w:val="0"/>
          <w:numId w:val="1"/>
        </w:numPr>
        <w:spacing w:before="240" w:after="0"/>
      </w:pPr>
      <w:r w:rsidRPr="008A3F80">
        <w:rPr>
          <w:i/>
          <w:iCs/>
          <w:rPrChange w:id="502" w:author="Justin Bracci" w:date="2023-06-30T13:49:00Z">
            <w:rPr/>
          </w:rPrChange>
        </w:rPr>
        <w:t>x</w:t>
      </w:r>
      <w:r>
        <w:t xml:space="preserve"> = each day per year, </w:t>
      </w:r>
      <w:r w:rsidR="00117930">
        <w:t>a</w:t>
      </w:r>
      <w:r>
        <w:t xml:space="preserve"> = total days per year = 365</w:t>
      </w:r>
    </w:p>
    <w:p w14:paraId="23930DA4" w14:textId="6257FC51" w:rsidR="00171CBE" w:rsidRDefault="00171CBE" w:rsidP="00171CBE">
      <w:pPr>
        <w:pStyle w:val="ListParagraph"/>
        <w:numPr>
          <w:ilvl w:val="0"/>
          <w:numId w:val="1"/>
        </w:numPr>
        <w:spacing w:before="240" w:after="0"/>
      </w:pPr>
      <w:r w:rsidRPr="008A3F80">
        <w:rPr>
          <w:i/>
          <w:iCs/>
          <w:rPrChange w:id="503" w:author="Justin Bracci" w:date="2023-06-30T13:49:00Z">
            <w:rPr/>
          </w:rPrChange>
        </w:rPr>
        <w:t>y</w:t>
      </w:r>
      <w:r>
        <w:t xml:space="preserve"> = </w:t>
      </w:r>
      <w:r w:rsidR="00117930">
        <w:t>each</w:t>
      </w:r>
      <w:r>
        <w:t xml:space="preserve"> month per year</w:t>
      </w:r>
      <w:r w:rsidR="00117930">
        <w:t>, b = total months per year = 12</w:t>
      </w:r>
    </w:p>
    <w:p w14:paraId="2C7BD83C" w14:textId="4F3B0395" w:rsidR="00171CBE" w:rsidRDefault="00171CBE" w:rsidP="00171CBE">
      <w:pPr>
        <w:pStyle w:val="ListParagraph"/>
        <w:numPr>
          <w:ilvl w:val="0"/>
          <w:numId w:val="1"/>
        </w:numPr>
        <w:spacing w:before="240" w:after="0"/>
      </w:pPr>
      <w:r w:rsidRPr="008A3F80">
        <w:rPr>
          <w:i/>
          <w:iCs/>
          <w:rPrChange w:id="504" w:author="Justin Bracci" w:date="2023-06-30T13:49:00Z">
            <w:rPr/>
          </w:rPrChange>
        </w:rPr>
        <w:t>z</w:t>
      </w:r>
      <w:r>
        <w:t xml:space="preserve"> = </w:t>
      </w:r>
      <w:r w:rsidR="00117930">
        <w:t>each year per year, c = total years per year = 1</w:t>
      </w:r>
    </w:p>
    <w:p w14:paraId="5CC359D5" w14:textId="5603CCB8" w:rsidR="00171CBE" w:rsidRDefault="00BE09C0" w:rsidP="00171CBE">
      <w:pPr>
        <w:pStyle w:val="ListParagraph"/>
        <w:numPr>
          <w:ilvl w:val="0"/>
          <w:numId w:val="1"/>
        </w:numPr>
        <w:spacing w:before="240" w:after="0"/>
      </w:pPr>
      <w:r w:rsidRPr="008A3F80">
        <w:rPr>
          <w:i/>
          <w:iCs/>
          <w:rPrChange w:id="505" w:author="Justin Bracci" w:date="2023-06-30T13:49:00Z">
            <w:rPr/>
          </w:rPrChange>
        </w:rPr>
        <w:t>P</w:t>
      </w:r>
      <w:r w:rsidR="00286387" w:rsidRPr="008A3F80">
        <w:rPr>
          <w:i/>
          <w:iCs/>
          <w:vertAlign w:val="subscript"/>
          <w:rPrChange w:id="506" w:author="Justin Bracci" w:date="2023-06-30T13:49:00Z">
            <w:rPr>
              <w:vertAlign w:val="subscript"/>
            </w:rPr>
          </w:rPrChange>
        </w:rPr>
        <w:t>E</w:t>
      </w:r>
      <w:r w:rsidR="00117930">
        <w:t xml:space="preserve"> = yearly hydrogen production rate</w:t>
      </w:r>
      <w:r w:rsidR="000B62BD">
        <w:t xml:space="preserve"> for electricity-based production</w:t>
      </w:r>
      <w:r w:rsidR="00117930">
        <w:t xml:space="preserve"> (kg H</w:t>
      </w:r>
      <w:r w:rsidR="00117930">
        <w:rPr>
          <w:vertAlign w:val="subscript"/>
        </w:rPr>
        <w:t>2</w:t>
      </w:r>
      <w:r w:rsidR="00117930">
        <w:t xml:space="preserve"> per year)</w:t>
      </w:r>
    </w:p>
    <w:p w14:paraId="6108A865" w14:textId="756DA82B" w:rsidR="00171CBE" w:rsidRDefault="00171CBE" w:rsidP="0058603C">
      <w:pPr>
        <w:spacing w:before="240" w:after="0"/>
      </w:pPr>
    </w:p>
    <w:p w14:paraId="032762CA" w14:textId="53590D7B" w:rsidR="00BC411A" w:rsidRDefault="00CF6424" w:rsidP="00171CBE">
      <w:r>
        <w:t>Grid C</w:t>
      </w:r>
      <w:r w:rsidR="00EB3A4E">
        <w:t>onnection</w:t>
      </w:r>
      <w:r w:rsidR="00063F53">
        <w:t xml:space="preserve"> Capacity Constraints:</w:t>
      </w:r>
    </w:p>
    <w:p w14:paraId="31BB712D" w14:textId="4C0D1021" w:rsidR="00C8506D" w:rsidRPr="002C5AB0" w:rsidRDefault="0002648F">
      <w:pPr>
        <w:spacing w:after="0"/>
        <w:jc w:val="right"/>
        <w:rPr>
          <w:rFonts w:eastAsiaTheme="minorEastAsia"/>
        </w:rPr>
        <w:pPrChange w:id="507" w:author="Justin Bracci" w:date="2023-06-28T21:12:00Z">
          <w:pPr>
            <w:spacing w:after="0"/>
          </w:pPr>
        </w:pPrChange>
      </w:pPr>
      <m:oMath>
        <m:sSub>
          <m:sSubPr>
            <m:ctrlPr>
              <w:rPr>
                <w:rFonts w:ascii="Cambria Math" w:hAnsi="Cambria Math"/>
                <w:i/>
              </w:rPr>
            </m:ctrlPr>
          </m:sSubPr>
          <m:e>
            <m:r>
              <w:rPr>
                <w:rFonts w:ascii="Cambria Math" w:hAnsi="Cambria Math"/>
              </w:rPr>
              <m:t xml:space="preserve">∀i∈i=1…n:  </m:t>
            </m:r>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G</m:t>
                    </m:r>
                  </m:sub>
                </m:sSub>
              </m:e>
            </m:d>
          </m:e>
          <m:sub>
            <m:r>
              <w:rPr>
                <w:rFonts w:ascii="Cambria Math" w:hAnsi="Cambria Math"/>
              </w:rPr>
              <m:t>i</m:t>
            </m:r>
          </m:sub>
        </m:sSub>
        <m:r>
          <w:del w:id="508" w:author="Justin Bracci" w:date="2023-05-11T17:37:00Z">
            <w:rPr>
              <w:rFonts w:ascii="Cambria Math" w:hAnsi="Cambria Math"/>
            </w:rPr>
            <m:t>&lt;</m:t>
          </w:del>
        </m:r>
        <m:r>
          <w:ins w:id="509" w:author="Justin Bracci" w:date="2023-05-11T17:37:00Z">
            <w:rPr>
              <w:rFonts w:ascii="Cambria Math" w:hAnsi="Cambria Math"/>
            </w:rPr>
            <m:t>≤</m:t>
          </w:ins>
        </m:r>
        <m:r>
          <w:del w:id="510" w:author="Justin Bracci" w:date="2023-05-11T17:37:00Z">
            <w:rPr>
              <w:rFonts w:ascii="Cambria Math" w:hAnsi="Cambria Math"/>
            </w:rPr>
            <m:t>=</m:t>
          </w:del>
        </m:r>
        <m:r>
          <w:rPr>
            <w:rFonts w:ascii="Cambria Math" w:hAnsi="Cambria Math"/>
          </w:rPr>
          <m:t xml:space="preserve">  (</m:t>
        </m:r>
        <m:sSub>
          <m:sSubPr>
            <m:ctrlPr>
              <w:rPr>
                <w:rFonts w:ascii="Cambria Math" w:hAnsi="Cambria Math"/>
                <w:i/>
              </w:rPr>
            </m:ctrlPr>
          </m:sSubPr>
          <m:e>
            <m:r>
              <w:rPr>
                <w:rFonts w:ascii="Cambria Math" w:hAnsi="Cambria Math"/>
              </w:rPr>
              <m:t>G</m:t>
            </m:r>
          </m:e>
          <m:sub>
            <m:r>
              <w:rPr>
                <w:rFonts w:ascii="Cambria Math" w:hAnsi="Cambria Math"/>
              </w:rPr>
              <m:t>B</m:t>
            </m:r>
          </m:sub>
        </m:sSub>
        <m:r>
          <w:rPr>
            <w:rFonts w:ascii="Cambria Math" w:hAnsi="Cambria Math"/>
          </w:rPr>
          <m:t>)</m:t>
        </m:r>
      </m:oMath>
      <w:ins w:id="511" w:author="Justin Bracci" w:date="2023-06-28T21:12:00Z">
        <w:r w:rsidR="007C6EA3" w:rsidRPr="007C6EA3">
          <w:rPr>
            <w:rFonts w:eastAsiaTheme="minorEastAsia"/>
          </w:rPr>
          <w:t xml:space="preserve"> </w:t>
        </w:r>
        <w:r w:rsidR="007C6EA3">
          <w:rPr>
            <w:rFonts w:eastAsiaTheme="minorEastAsia"/>
          </w:rPr>
          <w:tab/>
        </w:r>
        <w:r w:rsidR="007C6EA3">
          <w:rPr>
            <w:rFonts w:eastAsiaTheme="minorEastAsia"/>
          </w:rPr>
          <w:tab/>
        </w:r>
        <w:r w:rsidR="007C6EA3">
          <w:rPr>
            <w:rFonts w:eastAsiaTheme="minorEastAsia"/>
          </w:rPr>
          <w:tab/>
        </w:r>
        <w:r w:rsidR="007C6EA3">
          <w:rPr>
            <w:rFonts w:eastAsiaTheme="minorEastAsia"/>
          </w:rPr>
          <w:tab/>
        </w:r>
        <w:r w:rsidR="007C6EA3">
          <w:rPr>
            <w:rFonts w:eastAsiaTheme="minorEastAsia"/>
          </w:rPr>
          <w:tab/>
          <w:t>Eq. #</w:t>
        </w:r>
        <w:r w:rsidR="00100C23">
          <w:rPr>
            <w:rFonts w:eastAsiaTheme="minorEastAsia"/>
          </w:rPr>
          <w:t>11</w:t>
        </w:r>
      </w:ins>
    </w:p>
    <w:p w14:paraId="4E1E1075" w14:textId="77777777" w:rsidR="00435E99" w:rsidRDefault="00435E99" w:rsidP="002C5AB0">
      <w:pPr>
        <w:spacing w:after="0"/>
        <w:rPr>
          <w:rFonts w:eastAsiaTheme="minorEastAsia"/>
        </w:rPr>
      </w:pPr>
    </w:p>
    <w:p w14:paraId="09DE40DF" w14:textId="00CEA57D" w:rsidR="002C5AB0" w:rsidRPr="00063F53" w:rsidDel="00F41FFC" w:rsidRDefault="0002648F">
      <w:pPr>
        <w:jc w:val="right"/>
        <w:rPr>
          <w:del w:id="512" w:author="Justin Bracci" w:date="2023-05-11T17:31:00Z"/>
          <w:rFonts w:eastAsiaTheme="minorEastAsia"/>
        </w:rPr>
        <w:pPrChange w:id="513" w:author="Justin Bracci" w:date="2023-06-28T21:12:00Z">
          <w:pPr>
            <w:spacing w:after="0"/>
          </w:pPr>
        </w:pPrChange>
      </w:pPr>
      <m:oMath>
        <m:sSub>
          <m:sSubPr>
            <m:ctrlPr>
              <w:rPr>
                <w:rFonts w:ascii="Cambria Math" w:hAnsi="Cambria Math"/>
                <w:i/>
              </w:rPr>
            </m:ctrlPr>
          </m:sSubPr>
          <m:e>
            <m:r>
              <w:rPr>
                <w:rFonts w:ascii="Cambria Math" w:hAnsi="Cambria Math"/>
              </w:rPr>
              <m:t xml:space="preserve">∀i∈i=1…n:  </m:t>
            </m:r>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N</m:t>
                    </m:r>
                  </m:sub>
                </m:sSub>
              </m:e>
            </m:d>
          </m:e>
          <m:sub>
            <m:r>
              <w:rPr>
                <w:rFonts w:ascii="Cambria Math" w:hAnsi="Cambria Math"/>
              </w:rPr>
              <m:t>i</m:t>
            </m:r>
          </m:sub>
        </m:sSub>
        <m:r>
          <w:del w:id="514" w:author="Justin Bracci" w:date="2023-05-11T17:37:00Z">
            <w:rPr>
              <w:rFonts w:ascii="Cambria Math" w:hAnsi="Cambria Math"/>
            </w:rPr>
            <m:t>&lt;</m:t>
          </w:del>
        </m:r>
        <m:r>
          <w:ins w:id="515" w:author="Justin Bracci" w:date="2023-05-11T17:37:00Z">
            <w:rPr>
              <w:rFonts w:ascii="Cambria Math" w:hAnsi="Cambria Math"/>
            </w:rPr>
            <m:t>≤</m:t>
          </w:ins>
        </m:r>
        <m:r>
          <w:del w:id="516" w:author="Justin Bracci" w:date="2023-05-11T17:36:00Z">
            <w:rPr>
              <w:rFonts w:ascii="Cambria Math" w:hAnsi="Cambria Math"/>
            </w:rPr>
            <m:t>=</m:t>
          </w:del>
        </m:r>
        <m:r>
          <w:rPr>
            <w:rFonts w:ascii="Cambria Math" w:hAnsi="Cambria Math"/>
          </w:rPr>
          <m:t xml:space="preserve">  (</m:t>
        </m:r>
        <m:sSub>
          <m:sSubPr>
            <m:ctrlPr>
              <w:rPr>
                <w:rFonts w:ascii="Cambria Math" w:hAnsi="Cambria Math"/>
                <w:i/>
              </w:rPr>
            </m:ctrlPr>
          </m:sSubPr>
          <m:e>
            <m:r>
              <w:rPr>
                <w:rFonts w:ascii="Cambria Math" w:hAnsi="Cambria Math"/>
              </w:rPr>
              <m:t>G</m:t>
            </m:r>
          </m:e>
          <m:sub>
            <m:r>
              <w:rPr>
                <w:rFonts w:ascii="Cambria Math" w:hAnsi="Cambria Math"/>
              </w:rPr>
              <m:t>B</m:t>
            </m:r>
          </m:sub>
        </m:sSub>
        <m:r>
          <w:rPr>
            <w:rFonts w:ascii="Cambria Math" w:hAnsi="Cambria Math"/>
          </w:rPr>
          <m:t>)</m:t>
        </m:r>
      </m:oMath>
      <w:ins w:id="517" w:author="Justin Bracci" w:date="2023-06-28T21:12:00Z">
        <w:r w:rsidR="007C6EA3" w:rsidRPr="007C6EA3">
          <w:rPr>
            <w:rFonts w:eastAsiaTheme="minorEastAsia"/>
          </w:rPr>
          <w:t xml:space="preserve"> </w:t>
        </w:r>
        <w:r w:rsidR="00100C23">
          <w:rPr>
            <w:rFonts w:eastAsiaTheme="minorEastAsia"/>
          </w:rPr>
          <w:tab/>
        </w:r>
        <w:r w:rsidR="00100C23">
          <w:rPr>
            <w:rFonts w:eastAsiaTheme="minorEastAsia"/>
          </w:rPr>
          <w:tab/>
        </w:r>
        <w:r w:rsidR="00100C23">
          <w:rPr>
            <w:rFonts w:eastAsiaTheme="minorEastAsia"/>
          </w:rPr>
          <w:tab/>
        </w:r>
        <w:r w:rsidR="00100C23">
          <w:rPr>
            <w:rFonts w:eastAsiaTheme="minorEastAsia"/>
          </w:rPr>
          <w:tab/>
        </w:r>
        <w:r w:rsidR="00100C23">
          <w:rPr>
            <w:rFonts w:eastAsiaTheme="minorEastAsia"/>
          </w:rPr>
          <w:tab/>
        </w:r>
        <w:r w:rsidR="007C6EA3">
          <w:rPr>
            <w:rFonts w:eastAsiaTheme="minorEastAsia"/>
          </w:rPr>
          <w:t>Eq. #</w:t>
        </w:r>
      </w:ins>
      <w:ins w:id="518" w:author="Justin Bracci" w:date="2023-06-28T21:13:00Z">
        <w:r w:rsidR="00100C23">
          <w:rPr>
            <w:rFonts w:eastAsiaTheme="minorEastAsia"/>
          </w:rPr>
          <w:t>12</w:t>
        </w:r>
      </w:ins>
    </w:p>
    <w:p w14:paraId="259E5A01" w14:textId="77777777" w:rsidR="00D50A40" w:rsidRDefault="00D50A40">
      <w:pPr>
        <w:spacing w:after="0"/>
        <w:jc w:val="right"/>
        <w:rPr>
          <w:ins w:id="519" w:author="Justin Bracci" w:date="2023-05-11T17:31:00Z"/>
        </w:rPr>
        <w:pPrChange w:id="520" w:author="Justin Bracci" w:date="2023-06-28T21:12:00Z">
          <w:pPr/>
        </w:pPrChange>
      </w:pPr>
    </w:p>
    <w:p w14:paraId="0DA3B724" w14:textId="63859F81" w:rsidR="00D50A40" w:rsidRDefault="00D50A40">
      <w:pPr>
        <w:spacing w:before="240"/>
        <w:rPr>
          <w:ins w:id="521" w:author="Justin Bracci" w:date="2023-05-11T17:31:00Z"/>
        </w:rPr>
        <w:pPrChange w:id="522" w:author="Justin Bracci" w:date="2023-05-11T17:31:00Z">
          <w:pPr/>
        </w:pPrChange>
      </w:pPr>
      <w:ins w:id="523" w:author="Justin Bracci" w:date="2023-05-11T17:31:00Z">
        <w:r>
          <w:t xml:space="preserve">Grid </w:t>
        </w:r>
      </w:ins>
      <w:ins w:id="524" w:author="Justin Bracci" w:date="2023-05-11T17:32:00Z">
        <w:r w:rsidR="00351D0E">
          <w:t>Use Allowance</w:t>
        </w:r>
      </w:ins>
      <w:ins w:id="525" w:author="Justin Bracci" w:date="2023-05-11T17:31:00Z">
        <w:r>
          <w:t>:</w:t>
        </w:r>
      </w:ins>
    </w:p>
    <w:p w14:paraId="26511FB6" w14:textId="3D0DDCE3" w:rsidR="000B3D2F" w:rsidRDefault="0002648F">
      <w:pPr>
        <w:spacing w:after="0"/>
        <w:jc w:val="right"/>
        <w:rPr>
          <w:ins w:id="526" w:author="Justin Bracci" w:date="2023-05-11T17:33:00Z"/>
          <w:rFonts w:eastAsiaTheme="minorEastAsia"/>
        </w:rPr>
        <w:pPrChange w:id="527" w:author="Justin Bracci" w:date="2023-06-28T21:13:00Z">
          <w:pPr>
            <w:spacing w:after="0"/>
          </w:pPr>
        </w:pPrChange>
      </w:pPr>
      <m:oMath>
        <m:nary>
          <m:naryPr>
            <m:chr m:val="∑"/>
            <m:limLoc m:val="undOvr"/>
            <m:ctrlPr>
              <w:ins w:id="528" w:author="Justin Bracci" w:date="2023-05-11T17:36:00Z">
                <w:rPr>
                  <w:rFonts w:ascii="Cambria Math" w:eastAsiaTheme="minorEastAsia" w:hAnsi="Cambria Math"/>
                  <w:i/>
                </w:rPr>
              </w:ins>
            </m:ctrlPr>
          </m:naryPr>
          <m:sub>
            <m:r>
              <w:ins w:id="529" w:author="Justin Bracci" w:date="2023-05-11T17:36:00Z">
                <w:rPr>
                  <w:rFonts w:ascii="Cambria Math" w:eastAsiaTheme="minorEastAsia" w:hAnsi="Cambria Math"/>
                </w:rPr>
                <m:t>i=1</m:t>
              </w:ins>
            </m:r>
          </m:sub>
          <m:sup>
            <m:r>
              <w:ins w:id="530" w:author="Justin Bracci" w:date="2023-05-11T17:36:00Z">
                <w:rPr>
                  <w:rFonts w:ascii="Cambria Math" w:eastAsiaTheme="minorEastAsia" w:hAnsi="Cambria Math"/>
                </w:rPr>
                <m:t>n</m:t>
              </w:ins>
            </m:r>
          </m:sup>
          <m:e>
            <m:sSub>
              <m:sSubPr>
                <m:ctrlPr>
                  <w:ins w:id="531" w:author="Justin Bracci" w:date="2023-05-11T17:36:00Z">
                    <w:rPr>
                      <w:rFonts w:ascii="Cambria Math" w:hAnsi="Cambria Math"/>
                      <w:i/>
                    </w:rPr>
                  </w:ins>
                </m:ctrlPr>
              </m:sSubPr>
              <m:e>
                <m:d>
                  <m:dPr>
                    <m:ctrlPr>
                      <w:ins w:id="532" w:author="Justin Bracci" w:date="2023-05-11T17:36:00Z">
                        <w:rPr>
                          <w:rFonts w:ascii="Cambria Math" w:hAnsi="Cambria Math"/>
                          <w:i/>
                        </w:rPr>
                      </w:ins>
                    </m:ctrlPr>
                  </m:dPr>
                  <m:e>
                    <m:sSub>
                      <m:sSubPr>
                        <m:ctrlPr>
                          <w:ins w:id="533" w:author="Justin Bracci" w:date="2023-05-11T17:36:00Z">
                            <w:rPr>
                              <w:rFonts w:ascii="Cambria Math" w:hAnsi="Cambria Math"/>
                              <w:i/>
                            </w:rPr>
                          </w:ins>
                        </m:ctrlPr>
                      </m:sSubPr>
                      <m:e>
                        <m:r>
                          <w:ins w:id="534" w:author="Justin Bracci" w:date="2023-05-11T17:36:00Z">
                            <w:rPr>
                              <w:rFonts w:ascii="Cambria Math" w:hAnsi="Cambria Math"/>
                            </w:rPr>
                            <m:t>E</m:t>
                          </w:ins>
                        </m:r>
                      </m:e>
                      <m:sub>
                        <m:r>
                          <w:ins w:id="535" w:author="Justin Bracci" w:date="2023-05-11T17:36:00Z">
                            <w:rPr>
                              <w:rFonts w:ascii="Cambria Math" w:hAnsi="Cambria Math"/>
                            </w:rPr>
                            <m:t>G</m:t>
                          </w:ins>
                        </m:r>
                      </m:sub>
                    </m:sSub>
                  </m:e>
                </m:d>
              </m:e>
              <m:sub>
                <m:r>
                  <w:ins w:id="536" w:author="Justin Bracci" w:date="2023-05-11T17:36:00Z">
                    <w:rPr>
                      <w:rFonts w:ascii="Cambria Math" w:hAnsi="Cambria Math"/>
                    </w:rPr>
                    <m:t>i</m:t>
                  </w:ins>
                </m:r>
              </m:sub>
            </m:sSub>
          </m:e>
        </m:nary>
        <m:r>
          <w:ins w:id="537" w:author="Justin Bracci" w:date="2023-05-11T17:36:00Z">
            <w:rPr>
              <w:rFonts w:ascii="Cambria Math" w:eastAsiaTheme="minorEastAsia" w:hAnsi="Cambria Math"/>
            </w:rPr>
            <m:t>≤</m:t>
          </w:ins>
        </m:r>
        <m:sSub>
          <m:sSubPr>
            <m:ctrlPr>
              <w:ins w:id="538" w:author="Justin Bracci" w:date="2023-05-11T17:39:00Z">
                <w:rPr>
                  <w:rFonts w:ascii="Cambria Math" w:eastAsiaTheme="minorEastAsia" w:hAnsi="Cambria Math"/>
                  <w:i/>
                </w:rPr>
              </w:ins>
            </m:ctrlPr>
          </m:sSubPr>
          <m:e>
            <m:r>
              <w:ins w:id="539" w:author="Justin Bracci" w:date="2023-05-11T17:39:00Z">
                <w:rPr>
                  <w:rFonts w:ascii="Cambria Math" w:eastAsiaTheme="minorEastAsia" w:hAnsi="Cambria Math"/>
                </w:rPr>
                <m:t>G</m:t>
              </w:ins>
            </m:r>
          </m:e>
          <m:sub>
            <m:r>
              <w:ins w:id="540" w:author="Justin Bracci" w:date="2023-05-11T17:39:00Z">
                <w:rPr>
                  <w:rFonts w:ascii="Cambria Math" w:eastAsiaTheme="minorEastAsia" w:hAnsi="Cambria Math"/>
                </w:rPr>
                <m:t>A</m:t>
              </w:ins>
            </m:r>
          </m:sub>
        </m:sSub>
        <m:r>
          <w:ins w:id="541" w:author="Justin Bracci" w:date="2023-05-11T17:39:00Z">
            <w:rPr>
              <w:rFonts w:ascii="Cambria Math" w:eastAsiaTheme="minorEastAsia" w:hAnsi="Cambria Math"/>
            </w:rPr>
            <m:t>*</m:t>
          </w:ins>
        </m:r>
        <m:nary>
          <m:naryPr>
            <m:chr m:val="∑"/>
            <m:limLoc m:val="undOvr"/>
            <m:ctrlPr>
              <w:ins w:id="542" w:author="Justin Bracci" w:date="2023-05-11T17:39:00Z">
                <w:rPr>
                  <w:rFonts w:ascii="Cambria Math" w:eastAsiaTheme="minorEastAsia" w:hAnsi="Cambria Math"/>
                  <w:i/>
                </w:rPr>
              </w:ins>
            </m:ctrlPr>
          </m:naryPr>
          <m:sub>
            <m:r>
              <w:ins w:id="543" w:author="Justin Bracci" w:date="2023-05-11T17:39:00Z">
                <w:rPr>
                  <w:rFonts w:ascii="Cambria Math" w:eastAsiaTheme="minorEastAsia" w:hAnsi="Cambria Math"/>
                </w:rPr>
                <m:t>i=1</m:t>
              </w:ins>
            </m:r>
          </m:sub>
          <m:sup>
            <m:r>
              <w:ins w:id="544" w:author="Justin Bracci" w:date="2023-05-11T17:39:00Z">
                <w:rPr>
                  <w:rFonts w:ascii="Cambria Math" w:eastAsiaTheme="minorEastAsia" w:hAnsi="Cambria Math"/>
                </w:rPr>
                <m:t>n</m:t>
              </w:ins>
            </m:r>
          </m:sup>
          <m:e>
            <m:d>
              <m:dPr>
                <m:ctrlPr>
                  <w:ins w:id="545" w:author="Justin Bracci" w:date="2023-05-11T17:39:00Z">
                    <w:rPr>
                      <w:rFonts w:ascii="Cambria Math" w:eastAsiaTheme="minorEastAsia" w:hAnsi="Cambria Math"/>
                      <w:i/>
                    </w:rPr>
                  </w:ins>
                </m:ctrlPr>
              </m:dPr>
              <m:e>
                <m:sSub>
                  <m:sSubPr>
                    <m:ctrlPr>
                      <w:ins w:id="546" w:author="Justin Bracci" w:date="2023-05-11T17:40:00Z">
                        <w:rPr>
                          <w:rFonts w:ascii="Cambria Math" w:hAnsi="Cambria Math"/>
                          <w:i/>
                        </w:rPr>
                      </w:ins>
                    </m:ctrlPr>
                  </m:sSubPr>
                  <m:e>
                    <m:d>
                      <m:dPr>
                        <m:ctrlPr>
                          <w:ins w:id="547" w:author="Justin Bracci" w:date="2023-05-11T17:40:00Z">
                            <w:rPr>
                              <w:rFonts w:ascii="Cambria Math" w:hAnsi="Cambria Math"/>
                              <w:i/>
                            </w:rPr>
                          </w:ins>
                        </m:ctrlPr>
                      </m:dPr>
                      <m:e>
                        <m:sSub>
                          <m:sSubPr>
                            <m:ctrlPr>
                              <w:ins w:id="548" w:author="Justin Bracci" w:date="2023-05-11T17:40:00Z">
                                <w:rPr>
                                  <w:rFonts w:ascii="Cambria Math" w:hAnsi="Cambria Math"/>
                                  <w:i/>
                                </w:rPr>
                              </w:ins>
                            </m:ctrlPr>
                          </m:sSubPr>
                          <m:e>
                            <m:r>
                              <w:ins w:id="549" w:author="Justin Bracci" w:date="2023-05-11T17:40:00Z">
                                <w:rPr>
                                  <w:rFonts w:ascii="Cambria Math" w:hAnsi="Cambria Math"/>
                                </w:rPr>
                                <m:t>E</m:t>
                              </w:ins>
                            </m:r>
                          </m:e>
                          <m:sub>
                            <m:r>
                              <w:ins w:id="550" w:author="Justin Bracci" w:date="2023-05-11T17:41:00Z">
                                <w:rPr>
                                  <w:rFonts w:ascii="Cambria Math" w:hAnsi="Cambria Math"/>
                                </w:rPr>
                                <m:t>U</m:t>
                              </w:ins>
                            </m:r>
                          </m:sub>
                        </m:sSub>
                      </m:e>
                    </m:d>
                  </m:e>
                  <m:sub>
                    <m:r>
                      <w:ins w:id="551" w:author="Justin Bracci" w:date="2023-05-11T17:40:00Z">
                        <w:rPr>
                          <w:rFonts w:ascii="Cambria Math" w:hAnsi="Cambria Math"/>
                        </w:rPr>
                        <m:t>i</m:t>
                      </w:ins>
                    </m:r>
                  </m:sub>
                </m:sSub>
                <m:r>
                  <w:ins w:id="552" w:author="Justin Bracci" w:date="2023-05-11T17:39:00Z">
                    <w:rPr>
                      <w:rFonts w:ascii="Cambria Math" w:eastAsiaTheme="minorEastAsia" w:hAnsi="Cambria Math"/>
                    </w:rPr>
                    <m:t>+</m:t>
                  </w:ins>
                </m:r>
                <m:sSub>
                  <m:sSubPr>
                    <m:ctrlPr>
                      <w:ins w:id="553" w:author="Justin Bracci" w:date="2023-05-11T17:41:00Z">
                        <w:rPr>
                          <w:rFonts w:ascii="Cambria Math" w:hAnsi="Cambria Math"/>
                          <w:i/>
                        </w:rPr>
                      </w:ins>
                    </m:ctrlPr>
                  </m:sSubPr>
                  <m:e>
                    <m:d>
                      <m:dPr>
                        <m:ctrlPr>
                          <w:ins w:id="554" w:author="Justin Bracci" w:date="2023-05-11T17:41:00Z">
                            <w:rPr>
                              <w:rFonts w:ascii="Cambria Math" w:hAnsi="Cambria Math"/>
                              <w:i/>
                            </w:rPr>
                          </w:ins>
                        </m:ctrlPr>
                      </m:dPr>
                      <m:e>
                        <m:sSub>
                          <m:sSubPr>
                            <m:ctrlPr>
                              <w:ins w:id="555" w:author="Justin Bracci" w:date="2023-05-11T17:41:00Z">
                                <w:rPr>
                                  <w:rFonts w:ascii="Cambria Math" w:hAnsi="Cambria Math"/>
                                  <w:i/>
                                </w:rPr>
                              </w:ins>
                            </m:ctrlPr>
                          </m:sSubPr>
                          <m:e>
                            <m:r>
                              <w:ins w:id="556" w:author="Justin Bracci" w:date="2023-05-11T17:41:00Z">
                                <w:rPr>
                                  <w:rFonts w:ascii="Cambria Math" w:hAnsi="Cambria Math"/>
                                </w:rPr>
                                <m:t>E</m:t>
                              </w:ins>
                            </m:r>
                          </m:e>
                          <m:sub>
                            <m:r>
                              <w:ins w:id="557" w:author="Justin Bracci" w:date="2023-05-11T17:41:00Z">
                                <w:rPr>
                                  <w:rFonts w:ascii="Cambria Math" w:hAnsi="Cambria Math"/>
                                </w:rPr>
                                <m:t>N</m:t>
                              </w:ins>
                            </m:r>
                          </m:sub>
                        </m:sSub>
                      </m:e>
                    </m:d>
                  </m:e>
                  <m:sub>
                    <m:r>
                      <w:ins w:id="558" w:author="Justin Bracci" w:date="2023-05-11T17:41:00Z">
                        <w:rPr>
                          <w:rFonts w:ascii="Cambria Math" w:hAnsi="Cambria Math"/>
                        </w:rPr>
                        <m:t>i</m:t>
                      </w:ins>
                    </m:r>
                  </m:sub>
                </m:sSub>
                <m:ctrlPr>
                  <w:ins w:id="559" w:author="Justin Bracci" w:date="2023-05-11T17:39:00Z">
                    <w:rPr>
                      <w:rFonts w:ascii="Cambria Math" w:hAnsi="Cambria Math"/>
                      <w:i/>
                    </w:rPr>
                  </w:ins>
                </m:ctrlPr>
              </m:e>
            </m:d>
          </m:e>
        </m:nary>
      </m:oMath>
      <w:ins w:id="560" w:author="Justin Bracci" w:date="2023-06-28T21:13:00Z">
        <w:r w:rsidR="00707E46" w:rsidRPr="00707E46">
          <w:rPr>
            <w:rFonts w:eastAsiaTheme="minorEastAsia"/>
          </w:rPr>
          <w:t xml:space="preserve"> </w:t>
        </w:r>
        <w:r w:rsidR="00707E46">
          <w:rPr>
            <w:rFonts w:eastAsiaTheme="minorEastAsia"/>
          </w:rPr>
          <w:tab/>
        </w:r>
        <w:r w:rsidR="00707E46">
          <w:rPr>
            <w:rFonts w:eastAsiaTheme="minorEastAsia"/>
          </w:rPr>
          <w:tab/>
        </w:r>
        <w:r w:rsidR="00707E46">
          <w:rPr>
            <w:rFonts w:eastAsiaTheme="minorEastAsia"/>
          </w:rPr>
          <w:tab/>
          <w:t xml:space="preserve">      Eq. #13</w:t>
        </w:r>
      </w:ins>
    </w:p>
    <w:p w14:paraId="7F657F7C" w14:textId="77777777" w:rsidR="000B3D2F" w:rsidRDefault="000B3D2F">
      <w:pPr>
        <w:spacing w:before="240"/>
        <w:rPr>
          <w:ins w:id="561" w:author="Justin Bracci" w:date="2023-05-11T17:33:00Z"/>
          <w:rFonts w:eastAsiaTheme="minorEastAsia"/>
        </w:rPr>
        <w:pPrChange w:id="562" w:author="Justin Bracci" w:date="2023-05-11T17:33:00Z">
          <w:pPr/>
        </w:pPrChange>
      </w:pPr>
      <w:ins w:id="563" w:author="Justin Bracci" w:date="2023-05-11T17:33:00Z">
        <w:r>
          <w:rPr>
            <w:rFonts w:eastAsiaTheme="minorEastAsia"/>
          </w:rPr>
          <w:t>where:</w:t>
        </w:r>
      </w:ins>
    </w:p>
    <w:p w14:paraId="1213B3AE" w14:textId="07AD1A62" w:rsidR="00C3022A" w:rsidRDefault="00C3022A" w:rsidP="00C3022A">
      <w:pPr>
        <w:pStyle w:val="ListParagraph"/>
        <w:numPr>
          <w:ilvl w:val="0"/>
          <w:numId w:val="1"/>
        </w:numPr>
        <w:spacing w:after="0"/>
        <w:rPr>
          <w:ins w:id="564" w:author="Justin Bracci" w:date="2023-05-11T17:42:00Z"/>
          <w:rFonts w:eastAsiaTheme="minorEastAsia"/>
        </w:rPr>
      </w:pPr>
      <w:ins w:id="565" w:author="Justin Bracci" w:date="2023-05-11T17:42:00Z">
        <w:r w:rsidRPr="008B0A72">
          <w:rPr>
            <w:rFonts w:eastAsiaTheme="minorEastAsia" w:cs="Times New Roman"/>
            <w:i/>
            <w:iCs/>
            <w:rPrChange w:id="566" w:author="Justin Bracci" w:date="2023-06-30T13:50:00Z">
              <w:rPr>
                <w:rFonts w:eastAsiaTheme="minorEastAsia" w:cs="Times New Roman"/>
              </w:rPr>
            </w:rPrChange>
          </w:rPr>
          <w:t>G</w:t>
        </w:r>
        <w:r w:rsidRPr="008B0A72">
          <w:rPr>
            <w:rFonts w:eastAsiaTheme="minorEastAsia" w:cs="Times New Roman"/>
            <w:i/>
            <w:iCs/>
            <w:vertAlign w:val="subscript"/>
            <w:rPrChange w:id="567" w:author="Justin Bracci" w:date="2023-06-30T13:50:00Z">
              <w:rPr>
                <w:rFonts w:eastAsiaTheme="minorEastAsia" w:cs="Times New Roman"/>
                <w:vertAlign w:val="subscript"/>
              </w:rPr>
            </w:rPrChange>
          </w:rPr>
          <w:t>A</w:t>
        </w:r>
      </w:ins>
      <w:ins w:id="568" w:author="Justin Bracci" w:date="2023-05-11T17:33:00Z">
        <w:r w:rsidR="000B3D2F">
          <w:rPr>
            <w:rFonts w:eastAsiaTheme="minorEastAsia"/>
          </w:rPr>
          <w:t xml:space="preserve"> = </w:t>
        </w:r>
      </w:ins>
      <w:ins w:id="569" w:author="Justin Bracci" w:date="2023-05-11T17:43:00Z">
        <w:r w:rsidR="00BF4870">
          <w:rPr>
            <w:rFonts w:eastAsiaTheme="minorEastAsia"/>
          </w:rPr>
          <w:t xml:space="preserve">fraction of </w:t>
        </w:r>
      </w:ins>
      <w:ins w:id="570" w:author="Justin Bracci" w:date="2023-05-11T17:44:00Z">
        <w:r w:rsidR="009B0457">
          <w:rPr>
            <w:rFonts w:eastAsiaTheme="minorEastAsia"/>
          </w:rPr>
          <w:t>total electricity</w:t>
        </w:r>
        <w:r w:rsidR="00000D0E">
          <w:rPr>
            <w:rFonts w:eastAsiaTheme="minorEastAsia"/>
          </w:rPr>
          <w:t xml:space="preserve"> at hydrogen production facility that can be from the grid</w:t>
        </w:r>
      </w:ins>
      <w:ins w:id="571" w:author="Justin Bracci" w:date="2023-06-30T13:50:00Z">
        <w:r w:rsidR="00D42059">
          <w:rPr>
            <w:rFonts w:eastAsiaTheme="minorEastAsia"/>
          </w:rPr>
          <w:t xml:space="preserve">. This is </w:t>
        </w:r>
        <w:r w:rsidR="00393981">
          <w:rPr>
            <w:rFonts w:eastAsiaTheme="minorEastAsia"/>
          </w:rPr>
          <w:t>set to 1 in</w:t>
        </w:r>
      </w:ins>
      <w:ins w:id="572" w:author="Justin Bracci" w:date="2023-06-30T13:51:00Z">
        <w:r w:rsidR="00393981">
          <w:rPr>
            <w:rFonts w:eastAsiaTheme="minorEastAsia"/>
          </w:rPr>
          <w:t xml:space="preserve"> the </w:t>
        </w:r>
      </w:ins>
      <w:ins w:id="573" w:author="Justin Bracci" w:date="2023-06-30T13:56:00Z">
        <w:r w:rsidR="00DA13C0">
          <w:rPr>
            <w:rFonts w:eastAsiaTheme="minorEastAsia"/>
          </w:rPr>
          <w:t xml:space="preserve">hourly </w:t>
        </w:r>
      </w:ins>
      <w:ins w:id="574" w:author="Justin Bracci" w:date="2023-06-30T13:51:00Z">
        <w:r w:rsidR="00393981">
          <w:rPr>
            <w:rFonts w:eastAsiaTheme="minorEastAsia"/>
            <w:i/>
            <w:iCs/>
          </w:rPr>
          <w:t>PV/Storage/Grid*</w:t>
        </w:r>
        <w:r w:rsidR="00EE642C">
          <w:rPr>
            <w:rFonts w:eastAsiaTheme="minorEastAsia"/>
            <w:i/>
            <w:iCs/>
          </w:rPr>
          <w:t xml:space="preserve"> </w:t>
        </w:r>
      </w:ins>
      <w:ins w:id="575" w:author="Justin Bracci" w:date="2023-06-30T13:52:00Z">
        <w:r w:rsidR="00EE642C">
          <w:rPr>
            <w:rFonts w:eastAsiaTheme="minorEastAsia"/>
          </w:rPr>
          <w:t>pathway</w:t>
        </w:r>
      </w:ins>
      <w:ins w:id="576" w:author="Justin Bracci" w:date="2023-06-30T13:51:00Z">
        <w:r w:rsidR="00393981">
          <w:rPr>
            <w:rFonts w:eastAsiaTheme="minorEastAsia"/>
          </w:rPr>
          <w:t xml:space="preserve"> </w:t>
        </w:r>
        <w:r w:rsidR="00EE642C">
          <w:rPr>
            <w:rFonts w:eastAsiaTheme="minorEastAsia"/>
          </w:rPr>
          <w:t>and set to 0.1 in the</w:t>
        </w:r>
      </w:ins>
      <w:ins w:id="577" w:author="Justin Bracci" w:date="2023-06-30T13:56:00Z">
        <w:r w:rsidR="00DA13C0">
          <w:rPr>
            <w:rFonts w:eastAsiaTheme="minorEastAsia"/>
          </w:rPr>
          <w:t xml:space="preserve"> hourly</w:t>
        </w:r>
      </w:ins>
      <w:ins w:id="578" w:author="Justin Bracci" w:date="2023-06-30T13:51:00Z">
        <w:r w:rsidR="00EE642C">
          <w:rPr>
            <w:rFonts w:eastAsiaTheme="minorEastAsia"/>
          </w:rPr>
          <w:t xml:space="preserve"> </w:t>
        </w:r>
        <w:r w:rsidR="00EE642C">
          <w:rPr>
            <w:rFonts w:eastAsiaTheme="minorEastAsia"/>
            <w:i/>
            <w:iCs/>
          </w:rPr>
          <w:t>PV/Storage/Grid</w:t>
        </w:r>
      </w:ins>
      <w:ins w:id="579" w:author="Justin Bracci" w:date="2023-06-30T13:52:00Z">
        <w:r w:rsidR="00EE642C">
          <w:rPr>
            <w:rFonts w:eastAsiaTheme="minorEastAsia"/>
            <w:i/>
            <w:iCs/>
          </w:rPr>
          <w:t>*</w:t>
        </w:r>
      </w:ins>
      <w:ins w:id="580" w:author="Justin Bracci" w:date="2023-06-30T13:51:00Z">
        <w:r w:rsidR="00EE642C">
          <w:rPr>
            <w:rFonts w:eastAsiaTheme="minorEastAsia"/>
            <w:i/>
            <w:iCs/>
          </w:rPr>
          <w:t>*</w:t>
        </w:r>
      </w:ins>
      <w:ins w:id="581" w:author="Justin Bracci" w:date="2023-06-30T13:52:00Z">
        <w:r w:rsidR="00EE642C">
          <w:rPr>
            <w:rFonts w:eastAsiaTheme="minorEastAsia"/>
          </w:rPr>
          <w:t xml:space="preserve"> pathway.</w:t>
        </w:r>
      </w:ins>
    </w:p>
    <w:p w14:paraId="00628ECF" w14:textId="77777777" w:rsidR="00C3022A" w:rsidRPr="00C3022A" w:rsidRDefault="00C3022A" w:rsidP="00C3022A">
      <w:pPr>
        <w:spacing w:after="0"/>
        <w:rPr>
          <w:ins w:id="582" w:author="Justin Bracci" w:date="2023-05-11T17:33:00Z"/>
          <w:rFonts w:eastAsiaTheme="minorEastAsia"/>
          <w:rPrChange w:id="583" w:author="Justin Bracci" w:date="2023-05-11T17:42:00Z">
            <w:rPr>
              <w:ins w:id="584" w:author="Justin Bracci" w:date="2023-05-11T17:33:00Z"/>
            </w:rPr>
          </w:rPrChange>
        </w:rPr>
      </w:pPr>
    </w:p>
    <w:p w14:paraId="7C000B5E" w14:textId="75903C49" w:rsidR="00063F53" w:rsidRPr="00435E99" w:rsidRDefault="00063F53">
      <w:pPr>
        <w:spacing w:after="0"/>
        <w:rPr>
          <w:rFonts w:eastAsiaTheme="minorEastAsia"/>
        </w:rPr>
        <w:pPrChange w:id="585" w:author="Justin Bracci" w:date="2023-05-11T17:33:00Z">
          <w:pPr>
            <w:spacing w:before="240" w:after="0"/>
          </w:pPr>
        </w:pPrChange>
      </w:pPr>
      <w:r>
        <w:rPr>
          <w:rFonts w:eastAsiaTheme="minorEastAsia"/>
        </w:rPr>
        <w:t>Energy Storage Balance:</w:t>
      </w:r>
    </w:p>
    <w:p w14:paraId="601467C8" w14:textId="6D7618FF" w:rsidR="002C5AB0" w:rsidRPr="00FA6CCC" w:rsidRDefault="0002648F">
      <w:pPr>
        <w:spacing w:before="240" w:after="0"/>
        <w:jc w:val="right"/>
        <w:rPr>
          <w:rFonts w:eastAsiaTheme="minorEastAsia"/>
        </w:rPr>
        <w:pPrChange w:id="586" w:author="Justin Bracci" w:date="2023-06-28T21:13:00Z">
          <w:pPr>
            <w:spacing w:before="240" w:after="0"/>
          </w:pPr>
        </w:pPrChange>
      </w:pPr>
      <m:oMath>
        <m:sSub>
          <m:sSubPr>
            <m:ctrlPr>
              <w:rPr>
                <w:rFonts w:ascii="Cambria Math" w:hAnsi="Cambria Math"/>
                <w:i/>
              </w:rPr>
            </m:ctrlPr>
          </m:sSubPr>
          <m:e>
            <m:r>
              <w:rPr>
                <w:rFonts w:ascii="Cambria Math" w:hAnsi="Cambria Math"/>
              </w:rPr>
              <m:t xml:space="preserve">∀i∈i=1…n:  </m:t>
            </m:r>
            <m:d>
              <m:dPr>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IS</m:t>
                    </m:r>
                  </m:sub>
                </m:sSub>
              </m:e>
            </m:d>
          </m:e>
          <m:sub>
            <m:r>
              <w:rPr>
                <w:rFonts w:ascii="Cambria Math" w:hAnsi="Cambria Math"/>
              </w:rPr>
              <m:t>i+1</m:t>
            </m:r>
          </m:sub>
        </m:sSub>
        <m:r>
          <w:rPr>
            <w:rFonts w:ascii="Cambria Math" w:hAnsi="Cambria Math"/>
          </w:rPr>
          <m:t xml:space="preserve">- </m:t>
        </m:r>
        <m:sSub>
          <m:sSubPr>
            <m:ctrlPr>
              <w:rPr>
                <w:rFonts w:ascii="Cambria Math" w:hAnsi="Cambria Math"/>
                <w:i/>
              </w:rPr>
            </m:ctrlPr>
          </m:sSubPr>
          <m:e>
            <m:d>
              <m:dPr>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IS</m:t>
                    </m:r>
                  </m:sub>
                </m:sSub>
              </m:e>
            </m:d>
          </m:e>
          <m:sub>
            <m:r>
              <w:rPr>
                <w:rFonts w:ascii="Cambria Math" w:hAnsi="Cambria Math"/>
              </w:rPr>
              <m:t>i</m:t>
            </m:r>
          </m:sub>
        </m:sSub>
        <m:r>
          <w:rPr>
            <w:rFonts w:ascii="Cambria Math" w:hAnsi="Cambria Math"/>
          </w:rPr>
          <m:t xml:space="preserve">= </m:t>
        </m:r>
        <m:sSub>
          <m:sSubPr>
            <m:ctrlPr>
              <w:rPr>
                <w:rFonts w:ascii="Cambria Math" w:hAnsi="Cambria Math"/>
                <w:i/>
              </w:rPr>
            </m:ctrlPr>
          </m:sSubPr>
          <m:e>
            <m:sSub>
              <m:sSubPr>
                <m:ctrlPr>
                  <w:rPr>
                    <w:rFonts w:ascii="Cambria Math" w:hAnsi="Cambria Math"/>
                    <w:i/>
                  </w:rPr>
                </m:ctrlPr>
              </m:sSubPr>
              <m:e>
                <m:r>
                  <w:rPr>
                    <w:rFonts w:ascii="Cambria Math" w:hAnsi="Cambria Math"/>
                  </w:rPr>
                  <m:t>η</m:t>
                </m:r>
              </m:e>
              <m:sub>
                <m:r>
                  <w:rPr>
                    <w:rFonts w:ascii="Cambria Math" w:hAnsi="Cambria Math"/>
                  </w:rPr>
                  <m:t>T</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S</m:t>
                    </m:r>
                  </m:sub>
                </m:sSub>
              </m:e>
            </m:d>
          </m:e>
          <m:sub>
            <m:r>
              <w:rPr>
                <w:rFonts w:ascii="Cambria Math" w:hAnsi="Cambria Math"/>
              </w:rPr>
              <m:t>i</m:t>
            </m:r>
          </m:sub>
        </m:sSub>
        <m:r>
          <w:rPr>
            <w:rFonts w:ascii="Cambria Math" w:hAnsi="Cambria Math"/>
          </w:rPr>
          <m:t xml:space="preserve">- </m:t>
        </m:r>
        <m:sSub>
          <m:sSubPr>
            <m:ctrlPr>
              <w:rPr>
                <w:rFonts w:ascii="Cambria Math" w:hAnsi="Cambria Math"/>
                <w:i/>
              </w:rPr>
            </m:ctrlPr>
          </m:sSubPr>
          <m:e>
            <m:d>
              <m:dPr>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T</m:t>
                    </m:r>
                  </m:sub>
                </m:sSub>
              </m:e>
            </m:d>
          </m:e>
          <m:sub>
            <m:r>
              <w:rPr>
                <w:rFonts w:ascii="Cambria Math" w:hAnsi="Cambria Math"/>
              </w:rPr>
              <m:t>i</m:t>
            </m:r>
          </m:sub>
        </m:sSub>
      </m:oMath>
      <w:ins w:id="587" w:author="Justin Bracci" w:date="2023-06-28T21:13:00Z">
        <w:r w:rsidR="00707E46" w:rsidRPr="00707E46">
          <w:rPr>
            <w:rFonts w:eastAsiaTheme="minorEastAsia"/>
          </w:rPr>
          <w:t xml:space="preserve"> </w:t>
        </w:r>
        <w:r w:rsidR="002D6847">
          <w:rPr>
            <w:rFonts w:eastAsiaTheme="minorEastAsia"/>
          </w:rPr>
          <w:tab/>
        </w:r>
        <w:r w:rsidR="002D6847">
          <w:rPr>
            <w:rFonts w:eastAsiaTheme="minorEastAsia"/>
          </w:rPr>
          <w:tab/>
        </w:r>
        <w:r w:rsidR="00707E46">
          <w:rPr>
            <w:rFonts w:eastAsiaTheme="minorEastAsia"/>
          </w:rPr>
          <w:t>Eq. #</w:t>
        </w:r>
        <w:r w:rsidR="002D6847">
          <w:rPr>
            <w:rFonts w:eastAsiaTheme="minorEastAsia"/>
          </w:rPr>
          <w:t>14</w:t>
        </w:r>
      </w:ins>
    </w:p>
    <w:p w14:paraId="6FC401C5" w14:textId="4D84DC2D" w:rsidR="00FA6CCC" w:rsidRDefault="00FA6CCC" w:rsidP="00C8506D">
      <w:pPr>
        <w:spacing w:after="0"/>
        <w:rPr>
          <w:rFonts w:eastAsiaTheme="minorEastAsia"/>
        </w:rPr>
      </w:pPr>
    </w:p>
    <w:p w14:paraId="7CFF7CB1" w14:textId="649EE33F" w:rsidR="00FA6CCC" w:rsidRPr="008878C6" w:rsidRDefault="0002648F">
      <w:pPr>
        <w:spacing w:after="0"/>
        <w:jc w:val="right"/>
        <w:rPr>
          <w:rFonts w:eastAsiaTheme="minorEastAsia"/>
        </w:rPr>
        <w:pPrChange w:id="588" w:author="Justin Bracci" w:date="2023-06-28T21:13:00Z">
          <w:pPr>
            <w:spacing w:after="0"/>
          </w:pPr>
        </w:pPrChange>
      </w:pPr>
      <m:oMath>
        <m:sSub>
          <m:sSubPr>
            <m:ctrlPr>
              <w:rPr>
                <w:rFonts w:ascii="Cambria Math" w:hAnsi="Cambria Math"/>
                <w:i/>
              </w:rPr>
            </m:ctrlPr>
          </m:sSubPr>
          <m:e>
            <m:r>
              <w:rPr>
                <w:rFonts w:ascii="Cambria Math" w:hAnsi="Cambria Math"/>
              </w:rPr>
              <m:t xml:space="preserve">∀i∈i=1…n:  </m:t>
            </m:r>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IS</m:t>
                    </m:r>
                  </m:sub>
                </m:sSub>
              </m:e>
            </m:d>
          </m:e>
          <m:sub>
            <m:r>
              <w:rPr>
                <w:rFonts w:ascii="Cambria Math" w:hAnsi="Cambria Math"/>
              </w:rPr>
              <m:t>i+1</m:t>
            </m:r>
          </m:sub>
        </m:sSub>
        <m:r>
          <w:rPr>
            <w:rFonts w:ascii="Cambria Math" w:hAnsi="Cambria Math"/>
          </w:rPr>
          <m:t xml:space="preserve">- </m:t>
        </m:r>
        <m:sSub>
          <m:sSubPr>
            <m:ctrlPr>
              <w:rPr>
                <w:rFonts w:ascii="Cambria Math" w:hAnsi="Cambria Math"/>
                <w:i/>
              </w:rPr>
            </m:ctrlPr>
          </m:sSubPr>
          <m:e>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IS</m:t>
                    </m:r>
                  </m:sub>
                </m:sSub>
              </m:e>
            </m:d>
          </m:e>
          <m:sub>
            <m:r>
              <w:rPr>
                <w:rFonts w:ascii="Cambria Math" w:hAnsi="Cambria Math"/>
              </w:rPr>
              <m:t>i</m:t>
            </m:r>
          </m:sub>
        </m:sSub>
        <m:r>
          <w:rPr>
            <w:rFonts w:ascii="Cambria Math" w:hAnsi="Cambria Math"/>
          </w:rPr>
          <m:t xml:space="preserve">= </m:t>
        </m:r>
        <m:sSub>
          <m:sSubPr>
            <m:ctrlPr>
              <w:rPr>
                <w:rFonts w:ascii="Cambria Math" w:hAnsi="Cambria Math"/>
                <w:i/>
              </w:rPr>
            </m:ctrlPr>
          </m:sSubPr>
          <m:e>
            <m:sSub>
              <m:sSubPr>
                <m:ctrlPr>
                  <w:rPr>
                    <w:rFonts w:ascii="Cambria Math" w:hAnsi="Cambria Math"/>
                    <w:i/>
                  </w:rPr>
                </m:ctrlPr>
              </m:sSubPr>
              <m:e>
                <m:r>
                  <w:rPr>
                    <w:rFonts w:ascii="Cambria Math" w:hAnsi="Cambria Math"/>
                  </w:rPr>
                  <m:t>η</m:t>
                </m:r>
              </m:e>
              <m:sub>
                <m:r>
                  <w:rPr>
                    <w:rFonts w:ascii="Cambria Math" w:hAnsi="Cambria Math"/>
                  </w:rPr>
                  <m:t>B</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S</m:t>
                    </m:r>
                  </m:sub>
                </m:sSub>
              </m:e>
            </m:d>
          </m:e>
          <m:sub>
            <m:r>
              <w:rPr>
                <w:rFonts w:ascii="Cambria Math" w:hAnsi="Cambria Math"/>
              </w:rPr>
              <m:t>i</m:t>
            </m:r>
          </m:sub>
        </m:sSub>
        <m:r>
          <w:rPr>
            <w:rFonts w:ascii="Cambria Math" w:hAnsi="Cambria Math"/>
          </w:rPr>
          <m:t xml:space="preserve">- </m:t>
        </m:r>
        <m:sSub>
          <m:sSubPr>
            <m:ctrlPr>
              <w:rPr>
                <w:rFonts w:ascii="Cambria Math" w:hAnsi="Cambria Math"/>
                <w:i/>
              </w:rPr>
            </m:ctrlPr>
          </m:sSubPr>
          <m:e>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T</m:t>
                    </m:r>
                  </m:sub>
                </m:sSub>
              </m:e>
            </m:d>
          </m:e>
          <m:sub>
            <m:r>
              <w:rPr>
                <w:rFonts w:ascii="Cambria Math" w:hAnsi="Cambria Math"/>
              </w:rPr>
              <m:t>i</m:t>
            </m:r>
          </m:sub>
        </m:sSub>
      </m:oMath>
      <w:ins w:id="589" w:author="Justin Bracci" w:date="2023-06-28T21:13:00Z">
        <w:r w:rsidR="00707E46" w:rsidRPr="00707E46">
          <w:rPr>
            <w:rFonts w:eastAsiaTheme="minorEastAsia"/>
          </w:rPr>
          <w:t xml:space="preserve"> </w:t>
        </w:r>
      </w:ins>
      <w:ins w:id="590" w:author="Justin Bracci" w:date="2023-06-28T21:14:00Z">
        <w:r w:rsidR="002D6847">
          <w:rPr>
            <w:rFonts w:eastAsiaTheme="minorEastAsia"/>
          </w:rPr>
          <w:tab/>
        </w:r>
        <w:r w:rsidR="002D6847">
          <w:rPr>
            <w:rFonts w:eastAsiaTheme="minorEastAsia"/>
          </w:rPr>
          <w:tab/>
        </w:r>
      </w:ins>
      <w:ins w:id="591" w:author="Justin Bracci" w:date="2023-06-28T21:13:00Z">
        <w:r w:rsidR="00707E46">
          <w:rPr>
            <w:rFonts w:eastAsiaTheme="minorEastAsia"/>
          </w:rPr>
          <w:t>Eq. #</w:t>
        </w:r>
        <w:r w:rsidR="002D6847">
          <w:rPr>
            <w:rFonts w:eastAsiaTheme="minorEastAsia"/>
          </w:rPr>
          <w:t>15</w:t>
        </w:r>
      </w:ins>
    </w:p>
    <w:p w14:paraId="19D5BBEF" w14:textId="77777777" w:rsidR="008878C6" w:rsidRPr="008878C6" w:rsidRDefault="008878C6" w:rsidP="00C8506D">
      <w:pPr>
        <w:spacing w:after="0"/>
        <w:rPr>
          <w:rFonts w:eastAsiaTheme="minorEastAsia"/>
        </w:rPr>
      </w:pPr>
    </w:p>
    <w:p w14:paraId="47EFE57D" w14:textId="28AAE972" w:rsidR="008878C6" w:rsidRDefault="008878C6" w:rsidP="008878C6">
      <w:pPr>
        <w:rPr>
          <w:rFonts w:eastAsiaTheme="minorEastAsia"/>
        </w:rPr>
      </w:pPr>
      <w:r>
        <w:rPr>
          <w:rFonts w:eastAsiaTheme="minorEastAsia"/>
        </w:rPr>
        <w:t>where:</w:t>
      </w:r>
    </w:p>
    <w:p w14:paraId="52A4502D" w14:textId="792CEE08" w:rsidR="008878C6" w:rsidRDefault="00763825" w:rsidP="008878C6">
      <w:pPr>
        <w:pStyle w:val="ListParagraph"/>
        <w:numPr>
          <w:ilvl w:val="0"/>
          <w:numId w:val="1"/>
        </w:numPr>
        <w:spacing w:after="0"/>
        <w:rPr>
          <w:rFonts w:eastAsiaTheme="minorEastAsia"/>
        </w:rPr>
      </w:pPr>
      <w:r w:rsidRPr="000801C2">
        <w:rPr>
          <w:rFonts w:eastAsiaTheme="minorEastAsia" w:cs="Times New Roman"/>
          <w:i/>
          <w:iCs/>
          <w:rPrChange w:id="592" w:author="Justin Bracci" w:date="2023-06-30T13:52:00Z">
            <w:rPr>
              <w:rFonts w:eastAsiaTheme="minorEastAsia" w:cs="Times New Roman"/>
            </w:rPr>
          </w:rPrChange>
        </w:rPr>
        <w:t>η</w:t>
      </w:r>
      <w:r w:rsidRPr="000801C2">
        <w:rPr>
          <w:rFonts w:eastAsiaTheme="minorEastAsia"/>
          <w:i/>
          <w:iCs/>
          <w:vertAlign w:val="subscript"/>
          <w:rPrChange w:id="593" w:author="Justin Bracci" w:date="2023-06-30T13:52:00Z">
            <w:rPr>
              <w:rFonts w:eastAsiaTheme="minorEastAsia"/>
              <w:vertAlign w:val="subscript"/>
            </w:rPr>
          </w:rPrChange>
        </w:rPr>
        <w:t>B</w:t>
      </w:r>
      <w:r>
        <w:rPr>
          <w:rFonts w:eastAsiaTheme="minorEastAsia"/>
        </w:rPr>
        <w:t xml:space="preserve"> = battery storage efficiency</w:t>
      </w:r>
    </w:p>
    <w:p w14:paraId="4BB4A61C" w14:textId="021B7964" w:rsidR="00073A53" w:rsidRPr="0053731D" w:rsidRDefault="00073A53" w:rsidP="0053731D">
      <w:pPr>
        <w:pStyle w:val="ListParagraph"/>
        <w:numPr>
          <w:ilvl w:val="0"/>
          <w:numId w:val="1"/>
        </w:numPr>
        <w:spacing w:after="0"/>
        <w:rPr>
          <w:rFonts w:eastAsiaTheme="minorEastAsia"/>
        </w:rPr>
      </w:pPr>
      <w:r w:rsidRPr="000801C2">
        <w:rPr>
          <w:rFonts w:eastAsiaTheme="minorEastAsia" w:cs="Times New Roman"/>
          <w:i/>
          <w:iCs/>
          <w:rPrChange w:id="594" w:author="Justin Bracci" w:date="2023-06-30T13:52:00Z">
            <w:rPr>
              <w:rFonts w:eastAsiaTheme="minorEastAsia" w:cs="Times New Roman"/>
            </w:rPr>
          </w:rPrChange>
        </w:rPr>
        <w:t>η</w:t>
      </w:r>
      <w:r w:rsidRPr="000801C2">
        <w:rPr>
          <w:rFonts w:eastAsiaTheme="minorEastAsia"/>
          <w:i/>
          <w:iCs/>
          <w:vertAlign w:val="subscript"/>
          <w:rPrChange w:id="595" w:author="Justin Bracci" w:date="2023-06-30T13:52:00Z">
            <w:rPr>
              <w:rFonts w:eastAsiaTheme="minorEastAsia"/>
              <w:vertAlign w:val="subscript"/>
            </w:rPr>
          </w:rPrChange>
        </w:rPr>
        <w:t>T</w:t>
      </w:r>
      <w:r>
        <w:rPr>
          <w:rFonts w:eastAsiaTheme="minorEastAsia"/>
        </w:rPr>
        <w:t xml:space="preserve"> = hydrogen tank storage efficiency</w:t>
      </w:r>
    </w:p>
    <w:p w14:paraId="299EE290" w14:textId="4F666742" w:rsidR="00AF1A00" w:rsidRDefault="00AF1A00" w:rsidP="00C8506D">
      <w:pPr>
        <w:spacing w:after="0"/>
        <w:rPr>
          <w:rFonts w:eastAsiaTheme="minorEastAsia"/>
        </w:rPr>
      </w:pPr>
    </w:p>
    <w:p w14:paraId="6D68A705" w14:textId="3645F129" w:rsidR="00AF1A00" w:rsidRPr="00522F39" w:rsidRDefault="0002648F">
      <w:pPr>
        <w:spacing w:after="0"/>
        <w:jc w:val="right"/>
        <w:rPr>
          <w:rFonts w:eastAsiaTheme="minorEastAsia"/>
        </w:rPr>
        <w:pPrChange w:id="596" w:author="Justin Bracci" w:date="2023-06-28T21:14:00Z">
          <w:pPr>
            <w:spacing w:after="0"/>
          </w:pPr>
        </w:pPrChange>
      </w:pPr>
      <m:oMath>
        <m:sSub>
          <m:sSubPr>
            <m:ctrlPr>
              <w:rPr>
                <w:rFonts w:ascii="Cambria Math" w:hAnsi="Cambria Math"/>
                <w:i/>
              </w:rPr>
            </m:ctrlPr>
          </m:sSubPr>
          <m:e>
            <m:d>
              <m:dPr>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IS</m:t>
                    </m:r>
                  </m:sub>
                </m:sSub>
              </m:e>
            </m:d>
          </m:e>
          <m:sub>
            <m:r>
              <w:rPr>
                <w:rFonts w:ascii="Cambria Math" w:hAnsi="Cambria Math"/>
              </w:rPr>
              <m:t>1</m:t>
            </m:r>
          </m:sub>
        </m:sSub>
        <m:r>
          <w:rPr>
            <w:rFonts w:ascii="Cambria Math" w:hAnsi="Cambria Math"/>
          </w:rPr>
          <m:t xml:space="preserve"> = </m:t>
        </m:r>
        <m:sSub>
          <m:sSubPr>
            <m:ctrlPr>
              <w:rPr>
                <w:rFonts w:ascii="Cambria Math" w:hAnsi="Cambria Math"/>
                <w:i/>
              </w:rPr>
            </m:ctrlPr>
          </m:sSubPr>
          <m:e>
            <m:d>
              <m:dPr>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IS</m:t>
                    </m:r>
                  </m:sub>
                </m:sSub>
              </m:e>
            </m:d>
          </m:e>
          <m:sub>
            <m:r>
              <w:rPr>
                <w:rFonts w:ascii="Cambria Math" w:hAnsi="Cambria Math"/>
              </w:rPr>
              <m:t>n</m:t>
            </m:r>
          </m:sub>
        </m:sSub>
      </m:oMath>
      <w:ins w:id="597" w:author="Justin Bracci" w:date="2023-06-28T21:14:00Z">
        <w:r w:rsidR="002D6847" w:rsidRPr="002D6847">
          <w:rPr>
            <w:rFonts w:eastAsiaTheme="minorEastAsia"/>
          </w:rPr>
          <w:t xml:space="preserve"> </w:t>
        </w:r>
        <w:r w:rsidR="00D644A7">
          <w:rPr>
            <w:rFonts w:eastAsiaTheme="minorEastAsia"/>
          </w:rPr>
          <w:tab/>
        </w:r>
        <w:r w:rsidR="00D644A7">
          <w:rPr>
            <w:rFonts w:eastAsiaTheme="minorEastAsia"/>
          </w:rPr>
          <w:tab/>
        </w:r>
        <w:r w:rsidR="00D644A7">
          <w:rPr>
            <w:rFonts w:eastAsiaTheme="minorEastAsia"/>
          </w:rPr>
          <w:tab/>
        </w:r>
        <w:r w:rsidR="00D644A7">
          <w:rPr>
            <w:rFonts w:eastAsiaTheme="minorEastAsia"/>
          </w:rPr>
          <w:tab/>
        </w:r>
        <w:r w:rsidR="00D644A7">
          <w:rPr>
            <w:rFonts w:eastAsiaTheme="minorEastAsia"/>
          </w:rPr>
          <w:tab/>
        </w:r>
        <w:r w:rsidR="002D6847">
          <w:rPr>
            <w:rFonts w:eastAsiaTheme="minorEastAsia"/>
          </w:rPr>
          <w:t>Eq. #</w:t>
        </w:r>
        <w:r w:rsidR="00D644A7">
          <w:rPr>
            <w:rFonts w:eastAsiaTheme="minorEastAsia"/>
          </w:rPr>
          <w:t>16</w:t>
        </w:r>
      </w:ins>
    </w:p>
    <w:p w14:paraId="5881E795" w14:textId="0A9E299C" w:rsidR="00522F39" w:rsidRDefault="00522F39" w:rsidP="00C8506D">
      <w:pPr>
        <w:spacing w:after="0"/>
        <w:rPr>
          <w:rFonts w:eastAsiaTheme="minorEastAsia"/>
        </w:rPr>
      </w:pPr>
    </w:p>
    <w:p w14:paraId="01EF8B9F" w14:textId="05DE9E74" w:rsidR="00522F39" w:rsidRPr="007E3764" w:rsidRDefault="0002648F">
      <w:pPr>
        <w:spacing w:after="0"/>
        <w:jc w:val="right"/>
        <w:rPr>
          <w:rFonts w:eastAsiaTheme="minorEastAsia"/>
        </w:rPr>
        <w:pPrChange w:id="598" w:author="Justin Bracci" w:date="2023-06-28T21:14:00Z">
          <w:pPr>
            <w:spacing w:after="0"/>
          </w:pPr>
        </w:pPrChange>
      </w:pPr>
      <m:oMath>
        <m:sSub>
          <m:sSubPr>
            <m:ctrlPr>
              <w:rPr>
                <w:rFonts w:ascii="Cambria Math" w:hAnsi="Cambria Math"/>
                <w:i/>
              </w:rPr>
            </m:ctrlPr>
          </m:sSubPr>
          <m:e>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IS</m:t>
                    </m:r>
                  </m:sub>
                </m:sSub>
              </m:e>
            </m:d>
          </m:e>
          <m:sub>
            <m:r>
              <w:rPr>
                <w:rFonts w:ascii="Cambria Math" w:hAnsi="Cambria Math"/>
              </w:rPr>
              <m:t>1</m:t>
            </m:r>
          </m:sub>
        </m:sSub>
        <m:r>
          <w:rPr>
            <w:rFonts w:ascii="Cambria Math" w:hAnsi="Cambria Math"/>
          </w:rPr>
          <m:t xml:space="preserve"> = </m:t>
        </m:r>
        <m:sSub>
          <m:sSubPr>
            <m:ctrlPr>
              <w:rPr>
                <w:rFonts w:ascii="Cambria Math" w:hAnsi="Cambria Math"/>
                <w:i/>
              </w:rPr>
            </m:ctrlPr>
          </m:sSubPr>
          <m:e>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IS</m:t>
                    </m:r>
                  </m:sub>
                </m:sSub>
              </m:e>
            </m:d>
          </m:e>
          <m:sub>
            <m:r>
              <w:rPr>
                <w:rFonts w:ascii="Cambria Math" w:hAnsi="Cambria Math"/>
              </w:rPr>
              <m:t>n</m:t>
            </m:r>
          </m:sub>
        </m:sSub>
      </m:oMath>
      <w:ins w:id="599" w:author="Justin Bracci" w:date="2023-06-28T21:14:00Z">
        <w:r w:rsidR="002D6847" w:rsidRPr="002D6847">
          <w:rPr>
            <w:rFonts w:eastAsiaTheme="minorEastAsia"/>
          </w:rPr>
          <w:t xml:space="preserve"> </w:t>
        </w:r>
        <w:r w:rsidR="00D644A7">
          <w:rPr>
            <w:rFonts w:eastAsiaTheme="minorEastAsia"/>
          </w:rPr>
          <w:tab/>
        </w:r>
        <w:r w:rsidR="00D644A7">
          <w:rPr>
            <w:rFonts w:eastAsiaTheme="minorEastAsia"/>
          </w:rPr>
          <w:tab/>
        </w:r>
        <w:r w:rsidR="00D644A7">
          <w:rPr>
            <w:rFonts w:eastAsiaTheme="minorEastAsia"/>
          </w:rPr>
          <w:tab/>
        </w:r>
        <w:r w:rsidR="00D644A7">
          <w:rPr>
            <w:rFonts w:eastAsiaTheme="minorEastAsia"/>
          </w:rPr>
          <w:tab/>
        </w:r>
        <w:r w:rsidR="00D644A7">
          <w:rPr>
            <w:rFonts w:eastAsiaTheme="minorEastAsia"/>
          </w:rPr>
          <w:tab/>
        </w:r>
        <w:r w:rsidR="002D6847">
          <w:rPr>
            <w:rFonts w:eastAsiaTheme="minorEastAsia"/>
          </w:rPr>
          <w:t>Eq. #</w:t>
        </w:r>
        <w:r w:rsidR="00D644A7">
          <w:rPr>
            <w:rFonts w:eastAsiaTheme="minorEastAsia"/>
          </w:rPr>
          <w:t>17</w:t>
        </w:r>
      </w:ins>
    </w:p>
    <w:p w14:paraId="70AEEE0E" w14:textId="34385D31" w:rsidR="00522F39" w:rsidRDefault="00E4739F" w:rsidP="00E4739F">
      <w:pPr>
        <w:spacing w:before="240" w:after="0"/>
        <w:rPr>
          <w:rFonts w:eastAsiaTheme="minorEastAsia"/>
        </w:rPr>
      </w:pPr>
      <w:r>
        <w:rPr>
          <w:rFonts w:eastAsiaTheme="minorEastAsia"/>
        </w:rPr>
        <w:t>Energy Storage Capacity Constraints:</w:t>
      </w:r>
    </w:p>
    <w:p w14:paraId="76461A5B" w14:textId="77777777" w:rsidR="0050053F" w:rsidRPr="007E3764" w:rsidRDefault="0050053F" w:rsidP="00C8506D">
      <w:pPr>
        <w:spacing w:after="0"/>
        <w:rPr>
          <w:rFonts w:eastAsiaTheme="minorEastAsia"/>
        </w:rPr>
      </w:pPr>
    </w:p>
    <w:p w14:paraId="19F9673D" w14:textId="005D0D75" w:rsidR="00790344" w:rsidRPr="00A212D1" w:rsidRDefault="0002648F">
      <w:pPr>
        <w:spacing w:after="0"/>
        <w:jc w:val="right"/>
        <w:rPr>
          <w:rFonts w:eastAsiaTheme="minorEastAsia"/>
        </w:rPr>
        <w:pPrChange w:id="600" w:author="Justin Bracci" w:date="2023-06-28T21:15:00Z">
          <w:pPr>
            <w:spacing w:after="0"/>
          </w:pPr>
        </w:pPrChange>
      </w:pPr>
      <m:oMath>
        <m:sSub>
          <m:sSubPr>
            <m:ctrlPr>
              <w:rPr>
                <w:rFonts w:ascii="Cambria Math" w:hAnsi="Cambria Math"/>
                <w:i/>
              </w:rPr>
            </m:ctrlPr>
          </m:sSubPr>
          <m:e>
            <m:r>
              <w:rPr>
                <w:rFonts w:ascii="Cambria Math" w:hAnsi="Cambria Math"/>
              </w:rPr>
              <m:t xml:space="preserve">∀i∈i=1…n:  </m:t>
            </m:r>
            <m:d>
              <m:dPr>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IS</m:t>
                    </m:r>
                  </m:sub>
                </m:sSub>
              </m:e>
            </m:d>
          </m:e>
          <m:sub>
            <m:r>
              <w:rPr>
                <w:rFonts w:ascii="Cambria Math" w:hAnsi="Cambria Math"/>
              </w:rPr>
              <m:t>i</m:t>
            </m:r>
          </m:sub>
        </m:sSub>
        <m:r>
          <w:rPr>
            <w:rFonts w:ascii="Cambria Math" w:hAnsi="Cambria Math"/>
          </w:rPr>
          <m:t xml:space="preserve"> &lt;=(</m:t>
        </m:r>
        <m:sSub>
          <m:sSubPr>
            <m:ctrlPr>
              <w:rPr>
                <w:rFonts w:ascii="Cambria Math" w:hAnsi="Cambria Math"/>
                <w:i/>
              </w:rPr>
            </m:ctrlPr>
          </m:sSubPr>
          <m:e>
            <m:r>
              <w:rPr>
                <w:rFonts w:ascii="Cambria Math" w:hAnsi="Cambria Math"/>
              </w:rPr>
              <m:t>T</m:t>
            </m:r>
          </m:e>
          <m:sub>
            <m:r>
              <w:rPr>
                <w:rFonts w:ascii="Cambria Math" w:hAnsi="Cambria Math"/>
              </w:rPr>
              <m:t>B</m:t>
            </m:r>
          </m:sub>
        </m:sSub>
        <m:r>
          <w:rPr>
            <w:rFonts w:ascii="Cambria Math" w:hAnsi="Cambria Math"/>
          </w:rPr>
          <m:t>)</m:t>
        </m:r>
      </m:oMath>
      <w:ins w:id="601" w:author="Justin Bracci" w:date="2023-06-28T21:15:00Z">
        <w:r w:rsidR="00D644A7" w:rsidRPr="00D644A7">
          <w:rPr>
            <w:rFonts w:eastAsiaTheme="minorEastAsia"/>
          </w:rPr>
          <w:t xml:space="preserve"> </w:t>
        </w:r>
        <w:r w:rsidR="00DD7BFA">
          <w:rPr>
            <w:rFonts w:eastAsiaTheme="minorEastAsia"/>
          </w:rPr>
          <w:tab/>
        </w:r>
        <w:r w:rsidR="00DD7BFA">
          <w:rPr>
            <w:rFonts w:eastAsiaTheme="minorEastAsia"/>
          </w:rPr>
          <w:tab/>
        </w:r>
        <w:r w:rsidR="00DD7BFA">
          <w:rPr>
            <w:rFonts w:eastAsiaTheme="minorEastAsia"/>
          </w:rPr>
          <w:tab/>
        </w:r>
        <w:r w:rsidR="00DD7BFA">
          <w:rPr>
            <w:rFonts w:eastAsiaTheme="minorEastAsia"/>
          </w:rPr>
          <w:tab/>
        </w:r>
        <w:r w:rsidR="00D644A7">
          <w:rPr>
            <w:rFonts w:eastAsiaTheme="minorEastAsia"/>
          </w:rPr>
          <w:t>Eq. #</w:t>
        </w:r>
        <w:r w:rsidR="00DD7BFA">
          <w:rPr>
            <w:rFonts w:eastAsiaTheme="minorEastAsia"/>
          </w:rPr>
          <w:t>18</w:t>
        </w:r>
      </w:ins>
    </w:p>
    <w:p w14:paraId="5F042EAF" w14:textId="5B939112" w:rsidR="00A212D1" w:rsidRPr="00FA6CCC" w:rsidRDefault="0002648F">
      <w:pPr>
        <w:spacing w:after="0"/>
        <w:jc w:val="right"/>
        <w:rPr>
          <w:rFonts w:eastAsiaTheme="minorEastAsia"/>
        </w:rPr>
        <w:pPrChange w:id="602" w:author="Justin Bracci" w:date="2023-06-28T21:15:00Z">
          <w:pPr>
            <w:spacing w:after="0"/>
          </w:pPr>
        </w:pPrChange>
      </w:pPr>
      <m:oMath>
        <m:sSub>
          <m:sSubPr>
            <m:ctrlPr>
              <w:rPr>
                <w:rFonts w:ascii="Cambria Math" w:hAnsi="Cambria Math"/>
                <w:i/>
              </w:rPr>
            </m:ctrlPr>
          </m:sSubPr>
          <m:e>
            <m:r>
              <w:rPr>
                <w:rFonts w:ascii="Cambria Math" w:hAnsi="Cambria Math"/>
              </w:rPr>
              <m:t xml:space="preserve">∀i∈i=1…n:  </m:t>
            </m:r>
            <m:d>
              <m:dPr>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S</m:t>
                    </m:r>
                  </m:sub>
                </m:sSub>
              </m:e>
            </m:d>
          </m:e>
          <m:sub>
            <m:r>
              <w:rPr>
                <w:rFonts w:ascii="Cambria Math" w:hAnsi="Cambria Math"/>
              </w:rPr>
              <m:t>i</m:t>
            </m:r>
          </m:sub>
        </m:sSub>
        <m:r>
          <w:rPr>
            <w:rFonts w:ascii="Cambria Math" w:hAnsi="Cambria Math"/>
          </w:rPr>
          <m:t xml:space="preserve"> &lt;=(</m:t>
        </m:r>
        <m:sSub>
          <m:sSubPr>
            <m:ctrlPr>
              <w:rPr>
                <w:rFonts w:ascii="Cambria Math" w:hAnsi="Cambria Math"/>
                <w:i/>
              </w:rPr>
            </m:ctrlPr>
          </m:sSubPr>
          <m:e>
            <m:r>
              <w:rPr>
                <w:rFonts w:ascii="Cambria Math" w:hAnsi="Cambria Math"/>
              </w:rPr>
              <m:t>T</m:t>
            </m:r>
          </m:e>
          <m:sub>
            <m:r>
              <w:rPr>
                <w:rFonts w:ascii="Cambria Math" w:hAnsi="Cambria Math"/>
              </w:rPr>
              <m:t>B</m:t>
            </m:r>
          </m:sub>
        </m:sSub>
        <m:r>
          <w:rPr>
            <w:rFonts w:ascii="Cambria Math" w:hAnsi="Cambria Math"/>
          </w:rPr>
          <m:t>)</m:t>
        </m:r>
      </m:oMath>
      <w:ins w:id="603" w:author="Justin Bracci" w:date="2023-06-28T21:15:00Z">
        <w:r w:rsidR="00D644A7" w:rsidRPr="00D644A7">
          <w:rPr>
            <w:rFonts w:eastAsiaTheme="minorEastAsia"/>
          </w:rPr>
          <w:t xml:space="preserve"> </w:t>
        </w:r>
        <w:r w:rsidR="00DD7BFA">
          <w:rPr>
            <w:rFonts w:eastAsiaTheme="minorEastAsia"/>
          </w:rPr>
          <w:tab/>
        </w:r>
        <w:r w:rsidR="00DD7BFA">
          <w:rPr>
            <w:rFonts w:eastAsiaTheme="minorEastAsia"/>
          </w:rPr>
          <w:tab/>
        </w:r>
        <w:r w:rsidR="00DD7BFA">
          <w:rPr>
            <w:rFonts w:eastAsiaTheme="minorEastAsia"/>
          </w:rPr>
          <w:tab/>
        </w:r>
        <w:r w:rsidR="00DD7BFA">
          <w:rPr>
            <w:rFonts w:eastAsiaTheme="minorEastAsia"/>
          </w:rPr>
          <w:tab/>
        </w:r>
        <w:r w:rsidR="00D644A7">
          <w:rPr>
            <w:rFonts w:eastAsiaTheme="minorEastAsia"/>
          </w:rPr>
          <w:t>Eq. #</w:t>
        </w:r>
        <w:r w:rsidR="00DD7BFA">
          <w:rPr>
            <w:rFonts w:eastAsiaTheme="minorEastAsia"/>
          </w:rPr>
          <w:t>19</w:t>
        </w:r>
      </w:ins>
    </w:p>
    <w:p w14:paraId="257E72E0" w14:textId="7EF31D65" w:rsidR="007E3764" w:rsidRPr="005F0F61" w:rsidRDefault="0002648F">
      <w:pPr>
        <w:spacing w:after="0"/>
        <w:jc w:val="right"/>
        <w:rPr>
          <w:rFonts w:eastAsiaTheme="minorEastAsia"/>
        </w:rPr>
        <w:pPrChange w:id="604" w:author="Justin Bracci" w:date="2023-06-28T21:15:00Z">
          <w:pPr>
            <w:spacing w:after="0"/>
          </w:pPr>
        </w:pPrChange>
      </w:pPr>
      <m:oMath>
        <m:sSub>
          <m:sSubPr>
            <m:ctrlPr>
              <w:rPr>
                <w:rFonts w:ascii="Cambria Math" w:hAnsi="Cambria Math"/>
                <w:i/>
              </w:rPr>
            </m:ctrlPr>
          </m:sSubPr>
          <m:e>
            <m:r>
              <w:rPr>
                <w:rFonts w:ascii="Cambria Math" w:hAnsi="Cambria Math"/>
              </w:rPr>
              <m:t xml:space="preserve">∀i∈i=1…n:  </m:t>
            </m:r>
            <m:d>
              <m:dPr>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T</m:t>
                    </m:r>
                  </m:sub>
                </m:sSub>
              </m:e>
            </m:d>
          </m:e>
          <m:sub>
            <m:r>
              <w:rPr>
                <w:rFonts w:ascii="Cambria Math" w:hAnsi="Cambria Math"/>
              </w:rPr>
              <m:t>i</m:t>
            </m:r>
          </m:sub>
        </m:sSub>
        <m:r>
          <w:rPr>
            <w:rFonts w:ascii="Cambria Math" w:hAnsi="Cambria Math"/>
          </w:rPr>
          <m:t xml:space="preserve"> &lt;=(</m:t>
        </m:r>
        <m:sSub>
          <m:sSubPr>
            <m:ctrlPr>
              <w:rPr>
                <w:rFonts w:ascii="Cambria Math" w:hAnsi="Cambria Math"/>
                <w:i/>
              </w:rPr>
            </m:ctrlPr>
          </m:sSubPr>
          <m:e>
            <m:r>
              <w:rPr>
                <w:rFonts w:ascii="Cambria Math" w:hAnsi="Cambria Math"/>
              </w:rPr>
              <m:t>T</m:t>
            </m:r>
          </m:e>
          <m:sub>
            <m:r>
              <w:rPr>
                <w:rFonts w:ascii="Cambria Math" w:hAnsi="Cambria Math"/>
              </w:rPr>
              <m:t>B</m:t>
            </m:r>
          </m:sub>
        </m:sSub>
        <m:r>
          <w:rPr>
            <w:rFonts w:ascii="Cambria Math" w:hAnsi="Cambria Math"/>
          </w:rPr>
          <m:t>)</m:t>
        </m:r>
      </m:oMath>
      <w:ins w:id="605" w:author="Justin Bracci" w:date="2023-06-28T21:15:00Z">
        <w:r w:rsidR="00D644A7" w:rsidRPr="00D644A7">
          <w:rPr>
            <w:rFonts w:eastAsiaTheme="minorEastAsia"/>
          </w:rPr>
          <w:t xml:space="preserve"> </w:t>
        </w:r>
        <w:r w:rsidR="00DD7BFA">
          <w:rPr>
            <w:rFonts w:eastAsiaTheme="minorEastAsia"/>
          </w:rPr>
          <w:tab/>
        </w:r>
        <w:r w:rsidR="00DD7BFA">
          <w:rPr>
            <w:rFonts w:eastAsiaTheme="minorEastAsia"/>
          </w:rPr>
          <w:tab/>
        </w:r>
        <w:r w:rsidR="00DD7BFA">
          <w:rPr>
            <w:rFonts w:eastAsiaTheme="minorEastAsia"/>
          </w:rPr>
          <w:tab/>
        </w:r>
        <w:r w:rsidR="00DD7BFA">
          <w:rPr>
            <w:rFonts w:eastAsiaTheme="minorEastAsia"/>
          </w:rPr>
          <w:tab/>
        </w:r>
        <w:r w:rsidR="00D644A7">
          <w:rPr>
            <w:rFonts w:eastAsiaTheme="minorEastAsia"/>
          </w:rPr>
          <w:t>Eq. #</w:t>
        </w:r>
        <w:r w:rsidR="00DD7BFA">
          <w:rPr>
            <w:rFonts w:eastAsiaTheme="minorEastAsia"/>
          </w:rPr>
          <w:t>20</w:t>
        </w:r>
      </w:ins>
    </w:p>
    <w:p w14:paraId="34B73BFE" w14:textId="74855703" w:rsidR="005F0F61" w:rsidRDefault="005F0F61">
      <w:pPr>
        <w:spacing w:after="0"/>
        <w:jc w:val="right"/>
        <w:rPr>
          <w:rFonts w:eastAsiaTheme="minorEastAsia"/>
        </w:rPr>
        <w:pPrChange w:id="606" w:author="Justin Bracci" w:date="2023-06-28T21:15:00Z">
          <w:pPr>
            <w:spacing w:after="0"/>
          </w:pPr>
        </w:pPrChange>
      </w:pPr>
    </w:p>
    <w:p w14:paraId="434158DB" w14:textId="72997980" w:rsidR="005F0F61" w:rsidRPr="00A212D1" w:rsidRDefault="0002648F">
      <w:pPr>
        <w:spacing w:after="0"/>
        <w:jc w:val="right"/>
        <w:rPr>
          <w:rFonts w:eastAsiaTheme="minorEastAsia"/>
        </w:rPr>
        <w:pPrChange w:id="607" w:author="Justin Bracci" w:date="2023-06-28T21:15:00Z">
          <w:pPr>
            <w:spacing w:after="0"/>
          </w:pPr>
        </w:pPrChange>
      </w:pPr>
      <m:oMath>
        <m:sSub>
          <m:sSubPr>
            <m:ctrlPr>
              <w:rPr>
                <w:rFonts w:ascii="Cambria Math" w:hAnsi="Cambria Math"/>
                <w:i/>
              </w:rPr>
            </m:ctrlPr>
          </m:sSubPr>
          <m:e>
            <m:r>
              <w:rPr>
                <w:rFonts w:ascii="Cambria Math" w:hAnsi="Cambria Math"/>
              </w:rPr>
              <m:t xml:space="preserve">∀i∈i=1…n:  </m:t>
            </m:r>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IS</m:t>
                    </m:r>
                  </m:sub>
                </m:sSub>
              </m:e>
            </m:d>
          </m:e>
          <m:sub>
            <m:r>
              <w:rPr>
                <w:rFonts w:ascii="Cambria Math" w:hAnsi="Cambria Math"/>
              </w:rPr>
              <m:t>i</m:t>
            </m:r>
          </m:sub>
        </m:sSub>
        <m:r>
          <w:rPr>
            <w:rFonts w:ascii="Cambria Math" w:hAnsi="Cambria Math"/>
          </w:rPr>
          <m:t xml:space="preserve"> &lt;=(</m:t>
        </m:r>
        <m:sSub>
          <m:sSubPr>
            <m:ctrlPr>
              <w:rPr>
                <w:rFonts w:ascii="Cambria Math" w:hAnsi="Cambria Math"/>
                <w:i/>
              </w:rPr>
            </m:ctrlPr>
          </m:sSubPr>
          <m:e>
            <m:r>
              <w:rPr>
                <w:rFonts w:ascii="Cambria Math" w:hAnsi="Cambria Math"/>
              </w:rPr>
              <m:t>B</m:t>
            </m:r>
          </m:e>
          <m:sub>
            <m:r>
              <w:rPr>
                <w:rFonts w:ascii="Cambria Math" w:hAnsi="Cambria Math"/>
              </w:rPr>
              <m:t>B</m:t>
            </m:r>
          </m:sub>
        </m:sSub>
        <m:r>
          <w:rPr>
            <w:rFonts w:ascii="Cambria Math" w:hAnsi="Cambria Math"/>
          </w:rPr>
          <m:t>)</m:t>
        </m:r>
      </m:oMath>
      <w:ins w:id="608" w:author="Justin Bracci" w:date="2023-06-28T21:15:00Z">
        <w:r w:rsidR="00D644A7" w:rsidRPr="00D644A7">
          <w:rPr>
            <w:rFonts w:eastAsiaTheme="minorEastAsia"/>
          </w:rPr>
          <w:t xml:space="preserve"> </w:t>
        </w:r>
        <w:r w:rsidR="00DD7BFA">
          <w:rPr>
            <w:rFonts w:eastAsiaTheme="minorEastAsia"/>
          </w:rPr>
          <w:tab/>
        </w:r>
        <w:r w:rsidR="00DD7BFA">
          <w:rPr>
            <w:rFonts w:eastAsiaTheme="minorEastAsia"/>
          </w:rPr>
          <w:tab/>
        </w:r>
        <w:r w:rsidR="00DD7BFA">
          <w:rPr>
            <w:rFonts w:eastAsiaTheme="minorEastAsia"/>
          </w:rPr>
          <w:tab/>
        </w:r>
        <w:r w:rsidR="00DD7BFA">
          <w:rPr>
            <w:rFonts w:eastAsiaTheme="minorEastAsia"/>
          </w:rPr>
          <w:tab/>
        </w:r>
        <w:r w:rsidR="00D644A7">
          <w:rPr>
            <w:rFonts w:eastAsiaTheme="minorEastAsia"/>
          </w:rPr>
          <w:t>Eq. #</w:t>
        </w:r>
        <w:r w:rsidR="00DD7BFA">
          <w:rPr>
            <w:rFonts w:eastAsiaTheme="minorEastAsia"/>
          </w:rPr>
          <w:t>21</w:t>
        </w:r>
      </w:ins>
    </w:p>
    <w:p w14:paraId="3CFA9B3B" w14:textId="7FE6477B" w:rsidR="005F0F61" w:rsidRPr="00FA6CCC" w:rsidRDefault="0002648F">
      <w:pPr>
        <w:spacing w:after="0"/>
        <w:jc w:val="right"/>
        <w:rPr>
          <w:rFonts w:eastAsiaTheme="minorEastAsia"/>
        </w:rPr>
        <w:pPrChange w:id="609" w:author="Justin Bracci" w:date="2023-06-28T21:15:00Z">
          <w:pPr>
            <w:spacing w:after="0"/>
          </w:pPr>
        </w:pPrChange>
      </w:pPr>
      <m:oMath>
        <m:sSub>
          <m:sSubPr>
            <m:ctrlPr>
              <w:rPr>
                <w:rFonts w:ascii="Cambria Math" w:hAnsi="Cambria Math"/>
                <w:i/>
              </w:rPr>
            </m:ctrlPr>
          </m:sSubPr>
          <m:e>
            <m:r>
              <w:rPr>
                <w:rFonts w:ascii="Cambria Math" w:hAnsi="Cambria Math"/>
              </w:rPr>
              <m:t xml:space="preserve">∀i∈i=1…n:  </m:t>
            </m:r>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S</m:t>
                    </m:r>
                  </m:sub>
                </m:sSub>
              </m:e>
            </m:d>
          </m:e>
          <m:sub>
            <m:r>
              <w:rPr>
                <w:rFonts w:ascii="Cambria Math" w:hAnsi="Cambria Math"/>
              </w:rPr>
              <m:t>i</m:t>
            </m:r>
          </m:sub>
        </m:sSub>
        <m:r>
          <w:rPr>
            <w:rFonts w:ascii="Cambria Math" w:hAnsi="Cambria Math"/>
          </w:rPr>
          <m:t xml:space="preserve"> &lt;=(</m:t>
        </m:r>
        <m:sSub>
          <m:sSubPr>
            <m:ctrlPr>
              <w:rPr>
                <w:rFonts w:ascii="Cambria Math" w:hAnsi="Cambria Math"/>
                <w:i/>
              </w:rPr>
            </m:ctrlPr>
          </m:sSubPr>
          <m:e>
            <m:r>
              <w:rPr>
                <w:rFonts w:ascii="Cambria Math" w:hAnsi="Cambria Math"/>
              </w:rPr>
              <m:t>B</m:t>
            </m:r>
          </m:e>
          <m:sub>
            <m:r>
              <w:rPr>
                <w:rFonts w:ascii="Cambria Math" w:hAnsi="Cambria Math"/>
              </w:rPr>
              <m:t>B</m:t>
            </m:r>
          </m:sub>
        </m:sSub>
        <m:r>
          <w:rPr>
            <w:rFonts w:ascii="Cambria Math" w:hAnsi="Cambria Math"/>
          </w:rPr>
          <m:t>)</m:t>
        </m:r>
      </m:oMath>
      <w:ins w:id="610" w:author="Justin Bracci" w:date="2023-06-28T21:15:00Z">
        <w:r w:rsidR="00D644A7" w:rsidRPr="00D644A7">
          <w:rPr>
            <w:rFonts w:eastAsiaTheme="minorEastAsia"/>
          </w:rPr>
          <w:t xml:space="preserve"> </w:t>
        </w:r>
      </w:ins>
      <w:ins w:id="611" w:author="Justin Bracci" w:date="2023-06-28T21:16:00Z">
        <w:r w:rsidR="00DD7BFA">
          <w:rPr>
            <w:rFonts w:eastAsiaTheme="minorEastAsia"/>
          </w:rPr>
          <w:tab/>
        </w:r>
        <w:r w:rsidR="00DD7BFA">
          <w:rPr>
            <w:rFonts w:eastAsiaTheme="minorEastAsia"/>
          </w:rPr>
          <w:tab/>
        </w:r>
        <w:r w:rsidR="00DD7BFA">
          <w:rPr>
            <w:rFonts w:eastAsiaTheme="minorEastAsia"/>
          </w:rPr>
          <w:tab/>
        </w:r>
        <w:r w:rsidR="00DD7BFA">
          <w:rPr>
            <w:rFonts w:eastAsiaTheme="minorEastAsia"/>
          </w:rPr>
          <w:tab/>
        </w:r>
      </w:ins>
      <w:ins w:id="612" w:author="Justin Bracci" w:date="2023-06-28T21:15:00Z">
        <w:r w:rsidR="00D644A7">
          <w:rPr>
            <w:rFonts w:eastAsiaTheme="minorEastAsia"/>
          </w:rPr>
          <w:t>Eq. #</w:t>
        </w:r>
        <w:r w:rsidR="00DD7BFA">
          <w:rPr>
            <w:rFonts w:eastAsiaTheme="minorEastAsia"/>
          </w:rPr>
          <w:t>22</w:t>
        </w:r>
      </w:ins>
    </w:p>
    <w:p w14:paraId="7521FFD2" w14:textId="7667ED7F" w:rsidR="005F0F61" w:rsidRPr="00E4739F" w:rsidRDefault="0002648F">
      <w:pPr>
        <w:spacing w:after="0"/>
        <w:jc w:val="right"/>
        <w:rPr>
          <w:rFonts w:eastAsiaTheme="minorEastAsia"/>
        </w:rPr>
        <w:pPrChange w:id="613" w:author="Justin Bracci" w:date="2023-06-28T21:15:00Z">
          <w:pPr>
            <w:spacing w:after="0"/>
          </w:pPr>
        </w:pPrChange>
      </w:pPr>
      <m:oMath>
        <m:sSub>
          <m:sSubPr>
            <m:ctrlPr>
              <w:rPr>
                <w:rFonts w:ascii="Cambria Math" w:hAnsi="Cambria Math"/>
                <w:i/>
              </w:rPr>
            </m:ctrlPr>
          </m:sSubPr>
          <m:e>
            <m:r>
              <w:rPr>
                <w:rFonts w:ascii="Cambria Math" w:hAnsi="Cambria Math"/>
              </w:rPr>
              <m:t xml:space="preserve">∀i∈i=1…n:  </m:t>
            </m:r>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T</m:t>
                    </m:r>
                  </m:sub>
                </m:sSub>
              </m:e>
            </m:d>
          </m:e>
          <m:sub>
            <m:r>
              <w:rPr>
                <w:rFonts w:ascii="Cambria Math" w:hAnsi="Cambria Math"/>
              </w:rPr>
              <m:t>i</m:t>
            </m:r>
          </m:sub>
        </m:sSub>
        <m:r>
          <w:rPr>
            <w:rFonts w:ascii="Cambria Math" w:hAnsi="Cambria Math"/>
          </w:rPr>
          <m:t xml:space="preserve"> &lt;=(</m:t>
        </m:r>
        <m:sSub>
          <m:sSubPr>
            <m:ctrlPr>
              <w:rPr>
                <w:rFonts w:ascii="Cambria Math" w:hAnsi="Cambria Math"/>
                <w:i/>
              </w:rPr>
            </m:ctrlPr>
          </m:sSubPr>
          <m:e>
            <m:r>
              <w:rPr>
                <w:rFonts w:ascii="Cambria Math" w:hAnsi="Cambria Math"/>
              </w:rPr>
              <m:t>B</m:t>
            </m:r>
          </m:e>
          <m:sub>
            <m:r>
              <w:rPr>
                <w:rFonts w:ascii="Cambria Math" w:hAnsi="Cambria Math"/>
              </w:rPr>
              <m:t>B</m:t>
            </m:r>
          </m:sub>
        </m:sSub>
        <m:r>
          <w:rPr>
            <w:rFonts w:ascii="Cambria Math" w:hAnsi="Cambria Math"/>
          </w:rPr>
          <m:t>)</m:t>
        </m:r>
      </m:oMath>
      <w:ins w:id="614" w:author="Justin Bracci" w:date="2023-06-28T21:15:00Z">
        <w:r w:rsidR="00D644A7" w:rsidRPr="00D644A7">
          <w:rPr>
            <w:rFonts w:eastAsiaTheme="minorEastAsia"/>
          </w:rPr>
          <w:t xml:space="preserve"> </w:t>
        </w:r>
      </w:ins>
      <w:ins w:id="615" w:author="Justin Bracci" w:date="2023-06-28T21:16:00Z">
        <w:r w:rsidR="00DD7BFA">
          <w:rPr>
            <w:rFonts w:eastAsiaTheme="minorEastAsia"/>
          </w:rPr>
          <w:tab/>
        </w:r>
        <w:r w:rsidR="00DD7BFA">
          <w:rPr>
            <w:rFonts w:eastAsiaTheme="minorEastAsia"/>
          </w:rPr>
          <w:tab/>
        </w:r>
        <w:r w:rsidR="00DD7BFA">
          <w:rPr>
            <w:rFonts w:eastAsiaTheme="minorEastAsia"/>
          </w:rPr>
          <w:tab/>
        </w:r>
        <w:r w:rsidR="00DD7BFA">
          <w:rPr>
            <w:rFonts w:eastAsiaTheme="minorEastAsia"/>
          </w:rPr>
          <w:tab/>
        </w:r>
      </w:ins>
      <w:ins w:id="616" w:author="Justin Bracci" w:date="2023-06-28T21:15:00Z">
        <w:r w:rsidR="00D644A7">
          <w:rPr>
            <w:rFonts w:eastAsiaTheme="minorEastAsia"/>
          </w:rPr>
          <w:t>Eq. #</w:t>
        </w:r>
        <w:r w:rsidR="00DD7BFA">
          <w:rPr>
            <w:rFonts w:eastAsiaTheme="minorEastAsia"/>
          </w:rPr>
          <w:t>23</w:t>
        </w:r>
      </w:ins>
    </w:p>
    <w:p w14:paraId="7057DAFF" w14:textId="4F6B9C9D" w:rsidR="00E4739F" w:rsidRPr="007E3764" w:rsidRDefault="005652EC" w:rsidP="00E4739F">
      <w:pPr>
        <w:spacing w:before="240" w:after="0"/>
        <w:rPr>
          <w:rFonts w:eastAsiaTheme="minorEastAsia"/>
        </w:rPr>
      </w:pPr>
      <w:r>
        <w:rPr>
          <w:rFonts w:eastAsiaTheme="minorEastAsia"/>
        </w:rPr>
        <w:t xml:space="preserve">Land Area </w:t>
      </w:r>
      <w:del w:id="617" w:author="Justin Bracci" w:date="2023-06-30T13:45:00Z">
        <w:r w:rsidR="00E669BB" w:rsidDel="0088139A">
          <w:rPr>
            <w:rFonts w:eastAsiaTheme="minorEastAsia"/>
          </w:rPr>
          <w:delText>Constraint</w:delText>
        </w:r>
      </w:del>
      <w:ins w:id="618" w:author="Justin Bracci" w:date="2023-06-30T13:45:00Z">
        <w:r w:rsidR="0088139A">
          <w:rPr>
            <w:rFonts w:eastAsiaTheme="minorEastAsia"/>
          </w:rPr>
          <w:t>Calculation</w:t>
        </w:r>
      </w:ins>
      <w:r>
        <w:rPr>
          <w:rFonts w:eastAsiaTheme="minorEastAsia"/>
        </w:rPr>
        <w:t>:</w:t>
      </w:r>
    </w:p>
    <w:p w14:paraId="3A6802D4" w14:textId="77777777" w:rsidR="005F0F61" w:rsidRPr="007E3764" w:rsidRDefault="005F0F61" w:rsidP="00C8506D">
      <w:pPr>
        <w:spacing w:after="0"/>
        <w:rPr>
          <w:rFonts w:eastAsiaTheme="minorEastAsia"/>
        </w:rPr>
      </w:pPr>
    </w:p>
    <w:p w14:paraId="7F3F12A6" w14:textId="2A246ED1" w:rsidR="00C8506D" w:rsidRPr="00EC6C01" w:rsidRDefault="0002648F">
      <w:pPr>
        <w:jc w:val="right"/>
        <w:rPr>
          <w:rFonts w:eastAsiaTheme="minorEastAsia"/>
        </w:rPr>
        <w:pPrChange w:id="619" w:author="Justin Bracci" w:date="2023-06-28T21:16:00Z">
          <w:pPr/>
        </w:pPrChange>
      </w:pPr>
      <m:oMath>
        <m:d>
          <m:dPr>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A</m:t>
                </m:r>
              </m:sub>
            </m:sSub>
          </m:e>
        </m:d>
        <m:r>
          <w:rPr>
            <w:rFonts w:ascii="Cambria Math" w:hAnsi="Cambria Math"/>
          </w:rPr>
          <m:t xml:space="preserve">= </m:t>
        </m:r>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S</m:t>
                    </m:r>
                  </m:e>
                  <m:sub>
                    <m:r>
                      <w:rPr>
                        <w:rFonts w:ascii="Cambria Math" w:hAnsi="Cambria Math"/>
                      </w:rPr>
                      <m:t>B</m:t>
                    </m:r>
                  </m:sub>
                </m:sSub>
              </m:num>
              <m:den>
                <m:eqArr>
                  <m:eqArrPr>
                    <m:ctrlPr>
                      <w:rPr>
                        <w:rFonts w:ascii="Cambria Math" w:hAnsi="Cambria Math"/>
                        <w:i/>
                      </w:rPr>
                    </m:ctrlPr>
                  </m:eqArrPr>
                  <m:e>
                    <m:r>
                      <w:rPr>
                        <w:rFonts w:ascii="Cambria Math" w:hAnsi="Cambria Math"/>
                      </w:rPr>
                      <m:t>1000</m:t>
                    </m:r>
                    <m:f>
                      <m:fPr>
                        <m:ctrlPr>
                          <w:rPr>
                            <w:rFonts w:ascii="Cambria Math" w:hAnsi="Cambria Math"/>
                            <w:i/>
                          </w:rPr>
                        </m:ctrlPr>
                      </m:fPr>
                      <m:num>
                        <m:r>
                          <w:rPr>
                            <w:rFonts w:ascii="Cambria Math" w:hAnsi="Cambria Math"/>
                          </w:rPr>
                          <m:t>kW</m:t>
                        </m:r>
                      </m:num>
                      <m:den>
                        <m:r>
                          <w:rPr>
                            <w:rFonts w:ascii="Cambria Math" w:hAnsi="Cambria Math"/>
                          </w:rPr>
                          <m:t>MW</m:t>
                        </m:r>
                      </m:den>
                    </m:f>
                  </m:e>
                  <m:e>
                    <m:r>
                      <w:rPr>
                        <w:rFonts w:ascii="Cambria Math" w:hAnsi="Cambria Math"/>
                      </w:rPr>
                      <m:t xml:space="preserve"> </m:t>
                    </m:r>
                  </m:e>
                </m:eqArr>
              </m:den>
            </m:f>
            <m:r>
              <w:rPr>
                <w:rFonts w:ascii="Cambria Math" w:hAnsi="Cambria Math"/>
              </w:rPr>
              <m:t xml:space="preserve"> </m:t>
            </m:r>
          </m:e>
        </m:d>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S</m:t>
            </m:r>
          </m:sub>
        </m:sSub>
      </m:oMath>
      <w:ins w:id="620" w:author="Justin Bracci" w:date="2023-06-28T21:16:00Z">
        <w:r w:rsidR="00370F76" w:rsidRPr="00370F76">
          <w:rPr>
            <w:rFonts w:eastAsiaTheme="minorEastAsia"/>
          </w:rPr>
          <w:t xml:space="preserve"> </w:t>
        </w:r>
        <w:r w:rsidR="00370F76">
          <w:rPr>
            <w:rFonts w:eastAsiaTheme="minorEastAsia"/>
          </w:rPr>
          <w:tab/>
        </w:r>
        <w:r w:rsidR="00370F76">
          <w:rPr>
            <w:rFonts w:eastAsiaTheme="minorEastAsia"/>
          </w:rPr>
          <w:tab/>
        </w:r>
        <w:r w:rsidR="00370F76">
          <w:rPr>
            <w:rFonts w:eastAsiaTheme="minorEastAsia"/>
          </w:rPr>
          <w:tab/>
        </w:r>
        <w:r w:rsidR="00370F76">
          <w:rPr>
            <w:rFonts w:eastAsiaTheme="minorEastAsia"/>
          </w:rPr>
          <w:tab/>
        </w:r>
        <w:r w:rsidR="00370F76">
          <w:rPr>
            <w:rFonts w:eastAsiaTheme="minorEastAsia"/>
          </w:rPr>
          <w:tab/>
          <w:t>Eq. #24</w:t>
        </w:r>
      </w:ins>
    </w:p>
    <w:p w14:paraId="35D3099B" w14:textId="51F99A0C" w:rsidR="00EC6C01" w:rsidRDefault="00EC6C01" w:rsidP="00171CBE">
      <w:pPr>
        <w:rPr>
          <w:rFonts w:eastAsiaTheme="minorEastAsia"/>
        </w:rPr>
      </w:pPr>
      <w:r>
        <w:rPr>
          <w:rFonts w:eastAsiaTheme="minorEastAsia"/>
        </w:rPr>
        <w:t>where:</w:t>
      </w:r>
    </w:p>
    <w:p w14:paraId="6F97A875" w14:textId="58BD3527" w:rsidR="00EC6C01" w:rsidRPr="00EC6C01" w:rsidRDefault="00457DE6" w:rsidP="00EC6C01">
      <w:pPr>
        <w:pStyle w:val="ListParagraph"/>
        <w:numPr>
          <w:ilvl w:val="0"/>
          <w:numId w:val="1"/>
        </w:numPr>
        <w:rPr>
          <w:rFonts w:eastAsiaTheme="minorEastAsia"/>
        </w:rPr>
      </w:pPr>
      <w:r w:rsidRPr="000801C2">
        <w:rPr>
          <w:rFonts w:eastAsiaTheme="minorEastAsia"/>
          <w:i/>
          <w:iCs/>
          <w:rPrChange w:id="621" w:author="Justin Bracci" w:date="2023-06-30T13:52:00Z">
            <w:rPr>
              <w:rFonts w:eastAsiaTheme="minorEastAsia"/>
            </w:rPr>
          </w:rPrChange>
        </w:rPr>
        <w:t>A</w:t>
      </w:r>
      <w:r w:rsidRPr="000801C2">
        <w:rPr>
          <w:rFonts w:eastAsiaTheme="minorEastAsia"/>
          <w:i/>
          <w:iCs/>
          <w:vertAlign w:val="subscript"/>
          <w:rPrChange w:id="622" w:author="Justin Bracci" w:date="2023-06-30T13:52:00Z">
            <w:rPr>
              <w:rFonts w:eastAsiaTheme="minorEastAsia"/>
              <w:vertAlign w:val="subscript"/>
            </w:rPr>
          </w:rPrChange>
        </w:rPr>
        <w:t>S</w:t>
      </w:r>
      <w:r>
        <w:rPr>
          <w:rFonts w:eastAsiaTheme="minorEastAsia"/>
        </w:rPr>
        <w:t xml:space="preserve"> = </w:t>
      </w:r>
      <w:r w:rsidR="00DA1218">
        <w:rPr>
          <w:rFonts w:eastAsiaTheme="minorEastAsia"/>
        </w:rPr>
        <w:t>Land a</w:t>
      </w:r>
      <w:r>
        <w:rPr>
          <w:rFonts w:eastAsiaTheme="minorEastAsia"/>
        </w:rPr>
        <w:t xml:space="preserve">rea required </w:t>
      </w:r>
      <w:r w:rsidR="00DA1218">
        <w:rPr>
          <w:rFonts w:eastAsiaTheme="minorEastAsia"/>
        </w:rPr>
        <w:t>per MW of solar PV installed (acres/MW)</w:t>
      </w:r>
    </w:p>
    <w:p w14:paraId="1383201E" w14:textId="73605B7E" w:rsidR="005652EC" w:rsidRPr="008F5284" w:rsidRDefault="00E669BB" w:rsidP="005652EC">
      <w:pPr>
        <w:spacing w:before="240" w:after="0"/>
      </w:pPr>
      <w:r>
        <w:t>Annual Emission C</w:t>
      </w:r>
      <w:ins w:id="623" w:author="Justin Bracci" w:date="2023-06-30T13:45:00Z">
        <w:r w:rsidR="0088139A">
          <w:t>alculation</w:t>
        </w:r>
      </w:ins>
      <w:del w:id="624" w:author="Justin Bracci" w:date="2023-06-30T13:45:00Z">
        <w:r w:rsidDel="0088139A">
          <w:delText>onstraint</w:delText>
        </w:r>
      </w:del>
      <w:r>
        <w:t>:</w:t>
      </w:r>
    </w:p>
    <w:p w14:paraId="5E8C7A51" w14:textId="7ABE748F" w:rsidR="00AF207C" w:rsidRPr="00781F22" w:rsidRDefault="0002648F">
      <w:pPr>
        <w:spacing w:after="0"/>
        <w:jc w:val="right"/>
        <w:rPr>
          <w:rFonts w:eastAsiaTheme="minorEastAsia"/>
        </w:rPr>
        <w:pPrChange w:id="625" w:author="Justin Bracci" w:date="2023-06-28T21:16:00Z">
          <w:pPr>
            <w:spacing w:after="0"/>
          </w:pPr>
        </w:pPrChange>
      </w:pPr>
      <m:oMath>
        <m:sSub>
          <m:sSubPr>
            <m:ctrlPr>
              <w:rPr>
                <w:rFonts w:ascii="Cambria Math" w:hAnsi="Cambria Math"/>
                <w:i/>
              </w:rPr>
            </m:ctrlPr>
          </m:sSubPr>
          <m:e>
            <m:r>
              <w:rPr>
                <w:rFonts w:ascii="Cambria Math" w:hAnsi="Cambria Math"/>
              </w:rPr>
              <m:t>C</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S</m:t>
            </m:r>
          </m:sub>
        </m:sSub>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m:t>
                </m:r>
                <m:sSub>
                  <m:sSubPr>
                    <m:ctrlPr>
                      <w:rPr>
                        <w:rFonts w:ascii="Cambria Math" w:hAnsi="Cambria Math"/>
                        <w:i/>
                      </w:rPr>
                    </m:ctrlPr>
                  </m:sSubPr>
                  <m:e>
                    <m:r>
                      <w:rPr>
                        <w:rFonts w:ascii="Cambria Math" w:hAnsi="Cambria Math"/>
                      </w:rPr>
                      <m:t>CF</m:t>
                    </m:r>
                  </m:e>
                  <m:sub>
                    <m:r>
                      <w:rPr>
                        <w:rFonts w:ascii="Cambria Math" w:hAnsi="Cambria Math"/>
                      </w:rPr>
                      <m:t>S</m:t>
                    </m:r>
                  </m:sub>
                </m:sSub>
                <m:r>
                  <w:rPr>
                    <w:rFonts w:ascii="Cambria Math" w:hAnsi="Cambria Math"/>
                  </w:rPr>
                  <m:t>)</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(S</m:t>
                </m:r>
              </m:e>
              <m:sub>
                <m:r>
                  <w:rPr>
                    <w:rFonts w:ascii="Cambria Math" w:hAnsi="Cambria Math"/>
                  </w:rPr>
                  <m:t>B</m:t>
                </m:r>
              </m:sub>
            </m:sSub>
            <m:r>
              <w:rPr>
                <w:rFonts w:ascii="Cambria Math" w:hAnsi="Cambria Math"/>
              </w:rPr>
              <m:t>)+(m)*</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G</m:t>
                        </m:r>
                      </m:sub>
                    </m:sSub>
                    <m:r>
                      <w:rPr>
                        <w:rFonts w:ascii="Cambria Math" w:hAnsi="Cambria Math"/>
                      </w:rPr>
                      <m:t>)</m:t>
                    </m:r>
                  </m:e>
                  <m:sub>
                    <m:r>
                      <w:rPr>
                        <w:rFonts w:ascii="Cambria Math" w:hAnsi="Cambria Math"/>
                      </w:rPr>
                      <m:t>i</m:t>
                    </m:r>
                  </m:sub>
                </m:sSub>
                <m:r>
                  <w:rPr>
                    <w:rFonts w:ascii="Cambria Math" w:hAnsi="Cambria Math"/>
                  </w:rPr>
                  <m:t xml:space="preserve">* </m:t>
                </m:r>
                <m:sSub>
                  <m:sSubPr>
                    <m:ctrlPr>
                      <w:rPr>
                        <w:rFonts w:ascii="Cambria Math" w:hAnsi="Cambria Math"/>
                        <w:i/>
                      </w:rPr>
                    </m:ctrlPr>
                  </m:sSubPr>
                  <m:e>
                    <m:sSub>
                      <m:sSubPr>
                        <m:ctrlPr>
                          <w:rPr>
                            <w:rFonts w:ascii="Cambria Math" w:hAnsi="Cambria Math"/>
                            <w:i/>
                          </w:rPr>
                        </m:ctrlPr>
                      </m:sSubPr>
                      <m:e>
                        <m:r>
                          <w:rPr>
                            <w:rFonts w:ascii="Cambria Math" w:hAnsi="Cambria Math"/>
                          </w:rPr>
                          <m:t>(C</m:t>
                        </m:r>
                      </m:e>
                      <m:sub>
                        <m:r>
                          <w:rPr>
                            <w:rFonts w:ascii="Cambria Math" w:hAnsi="Cambria Math"/>
                          </w:rPr>
                          <m:t>G</m:t>
                        </m:r>
                        <m:r>
                          <w:ins w:id="626" w:author="Justin Bracci" w:date="2023-05-21T18:31:00Z">
                            <w:rPr>
                              <w:rFonts w:ascii="Cambria Math" w:hAnsi="Cambria Math"/>
                            </w:rPr>
                            <m:t>,pc</m:t>
                          </w:ins>
                        </m:r>
                      </m:sub>
                    </m:sSub>
                    <m:r>
                      <w:rPr>
                        <w:rFonts w:ascii="Cambria Math" w:hAnsi="Cambria Math"/>
                      </w:rPr>
                      <m:t>)</m:t>
                    </m:r>
                  </m:e>
                  <m:sub>
                    <m:r>
                      <w:rPr>
                        <w:rFonts w:ascii="Cambria Math" w:hAnsi="Cambria Math"/>
                      </w:rPr>
                      <m:t>i</m:t>
                    </m:r>
                  </m:sub>
                </m:sSub>
              </m:e>
            </m:nary>
          </m:e>
        </m:nary>
      </m:oMath>
      <w:ins w:id="627" w:author="Justin Bracci" w:date="2023-06-28T21:16:00Z">
        <w:r w:rsidR="00370F76" w:rsidRPr="00370F76">
          <w:rPr>
            <w:rFonts w:eastAsiaTheme="minorEastAsia"/>
          </w:rPr>
          <w:t xml:space="preserve"> </w:t>
        </w:r>
        <w:r w:rsidR="00370F76">
          <w:rPr>
            <w:rFonts w:eastAsiaTheme="minorEastAsia"/>
          </w:rPr>
          <w:tab/>
        </w:r>
        <w:r w:rsidR="00370F76">
          <w:rPr>
            <w:rFonts w:eastAsiaTheme="minorEastAsia"/>
          </w:rPr>
          <w:tab/>
        </w:r>
        <w:r w:rsidR="001C11D9">
          <w:rPr>
            <w:rFonts w:eastAsiaTheme="minorEastAsia"/>
          </w:rPr>
          <w:t xml:space="preserve">      </w:t>
        </w:r>
        <w:r w:rsidR="00370F76">
          <w:rPr>
            <w:rFonts w:eastAsiaTheme="minorEastAsia"/>
          </w:rPr>
          <w:t>Eq. #25</w:t>
        </w:r>
      </w:ins>
    </w:p>
    <w:p w14:paraId="4FA29977" w14:textId="2E71FB4F" w:rsidR="00781F22" w:rsidRDefault="00781F22" w:rsidP="00AF207C">
      <w:pPr>
        <w:spacing w:before="240" w:after="0"/>
        <w:rPr>
          <w:rFonts w:eastAsiaTheme="minorEastAsia"/>
        </w:rPr>
      </w:pPr>
      <w:r>
        <w:rPr>
          <w:rFonts w:eastAsiaTheme="minorEastAsia"/>
        </w:rPr>
        <w:t>where:</w:t>
      </w:r>
    </w:p>
    <w:p w14:paraId="65C2C610" w14:textId="2D0F9A22" w:rsidR="00781F22" w:rsidRDefault="00781F22" w:rsidP="00781F22">
      <w:pPr>
        <w:pStyle w:val="ListParagraph"/>
        <w:numPr>
          <w:ilvl w:val="0"/>
          <w:numId w:val="1"/>
        </w:numPr>
        <w:spacing w:before="240" w:after="0"/>
        <w:rPr>
          <w:ins w:id="628" w:author="Justin Bracci" w:date="2023-05-21T18:33:00Z"/>
        </w:rPr>
      </w:pPr>
      <w:r w:rsidRPr="000801C2">
        <w:rPr>
          <w:i/>
          <w:iCs/>
          <w:rPrChange w:id="629" w:author="Justin Bracci" w:date="2023-06-30T13:52:00Z">
            <w:rPr/>
          </w:rPrChange>
        </w:rPr>
        <w:t>C</w:t>
      </w:r>
      <w:r w:rsidRPr="000801C2">
        <w:rPr>
          <w:i/>
          <w:iCs/>
          <w:vertAlign w:val="subscript"/>
          <w:rPrChange w:id="630" w:author="Justin Bracci" w:date="2023-06-30T13:52:00Z">
            <w:rPr>
              <w:vertAlign w:val="subscript"/>
            </w:rPr>
          </w:rPrChange>
        </w:rPr>
        <w:t>S</w:t>
      </w:r>
      <w:r>
        <w:t xml:space="preserve"> = </w:t>
      </w:r>
      <w:r w:rsidR="00A14694">
        <w:t xml:space="preserve">the </w:t>
      </w:r>
      <w:ins w:id="631" w:author="Justin Bracci" w:date="2023-05-13T17:06:00Z">
        <w:r w:rsidR="000E0015">
          <w:t xml:space="preserve">life-cycle </w:t>
        </w:r>
      </w:ins>
      <w:r w:rsidR="00A14694">
        <w:t>carbon intensity of</w:t>
      </w:r>
      <w:del w:id="632" w:author="Justin Bracci" w:date="2023-05-13T17:06:00Z">
        <w:r w:rsidR="00A14694" w:rsidDel="000E0015">
          <w:delText xml:space="preserve"> </w:delText>
        </w:r>
      </w:del>
      <w:del w:id="633" w:author="Justin Bracci" w:date="2023-05-13T17:05:00Z">
        <w:r w:rsidR="00A14694" w:rsidDel="000701D5">
          <w:delText>upstream</w:delText>
        </w:r>
      </w:del>
      <w:r w:rsidR="00A14694">
        <w:t xml:space="preserve"> solar PV</w:t>
      </w:r>
      <w:del w:id="634" w:author="Justin Bracci" w:date="2023-05-13T17:06:00Z">
        <w:r w:rsidR="00A14694" w:rsidDel="000E0015">
          <w:delText xml:space="preserve"> p</w:delText>
        </w:r>
      </w:del>
      <w:del w:id="635" w:author="Justin Bracci" w:date="2023-05-13T17:05:00Z">
        <w:r w:rsidR="00A14694" w:rsidDel="000E0015">
          <w:delText>roduction</w:delText>
        </w:r>
      </w:del>
      <w:r w:rsidR="00A14694">
        <w:t xml:space="preserve"> (kg CO</w:t>
      </w:r>
      <w:r w:rsidR="00A14694">
        <w:rPr>
          <w:vertAlign w:val="subscript"/>
        </w:rPr>
        <w:t>2</w:t>
      </w:r>
      <w:r w:rsidR="00A14694">
        <w:t>e</w:t>
      </w:r>
      <w:r w:rsidR="00A14694">
        <w:rPr>
          <w:vertAlign w:val="subscript"/>
        </w:rPr>
        <w:t xml:space="preserve"> </w:t>
      </w:r>
      <w:r w:rsidR="00A14694">
        <w:t>/ kWh</w:t>
      </w:r>
      <w:ins w:id="636" w:author="Justin Bracci" w:date="2023-06-25T13:59:00Z">
        <w:r w:rsidR="001D16CF">
          <w:rPr>
            <w:vertAlign w:val="subscript"/>
          </w:rPr>
          <w:t>e</w:t>
        </w:r>
      </w:ins>
      <w:r w:rsidR="00A14694">
        <w:t>)</w:t>
      </w:r>
    </w:p>
    <w:p w14:paraId="0A3C420F" w14:textId="264586DA" w:rsidR="00BA6EEF" w:rsidRDefault="00BA6EEF" w:rsidP="00BA6EEF">
      <w:pPr>
        <w:pStyle w:val="ListParagraph"/>
        <w:numPr>
          <w:ilvl w:val="0"/>
          <w:numId w:val="1"/>
        </w:numPr>
        <w:spacing w:before="240" w:after="0"/>
      </w:pPr>
      <w:proofErr w:type="gramStart"/>
      <w:ins w:id="637" w:author="Justin Bracci" w:date="2023-05-21T18:33:00Z">
        <w:r w:rsidRPr="000801C2">
          <w:rPr>
            <w:i/>
            <w:iCs/>
            <w:rPrChange w:id="638" w:author="Justin Bracci" w:date="2023-06-30T13:52:00Z">
              <w:rPr/>
            </w:rPrChange>
          </w:rPr>
          <w:t>C</w:t>
        </w:r>
        <w:r w:rsidRPr="000801C2">
          <w:rPr>
            <w:i/>
            <w:iCs/>
            <w:vertAlign w:val="subscript"/>
            <w:rPrChange w:id="639" w:author="Justin Bracci" w:date="2023-06-30T13:52:00Z">
              <w:rPr>
                <w:vertAlign w:val="subscript"/>
              </w:rPr>
            </w:rPrChange>
          </w:rPr>
          <w:t>G,pc</w:t>
        </w:r>
        <w:proofErr w:type="gramEnd"/>
        <w:r>
          <w:t xml:space="preserve"> = the operations-related grid emissions data</w:t>
        </w:r>
      </w:ins>
      <w:ins w:id="640" w:author="Justin Bracci" w:date="2023-05-21T18:36:00Z">
        <w:r w:rsidR="002A55E2">
          <w:t xml:space="preserve"> for each </w:t>
        </w:r>
      </w:ins>
      <w:ins w:id="641" w:author="Justin Bracci" w:date="2023-05-21T18:37:00Z">
        <w:r w:rsidR="002A55E2">
          <w:t>hour of a year</w:t>
        </w:r>
        <w:r w:rsidR="0088218A">
          <w:t xml:space="preserve"> </w:t>
        </w:r>
      </w:ins>
      <w:ins w:id="642" w:author="Justin Bracci" w:date="2023-05-21T18:33:00Z">
        <w:r>
          <w:t>(kg CO</w:t>
        </w:r>
        <w:r>
          <w:rPr>
            <w:vertAlign w:val="subscript"/>
          </w:rPr>
          <w:t>2</w:t>
        </w:r>
        <w:r>
          <w:t>e</w:t>
        </w:r>
        <w:r>
          <w:rPr>
            <w:vertAlign w:val="subscript"/>
          </w:rPr>
          <w:t xml:space="preserve"> </w:t>
        </w:r>
        <w:r>
          <w:t>/ kWh</w:t>
        </w:r>
      </w:ins>
      <w:ins w:id="643" w:author="Justin Bracci" w:date="2023-06-25T13:59:00Z">
        <w:r w:rsidR="001D16CF">
          <w:rPr>
            <w:vertAlign w:val="subscript"/>
          </w:rPr>
          <w:t>e</w:t>
        </w:r>
      </w:ins>
      <w:ins w:id="644" w:author="Justin Bracci" w:date="2023-05-21T18:33:00Z">
        <w:r>
          <w:t>)</w:t>
        </w:r>
      </w:ins>
    </w:p>
    <w:p w14:paraId="73B2463F" w14:textId="07DAC40C" w:rsidR="009F4E37" w:rsidRDefault="00A14694" w:rsidP="009F4E37">
      <w:pPr>
        <w:spacing w:before="240" w:after="0"/>
        <w:rPr>
          <w:ins w:id="645" w:author="Justin Bracci" w:date="2023-05-13T17:10:00Z"/>
        </w:rPr>
      </w:pPr>
      <w:del w:id="646" w:author="Justin Bracci" w:date="2023-05-21T18:33:00Z">
        <w:r w:rsidDel="00BA6EEF">
          <w:delText>C</w:delText>
        </w:r>
        <w:r w:rsidDel="00BA6EEF">
          <w:rPr>
            <w:vertAlign w:val="subscript"/>
          </w:rPr>
          <w:delText>G</w:delText>
        </w:r>
        <w:r w:rsidDel="00BA6EEF">
          <w:delText xml:space="preserve"> = the carbon intensity of the grid</w:delText>
        </w:r>
      </w:del>
      <w:del w:id="647" w:author="Justin Bracci" w:date="2023-05-13T17:06:00Z">
        <w:r w:rsidDel="00114ACB">
          <w:delText xml:space="preserve"> in Sacramento</w:delText>
        </w:r>
      </w:del>
      <w:del w:id="648" w:author="Justin Bracci" w:date="2023-05-21T18:33:00Z">
        <w:r w:rsidDel="00BA6EEF">
          <w:delText xml:space="preserve"> each hour of a year (kg CO</w:delText>
        </w:r>
        <w:r w:rsidDel="00BA6EEF">
          <w:rPr>
            <w:vertAlign w:val="subscript"/>
          </w:rPr>
          <w:delText>2</w:delText>
        </w:r>
        <w:r w:rsidDel="00BA6EEF">
          <w:delText>e</w:delText>
        </w:r>
        <w:r w:rsidDel="00BA6EEF">
          <w:rPr>
            <w:vertAlign w:val="subscript"/>
          </w:rPr>
          <w:delText xml:space="preserve"> </w:delText>
        </w:r>
        <w:r w:rsidDel="00BA6EEF">
          <w:delText>/ kWh)</w:delText>
        </w:r>
      </w:del>
      <w:ins w:id="649" w:author="Justin Bracci" w:date="2023-05-13T17:10:00Z">
        <w:r w:rsidR="003E3016">
          <w:t>with:</w:t>
        </w:r>
      </w:ins>
    </w:p>
    <w:p w14:paraId="5C76B4E5" w14:textId="66767A53" w:rsidR="003E3016" w:rsidRDefault="00D073FD">
      <w:pPr>
        <w:spacing w:before="240" w:after="0"/>
        <w:jc w:val="right"/>
        <w:pPrChange w:id="650" w:author="Justin Bracci" w:date="2023-06-28T21:17:00Z">
          <w:pPr>
            <w:pStyle w:val="ListParagraph"/>
            <w:numPr>
              <w:numId w:val="1"/>
            </w:numPr>
            <w:spacing w:before="240" w:after="0"/>
            <w:ind w:hanging="360"/>
          </w:pPr>
        </w:pPrChange>
      </w:pPr>
      <m:oMath>
        <m:r>
          <w:ins w:id="651" w:author="Justin Bracci" w:date="2023-05-13T17:10:00Z">
            <w:rPr>
              <w:rFonts w:ascii="Cambria Math" w:hAnsi="Cambria Math"/>
            </w:rPr>
            <m:t>∀i∈i=1…n</m:t>
          </w:ins>
        </m:r>
        <m:r>
          <w:ins w:id="652" w:author="Justin Bracci" w:date="2023-05-13T17:11:00Z">
            <w:rPr>
              <w:rFonts w:ascii="Cambria Math" w:hAnsi="Cambria Math"/>
            </w:rPr>
            <m:t>:</m:t>
          </w:ins>
        </m:r>
        <m:sSub>
          <m:sSubPr>
            <m:ctrlPr>
              <w:ins w:id="653" w:author="Justin Bracci" w:date="2023-05-13T17:11:00Z">
                <w:rPr>
                  <w:rFonts w:ascii="Cambria Math" w:hAnsi="Cambria Math"/>
                  <w:i/>
                </w:rPr>
              </w:ins>
            </m:ctrlPr>
          </m:sSubPr>
          <m:e>
            <m:sSub>
              <m:sSubPr>
                <m:ctrlPr>
                  <w:ins w:id="654" w:author="Justin Bracci" w:date="2023-05-13T17:11:00Z">
                    <w:rPr>
                      <w:rFonts w:ascii="Cambria Math" w:hAnsi="Cambria Math"/>
                      <w:i/>
                    </w:rPr>
                  </w:ins>
                </m:ctrlPr>
              </m:sSubPr>
              <m:e>
                <m:r>
                  <w:ins w:id="655" w:author="Justin Bracci" w:date="2023-05-13T17:11:00Z">
                    <w:rPr>
                      <w:rFonts w:ascii="Cambria Math" w:hAnsi="Cambria Math"/>
                    </w:rPr>
                    <m:t xml:space="preserve"> (C</m:t>
                  </w:ins>
                </m:r>
              </m:e>
              <m:sub>
                <m:r>
                  <w:ins w:id="656" w:author="Justin Bracci" w:date="2023-05-13T17:11:00Z">
                    <w:rPr>
                      <w:rFonts w:ascii="Cambria Math" w:hAnsi="Cambria Math"/>
                    </w:rPr>
                    <m:t>G</m:t>
                  </w:ins>
                </m:r>
              </m:sub>
            </m:sSub>
            <m:r>
              <w:ins w:id="657" w:author="Justin Bracci" w:date="2023-05-13T17:11:00Z">
                <w:rPr>
                  <w:rFonts w:ascii="Cambria Math" w:hAnsi="Cambria Math"/>
                </w:rPr>
                <m:t>)</m:t>
              </w:ins>
            </m:r>
          </m:e>
          <m:sub>
            <m:r>
              <w:ins w:id="658" w:author="Justin Bracci" w:date="2023-05-13T17:11:00Z">
                <w:rPr>
                  <w:rFonts w:ascii="Cambria Math" w:hAnsi="Cambria Math"/>
                </w:rPr>
                <m:t>i</m:t>
              </w:ins>
            </m:r>
          </m:sub>
        </m:sSub>
        <m:r>
          <w:ins w:id="659" w:author="Justin Bracci" w:date="2023-05-13T17:15:00Z">
            <w:rPr>
              <w:rFonts w:ascii="Cambria Math" w:hAnsi="Cambria Math"/>
            </w:rPr>
            <m:t>=</m:t>
          </w:ins>
        </m:r>
        <m:sSub>
          <m:sSubPr>
            <m:ctrlPr>
              <w:ins w:id="660" w:author="Justin Bracci" w:date="2023-05-13T17:15:00Z">
                <w:rPr>
                  <w:rFonts w:ascii="Cambria Math" w:hAnsi="Cambria Math"/>
                  <w:i/>
                </w:rPr>
              </w:ins>
            </m:ctrlPr>
          </m:sSubPr>
          <m:e>
            <m:sSub>
              <m:sSubPr>
                <m:ctrlPr>
                  <w:ins w:id="661" w:author="Justin Bracci" w:date="2023-05-13T17:15:00Z">
                    <w:rPr>
                      <w:rFonts w:ascii="Cambria Math" w:hAnsi="Cambria Math"/>
                      <w:i/>
                    </w:rPr>
                  </w:ins>
                </m:ctrlPr>
              </m:sSubPr>
              <m:e>
                <m:r>
                  <w:ins w:id="662" w:author="Justin Bracci" w:date="2023-05-13T17:15:00Z">
                    <w:rPr>
                      <w:rFonts w:ascii="Cambria Math" w:hAnsi="Cambria Math"/>
                    </w:rPr>
                    <m:t>(C</m:t>
                  </w:ins>
                </m:r>
              </m:e>
              <m:sub>
                <m:r>
                  <w:ins w:id="663" w:author="Justin Bracci" w:date="2023-05-13T17:15:00Z">
                    <w:rPr>
                      <w:rFonts w:ascii="Cambria Math" w:hAnsi="Cambria Math"/>
                    </w:rPr>
                    <m:t>G,pc</m:t>
                  </w:ins>
                </m:r>
              </m:sub>
            </m:sSub>
            <m:r>
              <w:ins w:id="664" w:author="Justin Bracci" w:date="2023-05-13T17:15:00Z">
                <w:rPr>
                  <w:rFonts w:ascii="Cambria Math" w:hAnsi="Cambria Math"/>
                </w:rPr>
                <m:t>)</m:t>
              </w:ins>
            </m:r>
          </m:e>
          <m:sub>
            <m:r>
              <w:ins w:id="665" w:author="Justin Bracci" w:date="2023-05-13T17:15:00Z">
                <w:rPr>
                  <w:rFonts w:ascii="Cambria Math" w:hAnsi="Cambria Math"/>
                </w:rPr>
                <m:t>i</m:t>
              </w:ins>
            </m:r>
          </m:sub>
        </m:sSub>
        <m:r>
          <w:ins w:id="666" w:author="Justin Bracci" w:date="2023-05-13T17:15:00Z">
            <w:rPr>
              <w:rFonts w:ascii="Cambria Math" w:hAnsi="Cambria Math"/>
            </w:rPr>
            <m:t>+</m:t>
          </w:ins>
        </m:r>
        <m:f>
          <m:fPr>
            <m:ctrlPr>
              <w:ins w:id="667" w:author="Justin Bracci" w:date="2023-05-13T17:19:00Z">
                <w:rPr>
                  <w:rFonts w:ascii="Cambria Math" w:hAnsi="Cambria Math"/>
                  <w:i/>
                </w:rPr>
              </w:ins>
            </m:ctrlPr>
          </m:fPr>
          <m:num>
            <m:nary>
              <m:naryPr>
                <m:chr m:val="∑"/>
                <m:limLoc m:val="undOvr"/>
                <m:ctrlPr>
                  <w:ins w:id="668" w:author="Justin Bracci" w:date="2023-05-13T17:19:00Z">
                    <w:rPr>
                      <w:rFonts w:ascii="Cambria Math" w:hAnsi="Cambria Math"/>
                      <w:i/>
                    </w:rPr>
                  </w:ins>
                </m:ctrlPr>
              </m:naryPr>
              <m:sub>
                <m:r>
                  <w:ins w:id="669" w:author="Justin Bracci" w:date="2023-05-13T17:19:00Z">
                    <w:rPr>
                      <w:rFonts w:ascii="Cambria Math" w:hAnsi="Cambria Math"/>
                    </w:rPr>
                    <m:t>g=1</m:t>
                  </w:ins>
                </m:r>
              </m:sub>
              <m:sup>
                <m:sSub>
                  <m:sSubPr>
                    <m:ctrlPr>
                      <w:ins w:id="670" w:author="Justin Bracci" w:date="2023-05-13T17:19:00Z">
                        <w:rPr>
                          <w:rFonts w:ascii="Cambria Math" w:hAnsi="Cambria Math"/>
                          <w:i/>
                        </w:rPr>
                      </w:ins>
                    </m:ctrlPr>
                  </m:sSubPr>
                  <m:e>
                    <m:r>
                      <w:ins w:id="671" w:author="Justin Bracci" w:date="2023-05-13T17:19:00Z">
                        <w:rPr>
                          <w:rFonts w:ascii="Cambria Math" w:hAnsi="Cambria Math"/>
                        </w:rPr>
                        <m:t>g</m:t>
                      </w:ins>
                    </m:r>
                  </m:e>
                  <m:sub>
                    <m:r>
                      <w:ins w:id="672" w:author="Justin Bracci" w:date="2023-05-13T17:19:00Z">
                        <w:rPr>
                          <w:rFonts w:ascii="Cambria Math" w:hAnsi="Cambria Math"/>
                        </w:rPr>
                        <m:t>t</m:t>
                      </w:ins>
                    </m:r>
                  </m:sub>
                </m:sSub>
              </m:sup>
              <m:e>
                <m:sSub>
                  <m:sSubPr>
                    <m:ctrlPr>
                      <w:ins w:id="673" w:author="Justin Bracci" w:date="2023-05-13T17:19:00Z">
                        <w:rPr>
                          <w:rFonts w:ascii="Cambria Math" w:hAnsi="Cambria Math"/>
                          <w:i/>
                        </w:rPr>
                      </w:ins>
                    </m:ctrlPr>
                  </m:sSubPr>
                  <m:e>
                    <m:sSub>
                      <m:sSubPr>
                        <m:ctrlPr>
                          <w:ins w:id="674" w:author="Justin Bracci" w:date="2023-05-13T17:19:00Z">
                            <w:rPr>
                              <w:rFonts w:ascii="Cambria Math" w:hAnsi="Cambria Math"/>
                              <w:i/>
                            </w:rPr>
                          </w:ins>
                        </m:ctrlPr>
                      </m:sSubPr>
                      <m:e>
                        <m:r>
                          <w:ins w:id="675" w:author="Justin Bracci" w:date="2023-05-13T17:19:00Z">
                            <w:rPr>
                              <w:rFonts w:ascii="Cambria Math" w:hAnsi="Cambria Math"/>
                            </w:rPr>
                            <m:t>(C</m:t>
                          </w:ins>
                        </m:r>
                      </m:e>
                      <m:sub>
                        <m:r>
                          <w:ins w:id="676" w:author="Justin Bracci" w:date="2023-05-13T17:19:00Z">
                            <w:rPr>
                              <w:rFonts w:ascii="Cambria Math" w:hAnsi="Cambria Math"/>
                            </w:rPr>
                            <m:t>em</m:t>
                          </w:ins>
                        </m:r>
                      </m:sub>
                    </m:sSub>
                    <m:r>
                      <w:ins w:id="677" w:author="Justin Bracci" w:date="2023-05-13T17:19:00Z">
                        <w:rPr>
                          <w:rFonts w:ascii="Cambria Math" w:hAnsi="Cambria Math"/>
                        </w:rPr>
                        <m:t>)</m:t>
                      </w:ins>
                    </m:r>
                  </m:e>
                  <m:sub>
                    <m:r>
                      <w:ins w:id="678" w:author="Justin Bracci" w:date="2023-05-13T17:19:00Z">
                        <w:rPr>
                          <w:rFonts w:ascii="Cambria Math" w:hAnsi="Cambria Math"/>
                        </w:rPr>
                        <m:t>g</m:t>
                      </w:ins>
                    </m:r>
                  </m:sub>
                </m:sSub>
                <m:r>
                  <w:ins w:id="679" w:author="Justin Bracci" w:date="2023-05-13T17:19:00Z">
                    <w:rPr>
                      <w:rFonts w:ascii="Cambria Math" w:hAnsi="Cambria Math"/>
                    </w:rPr>
                    <m:t>*</m:t>
                  </w:ins>
                </m:r>
                <m:sSub>
                  <m:sSubPr>
                    <m:ctrlPr>
                      <w:ins w:id="680" w:author="Justin Bracci" w:date="2023-05-13T17:19:00Z">
                        <w:rPr>
                          <w:rFonts w:ascii="Cambria Math" w:hAnsi="Cambria Math"/>
                          <w:i/>
                        </w:rPr>
                      </w:ins>
                    </m:ctrlPr>
                  </m:sSubPr>
                  <m:e>
                    <m:r>
                      <w:ins w:id="681" w:author="Justin Bracci" w:date="2023-05-13T17:19:00Z">
                        <w:rPr>
                          <w:rFonts w:ascii="Cambria Math" w:hAnsi="Cambria Math"/>
                        </w:rPr>
                        <m:t>(</m:t>
                      </w:ins>
                    </m:r>
                    <m:sSub>
                      <m:sSubPr>
                        <m:ctrlPr>
                          <w:ins w:id="682" w:author="Justin Bracci" w:date="2023-05-13T17:19:00Z">
                            <w:rPr>
                              <w:rFonts w:ascii="Cambria Math" w:hAnsi="Cambria Math"/>
                              <w:i/>
                            </w:rPr>
                          </w:ins>
                        </m:ctrlPr>
                      </m:sSubPr>
                      <m:e>
                        <m:r>
                          <w:ins w:id="683" w:author="Justin Bracci" w:date="2023-05-13T17:19:00Z">
                            <w:rPr>
                              <w:rFonts w:ascii="Cambria Math" w:hAnsi="Cambria Math"/>
                            </w:rPr>
                            <m:t>E</m:t>
                          </w:ins>
                        </m:r>
                      </m:e>
                      <m:sub>
                        <m:r>
                          <w:ins w:id="684" w:author="Justin Bracci" w:date="2023-05-13T17:19:00Z">
                            <w:rPr>
                              <w:rFonts w:ascii="Cambria Math" w:hAnsi="Cambria Math"/>
                            </w:rPr>
                            <m:t>prod</m:t>
                          </w:ins>
                        </m:r>
                      </m:sub>
                    </m:sSub>
                    <m:r>
                      <w:ins w:id="685" w:author="Justin Bracci" w:date="2023-05-13T17:19:00Z">
                        <w:rPr>
                          <w:rFonts w:ascii="Cambria Math" w:hAnsi="Cambria Math"/>
                        </w:rPr>
                        <m:t>)</m:t>
                      </w:ins>
                    </m:r>
                  </m:e>
                  <m:sub>
                    <m:r>
                      <w:ins w:id="686" w:author="Justin Bracci" w:date="2023-05-13T17:19:00Z">
                        <w:rPr>
                          <w:rFonts w:ascii="Cambria Math" w:hAnsi="Cambria Math"/>
                        </w:rPr>
                        <m:t>i,g</m:t>
                      </w:ins>
                    </m:r>
                  </m:sub>
                </m:sSub>
              </m:e>
            </m:nary>
          </m:num>
          <m:den>
            <m:nary>
              <m:naryPr>
                <m:chr m:val="∑"/>
                <m:limLoc m:val="undOvr"/>
                <m:ctrlPr>
                  <w:ins w:id="687" w:author="Justin Bracci" w:date="2023-05-13T17:19:00Z">
                    <w:rPr>
                      <w:rFonts w:ascii="Cambria Math" w:hAnsi="Cambria Math"/>
                      <w:i/>
                    </w:rPr>
                  </w:ins>
                </m:ctrlPr>
              </m:naryPr>
              <m:sub>
                <m:r>
                  <w:ins w:id="688" w:author="Justin Bracci" w:date="2023-05-13T17:19:00Z">
                    <w:rPr>
                      <w:rFonts w:ascii="Cambria Math" w:hAnsi="Cambria Math"/>
                    </w:rPr>
                    <m:t>g=1</m:t>
                  </w:ins>
                </m:r>
              </m:sub>
              <m:sup>
                <m:sSub>
                  <m:sSubPr>
                    <m:ctrlPr>
                      <w:ins w:id="689" w:author="Justin Bracci" w:date="2023-05-13T17:19:00Z">
                        <w:rPr>
                          <w:rFonts w:ascii="Cambria Math" w:hAnsi="Cambria Math"/>
                          <w:i/>
                        </w:rPr>
                      </w:ins>
                    </m:ctrlPr>
                  </m:sSubPr>
                  <m:e>
                    <m:r>
                      <w:ins w:id="690" w:author="Justin Bracci" w:date="2023-05-13T17:19:00Z">
                        <w:rPr>
                          <w:rFonts w:ascii="Cambria Math" w:hAnsi="Cambria Math"/>
                        </w:rPr>
                        <m:t>g</m:t>
                      </w:ins>
                    </m:r>
                  </m:e>
                  <m:sub>
                    <m:r>
                      <w:ins w:id="691" w:author="Justin Bracci" w:date="2023-05-13T17:19:00Z">
                        <w:rPr>
                          <w:rFonts w:ascii="Cambria Math" w:hAnsi="Cambria Math"/>
                        </w:rPr>
                        <m:t>t</m:t>
                      </w:ins>
                    </m:r>
                  </m:sub>
                </m:sSub>
              </m:sup>
              <m:e>
                <m:sSub>
                  <m:sSubPr>
                    <m:ctrlPr>
                      <w:ins w:id="692" w:author="Justin Bracci" w:date="2023-05-13T17:19:00Z">
                        <w:rPr>
                          <w:rFonts w:ascii="Cambria Math" w:hAnsi="Cambria Math"/>
                          <w:i/>
                        </w:rPr>
                      </w:ins>
                    </m:ctrlPr>
                  </m:sSubPr>
                  <m:e>
                    <m:r>
                      <w:ins w:id="693" w:author="Justin Bracci" w:date="2023-05-13T17:19:00Z">
                        <w:rPr>
                          <w:rFonts w:ascii="Cambria Math" w:hAnsi="Cambria Math"/>
                        </w:rPr>
                        <m:t>(</m:t>
                      </w:ins>
                    </m:r>
                    <m:sSub>
                      <m:sSubPr>
                        <m:ctrlPr>
                          <w:ins w:id="694" w:author="Justin Bracci" w:date="2023-05-13T17:19:00Z">
                            <w:rPr>
                              <w:rFonts w:ascii="Cambria Math" w:hAnsi="Cambria Math"/>
                              <w:i/>
                            </w:rPr>
                          </w:ins>
                        </m:ctrlPr>
                      </m:sSubPr>
                      <m:e>
                        <m:r>
                          <w:ins w:id="695" w:author="Justin Bracci" w:date="2023-05-13T17:19:00Z">
                            <w:rPr>
                              <w:rFonts w:ascii="Cambria Math" w:hAnsi="Cambria Math"/>
                            </w:rPr>
                            <m:t>E</m:t>
                          </w:ins>
                        </m:r>
                      </m:e>
                      <m:sub>
                        <m:r>
                          <w:ins w:id="696" w:author="Justin Bracci" w:date="2023-05-13T17:19:00Z">
                            <w:rPr>
                              <w:rFonts w:ascii="Cambria Math" w:hAnsi="Cambria Math"/>
                            </w:rPr>
                            <m:t>prod</m:t>
                          </w:ins>
                        </m:r>
                      </m:sub>
                    </m:sSub>
                    <m:r>
                      <w:ins w:id="697" w:author="Justin Bracci" w:date="2023-05-13T17:19:00Z">
                        <w:rPr>
                          <w:rFonts w:ascii="Cambria Math" w:hAnsi="Cambria Math"/>
                        </w:rPr>
                        <m:t>)</m:t>
                      </w:ins>
                    </m:r>
                  </m:e>
                  <m:sub>
                    <m:r>
                      <w:ins w:id="698" w:author="Justin Bracci" w:date="2023-05-13T17:19:00Z">
                        <w:rPr>
                          <w:rFonts w:ascii="Cambria Math" w:hAnsi="Cambria Math"/>
                        </w:rPr>
                        <m:t>i,g</m:t>
                      </w:ins>
                    </m:r>
                  </m:sub>
                </m:sSub>
              </m:e>
            </m:nary>
          </m:den>
        </m:f>
      </m:oMath>
      <w:ins w:id="699" w:author="Justin Bracci" w:date="2023-06-28T21:17:00Z">
        <w:r w:rsidR="001C11D9" w:rsidRPr="001C11D9">
          <w:rPr>
            <w:rFonts w:eastAsiaTheme="minorEastAsia"/>
          </w:rPr>
          <w:t xml:space="preserve"> </w:t>
        </w:r>
        <w:r w:rsidR="001C11D9">
          <w:rPr>
            <w:rFonts w:eastAsiaTheme="minorEastAsia"/>
          </w:rPr>
          <w:tab/>
        </w:r>
        <w:r w:rsidR="001C11D9">
          <w:rPr>
            <w:rFonts w:eastAsiaTheme="minorEastAsia"/>
          </w:rPr>
          <w:tab/>
        </w:r>
        <w:r w:rsidR="001C11D9">
          <w:rPr>
            <w:rFonts w:eastAsiaTheme="minorEastAsia"/>
          </w:rPr>
          <w:tab/>
          <w:t xml:space="preserve"> Eq. #26</w:t>
        </w:r>
      </w:ins>
    </w:p>
    <w:p w14:paraId="47A8B123" w14:textId="77777777" w:rsidR="00AE5D82" w:rsidRDefault="00AE5D82" w:rsidP="00AE5D82">
      <w:pPr>
        <w:spacing w:before="240" w:after="0"/>
        <w:rPr>
          <w:ins w:id="700" w:author="Justin Bracci" w:date="2023-05-13T17:20:00Z"/>
          <w:rFonts w:eastAsiaTheme="minorEastAsia"/>
        </w:rPr>
      </w:pPr>
      <w:ins w:id="701" w:author="Justin Bracci" w:date="2023-05-13T17:20:00Z">
        <w:r>
          <w:rPr>
            <w:rFonts w:eastAsiaTheme="minorEastAsia"/>
          </w:rPr>
          <w:t>where:</w:t>
        </w:r>
      </w:ins>
    </w:p>
    <w:p w14:paraId="20D936E8" w14:textId="7C83008B" w:rsidR="00BA6EEF" w:rsidRDefault="00BA6EEF" w:rsidP="00BA6EEF">
      <w:pPr>
        <w:pStyle w:val="ListParagraph"/>
        <w:numPr>
          <w:ilvl w:val="0"/>
          <w:numId w:val="1"/>
        </w:numPr>
        <w:spacing w:before="240" w:after="0"/>
        <w:rPr>
          <w:ins w:id="702" w:author="Justin Bracci" w:date="2023-05-21T18:33:00Z"/>
        </w:rPr>
      </w:pPr>
      <w:ins w:id="703" w:author="Justin Bracci" w:date="2023-05-21T18:33:00Z">
        <w:r w:rsidRPr="000801C2">
          <w:rPr>
            <w:i/>
            <w:iCs/>
            <w:rPrChange w:id="704" w:author="Justin Bracci" w:date="2023-06-30T13:52:00Z">
              <w:rPr/>
            </w:rPrChange>
          </w:rPr>
          <w:t>C</w:t>
        </w:r>
        <w:r w:rsidRPr="000801C2">
          <w:rPr>
            <w:i/>
            <w:iCs/>
            <w:vertAlign w:val="subscript"/>
            <w:rPrChange w:id="705" w:author="Justin Bracci" w:date="2023-06-30T13:52:00Z">
              <w:rPr>
                <w:vertAlign w:val="subscript"/>
              </w:rPr>
            </w:rPrChange>
          </w:rPr>
          <w:t>G</w:t>
        </w:r>
        <w:r>
          <w:t xml:space="preserve"> = the life-cycle carbon intensity of the grid each hour of a year</w:t>
        </w:r>
      </w:ins>
      <w:ins w:id="706" w:author="Justin Bracci" w:date="2023-05-21T18:35:00Z">
        <w:r w:rsidR="00A7601A">
          <w:t xml:space="preserve"> (kg CO</w:t>
        </w:r>
        <w:r w:rsidR="00A7601A">
          <w:rPr>
            <w:vertAlign w:val="subscript"/>
          </w:rPr>
          <w:t>2</w:t>
        </w:r>
        <w:r w:rsidR="00A7601A">
          <w:t>e</w:t>
        </w:r>
        <w:r w:rsidR="00A7601A">
          <w:rPr>
            <w:vertAlign w:val="subscript"/>
          </w:rPr>
          <w:t xml:space="preserve"> </w:t>
        </w:r>
        <w:r w:rsidR="00A7601A">
          <w:t>/ kWh</w:t>
        </w:r>
      </w:ins>
      <w:ins w:id="707" w:author="Justin Bracci" w:date="2023-06-25T13:59:00Z">
        <w:r w:rsidR="001D16CF">
          <w:rPr>
            <w:vertAlign w:val="subscript"/>
          </w:rPr>
          <w:t>e</w:t>
        </w:r>
      </w:ins>
      <w:ins w:id="708" w:author="Justin Bracci" w:date="2023-05-21T18:35:00Z">
        <w:r w:rsidR="00A7601A">
          <w:t>)</w:t>
        </w:r>
        <w:r w:rsidR="005A2476">
          <w:t>. C</w:t>
        </w:r>
      </w:ins>
      <w:ins w:id="709" w:author="Justin Bracci" w:date="2023-05-21T18:34:00Z">
        <w:r w:rsidR="00EA3C0C">
          <w:t>alculated outside</w:t>
        </w:r>
        <w:r w:rsidR="005A2476">
          <w:t xml:space="preserve"> of the </w:t>
        </w:r>
      </w:ins>
      <w:ins w:id="710" w:author="Justin Bracci" w:date="2023-05-21T18:35:00Z">
        <w:r w:rsidR="00A7601A">
          <w:t>optimization.</w:t>
        </w:r>
      </w:ins>
      <w:ins w:id="711" w:author="Justin Bracci" w:date="2023-05-21T18:33:00Z">
        <w:r>
          <w:t xml:space="preserve"> </w:t>
        </w:r>
      </w:ins>
    </w:p>
    <w:p w14:paraId="5451238C" w14:textId="182CF08C" w:rsidR="00F279E2" w:rsidRDefault="00F279E2" w:rsidP="00AE5D82">
      <w:pPr>
        <w:pStyle w:val="ListParagraph"/>
        <w:numPr>
          <w:ilvl w:val="0"/>
          <w:numId w:val="1"/>
        </w:numPr>
        <w:spacing w:before="240" w:after="0"/>
        <w:rPr>
          <w:ins w:id="712" w:author="Justin Bracci" w:date="2023-05-13T17:24:00Z"/>
        </w:rPr>
      </w:pPr>
      <w:ins w:id="713" w:author="Justin Bracci" w:date="2023-05-13T17:23:00Z">
        <w:r w:rsidRPr="000801C2">
          <w:rPr>
            <w:i/>
            <w:iCs/>
            <w:rPrChange w:id="714" w:author="Justin Bracci" w:date="2023-06-30T13:52:00Z">
              <w:rPr/>
            </w:rPrChange>
          </w:rPr>
          <w:t>g</w:t>
        </w:r>
        <w:r>
          <w:t xml:space="preserve"> </w:t>
        </w:r>
      </w:ins>
      <w:ins w:id="715" w:author="Justin Bracci" w:date="2023-05-13T17:24:00Z">
        <w:r>
          <w:t xml:space="preserve">= </w:t>
        </w:r>
        <w:r w:rsidR="00390CF3">
          <w:t>electricity generation technology</w:t>
        </w:r>
      </w:ins>
    </w:p>
    <w:p w14:paraId="7B308944" w14:textId="31D443B6" w:rsidR="00390CF3" w:rsidRDefault="00390CF3" w:rsidP="00AE5D82">
      <w:pPr>
        <w:pStyle w:val="ListParagraph"/>
        <w:numPr>
          <w:ilvl w:val="0"/>
          <w:numId w:val="1"/>
        </w:numPr>
        <w:spacing w:before="240" w:after="0"/>
        <w:rPr>
          <w:ins w:id="716" w:author="Justin Bracci" w:date="2023-05-13T17:20:00Z"/>
        </w:rPr>
      </w:pPr>
      <w:ins w:id="717" w:author="Justin Bracci" w:date="2023-05-13T17:24:00Z">
        <w:r w:rsidRPr="000801C2">
          <w:rPr>
            <w:i/>
            <w:iCs/>
            <w:rPrChange w:id="718" w:author="Justin Bracci" w:date="2023-06-30T13:53:00Z">
              <w:rPr/>
            </w:rPrChange>
          </w:rPr>
          <w:t>g</w:t>
        </w:r>
        <w:r w:rsidRPr="000801C2">
          <w:rPr>
            <w:i/>
            <w:iCs/>
            <w:vertAlign w:val="subscript"/>
            <w:rPrChange w:id="719" w:author="Justin Bracci" w:date="2023-06-30T13:53:00Z">
              <w:rPr>
                <w:vertAlign w:val="subscript"/>
              </w:rPr>
            </w:rPrChange>
          </w:rPr>
          <w:t>t</w:t>
        </w:r>
        <w:r>
          <w:t xml:space="preserve"> = total number of electricity generating technologies in the grid portfolio</w:t>
        </w:r>
      </w:ins>
    </w:p>
    <w:p w14:paraId="7E93B74F" w14:textId="4C02FBF6" w:rsidR="00AE5D82" w:rsidRDefault="00AE5D82" w:rsidP="00AE5D82">
      <w:pPr>
        <w:pStyle w:val="ListParagraph"/>
        <w:numPr>
          <w:ilvl w:val="0"/>
          <w:numId w:val="1"/>
        </w:numPr>
        <w:spacing w:before="240"/>
        <w:rPr>
          <w:ins w:id="720" w:author="Justin Bracci" w:date="2023-05-13T17:25:00Z"/>
        </w:rPr>
      </w:pPr>
      <w:ins w:id="721" w:author="Justin Bracci" w:date="2023-05-13T17:20:00Z">
        <w:r w:rsidRPr="000801C2">
          <w:rPr>
            <w:i/>
            <w:iCs/>
            <w:rPrChange w:id="722" w:author="Justin Bracci" w:date="2023-06-30T13:53:00Z">
              <w:rPr/>
            </w:rPrChange>
          </w:rPr>
          <w:t>C</w:t>
        </w:r>
      </w:ins>
      <w:ins w:id="723" w:author="Justin Bracci" w:date="2023-05-13T17:21:00Z">
        <w:r w:rsidR="00CF666C" w:rsidRPr="000801C2">
          <w:rPr>
            <w:i/>
            <w:iCs/>
            <w:vertAlign w:val="subscript"/>
            <w:rPrChange w:id="724" w:author="Justin Bracci" w:date="2023-06-30T13:53:00Z">
              <w:rPr>
                <w:vertAlign w:val="subscript"/>
              </w:rPr>
            </w:rPrChange>
          </w:rPr>
          <w:t>em</w:t>
        </w:r>
      </w:ins>
      <w:ins w:id="725" w:author="Justin Bracci" w:date="2023-05-13T17:20:00Z">
        <w:r>
          <w:t xml:space="preserve"> = the </w:t>
        </w:r>
      </w:ins>
      <w:ins w:id="726" w:author="Justin Bracci" w:date="2023-05-13T17:23:00Z">
        <w:r w:rsidR="00F279E2">
          <w:t>embodied emissions of each</w:t>
        </w:r>
      </w:ins>
      <w:ins w:id="727" w:author="Justin Bracci" w:date="2023-05-13T17:20:00Z">
        <w:r>
          <w:t xml:space="preserve"> </w:t>
        </w:r>
      </w:ins>
      <w:ins w:id="728" w:author="Justin Bracci" w:date="2023-05-13T17:25:00Z">
        <w:r w:rsidR="00BE6C40">
          <w:t>electricity generation technology</w:t>
        </w:r>
      </w:ins>
      <w:ins w:id="729" w:author="Justin Bracci" w:date="2023-05-13T17:20:00Z">
        <w:r>
          <w:t xml:space="preserve"> (kg CO</w:t>
        </w:r>
        <w:r>
          <w:rPr>
            <w:vertAlign w:val="subscript"/>
          </w:rPr>
          <w:t>2</w:t>
        </w:r>
        <w:r>
          <w:t>e</w:t>
        </w:r>
        <w:r>
          <w:rPr>
            <w:vertAlign w:val="subscript"/>
          </w:rPr>
          <w:t xml:space="preserve"> </w:t>
        </w:r>
        <w:r>
          <w:t>/ kWh</w:t>
        </w:r>
      </w:ins>
      <w:ins w:id="730" w:author="Justin Bracci" w:date="2023-06-25T13:59:00Z">
        <w:r w:rsidR="001D16CF">
          <w:rPr>
            <w:vertAlign w:val="subscript"/>
          </w:rPr>
          <w:t>e</w:t>
        </w:r>
      </w:ins>
      <w:ins w:id="731" w:author="Justin Bracci" w:date="2023-05-13T17:20:00Z">
        <w:r>
          <w:t>)</w:t>
        </w:r>
      </w:ins>
    </w:p>
    <w:p w14:paraId="6C5C3E99" w14:textId="718A13CB" w:rsidR="005E2E17" w:rsidRDefault="005E2E17">
      <w:pPr>
        <w:pStyle w:val="ListParagraph"/>
        <w:numPr>
          <w:ilvl w:val="0"/>
          <w:numId w:val="1"/>
        </w:numPr>
        <w:spacing w:before="240"/>
        <w:rPr>
          <w:ins w:id="732" w:author="Justin Bracci" w:date="2023-05-13T17:20:00Z"/>
        </w:rPr>
        <w:pPrChange w:id="733" w:author="Justin Bracci" w:date="2023-05-13T17:20:00Z">
          <w:pPr>
            <w:spacing w:before="240"/>
          </w:pPr>
        </w:pPrChange>
      </w:pPr>
      <w:ins w:id="734" w:author="Justin Bracci" w:date="2023-05-13T17:25:00Z">
        <w:r w:rsidRPr="000801C2">
          <w:rPr>
            <w:i/>
            <w:iCs/>
            <w:rPrChange w:id="735" w:author="Justin Bracci" w:date="2023-06-30T13:53:00Z">
              <w:rPr/>
            </w:rPrChange>
          </w:rPr>
          <w:t>E</w:t>
        </w:r>
        <w:r w:rsidRPr="000801C2">
          <w:rPr>
            <w:i/>
            <w:iCs/>
            <w:vertAlign w:val="subscript"/>
            <w:rPrChange w:id="736" w:author="Justin Bracci" w:date="2023-06-30T13:53:00Z">
              <w:rPr>
                <w:vertAlign w:val="subscript"/>
              </w:rPr>
            </w:rPrChange>
          </w:rPr>
          <w:t>prod</w:t>
        </w:r>
        <w:r>
          <w:t xml:space="preserve"> = electricity </w:t>
        </w:r>
        <w:r w:rsidR="003336D9">
          <w:t>g</w:t>
        </w:r>
      </w:ins>
      <w:ins w:id="737" w:author="Justin Bracci" w:date="2023-05-13T17:26:00Z">
        <w:r w:rsidR="003336D9">
          <w:t xml:space="preserve">enerated in each hour </w:t>
        </w:r>
        <w:r w:rsidR="003336D9">
          <w:rPr>
            <w:i/>
            <w:iCs/>
          </w:rPr>
          <w:t>i</w:t>
        </w:r>
        <w:r w:rsidR="003336D9">
          <w:t>,</w:t>
        </w:r>
        <w:r w:rsidR="00A97E87">
          <w:t xml:space="preserve"> by each technology type </w:t>
        </w:r>
        <w:r w:rsidR="00A97E87">
          <w:rPr>
            <w:i/>
            <w:iCs/>
          </w:rPr>
          <w:t>g</w:t>
        </w:r>
        <w:r w:rsidR="00A97E87">
          <w:t>,</w:t>
        </w:r>
      </w:ins>
      <w:ins w:id="738" w:author="Justin Bracci" w:date="2023-05-13T17:27:00Z">
        <w:r w:rsidR="00E17C37">
          <w:t xml:space="preserve"> to support </w:t>
        </w:r>
        <w:r w:rsidR="00FB7C8E">
          <w:t>grid demands (kWh</w:t>
        </w:r>
      </w:ins>
      <w:ins w:id="739" w:author="Justin Bracci" w:date="2023-06-25T13:59:00Z">
        <w:r w:rsidR="001D16CF">
          <w:rPr>
            <w:vertAlign w:val="subscript"/>
          </w:rPr>
          <w:t>e</w:t>
        </w:r>
      </w:ins>
      <w:ins w:id="740" w:author="Justin Bracci" w:date="2023-05-13T17:27:00Z">
        <w:r w:rsidR="00FB7C8E">
          <w:t>)</w:t>
        </w:r>
      </w:ins>
    </w:p>
    <w:p w14:paraId="00CA0CAC" w14:textId="67A610B9" w:rsidR="008F5284" w:rsidRDefault="00D24AAA" w:rsidP="00325945">
      <w:pPr>
        <w:spacing w:before="240"/>
      </w:pPr>
      <w:r>
        <w:t xml:space="preserve">Annual Water Cost </w:t>
      </w:r>
      <w:ins w:id="741" w:author="Justin Bracci" w:date="2023-06-30T13:44:00Z">
        <w:r w:rsidR="00141D62">
          <w:t>Calcu</w:t>
        </w:r>
      </w:ins>
      <w:ins w:id="742" w:author="Justin Bracci" w:date="2023-06-30T13:45:00Z">
        <w:r w:rsidR="00141D62">
          <w:t>lation</w:t>
        </w:r>
      </w:ins>
      <w:del w:id="743" w:author="Justin Bracci" w:date="2023-06-30T13:44:00Z">
        <w:r w:rsidDel="00141D62">
          <w:delText>Constraint</w:delText>
        </w:r>
      </w:del>
      <w:r>
        <w:t>:</w:t>
      </w:r>
    </w:p>
    <w:p w14:paraId="1D6B5F8B" w14:textId="420D62D6" w:rsidR="00EB26D9" w:rsidRPr="00781F22" w:rsidRDefault="0002648F">
      <w:pPr>
        <w:spacing w:before="240" w:after="0"/>
        <w:jc w:val="right"/>
        <w:rPr>
          <w:rFonts w:eastAsiaTheme="minorEastAsia"/>
        </w:rPr>
        <w:pPrChange w:id="744" w:author="Justin Bracci" w:date="2023-06-28T21:17:00Z">
          <w:pPr>
            <w:spacing w:before="240" w:after="0"/>
          </w:pPr>
        </w:pPrChange>
      </w:pPr>
      <m:oMath>
        <m:sSub>
          <m:sSubPr>
            <m:ctrlPr>
              <w:rPr>
                <w:rFonts w:ascii="Cambria Math" w:hAnsi="Cambria Math"/>
                <w:i/>
              </w:rPr>
            </m:ctrlPr>
          </m:sSubPr>
          <m:e>
            <m:r>
              <w:rPr>
                <w:rFonts w:ascii="Cambria Math" w:hAnsi="Cambria Math"/>
              </w:rPr>
              <m:t>W</m:t>
            </m:r>
          </m:e>
          <m:sub>
            <m:r>
              <w:rPr>
                <w:rFonts w:ascii="Cambria Math" w:hAnsi="Cambria Math"/>
              </w:rPr>
              <m:t>CA</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C</m:t>
            </m:r>
          </m:sub>
        </m:sSub>
        <m:r>
          <w:rPr>
            <w:rFonts w:ascii="Cambria Math" w:hAnsi="Cambria Math"/>
          </w:rPr>
          <m:t>)*(P)*</m:t>
        </m:r>
        <m:sSub>
          <m:sSubPr>
            <m:ctrlPr>
              <w:rPr>
                <w:rFonts w:ascii="Cambria Math" w:hAnsi="Cambria Math"/>
                <w:i/>
              </w:rPr>
            </m:ctrlPr>
          </m:sSubPr>
          <m:e>
            <m:r>
              <w:rPr>
                <w:rFonts w:ascii="Cambria Math" w:hAnsi="Cambria Math"/>
              </w:rPr>
              <m:t>(W</m:t>
            </m:r>
          </m:e>
          <m:sub>
            <m:r>
              <w:rPr>
                <w:rFonts w:ascii="Cambria Math" w:hAnsi="Cambria Math"/>
              </w:rPr>
              <m:t>U</m:t>
            </m:r>
          </m:sub>
        </m:sSub>
        <m:r>
          <w:rPr>
            <w:rFonts w:ascii="Cambria Math" w:hAnsi="Cambria Math"/>
          </w:rPr>
          <m:t>)</m:t>
        </m:r>
      </m:oMath>
      <w:ins w:id="745" w:author="Justin Bracci" w:date="2023-06-28T21:17:00Z">
        <w:r w:rsidR="001C11D9" w:rsidRPr="001C11D9">
          <w:rPr>
            <w:rFonts w:eastAsiaTheme="minorEastAsia"/>
          </w:rPr>
          <w:t xml:space="preserve"> </w:t>
        </w:r>
        <w:r w:rsidR="001C11D9">
          <w:rPr>
            <w:rFonts w:eastAsiaTheme="minorEastAsia"/>
          </w:rPr>
          <w:tab/>
        </w:r>
        <w:r w:rsidR="001C11D9">
          <w:rPr>
            <w:rFonts w:eastAsiaTheme="minorEastAsia"/>
          </w:rPr>
          <w:tab/>
        </w:r>
        <w:r w:rsidR="001C11D9">
          <w:rPr>
            <w:rFonts w:eastAsiaTheme="minorEastAsia"/>
          </w:rPr>
          <w:tab/>
        </w:r>
        <w:r w:rsidR="001C11D9">
          <w:rPr>
            <w:rFonts w:eastAsiaTheme="minorEastAsia"/>
          </w:rPr>
          <w:tab/>
        </w:r>
        <w:r w:rsidR="00CA3AC5">
          <w:rPr>
            <w:rFonts w:eastAsiaTheme="minorEastAsia"/>
          </w:rPr>
          <w:t xml:space="preserve">      </w:t>
        </w:r>
        <w:r w:rsidR="001C11D9">
          <w:rPr>
            <w:rFonts w:eastAsiaTheme="minorEastAsia"/>
          </w:rPr>
          <w:t>Eq. #27</w:t>
        </w:r>
      </w:ins>
    </w:p>
    <w:p w14:paraId="3B3D09C6" w14:textId="77777777" w:rsidR="00EB26D9" w:rsidRDefault="00EB26D9" w:rsidP="00EB26D9">
      <w:pPr>
        <w:spacing w:before="240" w:after="0"/>
        <w:rPr>
          <w:rFonts w:eastAsiaTheme="minorEastAsia"/>
        </w:rPr>
      </w:pPr>
      <w:r>
        <w:rPr>
          <w:rFonts w:eastAsiaTheme="minorEastAsia"/>
        </w:rPr>
        <w:t>where:</w:t>
      </w:r>
    </w:p>
    <w:p w14:paraId="2FACC633" w14:textId="0010A1B5" w:rsidR="00EB26D9" w:rsidRDefault="00F06AD6" w:rsidP="00EB26D9">
      <w:pPr>
        <w:pStyle w:val="ListParagraph"/>
        <w:numPr>
          <w:ilvl w:val="0"/>
          <w:numId w:val="1"/>
        </w:numPr>
        <w:spacing w:before="240" w:after="0"/>
      </w:pPr>
      <w:r w:rsidRPr="000801C2">
        <w:rPr>
          <w:i/>
          <w:iCs/>
          <w:rPrChange w:id="746" w:author="Justin Bracci" w:date="2023-06-30T13:53:00Z">
            <w:rPr/>
          </w:rPrChange>
        </w:rPr>
        <w:t>W</w:t>
      </w:r>
      <w:r w:rsidRPr="000801C2">
        <w:rPr>
          <w:i/>
          <w:iCs/>
          <w:vertAlign w:val="subscript"/>
          <w:rPrChange w:id="747" w:author="Justin Bracci" w:date="2023-06-30T13:53:00Z">
            <w:rPr>
              <w:vertAlign w:val="subscript"/>
            </w:rPr>
          </w:rPrChange>
        </w:rPr>
        <w:t>C</w:t>
      </w:r>
      <w:r w:rsidR="00EB26D9">
        <w:t xml:space="preserve"> = the </w:t>
      </w:r>
      <w:r w:rsidR="00D40612">
        <w:t xml:space="preserve">cost of water </w:t>
      </w:r>
      <w:r w:rsidR="00EB26D9">
        <w:t>(</w:t>
      </w:r>
      <w:r w:rsidR="00D40612">
        <w:t>$</w:t>
      </w:r>
      <w:r w:rsidR="00EB26D9">
        <w:t xml:space="preserve"> </w:t>
      </w:r>
      <w:r w:rsidR="00D40612">
        <w:t>/ kg H</w:t>
      </w:r>
      <w:r w:rsidR="00D40612">
        <w:rPr>
          <w:vertAlign w:val="subscript"/>
        </w:rPr>
        <w:t>2</w:t>
      </w:r>
      <w:r w:rsidR="00D40612">
        <w:t>O)</w:t>
      </w:r>
    </w:p>
    <w:p w14:paraId="123C6121" w14:textId="44F7BF15" w:rsidR="00EB26D9" w:rsidRDefault="00D40612" w:rsidP="00EB26D9">
      <w:pPr>
        <w:pStyle w:val="ListParagraph"/>
        <w:numPr>
          <w:ilvl w:val="0"/>
          <w:numId w:val="1"/>
        </w:numPr>
        <w:spacing w:before="240" w:after="0"/>
      </w:pPr>
      <w:r w:rsidRPr="000801C2">
        <w:rPr>
          <w:i/>
          <w:iCs/>
          <w:rPrChange w:id="748" w:author="Justin Bracci" w:date="2023-06-30T13:53:00Z">
            <w:rPr/>
          </w:rPrChange>
        </w:rPr>
        <w:t>W</w:t>
      </w:r>
      <w:r w:rsidRPr="000801C2">
        <w:rPr>
          <w:i/>
          <w:iCs/>
          <w:vertAlign w:val="subscript"/>
          <w:rPrChange w:id="749" w:author="Justin Bracci" w:date="2023-06-30T13:53:00Z">
            <w:rPr>
              <w:vertAlign w:val="subscript"/>
            </w:rPr>
          </w:rPrChange>
        </w:rPr>
        <w:t>U</w:t>
      </w:r>
      <w:r w:rsidR="00EB26D9">
        <w:t xml:space="preserve"> = the </w:t>
      </w:r>
      <w:r>
        <w:t>usage rate of water (kg H</w:t>
      </w:r>
      <w:r>
        <w:rPr>
          <w:vertAlign w:val="subscript"/>
        </w:rPr>
        <w:t>2</w:t>
      </w:r>
      <w:r>
        <w:t>O / kg H</w:t>
      </w:r>
      <w:r>
        <w:rPr>
          <w:vertAlign w:val="subscript"/>
        </w:rPr>
        <w:t>2</w:t>
      </w:r>
      <w:r>
        <w:t xml:space="preserve"> produced)</w:t>
      </w:r>
    </w:p>
    <w:p w14:paraId="6F6A71D3" w14:textId="5D481F59" w:rsidR="006E2DA0" w:rsidRDefault="00D24AAA" w:rsidP="00D24AAA">
      <w:pPr>
        <w:spacing w:before="240"/>
      </w:pPr>
      <w:r>
        <w:t>Ram</w:t>
      </w:r>
      <w:r w:rsidR="00186A2C">
        <w:t>ping Constraints:</w:t>
      </w:r>
    </w:p>
    <w:p w14:paraId="309F658A" w14:textId="598193C0" w:rsidR="006E2DA0" w:rsidRDefault="0002648F">
      <w:pPr>
        <w:spacing w:after="0"/>
        <w:jc w:val="right"/>
        <w:pPrChange w:id="750" w:author="Justin Bracci" w:date="2023-06-28T21:18:00Z">
          <w:pPr>
            <w:spacing w:after="0"/>
          </w:pPr>
        </w:pPrChange>
      </w:pPr>
      <m:oMath>
        <m:sSub>
          <m:sSubPr>
            <m:ctrlPr>
              <w:rPr>
                <w:rFonts w:ascii="Cambria Math" w:hAnsi="Cambria Math"/>
                <w:i/>
              </w:rPr>
            </m:ctrlPr>
          </m:sSubPr>
          <m:e>
            <m:r>
              <w:rPr>
                <w:rFonts w:ascii="Cambria Math" w:hAnsi="Cambria Math"/>
              </w:rPr>
              <m:t xml:space="preserve">∀i∈i=1…n-1:  </m:t>
            </m:r>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E</m:t>
                    </m:r>
                  </m:sub>
                </m:sSub>
              </m:e>
            </m:d>
          </m:e>
          <m:sub>
            <m:r>
              <w:rPr>
                <w:rFonts w:ascii="Cambria Math" w:hAnsi="Cambria Math"/>
              </w:rPr>
              <m:t>i</m:t>
            </m:r>
          </m:sub>
        </m:sSub>
        <m:r>
          <w:rPr>
            <w:rFonts w:ascii="Cambria Math" w:hAnsi="Cambria Math"/>
          </w:rPr>
          <m:t xml:space="preserve">≥ </m:t>
        </m:r>
        <m:sSub>
          <m:sSubPr>
            <m:ctrlPr>
              <w:rPr>
                <w:rFonts w:ascii="Cambria Math" w:hAnsi="Cambria Math"/>
                <w:i/>
              </w:rPr>
            </m:ctrlPr>
          </m:sSubPr>
          <m:e>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U</m:t>
                    </m:r>
                  </m:sub>
                </m:sSub>
              </m:e>
            </m:d>
          </m:e>
          <m:sub>
            <m:r>
              <w:rPr>
                <w:rFonts w:ascii="Cambria Math" w:hAnsi="Cambria Math"/>
              </w:rPr>
              <m:t>i</m:t>
            </m:r>
          </m:sub>
        </m:sSub>
        <m:r>
          <w:rPr>
            <w:rFonts w:ascii="Cambria Math" w:hAnsi="Cambria Math"/>
          </w:rPr>
          <m:t xml:space="preserve">- </m:t>
        </m:r>
        <m:sSub>
          <m:sSubPr>
            <m:ctrlPr>
              <w:rPr>
                <w:rFonts w:ascii="Cambria Math" w:hAnsi="Cambria Math"/>
                <w:i/>
              </w:rPr>
            </m:ctrlPr>
          </m:sSubPr>
          <m:e>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U</m:t>
                    </m:r>
                  </m:sub>
                </m:sSub>
              </m:e>
            </m:d>
          </m:e>
          <m:sub>
            <m:r>
              <w:rPr>
                <w:rFonts w:ascii="Cambria Math" w:hAnsi="Cambria Math"/>
              </w:rPr>
              <m:t>i+1</m:t>
            </m:r>
          </m:sub>
        </m:sSub>
      </m:oMath>
      <w:ins w:id="751" w:author="Justin Bracci" w:date="2023-06-28T21:17:00Z">
        <w:r w:rsidR="00CA3AC5" w:rsidRPr="00CA3AC5">
          <w:rPr>
            <w:rFonts w:eastAsiaTheme="minorEastAsia"/>
          </w:rPr>
          <w:t xml:space="preserve"> </w:t>
        </w:r>
      </w:ins>
      <w:ins w:id="752" w:author="Justin Bracci" w:date="2023-06-28T21:18:00Z">
        <w:r w:rsidR="00CA3AC5">
          <w:rPr>
            <w:rFonts w:eastAsiaTheme="minorEastAsia"/>
          </w:rPr>
          <w:tab/>
        </w:r>
        <w:r w:rsidR="00CA3AC5">
          <w:rPr>
            <w:rFonts w:eastAsiaTheme="minorEastAsia"/>
          </w:rPr>
          <w:tab/>
        </w:r>
        <w:r w:rsidR="00CA3AC5">
          <w:rPr>
            <w:rFonts w:eastAsiaTheme="minorEastAsia"/>
          </w:rPr>
          <w:tab/>
        </w:r>
        <w:r w:rsidR="00B01F12">
          <w:rPr>
            <w:rFonts w:eastAsiaTheme="minorEastAsia"/>
          </w:rPr>
          <w:t xml:space="preserve">   </w:t>
        </w:r>
      </w:ins>
      <w:ins w:id="753" w:author="Justin Bracci" w:date="2023-06-28T21:17:00Z">
        <w:r w:rsidR="00CA3AC5">
          <w:rPr>
            <w:rFonts w:eastAsiaTheme="minorEastAsia"/>
          </w:rPr>
          <w:t>Eq. #</w:t>
        </w:r>
      </w:ins>
      <w:ins w:id="754" w:author="Justin Bracci" w:date="2023-06-28T21:18:00Z">
        <w:r w:rsidR="00CA3AC5">
          <w:rPr>
            <w:rFonts w:eastAsiaTheme="minorEastAsia"/>
          </w:rPr>
          <w:t>28</w:t>
        </w:r>
      </w:ins>
    </w:p>
    <w:p w14:paraId="72AEF921" w14:textId="6F796F91" w:rsidR="007B5CA3" w:rsidRPr="00130827" w:rsidRDefault="0002648F">
      <w:pPr>
        <w:spacing w:after="0"/>
        <w:jc w:val="right"/>
        <w:rPr>
          <w:rFonts w:eastAsiaTheme="minorEastAsia"/>
        </w:rPr>
        <w:pPrChange w:id="755" w:author="Justin Bracci" w:date="2023-06-28T21:18:00Z">
          <w:pPr>
            <w:spacing w:after="0"/>
          </w:pPr>
        </w:pPrChange>
      </w:pPr>
      <m:oMath>
        <m:sSub>
          <m:sSubPr>
            <m:ctrlPr>
              <w:rPr>
                <w:rFonts w:ascii="Cambria Math" w:hAnsi="Cambria Math"/>
                <w:i/>
              </w:rPr>
            </m:ctrlPr>
          </m:sSubPr>
          <m:e>
            <m:r>
              <w:rPr>
                <w:rFonts w:ascii="Cambria Math" w:hAnsi="Cambria Math"/>
              </w:rPr>
              <m:t xml:space="preserve">∀i∈i=1…n-1:  </m:t>
            </m:r>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E</m:t>
                    </m:r>
                  </m:sub>
                </m:sSub>
              </m:e>
            </m:d>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U</m:t>
                    </m:r>
                  </m:sub>
                </m:sSub>
              </m:e>
            </m:d>
          </m:e>
          <m:sub>
            <m:r>
              <w:rPr>
                <w:rFonts w:ascii="Cambria Math" w:hAnsi="Cambria Math"/>
              </w:rPr>
              <m:t>i</m:t>
            </m:r>
          </m:sub>
        </m:sSub>
        <m:r>
          <w:rPr>
            <w:rFonts w:ascii="Cambria Math" w:hAnsi="Cambria Math"/>
          </w:rPr>
          <m:t xml:space="preserve">- </m:t>
        </m:r>
        <m:sSub>
          <m:sSubPr>
            <m:ctrlPr>
              <w:rPr>
                <w:rFonts w:ascii="Cambria Math" w:hAnsi="Cambria Math"/>
                <w:i/>
              </w:rPr>
            </m:ctrlPr>
          </m:sSubPr>
          <m:e>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U</m:t>
                    </m:r>
                  </m:sub>
                </m:sSub>
              </m:e>
            </m:d>
          </m:e>
          <m:sub>
            <m:r>
              <w:rPr>
                <w:rFonts w:ascii="Cambria Math" w:hAnsi="Cambria Math"/>
              </w:rPr>
              <m:t>i+1</m:t>
            </m:r>
          </m:sub>
        </m:sSub>
        <m:r>
          <w:rPr>
            <w:rFonts w:ascii="Cambria Math" w:hAnsi="Cambria Math"/>
          </w:rPr>
          <m:t>)</m:t>
        </m:r>
      </m:oMath>
      <w:ins w:id="756" w:author="Justin Bracci" w:date="2023-06-28T21:17:00Z">
        <w:r w:rsidR="00CA3AC5" w:rsidRPr="00CA3AC5">
          <w:rPr>
            <w:rFonts w:eastAsiaTheme="minorEastAsia"/>
          </w:rPr>
          <w:t xml:space="preserve"> </w:t>
        </w:r>
      </w:ins>
      <w:ins w:id="757" w:author="Justin Bracci" w:date="2023-06-28T21:18:00Z">
        <w:r w:rsidR="00B01F12">
          <w:rPr>
            <w:rFonts w:eastAsiaTheme="minorEastAsia"/>
          </w:rPr>
          <w:tab/>
        </w:r>
        <w:r w:rsidR="00B01F12">
          <w:rPr>
            <w:rFonts w:eastAsiaTheme="minorEastAsia"/>
          </w:rPr>
          <w:tab/>
          <w:t xml:space="preserve">      </w:t>
        </w:r>
      </w:ins>
      <w:ins w:id="758" w:author="Justin Bracci" w:date="2023-06-28T21:17:00Z">
        <w:r w:rsidR="00CA3AC5">
          <w:rPr>
            <w:rFonts w:eastAsiaTheme="minorEastAsia"/>
          </w:rPr>
          <w:t>Eq. #</w:t>
        </w:r>
      </w:ins>
      <w:ins w:id="759" w:author="Justin Bracci" w:date="2023-06-28T21:18:00Z">
        <w:r w:rsidR="00CA3AC5">
          <w:rPr>
            <w:rFonts w:eastAsiaTheme="minorEastAsia"/>
          </w:rPr>
          <w:t>29</w:t>
        </w:r>
      </w:ins>
    </w:p>
    <w:p w14:paraId="30D9F6A7" w14:textId="34D8421B" w:rsidR="00130827" w:rsidRDefault="00130827">
      <w:pPr>
        <w:spacing w:after="0"/>
        <w:jc w:val="right"/>
        <w:rPr>
          <w:rFonts w:eastAsiaTheme="minorEastAsia"/>
        </w:rPr>
        <w:pPrChange w:id="760" w:author="Justin Bracci" w:date="2023-06-28T21:18:00Z">
          <w:pPr>
            <w:spacing w:after="0"/>
          </w:pPr>
        </w:pPrChange>
      </w:pPr>
    </w:p>
    <w:p w14:paraId="53F575B2" w14:textId="05858A76" w:rsidR="00130827" w:rsidRDefault="0002648F">
      <w:pPr>
        <w:spacing w:after="0"/>
        <w:jc w:val="right"/>
        <w:pPrChange w:id="761" w:author="Justin Bracci" w:date="2023-06-28T21:18:00Z">
          <w:pPr>
            <w:spacing w:after="0"/>
          </w:pPr>
        </w:pPrChange>
      </w:pPr>
      <m:oMath>
        <m:sSub>
          <m:sSubPr>
            <m:ctrlPr>
              <w:rPr>
                <w:rFonts w:ascii="Cambria Math" w:hAnsi="Cambria Math"/>
                <w:i/>
              </w:rPr>
            </m:ctrlPr>
          </m:sSubPr>
          <m:e>
            <m:r>
              <w:rPr>
                <w:rFonts w:ascii="Cambria Math" w:hAnsi="Cambria Math"/>
              </w:rPr>
              <m:t xml:space="preserve">∀i∈i=1…n-1:  </m:t>
            </m:r>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B</m:t>
                    </m:r>
                  </m:sub>
                </m:sSub>
              </m:e>
            </m:d>
          </m:e>
          <m:sub>
            <m:r>
              <w:rPr>
                <w:rFonts w:ascii="Cambria Math" w:hAnsi="Cambria Math"/>
              </w:rPr>
              <m:t>i</m:t>
            </m:r>
          </m:sub>
        </m:sSub>
        <m:r>
          <w:rPr>
            <w:rFonts w:ascii="Cambria Math" w:hAnsi="Cambria Math"/>
          </w:rPr>
          <m:t xml:space="preserve">≥ </m:t>
        </m:r>
        <m:sSub>
          <m:sSubPr>
            <m:ctrlPr>
              <w:rPr>
                <w:rFonts w:ascii="Cambria Math" w:hAnsi="Cambria Math"/>
                <w:i/>
              </w:rPr>
            </m:ctrlPr>
          </m:sSubPr>
          <m:e>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IS</m:t>
                    </m:r>
                  </m:sub>
                </m:sSub>
              </m:e>
            </m:d>
          </m:e>
          <m:sub>
            <m:r>
              <w:rPr>
                <w:rFonts w:ascii="Cambria Math" w:hAnsi="Cambria Math"/>
              </w:rPr>
              <m:t>i</m:t>
            </m:r>
          </m:sub>
        </m:sSub>
        <m:r>
          <w:rPr>
            <w:rFonts w:ascii="Cambria Math" w:hAnsi="Cambria Math"/>
          </w:rPr>
          <m:t xml:space="preserve">- </m:t>
        </m:r>
        <m:sSub>
          <m:sSubPr>
            <m:ctrlPr>
              <w:rPr>
                <w:rFonts w:ascii="Cambria Math" w:hAnsi="Cambria Math"/>
                <w:i/>
              </w:rPr>
            </m:ctrlPr>
          </m:sSubPr>
          <m:e>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IS</m:t>
                    </m:r>
                  </m:sub>
                </m:sSub>
              </m:e>
            </m:d>
          </m:e>
          <m:sub>
            <m:r>
              <w:rPr>
                <w:rFonts w:ascii="Cambria Math" w:hAnsi="Cambria Math"/>
              </w:rPr>
              <m:t>i+1</m:t>
            </m:r>
          </m:sub>
        </m:sSub>
      </m:oMath>
      <w:ins w:id="762" w:author="Justin Bracci" w:date="2023-06-28T21:17:00Z">
        <w:r w:rsidR="00CA3AC5" w:rsidRPr="00CA3AC5">
          <w:rPr>
            <w:rFonts w:eastAsiaTheme="minorEastAsia"/>
          </w:rPr>
          <w:t xml:space="preserve"> </w:t>
        </w:r>
      </w:ins>
      <w:ins w:id="763" w:author="Justin Bracci" w:date="2023-06-28T21:18:00Z">
        <w:r w:rsidR="00B01F12">
          <w:rPr>
            <w:rFonts w:eastAsiaTheme="minorEastAsia"/>
          </w:rPr>
          <w:tab/>
        </w:r>
        <w:r w:rsidR="00B01F12">
          <w:rPr>
            <w:rFonts w:eastAsiaTheme="minorEastAsia"/>
          </w:rPr>
          <w:tab/>
          <w:t xml:space="preserve">    </w:t>
        </w:r>
      </w:ins>
      <w:ins w:id="764" w:author="Justin Bracci" w:date="2023-06-28T21:17:00Z">
        <w:r w:rsidR="00CA3AC5">
          <w:rPr>
            <w:rFonts w:eastAsiaTheme="minorEastAsia"/>
          </w:rPr>
          <w:t>Eq. #3</w:t>
        </w:r>
      </w:ins>
      <w:ins w:id="765" w:author="Justin Bracci" w:date="2023-06-28T21:18:00Z">
        <w:r w:rsidR="00CA3AC5">
          <w:rPr>
            <w:rFonts w:eastAsiaTheme="minorEastAsia"/>
          </w:rPr>
          <w:t>0</w:t>
        </w:r>
      </w:ins>
    </w:p>
    <w:p w14:paraId="0AB10DE0" w14:textId="5BAF5060" w:rsidR="00130827" w:rsidRDefault="0002648F">
      <w:pPr>
        <w:spacing w:after="0"/>
        <w:jc w:val="right"/>
        <w:pPrChange w:id="766" w:author="Justin Bracci" w:date="2023-06-28T21:18:00Z">
          <w:pPr>
            <w:spacing w:after="0"/>
          </w:pPr>
        </w:pPrChange>
      </w:pPr>
      <m:oMath>
        <m:sSub>
          <m:sSubPr>
            <m:ctrlPr>
              <w:rPr>
                <w:rFonts w:ascii="Cambria Math" w:hAnsi="Cambria Math"/>
                <w:i/>
              </w:rPr>
            </m:ctrlPr>
          </m:sSubPr>
          <m:e>
            <m:r>
              <w:rPr>
                <w:rFonts w:ascii="Cambria Math" w:hAnsi="Cambria Math"/>
              </w:rPr>
              <m:t xml:space="preserve">∀i∈i=1…n-1:  </m:t>
            </m:r>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B</m:t>
                    </m:r>
                  </m:sub>
                </m:sSub>
              </m:e>
            </m:d>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IS</m:t>
                    </m:r>
                  </m:sub>
                </m:sSub>
              </m:e>
            </m:d>
          </m:e>
          <m:sub>
            <m:r>
              <w:rPr>
                <w:rFonts w:ascii="Cambria Math" w:hAnsi="Cambria Math"/>
              </w:rPr>
              <m:t>i</m:t>
            </m:r>
          </m:sub>
        </m:sSub>
        <m:r>
          <w:rPr>
            <w:rFonts w:ascii="Cambria Math" w:hAnsi="Cambria Math"/>
          </w:rPr>
          <m:t xml:space="preserve">- </m:t>
        </m:r>
        <m:sSub>
          <m:sSubPr>
            <m:ctrlPr>
              <w:rPr>
                <w:rFonts w:ascii="Cambria Math" w:hAnsi="Cambria Math"/>
                <w:i/>
              </w:rPr>
            </m:ctrlPr>
          </m:sSubPr>
          <m:e>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IS</m:t>
                    </m:r>
                  </m:sub>
                </m:sSub>
              </m:e>
            </m:d>
          </m:e>
          <m:sub>
            <m:r>
              <w:rPr>
                <w:rFonts w:ascii="Cambria Math" w:hAnsi="Cambria Math"/>
              </w:rPr>
              <m:t>i+1</m:t>
            </m:r>
          </m:sub>
        </m:sSub>
        <m:r>
          <w:rPr>
            <w:rFonts w:ascii="Cambria Math" w:hAnsi="Cambria Math"/>
          </w:rPr>
          <m:t>)</m:t>
        </m:r>
      </m:oMath>
      <w:ins w:id="767" w:author="Justin Bracci" w:date="2023-06-28T21:17:00Z">
        <w:r w:rsidR="00CA3AC5" w:rsidRPr="00CA3AC5">
          <w:rPr>
            <w:rFonts w:eastAsiaTheme="minorEastAsia"/>
          </w:rPr>
          <w:t xml:space="preserve"> </w:t>
        </w:r>
      </w:ins>
      <w:ins w:id="768" w:author="Justin Bracci" w:date="2023-06-28T21:18:00Z">
        <w:r w:rsidR="00B01F12">
          <w:rPr>
            <w:rFonts w:eastAsiaTheme="minorEastAsia"/>
          </w:rPr>
          <w:tab/>
        </w:r>
        <w:r w:rsidR="00B01F12">
          <w:rPr>
            <w:rFonts w:eastAsiaTheme="minorEastAsia"/>
          </w:rPr>
          <w:tab/>
          <w:t xml:space="preserve">       </w:t>
        </w:r>
      </w:ins>
      <w:ins w:id="769" w:author="Justin Bracci" w:date="2023-06-28T21:17:00Z">
        <w:r w:rsidR="00CA3AC5">
          <w:rPr>
            <w:rFonts w:eastAsiaTheme="minorEastAsia"/>
          </w:rPr>
          <w:t>Eq. #3</w:t>
        </w:r>
      </w:ins>
      <w:ins w:id="770" w:author="Justin Bracci" w:date="2023-06-28T21:18:00Z">
        <w:r w:rsidR="00CA3AC5">
          <w:rPr>
            <w:rFonts w:eastAsiaTheme="minorEastAsia"/>
          </w:rPr>
          <w:t>1</w:t>
        </w:r>
      </w:ins>
    </w:p>
    <w:p w14:paraId="676CCCB0" w14:textId="1E03AB07" w:rsidR="00130827" w:rsidRDefault="00130827">
      <w:pPr>
        <w:spacing w:after="0"/>
        <w:jc w:val="right"/>
        <w:pPrChange w:id="771" w:author="Justin Bracci" w:date="2023-06-28T21:18:00Z">
          <w:pPr>
            <w:spacing w:after="0"/>
          </w:pPr>
        </w:pPrChange>
      </w:pPr>
    </w:p>
    <w:p w14:paraId="559849E2" w14:textId="78B0C708" w:rsidR="00130827" w:rsidRDefault="0002648F">
      <w:pPr>
        <w:spacing w:after="0"/>
        <w:jc w:val="right"/>
        <w:pPrChange w:id="772" w:author="Justin Bracci" w:date="2023-06-28T21:18:00Z">
          <w:pPr>
            <w:spacing w:after="0"/>
          </w:pPr>
        </w:pPrChange>
      </w:pPr>
      <m:oMath>
        <m:sSub>
          <m:sSubPr>
            <m:ctrlPr>
              <w:rPr>
                <w:rFonts w:ascii="Cambria Math" w:hAnsi="Cambria Math"/>
                <w:i/>
              </w:rPr>
            </m:ctrlPr>
          </m:sSubPr>
          <m:e>
            <m:r>
              <w:rPr>
                <w:rFonts w:ascii="Cambria Math" w:hAnsi="Cambria Math"/>
              </w:rPr>
              <m:t xml:space="preserve">∀i∈i=1…n-1:  </m:t>
            </m:r>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T</m:t>
                    </m:r>
                  </m:sub>
                </m:sSub>
              </m:e>
            </m:d>
          </m:e>
          <m:sub>
            <m:r>
              <w:rPr>
                <w:rFonts w:ascii="Cambria Math" w:hAnsi="Cambria Math"/>
              </w:rPr>
              <m:t>i</m:t>
            </m:r>
          </m:sub>
        </m:sSub>
        <m:r>
          <w:rPr>
            <w:rFonts w:ascii="Cambria Math" w:hAnsi="Cambria Math"/>
          </w:rPr>
          <m:t xml:space="preserve">≥ </m:t>
        </m:r>
        <m:sSub>
          <m:sSubPr>
            <m:ctrlPr>
              <w:rPr>
                <w:rFonts w:ascii="Cambria Math" w:hAnsi="Cambria Math"/>
                <w:i/>
              </w:rPr>
            </m:ctrlPr>
          </m:sSubPr>
          <m:e>
            <m:d>
              <m:dPr>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T</m:t>
                    </m:r>
                  </m:sub>
                </m:sSub>
              </m:e>
            </m:d>
          </m:e>
          <m:sub>
            <m:r>
              <w:rPr>
                <w:rFonts w:ascii="Cambria Math" w:hAnsi="Cambria Math"/>
              </w:rPr>
              <m:t>i</m:t>
            </m:r>
          </m:sub>
        </m:sSub>
        <m:r>
          <w:rPr>
            <w:rFonts w:ascii="Cambria Math" w:hAnsi="Cambria Math"/>
          </w:rPr>
          <m:t xml:space="preserve">- </m:t>
        </m:r>
        <m:sSub>
          <m:sSubPr>
            <m:ctrlPr>
              <w:rPr>
                <w:rFonts w:ascii="Cambria Math" w:hAnsi="Cambria Math"/>
                <w:i/>
              </w:rPr>
            </m:ctrlPr>
          </m:sSubPr>
          <m:e>
            <m:d>
              <m:dPr>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T</m:t>
                    </m:r>
                  </m:sub>
                </m:sSub>
              </m:e>
            </m:d>
          </m:e>
          <m:sub>
            <m:r>
              <w:rPr>
                <w:rFonts w:ascii="Cambria Math" w:hAnsi="Cambria Math"/>
              </w:rPr>
              <m:t>i+1</m:t>
            </m:r>
          </m:sub>
        </m:sSub>
      </m:oMath>
      <w:ins w:id="773" w:author="Justin Bracci" w:date="2023-06-28T21:17:00Z">
        <w:r w:rsidR="00CA3AC5" w:rsidRPr="00CA3AC5">
          <w:rPr>
            <w:rFonts w:eastAsiaTheme="minorEastAsia"/>
          </w:rPr>
          <w:t xml:space="preserve"> </w:t>
        </w:r>
      </w:ins>
      <w:ins w:id="774" w:author="Justin Bracci" w:date="2023-06-28T21:18:00Z">
        <w:r w:rsidR="00B01F12">
          <w:rPr>
            <w:rFonts w:eastAsiaTheme="minorEastAsia"/>
          </w:rPr>
          <w:tab/>
        </w:r>
        <w:r w:rsidR="00B01F12">
          <w:rPr>
            <w:rFonts w:eastAsiaTheme="minorEastAsia"/>
          </w:rPr>
          <w:tab/>
        </w:r>
      </w:ins>
      <w:ins w:id="775" w:author="Justin Bracci" w:date="2023-06-28T21:19:00Z">
        <w:r w:rsidR="00B01F12">
          <w:rPr>
            <w:rFonts w:eastAsiaTheme="minorEastAsia"/>
          </w:rPr>
          <w:t xml:space="preserve">     </w:t>
        </w:r>
      </w:ins>
      <w:ins w:id="776" w:author="Justin Bracci" w:date="2023-06-28T21:17:00Z">
        <w:r w:rsidR="00CA3AC5">
          <w:rPr>
            <w:rFonts w:eastAsiaTheme="minorEastAsia"/>
          </w:rPr>
          <w:t>Eq. #3</w:t>
        </w:r>
      </w:ins>
      <w:ins w:id="777" w:author="Justin Bracci" w:date="2023-06-28T21:18:00Z">
        <w:r w:rsidR="00CA3AC5">
          <w:rPr>
            <w:rFonts w:eastAsiaTheme="minorEastAsia"/>
          </w:rPr>
          <w:t>2</w:t>
        </w:r>
      </w:ins>
    </w:p>
    <w:p w14:paraId="4E5743D5" w14:textId="36122410" w:rsidR="00130827" w:rsidRDefault="0002648F">
      <w:pPr>
        <w:spacing w:after="0"/>
        <w:jc w:val="right"/>
        <w:pPrChange w:id="778" w:author="Justin Bracci" w:date="2023-06-28T21:18:00Z">
          <w:pPr>
            <w:spacing w:after="0"/>
          </w:pPr>
        </w:pPrChange>
      </w:pPr>
      <m:oMath>
        <m:sSub>
          <m:sSubPr>
            <m:ctrlPr>
              <w:rPr>
                <w:rFonts w:ascii="Cambria Math" w:hAnsi="Cambria Math"/>
                <w:i/>
              </w:rPr>
            </m:ctrlPr>
          </m:sSubPr>
          <m:e>
            <m:r>
              <w:rPr>
                <w:rFonts w:ascii="Cambria Math" w:hAnsi="Cambria Math"/>
              </w:rPr>
              <m:t xml:space="preserve">∀i∈i=1…n-1:  </m:t>
            </m:r>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T</m:t>
                    </m:r>
                  </m:sub>
                </m:sSub>
              </m:e>
            </m:d>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T</m:t>
                    </m:r>
                  </m:sub>
                </m:sSub>
              </m:e>
            </m:d>
          </m:e>
          <m:sub>
            <m:r>
              <w:rPr>
                <w:rFonts w:ascii="Cambria Math" w:hAnsi="Cambria Math"/>
              </w:rPr>
              <m:t>i</m:t>
            </m:r>
          </m:sub>
        </m:sSub>
        <m:r>
          <w:rPr>
            <w:rFonts w:ascii="Cambria Math" w:hAnsi="Cambria Math"/>
          </w:rPr>
          <m:t xml:space="preserve">- </m:t>
        </m:r>
        <m:sSub>
          <m:sSubPr>
            <m:ctrlPr>
              <w:rPr>
                <w:rFonts w:ascii="Cambria Math" w:hAnsi="Cambria Math"/>
                <w:i/>
              </w:rPr>
            </m:ctrlPr>
          </m:sSubPr>
          <m:e>
            <m:d>
              <m:dPr>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T</m:t>
                    </m:r>
                  </m:sub>
                </m:sSub>
              </m:e>
            </m:d>
          </m:e>
          <m:sub>
            <m:r>
              <w:rPr>
                <w:rFonts w:ascii="Cambria Math" w:hAnsi="Cambria Math"/>
              </w:rPr>
              <m:t>i+1</m:t>
            </m:r>
          </m:sub>
        </m:sSub>
        <m:r>
          <w:rPr>
            <w:rFonts w:ascii="Cambria Math" w:hAnsi="Cambria Math"/>
          </w:rPr>
          <m:t>)</m:t>
        </m:r>
      </m:oMath>
      <w:ins w:id="779" w:author="Justin Bracci" w:date="2023-06-28T21:17:00Z">
        <w:r w:rsidR="00CA3AC5" w:rsidRPr="00CA3AC5">
          <w:rPr>
            <w:rFonts w:eastAsiaTheme="minorEastAsia"/>
          </w:rPr>
          <w:t xml:space="preserve"> </w:t>
        </w:r>
      </w:ins>
      <w:ins w:id="780" w:author="Justin Bracci" w:date="2023-06-28T21:19:00Z">
        <w:r w:rsidR="00B01F12">
          <w:rPr>
            <w:rFonts w:eastAsiaTheme="minorEastAsia"/>
          </w:rPr>
          <w:tab/>
        </w:r>
        <w:r w:rsidR="00B01F12">
          <w:rPr>
            <w:rFonts w:eastAsiaTheme="minorEastAsia"/>
          </w:rPr>
          <w:tab/>
          <w:t xml:space="preserve">        </w:t>
        </w:r>
      </w:ins>
      <w:ins w:id="781" w:author="Justin Bracci" w:date="2023-06-28T21:17:00Z">
        <w:r w:rsidR="00CA3AC5">
          <w:rPr>
            <w:rFonts w:eastAsiaTheme="minorEastAsia"/>
          </w:rPr>
          <w:t>Eq. #3</w:t>
        </w:r>
      </w:ins>
      <w:ins w:id="782" w:author="Justin Bracci" w:date="2023-06-28T21:18:00Z">
        <w:r w:rsidR="00CA3AC5">
          <w:rPr>
            <w:rFonts w:eastAsiaTheme="minorEastAsia"/>
          </w:rPr>
          <w:t>3</w:t>
        </w:r>
      </w:ins>
    </w:p>
    <w:p w14:paraId="0DC4E52B" w14:textId="77777777" w:rsidR="00130827" w:rsidRDefault="00130827" w:rsidP="007B5CA3">
      <w:pPr>
        <w:spacing w:after="0"/>
      </w:pPr>
    </w:p>
    <w:p w14:paraId="1E05FC6C" w14:textId="4DFDC535" w:rsidR="005B3316" w:rsidRDefault="005B3316" w:rsidP="005B3316">
      <w:pPr>
        <w:rPr>
          <w:u w:val="single"/>
        </w:rPr>
      </w:pPr>
    </w:p>
    <w:p w14:paraId="1B8356C7" w14:textId="261732B0" w:rsidR="00F56E20" w:rsidRDefault="00F56E20" w:rsidP="005B3316">
      <w:pPr>
        <w:rPr>
          <w:u w:val="single"/>
        </w:rPr>
      </w:pPr>
      <w:r>
        <w:rPr>
          <w:u w:val="single"/>
        </w:rPr>
        <w:t>Objective Function:</w:t>
      </w:r>
    </w:p>
    <w:p w14:paraId="7D1B0CB0" w14:textId="77777777" w:rsidR="00576AAB" w:rsidDel="00B278B6" w:rsidRDefault="00F56E20" w:rsidP="005B3316">
      <w:pPr>
        <w:rPr>
          <w:del w:id="783" w:author="Justin Bracci" w:date="2023-06-28T21:20:00Z"/>
        </w:rPr>
      </w:pPr>
      <w:r>
        <w:t>Minimize the levelized cost of hydrogen produced</w:t>
      </w:r>
      <w:r w:rsidR="003E0F28">
        <w:t xml:space="preserve"> (LCOH</w:t>
      </w:r>
      <w:r w:rsidR="000477CE">
        <w:t>= f(x)</w:t>
      </w:r>
      <w:r w:rsidR="003E0F28">
        <w:t>). LCOH is equivalent to the annual</w:t>
      </w:r>
      <w:r w:rsidR="0060712F">
        <w:t>ized hydrogen production cost divided by the annual hydrogen production rate:</w:t>
      </w:r>
    </w:p>
    <w:p w14:paraId="75990FC1" w14:textId="77777777" w:rsidR="00576AAB" w:rsidRDefault="00576AAB" w:rsidP="005B3316"/>
    <w:p w14:paraId="4F11A890" w14:textId="11C2B4A6" w:rsidR="00A6155E" w:rsidRPr="00576AAB" w:rsidRDefault="009F7A12" w:rsidP="005B3316">
      <m:oMathPara>
        <m:oMathParaPr>
          <m:jc m:val="left"/>
        </m:oMathParaPr>
        <m:oMath>
          <m:r>
            <w:rPr>
              <w:rFonts w:ascii="Cambria Math" w:hAnsi="Cambria Math"/>
            </w:rPr>
            <m:t>min:f(x)=</m:t>
          </m:r>
        </m:oMath>
      </m:oMathPara>
    </w:p>
    <w:p w14:paraId="630048F3" w14:textId="6EBEDDEF" w:rsidR="00F56E20" w:rsidRPr="00836EA8" w:rsidRDefault="0002648F">
      <w:pPr>
        <w:jc w:val="right"/>
        <w:rPr>
          <w:sz w:val="18"/>
          <w:szCs w:val="18"/>
        </w:rPr>
        <w:pPrChange w:id="784" w:author="Justin Bracci" w:date="2023-06-28T21:19:00Z">
          <w:pPr/>
        </w:pPrChange>
      </w:pPr>
      <m:oMath>
        <m:f>
          <m:fPr>
            <m:ctrlPr>
              <w:rPr>
                <w:rFonts w:ascii="Cambria Math" w:hAnsi="Cambria Math"/>
                <w:i/>
                <w:sz w:val="28"/>
                <w:szCs w:val="28"/>
              </w:rPr>
            </m:ctrlPr>
          </m:fPr>
          <m:num>
            <m:eqArr>
              <m:eqArrPr>
                <m:ctrlPr>
                  <w:rPr>
                    <w:rFonts w:ascii="Cambria Math" w:hAnsi="Cambria Math"/>
                    <w:i/>
                    <w:sz w:val="28"/>
                    <w:szCs w:val="28"/>
                  </w:rPr>
                </m:ctrlPr>
              </m:eqArrPr>
              <m:e>
                <m:r>
                  <w:rPr>
                    <w:rFonts w:ascii="Cambria Math" w:hAnsi="Cambria Math"/>
                    <w:sz w:val="28"/>
                    <w:szCs w:val="28"/>
                    <w:rPrChange w:id="785" w:author="Justin Bracci" w:date="2023-06-28T21:20:00Z">
                      <w:rPr>
                        <w:rFonts w:ascii="Cambria Math" w:hAnsi="Cambria Math"/>
                      </w:rPr>
                    </w:rPrChange>
                  </w:rPr>
                  <m:t>[</m:t>
                </m:r>
                <m:d>
                  <m:dPr>
                    <m:ctrlPr>
                      <w:rPr>
                        <w:rFonts w:ascii="Cambria Math" w:hAnsi="Cambria Math"/>
                        <w:i/>
                        <w:sz w:val="28"/>
                        <w:szCs w:val="28"/>
                      </w:rPr>
                    </m:ctrlPr>
                  </m:dPr>
                  <m:e>
                    <m:r>
                      <w:rPr>
                        <w:rFonts w:ascii="Cambria Math" w:hAnsi="Cambria Math"/>
                        <w:sz w:val="28"/>
                        <w:szCs w:val="28"/>
                        <w:rPrChange w:id="786" w:author="Justin Bracci" w:date="2023-06-28T21:20:00Z">
                          <w:rPr>
                            <w:rFonts w:ascii="Cambria Math" w:hAnsi="Cambria Math"/>
                          </w:rPr>
                        </w:rPrChange>
                      </w:rPr>
                      <m:t>CRF+</m:t>
                    </m:r>
                    <m:sSub>
                      <m:sSubPr>
                        <m:ctrlPr>
                          <w:rPr>
                            <w:rFonts w:ascii="Cambria Math" w:hAnsi="Cambria Math"/>
                            <w:i/>
                            <w:sz w:val="28"/>
                            <w:szCs w:val="28"/>
                          </w:rPr>
                        </m:ctrlPr>
                      </m:sSubPr>
                      <m:e>
                        <m:r>
                          <w:rPr>
                            <w:rFonts w:ascii="Cambria Math" w:hAnsi="Cambria Math"/>
                            <w:sz w:val="28"/>
                            <w:szCs w:val="28"/>
                            <w:rPrChange w:id="787" w:author="Justin Bracci" w:date="2023-06-28T21:20:00Z">
                              <w:rPr>
                                <w:rFonts w:ascii="Cambria Math" w:hAnsi="Cambria Math"/>
                              </w:rPr>
                            </w:rPrChange>
                          </w:rPr>
                          <m:t>S</m:t>
                        </m:r>
                      </m:e>
                      <m:sub>
                        <m:r>
                          <w:rPr>
                            <w:rFonts w:ascii="Cambria Math" w:hAnsi="Cambria Math"/>
                            <w:sz w:val="28"/>
                            <w:szCs w:val="28"/>
                            <w:rPrChange w:id="788" w:author="Justin Bracci" w:date="2023-06-28T21:20:00Z">
                              <w:rPr>
                                <w:rFonts w:ascii="Cambria Math" w:hAnsi="Cambria Math"/>
                              </w:rPr>
                            </w:rPrChange>
                          </w:rPr>
                          <m:t>OM</m:t>
                        </m:r>
                      </m:sub>
                    </m:sSub>
                  </m:e>
                </m:d>
                <m:r>
                  <w:rPr>
                    <w:rFonts w:ascii="Cambria Math" w:hAnsi="Cambria Math"/>
                    <w:sz w:val="28"/>
                    <w:szCs w:val="28"/>
                    <w:rPrChange w:id="789" w:author="Justin Bracci" w:date="2023-06-28T21:20:00Z">
                      <w:rPr>
                        <w:rFonts w:ascii="Cambria Math" w:hAnsi="Cambria Math"/>
                      </w:rPr>
                    </w:rPrChange>
                  </w:rPr>
                  <m:t>*</m:t>
                </m:r>
                <m:sSub>
                  <m:sSubPr>
                    <m:ctrlPr>
                      <w:rPr>
                        <w:rFonts w:ascii="Cambria Math" w:hAnsi="Cambria Math"/>
                        <w:i/>
                        <w:sz w:val="28"/>
                        <w:szCs w:val="28"/>
                      </w:rPr>
                    </m:ctrlPr>
                  </m:sSubPr>
                  <m:e>
                    <m:r>
                      <w:rPr>
                        <w:rFonts w:ascii="Cambria Math" w:hAnsi="Cambria Math"/>
                        <w:sz w:val="28"/>
                        <w:szCs w:val="28"/>
                        <w:rPrChange w:id="790" w:author="Justin Bracci" w:date="2023-06-28T21:20:00Z">
                          <w:rPr>
                            <w:rFonts w:ascii="Cambria Math" w:hAnsi="Cambria Math"/>
                          </w:rPr>
                        </w:rPrChange>
                      </w:rPr>
                      <m:t>S</m:t>
                    </m:r>
                  </m:e>
                  <m:sub>
                    <m:r>
                      <w:rPr>
                        <w:rFonts w:ascii="Cambria Math" w:hAnsi="Cambria Math"/>
                        <w:sz w:val="28"/>
                        <w:szCs w:val="28"/>
                        <w:rPrChange w:id="791" w:author="Justin Bracci" w:date="2023-06-28T21:20:00Z">
                          <w:rPr>
                            <w:rFonts w:ascii="Cambria Math" w:hAnsi="Cambria Math"/>
                          </w:rPr>
                        </w:rPrChange>
                      </w:rPr>
                      <m:t>B</m:t>
                    </m:r>
                  </m:sub>
                </m:sSub>
                <m:r>
                  <w:rPr>
                    <w:rFonts w:ascii="Cambria Math" w:hAnsi="Cambria Math"/>
                    <w:sz w:val="28"/>
                    <w:szCs w:val="28"/>
                    <w:rPrChange w:id="792" w:author="Justin Bracci" w:date="2023-06-28T21:20:00Z">
                      <w:rPr>
                        <w:rFonts w:ascii="Cambria Math" w:hAnsi="Cambria Math"/>
                      </w:rPr>
                    </w:rPrChange>
                  </w:rPr>
                  <m:t>*</m:t>
                </m:r>
                <m:sSub>
                  <m:sSubPr>
                    <m:ctrlPr>
                      <w:rPr>
                        <w:rFonts w:ascii="Cambria Math" w:hAnsi="Cambria Math"/>
                        <w:i/>
                        <w:sz w:val="28"/>
                        <w:szCs w:val="28"/>
                      </w:rPr>
                    </m:ctrlPr>
                  </m:sSubPr>
                  <m:e>
                    <m:r>
                      <w:rPr>
                        <w:rFonts w:ascii="Cambria Math" w:hAnsi="Cambria Math"/>
                        <w:sz w:val="28"/>
                        <w:szCs w:val="28"/>
                        <w:rPrChange w:id="793" w:author="Justin Bracci" w:date="2023-06-28T21:20:00Z">
                          <w:rPr>
                            <w:rFonts w:ascii="Cambria Math" w:hAnsi="Cambria Math"/>
                          </w:rPr>
                        </w:rPrChange>
                      </w:rPr>
                      <m:t>S</m:t>
                    </m:r>
                  </m:e>
                  <m:sub>
                    <m:r>
                      <w:rPr>
                        <w:rFonts w:ascii="Cambria Math" w:hAnsi="Cambria Math"/>
                        <w:sz w:val="28"/>
                        <w:szCs w:val="28"/>
                        <w:rPrChange w:id="794" w:author="Justin Bracci" w:date="2023-06-28T21:20:00Z">
                          <w:rPr>
                            <w:rFonts w:ascii="Cambria Math" w:hAnsi="Cambria Math"/>
                          </w:rPr>
                        </w:rPrChange>
                      </w:rPr>
                      <m:t>C</m:t>
                    </m:r>
                  </m:sub>
                </m:sSub>
                <m:r>
                  <w:rPr>
                    <w:rFonts w:ascii="Cambria Math" w:hAnsi="Cambria Math"/>
                    <w:sz w:val="28"/>
                    <w:szCs w:val="28"/>
                    <w:rPrChange w:id="795" w:author="Justin Bracci" w:date="2023-06-28T21:20:00Z">
                      <w:rPr>
                        <w:rFonts w:ascii="Cambria Math" w:hAnsi="Cambria Math"/>
                      </w:rPr>
                    </w:rPrChange>
                  </w:rPr>
                  <m:t>+</m:t>
                </m:r>
                <m:d>
                  <m:dPr>
                    <m:ctrlPr>
                      <w:rPr>
                        <w:rFonts w:ascii="Cambria Math" w:hAnsi="Cambria Math"/>
                        <w:i/>
                        <w:sz w:val="28"/>
                        <w:szCs w:val="28"/>
                      </w:rPr>
                    </m:ctrlPr>
                  </m:dPr>
                  <m:e>
                    <m:r>
                      <w:rPr>
                        <w:rFonts w:ascii="Cambria Math" w:hAnsi="Cambria Math"/>
                        <w:sz w:val="28"/>
                        <w:szCs w:val="28"/>
                        <w:rPrChange w:id="796" w:author="Justin Bracci" w:date="2023-06-28T21:20:00Z">
                          <w:rPr>
                            <w:rFonts w:ascii="Cambria Math" w:hAnsi="Cambria Math"/>
                          </w:rPr>
                        </w:rPrChange>
                      </w:rPr>
                      <m:t>CRF+</m:t>
                    </m:r>
                    <m:sSub>
                      <m:sSubPr>
                        <m:ctrlPr>
                          <w:rPr>
                            <w:rFonts w:ascii="Cambria Math" w:hAnsi="Cambria Math"/>
                            <w:i/>
                            <w:sz w:val="28"/>
                            <w:szCs w:val="28"/>
                          </w:rPr>
                        </m:ctrlPr>
                      </m:sSubPr>
                      <m:e>
                        <m:r>
                          <w:rPr>
                            <w:rFonts w:ascii="Cambria Math" w:hAnsi="Cambria Math"/>
                            <w:sz w:val="28"/>
                            <w:szCs w:val="28"/>
                            <w:rPrChange w:id="797" w:author="Justin Bracci" w:date="2023-06-28T21:20:00Z">
                              <w:rPr>
                                <w:rFonts w:ascii="Cambria Math" w:hAnsi="Cambria Math"/>
                              </w:rPr>
                            </w:rPrChange>
                          </w:rPr>
                          <m:t>E</m:t>
                        </m:r>
                      </m:e>
                      <m:sub>
                        <m:r>
                          <w:rPr>
                            <w:rFonts w:ascii="Cambria Math" w:hAnsi="Cambria Math"/>
                            <w:sz w:val="28"/>
                            <w:szCs w:val="28"/>
                            <w:rPrChange w:id="798" w:author="Justin Bracci" w:date="2023-06-28T21:20:00Z">
                              <w:rPr>
                                <w:rFonts w:ascii="Cambria Math" w:hAnsi="Cambria Math"/>
                              </w:rPr>
                            </w:rPrChange>
                          </w:rPr>
                          <m:t>OM</m:t>
                        </m:r>
                      </m:sub>
                    </m:sSub>
                  </m:e>
                </m:d>
                <m:r>
                  <w:rPr>
                    <w:rFonts w:ascii="Cambria Math" w:hAnsi="Cambria Math"/>
                    <w:sz w:val="28"/>
                    <w:szCs w:val="28"/>
                    <w:rPrChange w:id="799" w:author="Justin Bracci" w:date="2023-06-28T21:20:00Z">
                      <w:rPr>
                        <w:rFonts w:ascii="Cambria Math" w:hAnsi="Cambria Math"/>
                      </w:rPr>
                    </w:rPrChange>
                  </w:rPr>
                  <m:t>*</m:t>
                </m:r>
                <m:sSub>
                  <m:sSubPr>
                    <m:ctrlPr>
                      <w:rPr>
                        <w:rFonts w:ascii="Cambria Math" w:hAnsi="Cambria Math"/>
                        <w:i/>
                        <w:sz w:val="28"/>
                        <w:szCs w:val="28"/>
                      </w:rPr>
                    </m:ctrlPr>
                  </m:sSubPr>
                  <m:e>
                    <m:r>
                      <w:rPr>
                        <w:rFonts w:ascii="Cambria Math" w:hAnsi="Cambria Math"/>
                        <w:sz w:val="28"/>
                        <w:szCs w:val="28"/>
                        <w:rPrChange w:id="800" w:author="Justin Bracci" w:date="2023-06-28T21:20:00Z">
                          <w:rPr>
                            <w:rFonts w:ascii="Cambria Math" w:hAnsi="Cambria Math"/>
                          </w:rPr>
                        </w:rPrChange>
                      </w:rPr>
                      <m:t>E</m:t>
                    </m:r>
                  </m:e>
                  <m:sub>
                    <m:r>
                      <w:rPr>
                        <w:rFonts w:ascii="Cambria Math" w:hAnsi="Cambria Math"/>
                        <w:sz w:val="28"/>
                        <w:szCs w:val="28"/>
                        <w:rPrChange w:id="801" w:author="Justin Bracci" w:date="2023-06-28T21:20:00Z">
                          <w:rPr>
                            <w:rFonts w:ascii="Cambria Math" w:hAnsi="Cambria Math"/>
                          </w:rPr>
                        </w:rPrChange>
                      </w:rPr>
                      <m:t>B</m:t>
                    </m:r>
                  </m:sub>
                </m:sSub>
                <m:r>
                  <w:rPr>
                    <w:rFonts w:ascii="Cambria Math" w:hAnsi="Cambria Math"/>
                    <w:sz w:val="28"/>
                    <w:szCs w:val="28"/>
                    <w:rPrChange w:id="802" w:author="Justin Bracci" w:date="2023-06-28T21:20:00Z">
                      <w:rPr>
                        <w:rFonts w:ascii="Cambria Math" w:hAnsi="Cambria Math"/>
                      </w:rPr>
                    </w:rPrChange>
                  </w:rPr>
                  <m:t>*</m:t>
                </m:r>
                <m:sSub>
                  <m:sSubPr>
                    <m:ctrlPr>
                      <w:rPr>
                        <w:rFonts w:ascii="Cambria Math" w:hAnsi="Cambria Math"/>
                        <w:i/>
                        <w:sz w:val="28"/>
                        <w:szCs w:val="28"/>
                      </w:rPr>
                    </m:ctrlPr>
                  </m:sSubPr>
                  <m:e>
                    <m:r>
                      <w:rPr>
                        <w:rFonts w:ascii="Cambria Math" w:hAnsi="Cambria Math"/>
                        <w:sz w:val="28"/>
                        <w:szCs w:val="28"/>
                        <w:rPrChange w:id="803" w:author="Justin Bracci" w:date="2023-06-28T21:20:00Z">
                          <w:rPr>
                            <w:rFonts w:ascii="Cambria Math" w:hAnsi="Cambria Math"/>
                          </w:rPr>
                        </w:rPrChange>
                      </w:rPr>
                      <m:t>E</m:t>
                    </m:r>
                  </m:e>
                  <m:sub>
                    <m:r>
                      <w:rPr>
                        <w:rFonts w:ascii="Cambria Math" w:hAnsi="Cambria Math"/>
                        <w:sz w:val="28"/>
                        <w:szCs w:val="28"/>
                        <w:rPrChange w:id="804" w:author="Justin Bracci" w:date="2023-06-28T21:20:00Z">
                          <w:rPr>
                            <w:rFonts w:ascii="Cambria Math" w:hAnsi="Cambria Math"/>
                          </w:rPr>
                        </w:rPrChange>
                      </w:rPr>
                      <m:t>C</m:t>
                    </m:r>
                  </m:sub>
                </m:sSub>
              </m:e>
              <m:e>
                <m:r>
                  <w:rPr>
                    <w:rFonts w:ascii="Cambria Math" w:hAnsi="Cambria Math"/>
                    <w:sz w:val="28"/>
                    <w:szCs w:val="28"/>
                    <w:rPrChange w:id="805" w:author="Justin Bracci" w:date="2023-06-28T21:20:00Z">
                      <w:rPr>
                        <w:rFonts w:ascii="Cambria Math" w:hAnsi="Cambria Math"/>
                      </w:rPr>
                    </w:rPrChange>
                  </w:rPr>
                  <m:t xml:space="preserve">+ </m:t>
                </m:r>
                <m:d>
                  <m:dPr>
                    <m:ctrlPr>
                      <w:rPr>
                        <w:rFonts w:ascii="Cambria Math" w:hAnsi="Cambria Math"/>
                        <w:i/>
                        <w:sz w:val="28"/>
                        <w:szCs w:val="28"/>
                      </w:rPr>
                    </m:ctrlPr>
                  </m:dPr>
                  <m:e>
                    <m:r>
                      <w:rPr>
                        <w:rFonts w:ascii="Cambria Math" w:hAnsi="Cambria Math"/>
                        <w:sz w:val="28"/>
                        <w:szCs w:val="28"/>
                        <w:rPrChange w:id="806" w:author="Justin Bracci" w:date="2023-06-28T21:20:00Z">
                          <w:rPr>
                            <w:rFonts w:ascii="Cambria Math" w:hAnsi="Cambria Math"/>
                          </w:rPr>
                        </w:rPrChange>
                      </w:rPr>
                      <m:t>CRF+</m:t>
                    </m:r>
                    <m:sSub>
                      <m:sSubPr>
                        <m:ctrlPr>
                          <w:rPr>
                            <w:rFonts w:ascii="Cambria Math" w:hAnsi="Cambria Math"/>
                            <w:i/>
                            <w:sz w:val="28"/>
                            <w:szCs w:val="28"/>
                          </w:rPr>
                        </m:ctrlPr>
                      </m:sSubPr>
                      <m:e>
                        <m:r>
                          <w:rPr>
                            <w:rFonts w:ascii="Cambria Math" w:hAnsi="Cambria Math"/>
                            <w:sz w:val="28"/>
                            <w:szCs w:val="28"/>
                            <w:rPrChange w:id="807" w:author="Justin Bracci" w:date="2023-06-28T21:20:00Z">
                              <w:rPr>
                                <w:rFonts w:ascii="Cambria Math" w:hAnsi="Cambria Math"/>
                              </w:rPr>
                            </w:rPrChange>
                          </w:rPr>
                          <m:t>T</m:t>
                        </m:r>
                      </m:e>
                      <m:sub>
                        <m:r>
                          <w:rPr>
                            <w:rFonts w:ascii="Cambria Math" w:hAnsi="Cambria Math"/>
                            <w:sz w:val="28"/>
                            <w:szCs w:val="28"/>
                            <w:rPrChange w:id="808" w:author="Justin Bracci" w:date="2023-06-28T21:20:00Z">
                              <w:rPr>
                                <w:rFonts w:ascii="Cambria Math" w:hAnsi="Cambria Math"/>
                              </w:rPr>
                            </w:rPrChange>
                          </w:rPr>
                          <m:t>OM</m:t>
                        </m:r>
                      </m:sub>
                    </m:sSub>
                  </m:e>
                </m:d>
                <m:r>
                  <w:rPr>
                    <w:rFonts w:ascii="Cambria Math" w:hAnsi="Cambria Math"/>
                    <w:sz w:val="28"/>
                    <w:szCs w:val="28"/>
                    <w:rPrChange w:id="809" w:author="Justin Bracci" w:date="2023-06-28T21:20:00Z">
                      <w:rPr>
                        <w:rFonts w:ascii="Cambria Math" w:hAnsi="Cambria Math"/>
                      </w:rPr>
                    </w:rPrChange>
                  </w:rPr>
                  <m:t>*</m:t>
                </m:r>
                <m:sSub>
                  <m:sSubPr>
                    <m:ctrlPr>
                      <w:rPr>
                        <w:rFonts w:ascii="Cambria Math" w:hAnsi="Cambria Math"/>
                        <w:i/>
                        <w:sz w:val="28"/>
                        <w:szCs w:val="28"/>
                      </w:rPr>
                    </m:ctrlPr>
                  </m:sSubPr>
                  <m:e>
                    <m:r>
                      <w:rPr>
                        <w:rFonts w:ascii="Cambria Math" w:hAnsi="Cambria Math"/>
                        <w:sz w:val="28"/>
                        <w:szCs w:val="28"/>
                        <w:rPrChange w:id="810" w:author="Justin Bracci" w:date="2023-06-28T21:20:00Z">
                          <w:rPr>
                            <w:rFonts w:ascii="Cambria Math" w:hAnsi="Cambria Math"/>
                          </w:rPr>
                        </w:rPrChange>
                      </w:rPr>
                      <m:t>T</m:t>
                    </m:r>
                  </m:e>
                  <m:sub>
                    <m:r>
                      <w:rPr>
                        <w:rFonts w:ascii="Cambria Math" w:hAnsi="Cambria Math"/>
                        <w:sz w:val="28"/>
                        <w:szCs w:val="28"/>
                        <w:rPrChange w:id="811" w:author="Justin Bracci" w:date="2023-06-28T21:20:00Z">
                          <w:rPr>
                            <w:rFonts w:ascii="Cambria Math" w:hAnsi="Cambria Math"/>
                          </w:rPr>
                        </w:rPrChange>
                      </w:rPr>
                      <m:t>B</m:t>
                    </m:r>
                  </m:sub>
                </m:sSub>
                <m:r>
                  <w:rPr>
                    <w:rFonts w:ascii="Cambria Math" w:hAnsi="Cambria Math"/>
                    <w:sz w:val="28"/>
                    <w:szCs w:val="28"/>
                    <w:rPrChange w:id="812" w:author="Justin Bracci" w:date="2023-06-28T21:20:00Z">
                      <w:rPr>
                        <w:rFonts w:ascii="Cambria Math" w:hAnsi="Cambria Math"/>
                      </w:rPr>
                    </w:rPrChange>
                  </w:rPr>
                  <m:t>*</m:t>
                </m:r>
                <m:sSub>
                  <m:sSubPr>
                    <m:ctrlPr>
                      <w:rPr>
                        <w:rFonts w:ascii="Cambria Math" w:hAnsi="Cambria Math"/>
                        <w:i/>
                        <w:sz w:val="28"/>
                        <w:szCs w:val="28"/>
                      </w:rPr>
                    </m:ctrlPr>
                  </m:sSubPr>
                  <m:e>
                    <m:r>
                      <w:rPr>
                        <w:rFonts w:ascii="Cambria Math" w:hAnsi="Cambria Math"/>
                        <w:sz w:val="28"/>
                        <w:szCs w:val="28"/>
                        <w:rPrChange w:id="813" w:author="Justin Bracci" w:date="2023-06-28T21:20:00Z">
                          <w:rPr>
                            <w:rFonts w:ascii="Cambria Math" w:hAnsi="Cambria Math"/>
                          </w:rPr>
                        </w:rPrChange>
                      </w:rPr>
                      <m:t>T</m:t>
                    </m:r>
                  </m:e>
                  <m:sub>
                    <m:r>
                      <w:rPr>
                        <w:rFonts w:ascii="Cambria Math" w:hAnsi="Cambria Math"/>
                        <w:sz w:val="28"/>
                        <w:szCs w:val="28"/>
                        <w:rPrChange w:id="814" w:author="Justin Bracci" w:date="2023-06-28T21:20:00Z">
                          <w:rPr>
                            <w:rFonts w:ascii="Cambria Math" w:hAnsi="Cambria Math"/>
                          </w:rPr>
                        </w:rPrChange>
                      </w:rPr>
                      <m:t>C</m:t>
                    </m:r>
                  </m:sub>
                </m:sSub>
                <m:r>
                  <w:rPr>
                    <w:rFonts w:ascii="Cambria Math" w:hAnsi="Cambria Math"/>
                    <w:sz w:val="28"/>
                    <w:szCs w:val="28"/>
                    <w:rPrChange w:id="815" w:author="Justin Bracci" w:date="2023-06-28T21:20:00Z">
                      <w:rPr>
                        <w:rFonts w:ascii="Cambria Math" w:hAnsi="Cambria Math"/>
                      </w:rPr>
                    </w:rPrChange>
                  </w:rPr>
                  <m:t>+</m:t>
                </m:r>
                <m:d>
                  <m:dPr>
                    <m:ctrlPr>
                      <w:rPr>
                        <w:rFonts w:ascii="Cambria Math" w:hAnsi="Cambria Math"/>
                        <w:i/>
                        <w:sz w:val="28"/>
                        <w:szCs w:val="28"/>
                      </w:rPr>
                    </m:ctrlPr>
                  </m:dPr>
                  <m:e>
                    <m:r>
                      <w:rPr>
                        <w:rFonts w:ascii="Cambria Math" w:hAnsi="Cambria Math"/>
                        <w:sz w:val="28"/>
                        <w:szCs w:val="28"/>
                        <w:rPrChange w:id="816" w:author="Justin Bracci" w:date="2023-06-28T21:20:00Z">
                          <w:rPr>
                            <w:rFonts w:ascii="Cambria Math" w:hAnsi="Cambria Math"/>
                          </w:rPr>
                        </w:rPrChange>
                      </w:rPr>
                      <m:t>CRF+</m:t>
                    </m:r>
                    <m:sSub>
                      <m:sSubPr>
                        <m:ctrlPr>
                          <w:rPr>
                            <w:rFonts w:ascii="Cambria Math" w:hAnsi="Cambria Math"/>
                            <w:i/>
                            <w:sz w:val="28"/>
                            <w:szCs w:val="28"/>
                          </w:rPr>
                        </m:ctrlPr>
                      </m:sSubPr>
                      <m:e>
                        <m:r>
                          <w:rPr>
                            <w:rFonts w:ascii="Cambria Math" w:hAnsi="Cambria Math"/>
                            <w:sz w:val="28"/>
                            <w:szCs w:val="28"/>
                            <w:rPrChange w:id="817" w:author="Justin Bracci" w:date="2023-06-28T21:20:00Z">
                              <w:rPr>
                                <w:rFonts w:ascii="Cambria Math" w:hAnsi="Cambria Math"/>
                              </w:rPr>
                            </w:rPrChange>
                          </w:rPr>
                          <m:t>B</m:t>
                        </m:r>
                      </m:e>
                      <m:sub>
                        <m:r>
                          <w:rPr>
                            <w:rFonts w:ascii="Cambria Math" w:hAnsi="Cambria Math"/>
                            <w:sz w:val="28"/>
                            <w:szCs w:val="28"/>
                            <w:rPrChange w:id="818" w:author="Justin Bracci" w:date="2023-06-28T21:20:00Z">
                              <w:rPr>
                                <w:rFonts w:ascii="Cambria Math" w:hAnsi="Cambria Math"/>
                              </w:rPr>
                            </w:rPrChange>
                          </w:rPr>
                          <m:t>OM</m:t>
                        </m:r>
                      </m:sub>
                    </m:sSub>
                  </m:e>
                </m:d>
                <m:r>
                  <w:rPr>
                    <w:rFonts w:ascii="Cambria Math" w:hAnsi="Cambria Math"/>
                    <w:sz w:val="28"/>
                    <w:szCs w:val="28"/>
                    <w:rPrChange w:id="819" w:author="Justin Bracci" w:date="2023-06-28T21:20:00Z">
                      <w:rPr>
                        <w:rFonts w:ascii="Cambria Math" w:hAnsi="Cambria Math"/>
                      </w:rPr>
                    </w:rPrChange>
                  </w:rPr>
                  <m:t>*</m:t>
                </m:r>
                <m:sSub>
                  <m:sSubPr>
                    <m:ctrlPr>
                      <w:rPr>
                        <w:rFonts w:ascii="Cambria Math" w:hAnsi="Cambria Math"/>
                        <w:i/>
                        <w:sz w:val="28"/>
                        <w:szCs w:val="28"/>
                      </w:rPr>
                    </m:ctrlPr>
                  </m:sSubPr>
                  <m:e>
                    <m:r>
                      <w:rPr>
                        <w:rFonts w:ascii="Cambria Math" w:hAnsi="Cambria Math"/>
                        <w:sz w:val="28"/>
                        <w:szCs w:val="28"/>
                        <w:rPrChange w:id="820" w:author="Justin Bracci" w:date="2023-06-28T21:20:00Z">
                          <w:rPr>
                            <w:rFonts w:ascii="Cambria Math" w:hAnsi="Cambria Math"/>
                          </w:rPr>
                        </w:rPrChange>
                      </w:rPr>
                      <m:t>B</m:t>
                    </m:r>
                  </m:e>
                  <m:sub>
                    <m:r>
                      <w:rPr>
                        <w:rFonts w:ascii="Cambria Math" w:hAnsi="Cambria Math"/>
                        <w:sz w:val="28"/>
                        <w:szCs w:val="28"/>
                        <w:rPrChange w:id="821" w:author="Justin Bracci" w:date="2023-06-28T21:20:00Z">
                          <w:rPr>
                            <w:rFonts w:ascii="Cambria Math" w:hAnsi="Cambria Math"/>
                          </w:rPr>
                        </w:rPrChange>
                      </w:rPr>
                      <m:t>B</m:t>
                    </m:r>
                  </m:sub>
                </m:sSub>
                <m:r>
                  <w:rPr>
                    <w:rFonts w:ascii="Cambria Math" w:hAnsi="Cambria Math"/>
                    <w:sz w:val="28"/>
                    <w:szCs w:val="28"/>
                    <w:rPrChange w:id="822" w:author="Justin Bracci" w:date="2023-06-28T21:20:00Z">
                      <w:rPr>
                        <w:rFonts w:ascii="Cambria Math" w:hAnsi="Cambria Math"/>
                      </w:rPr>
                    </w:rPrChange>
                  </w:rPr>
                  <m:t>*</m:t>
                </m:r>
                <m:sSub>
                  <m:sSubPr>
                    <m:ctrlPr>
                      <w:rPr>
                        <w:rFonts w:ascii="Cambria Math" w:hAnsi="Cambria Math"/>
                        <w:i/>
                        <w:sz w:val="28"/>
                        <w:szCs w:val="28"/>
                      </w:rPr>
                    </m:ctrlPr>
                  </m:sSubPr>
                  <m:e>
                    <m:r>
                      <w:rPr>
                        <w:rFonts w:ascii="Cambria Math" w:hAnsi="Cambria Math"/>
                        <w:sz w:val="28"/>
                        <w:szCs w:val="28"/>
                        <w:rPrChange w:id="823" w:author="Justin Bracci" w:date="2023-06-28T21:20:00Z">
                          <w:rPr>
                            <w:rFonts w:ascii="Cambria Math" w:hAnsi="Cambria Math"/>
                          </w:rPr>
                        </w:rPrChange>
                      </w:rPr>
                      <m:t>B</m:t>
                    </m:r>
                  </m:e>
                  <m:sub>
                    <m:r>
                      <w:rPr>
                        <w:rFonts w:ascii="Cambria Math" w:hAnsi="Cambria Math"/>
                        <w:sz w:val="28"/>
                        <w:szCs w:val="28"/>
                        <w:rPrChange w:id="824" w:author="Justin Bracci" w:date="2023-06-28T21:20:00Z">
                          <w:rPr>
                            <w:rFonts w:ascii="Cambria Math" w:hAnsi="Cambria Math"/>
                          </w:rPr>
                        </w:rPrChange>
                      </w:rPr>
                      <m:t>C</m:t>
                    </m:r>
                  </m:sub>
                </m:sSub>
                <m:ctrlPr>
                  <w:rPr>
                    <w:rFonts w:ascii="Cambria Math" w:eastAsia="Cambria Math" w:hAnsi="Cambria Math" w:cs="Cambria Math"/>
                    <w:i/>
                    <w:sz w:val="28"/>
                    <w:szCs w:val="28"/>
                  </w:rPr>
                </m:ctrlPr>
              </m:e>
              <m:e>
                <m:r>
                  <w:rPr>
                    <w:rFonts w:ascii="Cambria Math" w:hAnsi="Cambria Math"/>
                    <w:sz w:val="28"/>
                    <w:szCs w:val="28"/>
                    <w:rPrChange w:id="825" w:author="Justin Bracci" w:date="2023-06-28T21:20:00Z">
                      <w:rPr>
                        <w:rFonts w:ascii="Cambria Math" w:hAnsi="Cambria Math"/>
                      </w:rPr>
                    </w:rPrChange>
                  </w:rPr>
                  <m:t>+m*</m:t>
                </m:r>
                <m:nary>
                  <m:naryPr>
                    <m:chr m:val="∑"/>
                    <m:limLoc m:val="undOvr"/>
                    <m:ctrlPr>
                      <w:rPr>
                        <w:rFonts w:ascii="Cambria Math" w:hAnsi="Cambria Math"/>
                        <w:i/>
                        <w:sz w:val="28"/>
                        <w:szCs w:val="28"/>
                      </w:rPr>
                    </m:ctrlPr>
                  </m:naryPr>
                  <m:sub>
                    <m:r>
                      <w:rPr>
                        <w:rFonts w:ascii="Cambria Math" w:hAnsi="Cambria Math"/>
                        <w:sz w:val="28"/>
                        <w:szCs w:val="28"/>
                        <w:rPrChange w:id="826" w:author="Justin Bracci" w:date="2023-06-28T21:20:00Z">
                          <w:rPr>
                            <w:rFonts w:ascii="Cambria Math" w:hAnsi="Cambria Math"/>
                          </w:rPr>
                        </w:rPrChange>
                      </w:rPr>
                      <m:t>i=1</m:t>
                    </m:r>
                  </m:sub>
                  <m:sup>
                    <m:r>
                      <w:rPr>
                        <w:rFonts w:ascii="Cambria Math" w:hAnsi="Cambria Math"/>
                        <w:sz w:val="28"/>
                        <w:szCs w:val="28"/>
                        <w:rPrChange w:id="827" w:author="Justin Bracci" w:date="2023-06-28T21:20:00Z">
                          <w:rPr>
                            <w:rFonts w:ascii="Cambria Math" w:hAnsi="Cambria Math"/>
                          </w:rPr>
                        </w:rPrChange>
                      </w:rPr>
                      <m:t>n</m:t>
                    </m:r>
                  </m:sup>
                  <m:e>
                    <m:sSub>
                      <m:sSubPr>
                        <m:ctrlPr>
                          <w:rPr>
                            <w:rFonts w:ascii="Cambria Math" w:hAnsi="Cambria Math"/>
                            <w:i/>
                            <w:sz w:val="28"/>
                            <w:szCs w:val="28"/>
                          </w:rPr>
                        </m:ctrlPr>
                      </m:sSubPr>
                      <m:e>
                        <m:sSub>
                          <m:sSubPr>
                            <m:ctrlPr>
                              <w:rPr>
                                <w:rFonts w:ascii="Cambria Math" w:hAnsi="Cambria Math"/>
                                <w:i/>
                                <w:sz w:val="28"/>
                                <w:szCs w:val="28"/>
                              </w:rPr>
                            </m:ctrlPr>
                          </m:sSubPr>
                          <m:e>
                            <m:r>
                              <w:rPr>
                                <w:rFonts w:ascii="Cambria Math" w:hAnsi="Cambria Math"/>
                                <w:sz w:val="28"/>
                                <w:szCs w:val="28"/>
                                <w:rPrChange w:id="828" w:author="Justin Bracci" w:date="2023-06-28T21:20:00Z">
                                  <w:rPr>
                                    <w:rFonts w:ascii="Cambria Math" w:hAnsi="Cambria Math"/>
                                  </w:rPr>
                                </w:rPrChange>
                              </w:rPr>
                              <m:t>((E</m:t>
                            </m:r>
                          </m:e>
                          <m:sub>
                            <m:r>
                              <w:rPr>
                                <w:rFonts w:ascii="Cambria Math" w:hAnsi="Cambria Math"/>
                                <w:sz w:val="28"/>
                                <w:szCs w:val="28"/>
                                <w:rPrChange w:id="829" w:author="Justin Bracci" w:date="2023-06-28T21:20:00Z">
                                  <w:rPr>
                                    <w:rFonts w:ascii="Cambria Math" w:hAnsi="Cambria Math"/>
                                  </w:rPr>
                                </w:rPrChange>
                              </w:rPr>
                              <m:t>G</m:t>
                            </m:r>
                          </m:sub>
                        </m:sSub>
                        <m:r>
                          <w:rPr>
                            <w:rFonts w:ascii="Cambria Math" w:hAnsi="Cambria Math"/>
                            <w:sz w:val="28"/>
                            <w:szCs w:val="28"/>
                            <w:rPrChange w:id="830" w:author="Justin Bracci" w:date="2023-06-28T21:20:00Z">
                              <w:rPr>
                                <w:rFonts w:ascii="Cambria Math" w:hAnsi="Cambria Math"/>
                              </w:rPr>
                            </w:rPrChange>
                          </w:rPr>
                          <m:t>)</m:t>
                        </m:r>
                      </m:e>
                      <m:sub>
                        <m:r>
                          <w:rPr>
                            <w:rFonts w:ascii="Cambria Math" w:hAnsi="Cambria Math"/>
                            <w:sz w:val="28"/>
                            <w:szCs w:val="28"/>
                            <w:rPrChange w:id="831" w:author="Justin Bracci" w:date="2023-06-28T21:20:00Z">
                              <w:rPr>
                                <w:rFonts w:ascii="Cambria Math" w:hAnsi="Cambria Math"/>
                              </w:rPr>
                            </w:rPrChange>
                          </w:rPr>
                          <m:t>i</m:t>
                        </m:r>
                      </m:sub>
                    </m:sSub>
                    <m:r>
                      <w:rPr>
                        <w:rFonts w:ascii="Cambria Math" w:hAnsi="Cambria Math"/>
                        <w:sz w:val="28"/>
                        <w:szCs w:val="28"/>
                        <w:rPrChange w:id="832" w:author="Justin Bracci" w:date="2023-06-28T21:20:00Z">
                          <w:rPr>
                            <w:rFonts w:ascii="Cambria Math" w:hAnsi="Cambria Math"/>
                          </w:rPr>
                        </w:rPrChange>
                      </w:rPr>
                      <m:t>*(LM</m:t>
                    </m:r>
                    <m:sSub>
                      <m:sSubPr>
                        <m:ctrlPr>
                          <w:rPr>
                            <w:rFonts w:ascii="Cambria Math" w:hAnsi="Cambria Math"/>
                            <w:i/>
                            <w:sz w:val="28"/>
                            <w:szCs w:val="28"/>
                          </w:rPr>
                        </m:ctrlPr>
                      </m:sSubPr>
                      <m:e>
                        <m:r>
                          <w:rPr>
                            <w:rFonts w:ascii="Cambria Math" w:hAnsi="Cambria Math"/>
                            <w:sz w:val="28"/>
                            <w:szCs w:val="28"/>
                            <w:rPrChange w:id="833" w:author="Justin Bracci" w:date="2023-06-28T21:20:00Z">
                              <w:rPr>
                                <w:rFonts w:ascii="Cambria Math" w:hAnsi="Cambria Math"/>
                              </w:rPr>
                            </w:rPrChange>
                          </w:rPr>
                          <m:t>P)</m:t>
                        </m:r>
                      </m:e>
                      <m:sub>
                        <m:r>
                          <w:rPr>
                            <w:rFonts w:ascii="Cambria Math" w:hAnsi="Cambria Math"/>
                            <w:sz w:val="28"/>
                            <w:szCs w:val="28"/>
                            <w:rPrChange w:id="834" w:author="Justin Bracci" w:date="2023-06-28T21:20:00Z">
                              <w:rPr>
                                <w:rFonts w:ascii="Cambria Math" w:hAnsi="Cambria Math"/>
                              </w:rPr>
                            </w:rPrChange>
                          </w:rPr>
                          <m:t>i</m:t>
                        </m:r>
                      </m:sub>
                    </m:sSub>
                    <m:r>
                      <w:rPr>
                        <w:rFonts w:ascii="Cambria Math" w:hAnsi="Cambria Math"/>
                        <w:sz w:val="28"/>
                        <w:szCs w:val="28"/>
                        <w:rPrChange w:id="835" w:author="Justin Bracci" w:date="2023-06-28T21:20:00Z">
                          <w:rPr>
                            <w:rFonts w:ascii="Cambria Math" w:hAnsi="Cambria Math"/>
                          </w:rPr>
                        </w:rPrChange>
                      </w:rPr>
                      <m:t>-</m:t>
                    </m:r>
                  </m:e>
                </m:nary>
                <m:r>
                  <w:rPr>
                    <w:rFonts w:ascii="Cambria Math" w:hAnsi="Cambria Math"/>
                    <w:sz w:val="28"/>
                    <w:szCs w:val="28"/>
                    <w:rPrChange w:id="836" w:author="Justin Bracci" w:date="2023-06-28T21:20:00Z">
                      <w:rPr>
                        <w:rFonts w:ascii="Cambria Math" w:hAnsi="Cambria Math"/>
                      </w:rPr>
                    </w:rPrChange>
                  </w:rPr>
                  <m:t xml:space="preserve"> </m:t>
                </m:r>
                <m:sSub>
                  <m:sSubPr>
                    <m:ctrlPr>
                      <w:rPr>
                        <w:rFonts w:ascii="Cambria Math" w:hAnsi="Cambria Math"/>
                        <w:i/>
                        <w:sz w:val="28"/>
                        <w:szCs w:val="28"/>
                      </w:rPr>
                    </m:ctrlPr>
                  </m:sSubPr>
                  <m:e>
                    <m:sSub>
                      <m:sSubPr>
                        <m:ctrlPr>
                          <w:rPr>
                            <w:rFonts w:ascii="Cambria Math" w:hAnsi="Cambria Math"/>
                            <w:i/>
                            <w:sz w:val="28"/>
                            <w:szCs w:val="28"/>
                          </w:rPr>
                        </m:ctrlPr>
                      </m:sSubPr>
                      <m:e>
                        <m:r>
                          <w:rPr>
                            <w:rFonts w:ascii="Cambria Math" w:hAnsi="Cambria Math"/>
                            <w:sz w:val="28"/>
                            <w:szCs w:val="28"/>
                            <w:rPrChange w:id="837" w:author="Justin Bracci" w:date="2023-06-28T21:20:00Z">
                              <w:rPr>
                                <w:rFonts w:ascii="Cambria Math" w:hAnsi="Cambria Math"/>
                              </w:rPr>
                            </w:rPrChange>
                          </w:rPr>
                          <m:t>(E</m:t>
                        </m:r>
                      </m:e>
                      <m:sub>
                        <m:r>
                          <w:rPr>
                            <w:rFonts w:ascii="Cambria Math" w:hAnsi="Cambria Math"/>
                            <w:sz w:val="28"/>
                            <w:szCs w:val="28"/>
                            <w:rPrChange w:id="838" w:author="Justin Bracci" w:date="2023-06-28T21:20:00Z">
                              <w:rPr>
                                <w:rFonts w:ascii="Cambria Math" w:hAnsi="Cambria Math"/>
                              </w:rPr>
                            </w:rPrChange>
                          </w:rPr>
                          <m:t>N</m:t>
                        </m:r>
                      </m:sub>
                    </m:sSub>
                    <m:r>
                      <w:rPr>
                        <w:rFonts w:ascii="Cambria Math" w:hAnsi="Cambria Math"/>
                        <w:sz w:val="28"/>
                        <w:szCs w:val="28"/>
                        <w:rPrChange w:id="839" w:author="Justin Bracci" w:date="2023-06-28T21:20:00Z">
                          <w:rPr>
                            <w:rFonts w:ascii="Cambria Math" w:hAnsi="Cambria Math"/>
                          </w:rPr>
                        </w:rPrChange>
                      </w:rPr>
                      <m:t>)</m:t>
                    </m:r>
                  </m:e>
                  <m:sub>
                    <m:r>
                      <w:rPr>
                        <w:rFonts w:ascii="Cambria Math" w:hAnsi="Cambria Math"/>
                        <w:sz w:val="28"/>
                        <w:szCs w:val="28"/>
                        <w:rPrChange w:id="840" w:author="Justin Bracci" w:date="2023-06-28T21:20:00Z">
                          <w:rPr>
                            <w:rFonts w:ascii="Cambria Math" w:hAnsi="Cambria Math"/>
                          </w:rPr>
                        </w:rPrChange>
                      </w:rPr>
                      <m:t>i</m:t>
                    </m:r>
                  </m:sub>
                </m:sSub>
                <m:r>
                  <w:rPr>
                    <w:rFonts w:ascii="Cambria Math" w:hAnsi="Cambria Math"/>
                    <w:sz w:val="28"/>
                    <w:szCs w:val="28"/>
                    <w:rPrChange w:id="841" w:author="Justin Bracci" w:date="2023-06-28T21:20:00Z">
                      <w:rPr>
                        <w:rFonts w:ascii="Cambria Math" w:hAnsi="Cambria Math"/>
                      </w:rPr>
                    </w:rPrChange>
                  </w:rPr>
                  <m:t>*</m:t>
                </m:r>
                <m:d>
                  <m:dPr>
                    <m:ctrlPr>
                      <w:rPr>
                        <w:rFonts w:ascii="Cambria Math" w:hAnsi="Cambria Math"/>
                        <w:i/>
                        <w:sz w:val="28"/>
                        <w:szCs w:val="28"/>
                      </w:rPr>
                    </m:ctrlPr>
                  </m:dPr>
                  <m:e>
                    <m:r>
                      <w:rPr>
                        <w:rFonts w:ascii="Cambria Math" w:hAnsi="Cambria Math"/>
                        <w:sz w:val="28"/>
                        <w:szCs w:val="28"/>
                        <w:rPrChange w:id="842" w:author="Justin Bracci" w:date="2023-06-28T21:20:00Z">
                          <w:rPr>
                            <w:rFonts w:ascii="Cambria Math" w:hAnsi="Cambria Math"/>
                          </w:rPr>
                        </w:rPrChange>
                      </w:rPr>
                      <m:t>NSC</m:t>
                    </m:r>
                    <m:sSub>
                      <m:sSubPr>
                        <m:ctrlPr>
                          <w:rPr>
                            <w:rFonts w:ascii="Cambria Math" w:hAnsi="Cambria Math"/>
                            <w:i/>
                            <w:sz w:val="28"/>
                            <w:szCs w:val="28"/>
                          </w:rPr>
                        </m:ctrlPr>
                      </m:sSubPr>
                      <m:e>
                        <m:r>
                          <w:rPr>
                            <w:rFonts w:ascii="Cambria Math" w:hAnsi="Cambria Math"/>
                            <w:sz w:val="28"/>
                            <w:szCs w:val="28"/>
                            <w:rPrChange w:id="843" w:author="Justin Bracci" w:date="2023-06-28T21:20:00Z">
                              <w:rPr>
                                <w:rFonts w:ascii="Cambria Math" w:hAnsi="Cambria Math"/>
                              </w:rPr>
                            </w:rPrChange>
                          </w:rPr>
                          <m:t>R)</m:t>
                        </m:r>
                      </m:e>
                      <m:sub>
                        <m:r>
                          <w:rPr>
                            <w:rFonts w:ascii="Cambria Math" w:hAnsi="Cambria Math"/>
                            <w:sz w:val="28"/>
                            <w:szCs w:val="28"/>
                            <w:rPrChange w:id="844" w:author="Justin Bracci" w:date="2023-06-28T21:20:00Z">
                              <w:rPr>
                                <w:rFonts w:ascii="Cambria Math" w:hAnsi="Cambria Math"/>
                              </w:rPr>
                            </w:rPrChange>
                          </w:rPr>
                          <m:t>i</m:t>
                        </m:r>
                      </m:sub>
                    </m:sSub>
                  </m:e>
                </m:d>
                <m:r>
                  <w:rPr>
                    <w:rFonts w:ascii="Cambria Math" w:hAnsi="Cambria Math"/>
                    <w:sz w:val="28"/>
                    <w:szCs w:val="28"/>
                    <w:rPrChange w:id="845" w:author="Justin Bracci" w:date="2023-06-28T21:20:00Z">
                      <w:rPr>
                        <w:rFonts w:ascii="Cambria Math" w:hAnsi="Cambria Math"/>
                      </w:rPr>
                    </w:rPrChange>
                  </w:rPr>
                  <m:t>+</m:t>
                </m:r>
                <m:sSub>
                  <m:sSubPr>
                    <m:ctrlPr>
                      <w:rPr>
                        <w:rFonts w:ascii="Cambria Math" w:hAnsi="Cambria Math"/>
                        <w:i/>
                        <w:sz w:val="28"/>
                        <w:szCs w:val="28"/>
                      </w:rPr>
                    </m:ctrlPr>
                  </m:sSubPr>
                  <m:e>
                    <m:r>
                      <w:rPr>
                        <w:rFonts w:ascii="Cambria Math" w:hAnsi="Cambria Math"/>
                        <w:sz w:val="28"/>
                        <w:szCs w:val="28"/>
                        <w:rPrChange w:id="846" w:author="Justin Bracci" w:date="2023-06-28T21:20:00Z">
                          <w:rPr>
                            <w:rFonts w:ascii="Cambria Math" w:hAnsi="Cambria Math"/>
                          </w:rPr>
                        </w:rPrChange>
                      </w:rPr>
                      <m:t>W</m:t>
                    </m:r>
                  </m:e>
                  <m:sub>
                    <m:r>
                      <w:rPr>
                        <w:rFonts w:ascii="Cambria Math" w:hAnsi="Cambria Math"/>
                        <w:sz w:val="28"/>
                        <w:szCs w:val="28"/>
                        <w:rPrChange w:id="847" w:author="Justin Bracci" w:date="2023-06-28T21:20:00Z">
                          <w:rPr>
                            <w:rFonts w:ascii="Cambria Math" w:hAnsi="Cambria Math"/>
                          </w:rPr>
                        </w:rPrChange>
                      </w:rPr>
                      <m:t>CA</m:t>
                    </m:r>
                  </m:sub>
                </m:sSub>
                <m:ctrlPr>
                  <w:rPr>
                    <w:rFonts w:ascii="Cambria Math" w:eastAsia="Cambria Math" w:hAnsi="Cambria Math" w:cs="Cambria Math"/>
                    <w:i/>
                    <w:sz w:val="28"/>
                    <w:szCs w:val="28"/>
                  </w:rPr>
                </m:ctrlPr>
              </m:e>
              <m:e>
                <m:r>
                  <w:rPr>
                    <w:rFonts w:ascii="Cambria Math" w:eastAsia="Cambria Math" w:hAnsi="Cambria Math" w:cs="Cambria Math"/>
                    <w:sz w:val="28"/>
                    <w:szCs w:val="28"/>
                    <w:rPrChange w:id="848" w:author="Justin Bracci" w:date="2023-06-28T21:20:00Z">
                      <w:rPr>
                        <w:rFonts w:ascii="Cambria Math" w:eastAsia="Cambria Math" w:hAnsi="Cambria Math" w:cs="Cambria Math"/>
                      </w:rPr>
                    </w:rPrChange>
                  </w:rPr>
                  <m:t>+ m*(</m:t>
                </m:r>
                <m:sSub>
                  <m:sSubPr>
                    <m:ctrlPr>
                      <w:rPr>
                        <w:rFonts w:ascii="Cambria Math" w:hAnsi="Cambria Math"/>
                        <w:i/>
                        <w:sz w:val="28"/>
                        <w:szCs w:val="28"/>
                      </w:rPr>
                    </m:ctrlPr>
                  </m:sSubPr>
                  <m:e>
                    <m:r>
                      <w:rPr>
                        <w:rFonts w:ascii="Cambria Math" w:hAnsi="Cambria Math"/>
                        <w:sz w:val="28"/>
                        <w:szCs w:val="28"/>
                        <w:rPrChange w:id="849" w:author="Justin Bracci" w:date="2023-06-28T21:20:00Z">
                          <w:rPr>
                            <w:rFonts w:ascii="Cambria Math" w:hAnsi="Cambria Math"/>
                          </w:rPr>
                        </w:rPrChange>
                      </w:rPr>
                      <m:t>G</m:t>
                    </m:r>
                  </m:e>
                  <m:sub>
                    <m:r>
                      <w:rPr>
                        <w:rFonts w:ascii="Cambria Math" w:hAnsi="Cambria Math"/>
                        <w:sz w:val="28"/>
                        <w:szCs w:val="28"/>
                        <w:rPrChange w:id="850" w:author="Justin Bracci" w:date="2023-06-28T21:20:00Z">
                          <w:rPr>
                            <w:rFonts w:ascii="Cambria Math" w:hAnsi="Cambria Math"/>
                          </w:rPr>
                        </w:rPrChange>
                      </w:rPr>
                      <m:t>B</m:t>
                    </m:r>
                  </m:sub>
                </m:sSub>
                <m:r>
                  <w:rPr>
                    <w:rFonts w:ascii="Cambria Math" w:hAnsi="Cambria Math"/>
                    <w:sz w:val="28"/>
                    <w:szCs w:val="28"/>
                    <w:rPrChange w:id="851" w:author="Justin Bracci" w:date="2023-06-28T21:20:00Z">
                      <w:rPr>
                        <w:rFonts w:ascii="Cambria Math" w:hAnsi="Cambria Math"/>
                      </w:rPr>
                    </w:rPrChange>
                  </w:rPr>
                  <m:t>*</m:t>
                </m:r>
                <m:d>
                  <m:dPr>
                    <m:ctrlPr>
                      <w:rPr>
                        <w:rFonts w:ascii="Cambria Math" w:hAnsi="Cambria Math"/>
                        <w:i/>
                        <w:sz w:val="28"/>
                        <w:szCs w:val="28"/>
                      </w:rPr>
                    </m:ctrlPr>
                  </m:dPr>
                  <m:e>
                    <m:sSub>
                      <m:sSubPr>
                        <m:ctrlPr>
                          <w:rPr>
                            <w:rFonts w:ascii="Cambria Math" w:hAnsi="Cambria Math"/>
                            <w:i/>
                            <w:sz w:val="28"/>
                            <w:szCs w:val="28"/>
                          </w:rPr>
                        </m:ctrlPr>
                      </m:sSubPr>
                      <m:e>
                        <m:r>
                          <w:rPr>
                            <w:rFonts w:ascii="Cambria Math" w:hAnsi="Cambria Math"/>
                            <w:sz w:val="28"/>
                            <w:szCs w:val="28"/>
                            <w:rPrChange w:id="852" w:author="Justin Bracci" w:date="2023-06-28T21:20:00Z">
                              <w:rPr>
                                <w:rFonts w:ascii="Cambria Math" w:hAnsi="Cambria Math"/>
                              </w:rPr>
                            </w:rPrChange>
                          </w:rPr>
                          <m:t>D</m:t>
                        </m:r>
                      </m:e>
                      <m:sub>
                        <m:r>
                          <w:rPr>
                            <w:rFonts w:ascii="Cambria Math" w:hAnsi="Cambria Math"/>
                            <w:sz w:val="28"/>
                            <w:szCs w:val="28"/>
                            <w:rPrChange w:id="853" w:author="Justin Bracci" w:date="2023-06-28T21:20:00Z">
                              <w:rPr>
                                <w:rFonts w:ascii="Cambria Math" w:hAnsi="Cambria Math"/>
                              </w:rPr>
                            </w:rPrChange>
                          </w:rPr>
                          <m:t>C</m:t>
                        </m:r>
                      </m:sub>
                    </m:sSub>
                    <m:r>
                      <w:rPr>
                        <w:rFonts w:ascii="Cambria Math" w:hAnsi="Cambria Math"/>
                        <w:sz w:val="28"/>
                        <w:szCs w:val="28"/>
                        <w:rPrChange w:id="854" w:author="Justin Bracci" w:date="2023-06-28T21:20:00Z">
                          <w:rPr>
                            <w:rFonts w:ascii="Cambria Math" w:hAnsi="Cambria Math"/>
                          </w:rPr>
                        </w:rPrChange>
                      </w:rPr>
                      <m:t>+</m:t>
                    </m:r>
                    <m:sSub>
                      <m:sSubPr>
                        <m:ctrlPr>
                          <w:rPr>
                            <w:rFonts w:ascii="Cambria Math" w:hAnsi="Cambria Math"/>
                            <w:i/>
                            <w:sz w:val="28"/>
                            <w:szCs w:val="28"/>
                          </w:rPr>
                        </m:ctrlPr>
                      </m:sSubPr>
                      <m:e>
                        <m:r>
                          <w:rPr>
                            <w:rFonts w:ascii="Cambria Math" w:hAnsi="Cambria Math"/>
                            <w:sz w:val="28"/>
                            <w:szCs w:val="28"/>
                            <w:rPrChange w:id="855" w:author="Justin Bracci" w:date="2023-06-28T21:20:00Z">
                              <w:rPr>
                                <w:rFonts w:ascii="Cambria Math" w:hAnsi="Cambria Math"/>
                              </w:rPr>
                            </w:rPrChange>
                          </w:rPr>
                          <m:t>I</m:t>
                        </m:r>
                      </m:e>
                      <m:sub>
                        <m:r>
                          <w:rPr>
                            <w:rFonts w:ascii="Cambria Math" w:hAnsi="Cambria Math"/>
                            <w:sz w:val="28"/>
                            <w:szCs w:val="28"/>
                            <w:rPrChange w:id="856" w:author="Justin Bracci" w:date="2023-06-28T21:20:00Z">
                              <w:rPr>
                                <w:rFonts w:ascii="Cambria Math" w:hAnsi="Cambria Math"/>
                              </w:rPr>
                            </w:rPrChange>
                          </w:rPr>
                          <m:t>C</m:t>
                        </m:r>
                      </m:sub>
                    </m:sSub>
                  </m:e>
                </m:d>
                <m:r>
                  <w:rPr>
                    <w:rFonts w:ascii="Cambria Math" w:hAnsi="Cambria Math"/>
                    <w:sz w:val="28"/>
                    <w:szCs w:val="28"/>
                    <w:rPrChange w:id="857" w:author="Justin Bracci" w:date="2023-06-28T21:20:00Z">
                      <w:rPr>
                        <w:rFonts w:ascii="Cambria Math" w:hAnsi="Cambria Math"/>
                      </w:rPr>
                    </w:rPrChange>
                  </w:rPr>
                  <m:t xml:space="preserve">*b+ </m:t>
                </m:r>
                <m:sSub>
                  <m:sSubPr>
                    <m:ctrlPr>
                      <w:rPr>
                        <w:rFonts w:ascii="Cambria Math" w:hAnsi="Cambria Math"/>
                        <w:i/>
                        <w:sz w:val="28"/>
                        <w:szCs w:val="28"/>
                      </w:rPr>
                    </m:ctrlPr>
                  </m:sSubPr>
                  <m:e>
                    <m:r>
                      <w:rPr>
                        <w:rFonts w:ascii="Cambria Math" w:hAnsi="Cambria Math"/>
                        <w:sz w:val="28"/>
                        <w:szCs w:val="28"/>
                        <w:rPrChange w:id="858" w:author="Justin Bracci" w:date="2023-06-28T21:20:00Z">
                          <w:rPr>
                            <w:rFonts w:ascii="Cambria Math" w:hAnsi="Cambria Math"/>
                          </w:rPr>
                        </w:rPrChange>
                      </w:rPr>
                      <m:t>F</m:t>
                    </m:r>
                  </m:e>
                  <m:sub>
                    <m:r>
                      <w:rPr>
                        <w:rFonts w:ascii="Cambria Math" w:hAnsi="Cambria Math"/>
                        <w:sz w:val="28"/>
                        <w:szCs w:val="28"/>
                        <w:rPrChange w:id="859" w:author="Justin Bracci" w:date="2023-06-28T21:20:00Z">
                          <w:rPr>
                            <w:rFonts w:ascii="Cambria Math" w:hAnsi="Cambria Math"/>
                          </w:rPr>
                        </w:rPrChange>
                      </w:rPr>
                      <m:t>C</m:t>
                    </m:r>
                  </m:sub>
                </m:sSub>
                <m:ctrlPr>
                  <w:rPr>
                    <w:rFonts w:ascii="Cambria Math" w:eastAsia="Cambria Math" w:hAnsi="Cambria Math" w:cs="Cambria Math"/>
                    <w:i/>
                    <w:sz w:val="28"/>
                    <w:szCs w:val="28"/>
                  </w:rPr>
                </m:ctrlPr>
              </m:e>
              <m:e>
                <m:r>
                  <w:rPr>
                    <w:rFonts w:ascii="Cambria Math" w:eastAsia="Cambria Math" w:hAnsi="Cambria Math" w:cs="Cambria Math"/>
                    <w:sz w:val="28"/>
                    <w:szCs w:val="28"/>
                    <w:rPrChange w:id="860" w:author="Justin Bracci" w:date="2023-06-28T21:20:00Z">
                      <w:rPr>
                        <w:rFonts w:ascii="Cambria Math" w:eastAsia="Cambria Math" w:hAnsi="Cambria Math" w:cs="Cambria Math"/>
                      </w:rPr>
                    </w:rPrChange>
                  </w:rPr>
                  <m:t>+ m*</m:t>
                </m:r>
                <m:d>
                  <m:dPr>
                    <m:ctrlPr>
                      <w:rPr>
                        <w:rFonts w:ascii="Cambria Math" w:eastAsia="Cambria Math" w:hAnsi="Cambria Math" w:cs="Cambria Math"/>
                        <w:i/>
                        <w:sz w:val="28"/>
                        <w:szCs w:val="28"/>
                      </w:rPr>
                    </m:ctrlPr>
                  </m:dPr>
                  <m:e>
                    <m:r>
                      <w:rPr>
                        <w:rFonts w:ascii="Cambria Math" w:eastAsia="Cambria Math" w:hAnsi="Cambria Math" w:cs="Cambria Math"/>
                        <w:sz w:val="28"/>
                        <w:szCs w:val="28"/>
                        <w:rPrChange w:id="861" w:author="Justin Bracci" w:date="2023-06-28T21:20:00Z">
                          <w:rPr>
                            <w:rFonts w:ascii="Cambria Math" w:eastAsia="Cambria Math" w:hAnsi="Cambria Math" w:cs="Cambria Math"/>
                          </w:rPr>
                        </w:rPrChange>
                      </w:rPr>
                      <m:t>CRF+</m:t>
                    </m:r>
                    <m:sSub>
                      <m:sSubPr>
                        <m:ctrlPr>
                          <w:rPr>
                            <w:rFonts w:ascii="Cambria Math" w:eastAsia="Cambria Math" w:hAnsi="Cambria Math" w:cs="Cambria Math"/>
                            <w:i/>
                            <w:sz w:val="28"/>
                            <w:szCs w:val="28"/>
                          </w:rPr>
                        </m:ctrlPr>
                      </m:sSubPr>
                      <m:e>
                        <m:r>
                          <w:rPr>
                            <w:rFonts w:ascii="Cambria Math" w:eastAsia="Cambria Math" w:hAnsi="Cambria Math" w:cs="Cambria Math"/>
                            <w:sz w:val="28"/>
                            <w:szCs w:val="28"/>
                            <w:rPrChange w:id="862" w:author="Justin Bracci" w:date="2023-06-28T21:20:00Z">
                              <w:rPr>
                                <w:rFonts w:ascii="Cambria Math" w:eastAsia="Cambria Math" w:hAnsi="Cambria Math" w:cs="Cambria Math"/>
                              </w:rPr>
                            </w:rPrChange>
                          </w:rPr>
                          <m:t>G</m:t>
                        </m:r>
                      </m:e>
                      <m:sub>
                        <m:r>
                          <w:rPr>
                            <w:rFonts w:ascii="Cambria Math" w:eastAsia="Cambria Math" w:hAnsi="Cambria Math" w:cs="Cambria Math"/>
                            <w:sz w:val="28"/>
                            <w:szCs w:val="28"/>
                            <w:rPrChange w:id="863" w:author="Justin Bracci" w:date="2023-06-28T21:20:00Z">
                              <w:rPr>
                                <w:rFonts w:ascii="Cambria Math" w:eastAsia="Cambria Math" w:hAnsi="Cambria Math" w:cs="Cambria Math"/>
                              </w:rPr>
                            </w:rPrChange>
                          </w:rPr>
                          <m:t>OM</m:t>
                        </m:r>
                      </m:sub>
                    </m:sSub>
                  </m:e>
                </m:d>
                <m:r>
                  <w:rPr>
                    <w:rFonts w:ascii="Cambria Math" w:eastAsia="Cambria Math" w:hAnsi="Cambria Math" w:cs="Cambria Math"/>
                    <w:sz w:val="28"/>
                    <w:szCs w:val="28"/>
                    <w:rPrChange w:id="864" w:author="Justin Bracci" w:date="2023-06-28T21:20:00Z">
                      <w:rPr>
                        <w:rFonts w:ascii="Cambria Math" w:eastAsia="Cambria Math" w:hAnsi="Cambria Math" w:cs="Cambria Math"/>
                      </w:rPr>
                    </w:rPrChange>
                  </w:rPr>
                  <m:t>*</m:t>
                </m:r>
                <m:sSub>
                  <m:sSubPr>
                    <m:ctrlPr>
                      <w:rPr>
                        <w:rFonts w:ascii="Cambria Math" w:hAnsi="Cambria Math"/>
                        <w:i/>
                        <w:sz w:val="28"/>
                        <w:szCs w:val="28"/>
                      </w:rPr>
                    </m:ctrlPr>
                  </m:sSubPr>
                  <m:e>
                    <m:r>
                      <w:rPr>
                        <w:rFonts w:ascii="Cambria Math" w:hAnsi="Cambria Math"/>
                        <w:sz w:val="28"/>
                        <w:szCs w:val="28"/>
                        <w:rPrChange w:id="865" w:author="Justin Bracci" w:date="2023-06-28T21:20:00Z">
                          <w:rPr>
                            <w:rFonts w:ascii="Cambria Math" w:hAnsi="Cambria Math"/>
                          </w:rPr>
                        </w:rPrChange>
                      </w:rPr>
                      <m:t>G</m:t>
                    </m:r>
                  </m:e>
                  <m:sub>
                    <m:r>
                      <w:rPr>
                        <w:rFonts w:ascii="Cambria Math" w:hAnsi="Cambria Math"/>
                        <w:sz w:val="28"/>
                        <w:szCs w:val="28"/>
                        <w:rPrChange w:id="866" w:author="Justin Bracci" w:date="2023-06-28T21:20:00Z">
                          <w:rPr>
                            <w:rFonts w:ascii="Cambria Math" w:hAnsi="Cambria Math"/>
                          </w:rPr>
                        </w:rPrChange>
                      </w:rPr>
                      <m:t>B</m:t>
                    </m:r>
                  </m:sub>
                </m:sSub>
                <m:r>
                  <w:rPr>
                    <w:rFonts w:ascii="Cambria Math" w:hAnsi="Cambria Math"/>
                    <w:sz w:val="28"/>
                    <w:szCs w:val="28"/>
                    <w:rPrChange w:id="867" w:author="Justin Bracci" w:date="2023-06-28T21:20:00Z">
                      <w:rPr>
                        <w:rFonts w:ascii="Cambria Math" w:hAnsi="Cambria Math"/>
                      </w:rPr>
                    </w:rPrChange>
                  </w:rPr>
                  <m:t>*</m:t>
                </m:r>
                <m:sSub>
                  <m:sSubPr>
                    <m:ctrlPr>
                      <w:rPr>
                        <w:rFonts w:ascii="Cambria Math" w:hAnsi="Cambria Math"/>
                        <w:i/>
                        <w:sz w:val="28"/>
                        <w:szCs w:val="28"/>
                      </w:rPr>
                    </m:ctrlPr>
                  </m:sSubPr>
                  <m:e>
                    <m:r>
                      <w:rPr>
                        <w:rFonts w:ascii="Cambria Math" w:hAnsi="Cambria Math"/>
                        <w:sz w:val="28"/>
                        <w:szCs w:val="28"/>
                        <w:rPrChange w:id="868" w:author="Justin Bracci" w:date="2023-06-28T21:20:00Z">
                          <w:rPr>
                            <w:rFonts w:ascii="Cambria Math" w:hAnsi="Cambria Math"/>
                          </w:rPr>
                        </w:rPrChange>
                      </w:rPr>
                      <m:t>G</m:t>
                    </m:r>
                  </m:e>
                  <m:sub>
                    <m:r>
                      <w:rPr>
                        <w:rFonts w:ascii="Cambria Math" w:hAnsi="Cambria Math"/>
                        <w:sz w:val="28"/>
                        <w:szCs w:val="28"/>
                        <w:rPrChange w:id="869" w:author="Justin Bracci" w:date="2023-06-28T21:20:00Z">
                          <w:rPr>
                            <w:rFonts w:ascii="Cambria Math" w:hAnsi="Cambria Math"/>
                          </w:rPr>
                        </w:rPrChange>
                      </w:rPr>
                      <m:t>C</m:t>
                    </m:r>
                  </m:sub>
                </m:sSub>
                <m:r>
                  <w:rPr>
                    <w:rFonts w:ascii="Cambria Math" w:hAnsi="Cambria Math"/>
                    <w:sz w:val="28"/>
                    <w:szCs w:val="28"/>
                    <w:rPrChange w:id="870" w:author="Justin Bracci" w:date="2023-06-28T21:20:00Z">
                      <w:rPr>
                        <w:rFonts w:ascii="Cambria Math" w:hAnsi="Cambria Math"/>
                      </w:rPr>
                    </w:rPrChange>
                  </w:rPr>
                  <m:t>+</m:t>
                </m:r>
                <m:d>
                  <m:dPr>
                    <m:ctrlPr>
                      <w:rPr>
                        <w:rFonts w:ascii="Cambria Math" w:hAnsi="Cambria Math"/>
                        <w:i/>
                        <w:sz w:val="28"/>
                        <w:szCs w:val="28"/>
                      </w:rPr>
                    </m:ctrlPr>
                  </m:dPr>
                  <m:e>
                    <m:sSub>
                      <m:sSubPr>
                        <m:ctrlPr>
                          <w:rPr>
                            <w:rFonts w:ascii="Cambria Math" w:hAnsi="Cambria Math"/>
                            <w:i/>
                            <w:sz w:val="28"/>
                            <w:szCs w:val="28"/>
                          </w:rPr>
                        </m:ctrlPr>
                      </m:sSubPr>
                      <m:e>
                        <m:r>
                          <w:rPr>
                            <w:rFonts w:ascii="Cambria Math" w:hAnsi="Cambria Math"/>
                            <w:sz w:val="28"/>
                            <w:szCs w:val="28"/>
                            <w:rPrChange w:id="871" w:author="Justin Bracci" w:date="2023-06-28T21:20:00Z">
                              <w:rPr>
                                <w:rFonts w:ascii="Cambria Math" w:hAnsi="Cambria Math"/>
                              </w:rPr>
                            </w:rPrChange>
                          </w:rPr>
                          <m:t>L</m:t>
                        </m:r>
                      </m:e>
                      <m:sub>
                        <m:r>
                          <w:rPr>
                            <w:rFonts w:ascii="Cambria Math" w:hAnsi="Cambria Math"/>
                            <w:sz w:val="28"/>
                            <w:szCs w:val="28"/>
                            <w:rPrChange w:id="872" w:author="Justin Bracci" w:date="2023-06-28T21:20:00Z">
                              <w:rPr>
                                <w:rFonts w:ascii="Cambria Math" w:hAnsi="Cambria Math"/>
                              </w:rPr>
                            </w:rPrChange>
                          </w:rPr>
                          <m:t>A</m:t>
                        </m:r>
                      </m:sub>
                    </m:sSub>
                    <m:r>
                      <w:rPr>
                        <w:rFonts w:ascii="Cambria Math" w:hAnsi="Cambria Math"/>
                        <w:sz w:val="28"/>
                        <w:szCs w:val="28"/>
                        <w:rPrChange w:id="873" w:author="Justin Bracci" w:date="2023-06-28T21:20:00Z">
                          <w:rPr>
                            <w:rFonts w:ascii="Cambria Math" w:hAnsi="Cambria Math"/>
                          </w:rPr>
                        </w:rPrChange>
                      </w:rPr>
                      <m:t>*</m:t>
                    </m:r>
                    <m:sSub>
                      <m:sSubPr>
                        <m:ctrlPr>
                          <w:rPr>
                            <w:rFonts w:ascii="Cambria Math" w:hAnsi="Cambria Math"/>
                            <w:i/>
                            <w:sz w:val="28"/>
                            <w:szCs w:val="28"/>
                          </w:rPr>
                        </m:ctrlPr>
                      </m:sSubPr>
                      <m:e>
                        <m:r>
                          <w:rPr>
                            <w:rFonts w:ascii="Cambria Math" w:hAnsi="Cambria Math"/>
                            <w:sz w:val="28"/>
                            <w:szCs w:val="28"/>
                            <w:rPrChange w:id="874" w:author="Justin Bracci" w:date="2023-06-28T21:20:00Z">
                              <w:rPr>
                                <w:rFonts w:ascii="Cambria Math" w:hAnsi="Cambria Math"/>
                              </w:rPr>
                            </w:rPrChange>
                          </w:rPr>
                          <m:t>L</m:t>
                        </m:r>
                      </m:e>
                      <m:sub>
                        <m:r>
                          <w:rPr>
                            <w:rFonts w:ascii="Cambria Math" w:hAnsi="Cambria Math"/>
                            <w:sz w:val="28"/>
                            <w:szCs w:val="28"/>
                            <w:rPrChange w:id="875" w:author="Justin Bracci" w:date="2023-06-28T21:20:00Z">
                              <w:rPr>
                                <w:rFonts w:ascii="Cambria Math" w:hAnsi="Cambria Math"/>
                              </w:rPr>
                            </w:rPrChange>
                          </w:rPr>
                          <m:t>C</m:t>
                        </m:r>
                      </m:sub>
                    </m:sSub>
                  </m:e>
                </m:d>
                <m:r>
                  <w:rPr>
                    <w:rFonts w:ascii="Cambria Math" w:hAnsi="Cambria Math"/>
                    <w:sz w:val="28"/>
                    <w:szCs w:val="28"/>
                    <w:rPrChange w:id="876" w:author="Justin Bracci" w:date="2023-06-28T21:20:00Z">
                      <w:rPr>
                        <w:rFonts w:ascii="Cambria Math" w:hAnsi="Cambria Math"/>
                      </w:rPr>
                    </w:rPrChange>
                  </w:rPr>
                  <m:t>+</m:t>
                </m:r>
                <m:sSub>
                  <m:sSubPr>
                    <m:ctrlPr>
                      <w:rPr>
                        <w:rFonts w:ascii="Cambria Math" w:hAnsi="Cambria Math"/>
                        <w:i/>
                        <w:sz w:val="28"/>
                        <w:szCs w:val="28"/>
                      </w:rPr>
                    </m:ctrlPr>
                  </m:sSubPr>
                  <m:e>
                    <m:r>
                      <w:rPr>
                        <w:rFonts w:ascii="Cambria Math" w:hAnsi="Cambria Math"/>
                        <w:sz w:val="28"/>
                        <w:szCs w:val="28"/>
                        <w:rPrChange w:id="877" w:author="Justin Bracci" w:date="2023-06-28T21:20:00Z">
                          <w:rPr>
                            <w:rFonts w:ascii="Cambria Math" w:hAnsi="Cambria Math"/>
                          </w:rPr>
                        </w:rPrChange>
                      </w:rPr>
                      <m:t>(C</m:t>
                    </m:r>
                  </m:e>
                  <m:sub>
                    <m:r>
                      <w:rPr>
                        <w:rFonts w:ascii="Cambria Math" w:hAnsi="Cambria Math"/>
                        <w:sz w:val="28"/>
                        <w:szCs w:val="28"/>
                        <w:rPrChange w:id="878" w:author="Justin Bracci" w:date="2023-06-28T21:20:00Z">
                          <w:rPr>
                            <w:rFonts w:ascii="Cambria Math" w:hAnsi="Cambria Math"/>
                          </w:rPr>
                        </w:rPrChange>
                      </w:rPr>
                      <m:t>A</m:t>
                    </m:r>
                  </m:sub>
                </m:sSub>
                <m:r>
                  <w:rPr>
                    <w:rFonts w:ascii="Cambria Math" w:hAnsi="Cambria Math"/>
                    <w:sz w:val="28"/>
                    <w:szCs w:val="28"/>
                    <w:rPrChange w:id="879" w:author="Justin Bracci" w:date="2023-06-28T21:20:00Z">
                      <w:rPr>
                        <w:rFonts w:ascii="Cambria Math" w:hAnsi="Cambria Math"/>
                      </w:rPr>
                    </w:rPrChange>
                  </w:rPr>
                  <m:t>*</m:t>
                </m:r>
                <m:sSub>
                  <m:sSubPr>
                    <m:ctrlPr>
                      <w:rPr>
                        <w:rFonts w:ascii="Cambria Math" w:hAnsi="Cambria Math"/>
                        <w:i/>
                        <w:sz w:val="28"/>
                        <w:szCs w:val="28"/>
                      </w:rPr>
                    </m:ctrlPr>
                  </m:sSubPr>
                  <m:e>
                    <m:r>
                      <w:rPr>
                        <w:rFonts w:ascii="Cambria Math" w:hAnsi="Cambria Math"/>
                        <w:sz w:val="28"/>
                        <w:szCs w:val="28"/>
                        <w:rPrChange w:id="880" w:author="Justin Bracci" w:date="2023-06-28T21:20:00Z">
                          <w:rPr>
                            <w:rFonts w:ascii="Cambria Math" w:hAnsi="Cambria Math"/>
                          </w:rPr>
                        </w:rPrChange>
                      </w:rPr>
                      <m:t>M</m:t>
                    </m:r>
                  </m:e>
                  <m:sub>
                    <m:r>
                      <w:rPr>
                        <w:rFonts w:ascii="Cambria Math" w:hAnsi="Cambria Math"/>
                        <w:sz w:val="28"/>
                        <w:szCs w:val="28"/>
                        <w:rPrChange w:id="881" w:author="Justin Bracci" w:date="2023-06-28T21:20:00Z">
                          <w:rPr>
                            <w:rFonts w:ascii="Cambria Math" w:hAnsi="Cambria Math"/>
                          </w:rPr>
                        </w:rPrChange>
                      </w:rPr>
                      <m:t>C</m:t>
                    </m:r>
                  </m:sub>
                </m:sSub>
                <m:r>
                  <w:rPr>
                    <w:rFonts w:ascii="Cambria Math" w:hAnsi="Cambria Math"/>
                    <w:sz w:val="28"/>
                    <w:szCs w:val="28"/>
                    <w:rPrChange w:id="882" w:author="Justin Bracci" w:date="2023-06-28T21:20:00Z">
                      <w:rPr>
                        <w:rFonts w:ascii="Cambria Math" w:hAnsi="Cambria Math"/>
                      </w:rPr>
                    </w:rPrChange>
                  </w:rPr>
                  <m:t>)</m:t>
                </m:r>
                <m:ctrlPr>
                  <w:rPr>
                    <w:rFonts w:ascii="Cambria Math" w:eastAsia="Cambria Math" w:hAnsi="Cambria Math" w:cs="Cambria Math"/>
                    <w:i/>
                    <w:sz w:val="28"/>
                    <w:szCs w:val="28"/>
                  </w:rPr>
                </m:ctrlPr>
              </m:e>
              <m:e>
                <m:r>
                  <w:rPr>
                    <w:rFonts w:ascii="Cambria Math" w:eastAsia="Cambria Math" w:hAnsi="Cambria Math" w:cs="Cambria Math"/>
                    <w:sz w:val="28"/>
                    <w:szCs w:val="28"/>
                    <w:rPrChange w:id="883" w:author="Justin Bracci" w:date="2023-06-28T21:20:00Z">
                      <w:rPr>
                        <w:rFonts w:ascii="Cambria Math" w:eastAsia="Cambria Math" w:hAnsi="Cambria Math" w:cs="Cambria Math"/>
                      </w:rPr>
                    </w:rPrChange>
                  </w:rPr>
                  <m:t>+</m:t>
                </m:r>
                <m:nary>
                  <m:naryPr>
                    <m:chr m:val="∑"/>
                    <m:limLoc m:val="undOvr"/>
                    <m:ctrlPr>
                      <w:rPr>
                        <w:rFonts w:ascii="Cambria Math" w:hAnsi="Cambria Math"/>
                        <w:i/>
                        <w:sz w:val="28"/>
                        <w:szCs w:val="28"/>
                      </w:rPr>
                    </m:ctrlPr>
                  </m:naryPr>
                  <m:sub>
                    <m:r>
                      <w:rPr>
                        <w:rFonts w:ascii="Cambria Math" w:hAnsi="Cambria Math"/>
                        <w:sz w:val="28"/>
                        <w:szCs w:val="28"/>
                        <w:rPrChange w:id="884" w:author="Justin Bracci" w:date="2023-06-28T21:20:00Z">
                          <w:rPr>
                            <w:rFonts w:ascii="Cambria Math" w:hAnsi="Cambria Math"/>
                          </w:rPr>
                        </w:rPrChange>
                      </w:rPr>
                      <m:t>i=1</m:t>
                    </m:r>
                  </m:sub>
                  <m:sup>
                    <m:r>
                      <w:rPr>
                        <w:rFonts w:ascii="Cambria Math" w:hAnsi="Cambria Math"/>
                        <w:sz w:val="28"/>
                        <w:szCs w:val="28"/>
                        <w:rPrChange w:id="885" w:author="Justin Bracci" w:date="2023-06-28T21:20:00Z">
                          <w:rPr>
                            <w:rFonts w:ascii="Cambria Math" w:hAnsi="Cambria Math"/>
                          </w:rPr>
                        </w:rPrChange>
                      </w:rPr>
                      <m:t>n-1</m:t>
                    </m:r>
                  </m:sup>
                  <m:e>
                    <m:sSub>
                      <m:sSubPr>
                        <m:ctrlPr>
                          <w:rPr>
                            <w:rFonts w:ascii="Cambria Math" w:hAnsi="Cambria Math"/>
                            <w:i/>
                            <w:sz w:val="28"/>
                            <w:szCs w:val="28"/>
                          </w:rPr>
                        </m:ctrlPr>
                      </m:sSubPr>
                      <m:e>
                        <m:sSub>
                          <m:sSubPr>
                            <m:ctrlPr>
                              <w:rPr>
                                <w:rFonts w:ascii="Cambria Math" w:hAnsi="Cambria Math"/>
                                <w:i/>
                                <w:sz w:val="28"/>
                                <w:szCs w:val="28"/>
                              </w:rPr>
                            </m:ctrlPr>
                          </m:sSubPr>
                          <m:e>
                            <m:r>
                              <w:rPr>
                                <w:rFonts w:ascii="Cambria Math" w:hAnsi="Cambria Math"/>
                                <w:sz w:val="28"/>
                                <w:szCs w:val="28"/>
                                <w:rPrChange w:id="886" w:author="Justin Bracci" w:date="2023-06-28T21:20:00Z">
                                  <w:rPr>
                                    <w:rFonts w:ascii="Cambria Math" w:hAnsi="Cambria Math"/>
                                  </w:rPr>
                                </w:rPrChange>
                              </w:rPr>
                              <m:t>((R</m:t>
                            </m:r>
                          </m:e>
                          <m:sub>
                            <m:r>
                              <w:rPr>
                                <w:rFonts w:ascii="Cambria Math" w:hAnsi="Cambria Math"/>
                                <w:sz w:val="28"/>
                                <w:szCs w:val="28"/>
                                <w:rPrChange w:id="887" w:author="Justin Bracci" w:date="2023-06-28T21:20:00Z">
                                  <w:rPr>
                                    <w:rFonts w:ascii="Cambria Math" w:hAnsi="Cambria Math"/>
                                  </w:rPr>
                                </w:rPrChange>
                              </w:rPr>
                              <m:t>E</m:t>
                            </m:r>
                          </m:sub>
                        </m:sSub>
                        <m:r>
                          <w:rPr>
                            <w:rFonts w:ascii="Cambria Math" w:hAnsi="Cambria Math"/>
                            <w:sz w:val="28"/>
                            <w:szCs w:val="28"/>
                            <w:rPrChange w:id="888" w:author="Justin Bracci" w:date="2023-06-28T21:20:00Z">
                              <w:rPr>
                                <w:rFonts w:ascii="Cambria Math" w:hAnsi="Cambria Math"/>
                              </w:rPr>
                            </w:rPrChange>
                          </w:rPr>
                          <m:t>)</m:t>
                        </m:r>
                      </m:e>
                      <m:sub>
                        <m:r>
                          <w:rPr>
                            <w:rFonts w:ascii="Cambria Math" w:hAnsi="Cambria Math"/>
                            <w:sz w:val="28"/>
                            <w:szCs w:val="28"/>
                            <w:rPrChange w:id="889" w:author="Justin Bracci" w:date="2023-06-28T21:20:00Z">
                              <w:rPr>
                                <w:rFonts w:ascii="Cambria Math" w:hAnsi="Cambria Math"/>
                              </w:rPr>
                            </w:rPrChange>
                          </w:rPr>
                          <m:t>i</m:t>
                        </m:r>
                      </m:sub>
                    </m:sSub>
                    <m:r>
                      <w:rPr>
                        <w:rFonts w:ascii="Cambria Math" w:hAnsi="Cambria Math"/>
                        <w:sz w:val="28"/>
                        <w:szCs w:val="28"/>
                        <w:rPrChange w:id="890" w:author="Justin Bracci" w:date="2023-06-28T21:20:00Z">
                          <w:rPr>
                            <w:rFonts w:ascii="Cambria Math" w:hAnsi="Cambria Math"/>
                          </w:rPr>
                        </w:rPrChange>
                      </w:rPr>
                      <m:t>*(</m:t>
                    </m:r>
                    <m:sSub>
                      <m:sSubPr>
                        <m:ctrlPr>
                          <w:rPr>
                            <w:rFonts w:ascii="Cambria Math" w:hAnsi="Cambria Math"/>
                            <w:i/>
                            <w:sz w:val="28"/>
                            <w:szCs w:val="28"/>
                          </w:rPr>
                        </m:ctrlPr>
                      </m:sSubPr>
                      <m:e>
                        <m:r>
                          <w:rPr>
                            <w:rFonts w:ascii="Cambria Math" w:hAnsi="Cambria Math"/>
                            <w:sz w:val="28"/>
                            <w:szCs w:val="28"/>
                            <w:rPrChange w:id="891" w:author="Justin Bracci" w:date="2023-06-28T21:20:00Z">
                              <w:rPr>
                                <w:rFonts w:ascii="Cambria Math" w:hAnsi="Cambria Math"/>
                              </w:rPr>
                            </w:rPrChange>
                          </w:rPr>
                          <m:t>R)</m:t>
                        </m:r>
                      </m:e>
                      <m:sub>
                        <m:r>
                          <w:rPr>
                            <w:rFonts w:ascii="Cambria Math" w:hAnsi="Cambria Math"/>
                            <w:sz w:val="28"/>
                            <w:szCs w:val="28"/>
                            <w:rPrChange w:id="892" w:author="Justin Bracci" w:date="2023-06-28T21:20:00Z">
                              <w:rPr>
                                <w:rFonts w:ascii="Cambria Math" w:hAnsi="Cambria Math"/>
                              </w:rPr>
                            </w:rPrChange>
                          </w:rPr>
                          <m:t>C1</m:t>
                        </m:r>
                      </m:sub>
                    </m:sSub>
                  </m:e>
                </m:nary>
                <m:sSub>
                  <m:sSubPr>
                    <m:ctrlPr>
                      <w:rPr>
                        <w:rFonts w:ascii="Cambria Math" w:hAnsi="Cambria Math"/>
                        <w:i/>
                        <w:sz w:val="28"/>
                        <w:szCs w:val="28"/>
                      </w:rPr>
                    </m:ctrlPr>
                  </m:sSubPr>
                  <m:e>
                    <m:sSub>
                      <m:sSubPr>
                        <m:ctrlPr>
                          <w:rPr>
                            <w:rFonts w:ascii="Cambria Math" w:hAnsi="Cambria Math"/>
                            <w:i/>
                            <w:sz w:val="28"/>
                            <w:szCs w:val="28"/>
                          </w:rPr>
                        </m:ctrlPr>
                      </m:sSubPr>
                      <m:e>
                        <m:r>
                          <w:rPr>
                            <w:rFonts w:ascii="Cambria Math" w:hAnsi="Cambria Math"/>
                            <w:sz w:val="28"/>
                            <w:szCs w:val="28"/>
                            <w:rPrChange w:id="893" w:author="Justin Bracci" w:date="2023-06-28T21:20:00Z">
                              <w:rPr>
                                <w:rFonts w:ascii="Cambria Math" w:hAnsi="Cambria Math"/>
                              </w:rPr>
                            </w:rPrChange>
                          </w:rPr>
                          <m:t>+(R</m:t>
                        </m:r>
                      </m:e>
                      <m:sub>
                        <m:r>
                          <w:rPr>
                            <w:rFonts w:ascii="Cambria Math" w:hAnsi="Cambria Math"/>
                            <w:sz w:val="28"/>
                            <w:szCs w:val="28"/>
                            <w:rPrChange w:id="894" w:author="Justin Bracci" w:date="2023-06-28T21:20:00Z">
                              <w:rPr>
                                <w:rFonts w:ascii="Cambria Math" w:hAnsi="Cambria Math"/>
                              </w:rPr>
                            </w:rPrChange>
                          </w:rPr>
                          <m:t>T</m:t>
                        </m:r>
                      </m:sub>
                    </m:sSub>
                    <m:r>
                      <w:rPr>
                        <w:rFonts w:ascii="Cambria Math" w:hAnsi="Cambria Math"/>
                        <w:sz w:val="28"/>
                        <w:szCs w:val="28"/>
                        <w:rPrChange w:id="895" w:author="Justin Bracci" w:date="2023-06-28T21:20:00Z">
                          <w:rPr>
                            <w:rFonts w:ascii="Cambria Math" w:hAnsi="Cambria Math"/>
                          </w:rPr>
                        </w:rPrChange>
                      </w:rPr>
                      <m:t>)</m:t>
                    </m:r>
                  </m:e>
                  <m:sub>
                    <m:r>
                      <w:rPr>
                        <w:rFonts w:ascii="Cambria Math" w:hAnsi="Cambria Math"/>
                        <w:sz w:val="28"/>
                        <w:szCs w:val="28"/>
                        <w:rPrChange w:id="896" w:author="Justin Bracci" w:date="2023-06-28T21:20:00Z">
                          <w:rPr>
                            <w:rFonts w:ascii="Cambria Math" w:hAnsi="Cambria Math"/>
                          </w:rPr>
                        </w:rPrChange>
                      </w:rPr>
                      <m:t>i</m:t>
                    </m:r>
                  </m:sub>
                </m:sSub>
                <m:r>
                  <w:rPr>
                    <w:rFonts w:ascii="Cambria Math" w:hAnsi="Cambria Math"/>
                    <w:sz w:val="28"/>
                    <w:szCs w:val="28"/>
                    <w:rPrChange w:id="897" w:author="Justin Bracci" w:date="2023-06-28T21:20:00Z">
                      <w:rPr>
                        <w:rFonts w:ascii="Cambria Math" w:hAnsi="Cambria Math"/>
                      </w:rPr>
                    </w:rPrChange>
                  </w:rPr>
                  <m:t>*</m:t>
                </m:r>
                <m:d>
                  <m:dPr>
                    <m:ctrlPr>
                      <w:rPr>
                        <w:rFonts w:ascii="Cambria Math" w:hAnsi="Cambria Math"/>
                        <w:i/>
                        <w:sz w:val="28"/>
                        <w:szCs w:val="28"/>
                      </w:rPr>
                    </m:ctrlPr>
                  </m:dPr>
                  <m:e>
                    <m:sSub>
                      <m:sSubPr>
                        <m:ctrlPr>
                          <w:rPr>
                            <w:rFonts w:ascii="Cambria Math" w:hAnsi="Cambria Math"/>
                            <w:i/>
                            <w:sz w:val="28"/>
                            <w:szCs w:val="28"/>
                          </w:rPr>
                        </m:ctrlPr>
                      </m:sSubPr>
                      <m:e>
                        <m:r>
                          <w:rPr>
                            <w:rFonts w:ascii="Cambria Math" w:hAnsi="Cambria Math"/>
                            <w:sz w:val="28"/>
                            <w:szCs w:val="28"/>
                            <w:rPrChange w:id="898" w:author="Justin Bracci" w:date="2023-06-28T21:20:00Z">
                              <w:rPr>
                                <w:rFonts w:ascii="Cambria Math" w:hAnsi="Cambria Math"/>
                              </w:rPr>
                            </w:rPrChange>
                          </w:rPr>
                          <m:t>R)</m:t>
                        </m:r>
                      </m:e>
                      <m:sub>
                        <m:r>
                          <w:rPr>
                            <w:rFonts w:ascii="Cambria Math" w:hAnsi="Cambria Math"/>
                            <w:sz w:val="28"/>
                            <w:szCs w:val="28"/>
                            <w:rPrChange w:id="899" w:author="Justin Bracci" w:date="2023-06-28T21:20:00Z">
                              <w:rPr>
                                <w:rFonts w:ascii="Cambria Math" w:hAnsi="Cambria Math"/>
                              </w:rPr>
                            </w:rPrChange>
                          </w:rPr>
                          <m:t>C2</m:t>
                        </m:r>
                      </m:sub>
                    </m:sSub>
                  </m:e>
                </m:d>
                <m:r>
                  <w:rPr>
                    <w:rFonts w:ascii="Cambria Math" w:hAnsi="Cambria Math"/>
                    <w:sz w:val="28"/>
                    <w:szCs w:val="28"/>
                    <w:rPrChange w:id="900" w:author="Justin Bracci" w:date="2023-06-28T21:20:00Z">
                      <w:rPr>
                        <w:rFonts w:ascii="Cambria Math" w:hAnsi="Cambria Math"/>
                      </w:rPr>
                    </w:rPrChange>
                  </w:rPr>
                  <m:t>+</m:t>
                </m:r>
                <m:nary>
                  <m:naryPr>
                    <m:chr m:val="∑"/>
                    <m:limLoc m:val="undOvr"/>
                    <m:ctrlPr>
                      <w:rPr>
                        <w:rFonts w:ascii="Cambria Math" w:hAnsi="Cambria Math"/>
                        <w:i/>
                        <w:sz w:val="28"/>
                        <w:szCs w:val="28"/>
                      </w:rPr>
                    </m:ctrlPr>
                  </m:naryPr>
                  <m:sub>
                    <m:r>
                      <w:rPr>
                        <w:rFonts w:ascii="Cambria Math" w:hAnsi="Cambria Math"/>
                        <w:sz w:val="28"/>
                        <w:szCs w:val="28"/>
                        <w:rPrChange w:id="901" w:author="Justin Bracci" w:date="2023-06-28T21:20:00Z">
                          <w:rPr>
                            <w:rFonts w:ascii="Cambria Math" w:hAnsi="Cambria Math"/>
                          </w:rPr>
                        </w:rPrChange>
                      </w:rPr>
                      <m:t>i=1</m:t>
                    </m:r>
                  </m:sub>
                  <m:sup>
                    <m:r>
                      <w:rPr>
                        <w:rFonts w:ascii="Cambria Math" w:hAnsi="Cambria Math"/>
                        <w:sz w:val="28"/>
                        <w:szCs w:val="28"/>
                        <w:rPrChange w:id="902" w:author="Justin Bracci" w:date="2023-06-28T21:20:00Z">
                          <w:rPr>
                            <w:rFonts w:ascii="Cambria Math" w:hAnsi="Cambria Math"/>
                          </w:rPr>
                        </w:rPrChange>
                      </w:rPr>
                      <m:t>n-2</m:t>
                    </m:r>
                  </m:sup>
                  <m:e>
                    <m:sSub>
                      <m:sSubPr>
                        <m:ctrlPr>
                          <w:rPr>
                            <w:rFonts w:ascii="Cambria Math" w:hAnsi="Cambria Math"/>
                            <w:i/>
                            <w:sz w:val="28"/>
                            <w:szCs w:val="28"/>
                          </w:rPr>
                        </m:ctrlPr>
                      </m:sSubPr>
                      <m:e>
                        <m:sSub>
                          <m:sSubPr>
                            <m:ctrlPr>
                              <w:rPr>
                                <w:rFonts w:ascii="Cambria Math" w:hAnsi="Cambria Math"/>
                                <w:i/>
                                <w:sz w:val="28"/>
                                <w:szCs w:val="28"/>
                              </w:rPr>
                            </m:ctrlPr>
                          </m:sSubPr>
                          <m:e>
                            <m:r>
                              <w:rPr>
                                <w:rFonts w:ascii="Cambria Math" w:hAnsi="Cambria Math"/>
                                <w:sz w:val="28"/>
                                <w:szCs w:val="28"/>
                                <w:rPrChange w:id="903" w:author="Justin Bracci" w:date="2023-06-28T21:20:00Z">
                                  <w:rPr>
                                    <w:rFonts w:ascii="Cambria Math" w:hAnsi="Cambria Math"/>
                                  </w:rPr>
                                </w:rPrChange>
                              </w:rPr>
                              <m:t>((R</m:t>
                            </m:r>
                          </m:e>
                          <m:sub>
                            <m:r>
                              <w:rPr>
                                <w:rFonts w:ascii="Cambria Math" w:hAnsi="Cambria Math"/>
                                <w:sz w:val="28"/>
                                <w:szCs w:val="28"/>
                                <w:rPrChange w:id="904" w:author="Justin Bracci" w:date="2023-06-28T21:20:00Z">
                                  <w:rPr>
                                    <w:rFonts w:ascii="Cambria Math" w:hAnsi="Cambria Math"/>
                                  </w:rPr>
                                </w:rPrChange>
                              </w:rPr>
                              <m:t>B</m:t>
                            </m:r>
                          </m:sub>
                        </m:sSub>
                        <m:r>
                          <w:rPr>
                            <w:rFonts w:ascii="Cambria Math" w:hAnsi="Cambria Math"/>
                            <w:sz w:val="28"/>
                            <w:szCs w:val="28"/>
                            <w:rPrChange w:id="905" w:author="Justin Bracci" w:date="2023-06-28T21:20:00Z">
                              <w:rPr>
                                <w:rFonts w:ascii="Cambria Math" w:hAnsi="Cambria Math"/>
                              </w:rPr>
                            </w:rPrChange>
                          </w:rPr>
                          <m:t>)</m:t>
                        </m:r>
                      </m:e>
                      <m:sub>
                        <m:r>
                          <w:rPr>
                            <w:rFonts w:ascii="Cambria Math" w:hAnsi="Cambria Math"/>
                            <w:sz w:val="28"/>
                            <w:szCs w:val="28"/>
                            <w:rPrChange w:id="906" w:author="Justin Bracci" w:date="2023-06-28T21:20:00Z">
                              <w:rPr>
                                <w:rFonts w:ascii="Cambria Math" w:hAnsi="Cambria Math"/>
                              </w:rPr>
                            </w:rPrChange>
                          </w:rPr>
                          <m:t>i</m:t>
                        </m:r>
                      </m:sub>
                    </m:sSub>
                    <m:r>
                      <w:rPr>
                        <w:rFonts w:ascii="Cambria Math" w:hAnsi="Cambria Math"/>
                        <w:sz w:val="28"/>
                        <w:szCs w:val="28"/>
                        <w:rPrChange w:id="907" w:author="Justin Bracci" w:date="2023-06-28T21:20:00Z">
                          <w:rPr>
                            <w:rFonts w:ascii="Cambria Math" w:hAnsi="Cambria Math"/>
                          </w:rPr>
                        </w:rPrChange>
                      </w:rPr>
                      <m:t>*(</m:t>
                    </m:r>
                    <m:sSub>
                      <m:sSubPr>
                        <m:ctrlPr>
                          <w:rPr>
                            <w:rFonts w:ascii="Cambria Math" w:hAnsi="Cambria Math"/>
                            <w:i/>
                            <w:sz w:val="28"/>
                            <w:szCs w:val="28"/>
                          </w:rPr>
                        </m:ctrlPr>
                      </m:sSubPr>
                      <m:e>
                        <m:r>
                          <w:rPr>
                            <w:rFonts w:ascii="Cambria Math" w:hAnsi="Cambria Math"/>
                            <w:sz w:val="28"/>
                            <w:szCs w:val="28"/>
                            <w:rPrChange w:id="908" w:author="Justin Bracci" w:date="2023-06-28T21:20:00Z">
                              <w:rPr>
                                <w:rFonts w:ascii="Cambria Math" w:hAnsi="Cambria Math"/>
                              </w:rPr>
                            </w:rPrChange>
                          </w:rPr>
                          <m:t>R)</m:t>
                        </m:r>
                      </m:e>
                      <m:sub>
                        <m:r>
                          <w:rPr>
                            <w:rFonts w:ascii="Cambria Math" w:hAnsi="Cambria Math"/>
                            <w:sz w:val="28"/>
                            <w:szCs w:val="28"/>
                            <w:rPrChange w:id="909" w:author="Justin Bracci" w:date="2023-06-28T21:20:00Z">
                              <w:rPr>
                                <w:rFonts w:ascii="Cambria Math" w:hAnsi="Cambria Math"/>
                              </w:rPr>
                            </w:rPrChange>
                          </w:rPr>
                          <m:t>C1</m:t>
                        </m:r>
                      </m:sub>
                    </m:sSub>
                    <m:r>
                      <w:rPr>
                        <w:rFonts w:ascii="Cambria Math" w:hAnsi="Cambria Math"/>
                        <w:sz w:val="28"/>
                        <w:szCs w:val="28"/>
                        <w:rPrChange w:id="910" w:author="Justin Bracci" w:date="2023-06-28T21:20:00Z">
                          <w:rPr>
                            <w:rFonts w:ascii="Cambria Math" w:hAnsi="Cambria Math"/>
                          </w:rPr>
                        </w:rPrChange>
                      </w:rPr>
                      <m:t>)]</m:t>
                    </m:r>
                  </m:e>
                </m:nary>
              </m:e>
            </m:eqArr>
          </m:num>
          <m:den>
            <m:sSub>
              <m:sSubPr>
                <m:ctrlPr>
                  <w:rPr>
                    <w:rFonts w:ascii="Cambria Math" w:hAnsi="Cambria Math"/>
                    <w:i/>
                    <w:sz w:val="28"/>
                    <w:szCs w:val="28"/>
                  </w:rPr>
                </m:ctrlPr>
              </m:sSubPr>
              <m:e>
                <m:r>
                  <w:rPr>
                    <w:rFonts w:ascii="Cambria Math" w:hAnsi="Cambria Math"/>
                    <w:sz w:val="28"/>
                    <w:szCs w:val="28"/>
                    <w:rPrChange w:id="911" w:author="Justin Bracci" w:date="2023-06-28T21:20:00Z">
                      <w:rPr>
                        <w:rFonts w:ascii="Cambria Math" w:hAnsi="Cambria Math"/>
                      </w:rPr>
                    </w:rPrChange>
                  </w:rPr>
                  <m:t>P</m:t>
                </m:r>
              </m:e>
              <m:sub>
                <m:r>
                  <w:rPr>
                    <w:rFonts w:ascii="Cambria Math" w:hAnsi="Cambria Math"/>
                    <w:sz w:val="28"/>
                    <w:szCs w:val="28"/>
                    <w:rPrChange w:id="912" w:author="Justin Bracci" w:date="2023-06-28T21:20:00Z">
                      <w:rPr>
                        <w:rFonts w:ascii="Cambria Math" w:hAnsi="Cambria Math"/>
                      </w:rPr>
                    </w:rPrChange>
                  </w:rPr>
                  <m:t>E</m:t>
                </m:r>
              </m:sub>
            </m:sSub>
          </m:den>
        </m:f>
      </m:oMath>
      <w:ins w:id="913" w:author="Justin Bracci" w:date="2023-06-28T21:19:00Z">
        <w:r w:rsidR="001F11DC" w:rsidRPr="00B278B6">
          <w:rPr>
            <w:rFonts w:eastAsiaTheme="minorEastAsia"/>
            <w:sz w:val="28"/>
            <w:szCs w:val="28"/>
            <w:rPrChange w:id="914" w:author="Justin Bracci" w:date="2023-06-28T21:20:00Z">
              <w:rPr>
                <w:rFonts w:eastAsiaTheme="minorEastAsia"/>
              </w:rPr>
            </w:rPrChange>
          </w:rPr>
          <w:t xml:space="preserve"> </w:t>
        </w:r>
        <w:r w:rsidR="001F11DC">
          <w:rPr>
            <w:rFonts w:eastAsiaTheme="minorEastAsia"/>
          </w:rPr>
          <w:tab/>
        </w:r>
        <w:r w:rsidR="001F11DC">
          <w:rPr>
            <w:rFonts w:eastAsiaTheme="minorEastAsia"/>
          </w:rPr>
          <w:tab/>
        </w:r>
      </w:ins>
      <w:ins w:id="915" w:author="Justin Bracci" w:date="2023-06-28T21:20:00Z">
        <w:r w:rsidR="00B278B6">
          <w:rPr>
            <w:rFonts w:eastAsiaTheme="minorEastAsia"/>
          </w:rPr>
          <w:t xml:space="preserve">   </w:t>
        </w:r>
      </w:ins>
      <w:ins w:id="916" w:author="Justin Bracci" w:date="2023-06-28T21:19:00Z">
        <w:r w:rsidR="001F11DC">
          <w:rPr>
            <w:rFonts w:eastAsiaTheme="minorEastAsia"/>
          </w:rPr>
          <w:t>Eq. #34</w:t>
        </w:r>
      </w:ins>
    </w:p>
    <w:p w14:paraId="66B17620" w14:textId="181C7019" w:rsidR="005B3316" w:rsidRDefault="008A1928" w:rsidP="005B3316">
      <w:r>
        <w:t>where:</w:t>
      </w:r>
    </w:p>
    <w:p w14:paraId="16052F00" w14:textId="3A622CC0" w:rsidR="008A1928" w:rsidRDefault="008A1928" w:rsidP="008A1928">
      <w:pPr>
        <w:pStyle w:val="ListParagraph"/>
        <w:numPr>
          <w:ilvl w:val="0"/>
          <w:numId w:val="1"/>
        </w:numPr>
      </w:pPr>
      <w:r w:rsidRPr="000801C2">
        <w:rPr>
          <w:i/>
          <w:iCs/>
          <w:rPrChange w:id="917" w:author="Justin Bracci" w:date="2023-06-30T13:53:00Z">
            <w:rPr/>
          </w:rPrChange>
        </w:rPr>
        <w:t>CRF</w:t>
      </w:r>
      <w:r>
        <w:t xml:space="preserve"> = capital recovery factor</w:t>
      </w:r>
      <w:r w:rsidR="00BC201E">
        <w:t xml:space="preserve"> (% CAPEX/yr)</w:t>
      </w:r>
    </w:p>
    <w:p w14:paraId="00B2F6D9" w14:textId="0AF70F6B" w:rsidR="008A1928" w:rsidRDefault="008A1928" w:rsidP="008A1928">
      <w:pPr>
        <w:pStyle w:val="ListParagraph"/>
        <w:numPr>
          <w:ilvl w:val="0"/>
          <w:numId w:val="1"/>
        </w:numPr>
      </w:pPr>
      <w:r w:rsidRPr="000801C2">
        <w:rPr>
          <w:i/>
          <w:iCs/>
          <w:rPrChange w:id="918" w:author="Justin Bracci" w:date="2023-06-30T13:53:00Z">
            <w:rPr/>
          </w:rPrChange>
        </w:rPr>
        <w:t>S</w:t>
      </w:r>
      <w:r w:rsidRPr="000801C2">
        <w:rPr>
          <w:i/>
          <w:iCs/>
          <w:vertAlign w:val="subscript"/>
          <w:rPrChange w:id="919" w:author="Justin Bracci" w:date="2023-06-30T13:53:00Z">
            <w:rPr>
              <w:vertAlign w:val="subscript"/>
            </w:rPr>
          </w:rPrChange>
        </w:rPr>
        <w:t>OM</w:t>
      </w:r>
      <w:r>
        <w:t xml:space="preserve"> = </w:t>
      </w:r>
      <w:r w:rsidR="00C7172E">
        <w:t>solar PV operation</w:t>
      </w:r>
      <w:r w:rsidR="00BC201E">
        <w:t xml:space="preserve"> and maintenance cost (% CAPEX/yr)</w:t>
      </w:r>
    </w:p>
    <w:p w14:paraId="43172FF2" w14:textId="79CD5ED4" w:rsidR="00B11C3E" w:rsidRDefault="00B11C3E" w:rsidP="008A1928">
      <w:pPr>
        <w:pStyle w:val="ListParagraph"/>
        <w:numPr>
          <w:ilvl w:val="0"/>
          <w:numId w:val="1"/>
        </w:numPr>
      </w:pPr>
      <w:r w:rsidRPr="000801C2">
        <w:rPr>
          <w:i/>
          <w:iCs/>
          <w:rPrChange w:id="920" w:author="Justin Bracci" w:date="2023-06-30T13:53:00Z">
            <w:rPr/>
          </w:rPrChange>
        </w:rPr>
        <w:t>S</w:t>
      </w:r>
      <w:r w:rsidRPr="000801C2">
        <w:rPr>
          <w:i/>
          <w:iCs/>
          <w:vertAlign w:val="subscript"/>
          <w:rPrChange w:id="921" w:author="Justin Bracci" w:date="2023-06-30T13:53:00Z">
            <w:rPr>
              <w:vertAlign w:val="subscript"/>
            </w:rPr>
          </w:rPrChange>
        </w:rPr>
        <w:t>C</w:t>
      </w:r>
      <w:r>
        <w:t xml:space="preserve"> = solar PV capital cost</w:t>
      </w:r>
      <w:r w:rsidR="00A76AF3">
        <w:t xml:space="preserve"> ($/kW</w:t>
      </w:r>
      <w:ins w:id="922" w:author="Justin Bracci" w:date="2023-06-26T19:51:00Z">
        <w:r w:rsidR="00586B8D">
          <w:rPr>
            <w:vertAlign w:val="subscript"/>
          </w:rPr>
          <w:t>e</w:t>
        </w:r>
      </w:ins>
      <w:r w:rsidR="00A76AF3">
        <w:t>)</w:t>
      </w:r>
    </w:p>
    <w:p w14:paraId="4FA6ED79" w14:textId="02994C15" w:rsidR="008B12A4" w:rsidRDefault="008B12A4" w:rsidP="008B12A4">
      <w:pPr>
        <w:pStyle w:val="ListParagraph"/>
        <w:numPr>
          <w:ilvl w:val="0"/>
          <w:numId w:val="1"/>
        </w:numPr>
      </w:pPr>
      <w:r w:rsidRPr="000801C2">
        <w:rPr>
          <w:i/>
          <w:iCs/>
          <w:rPrChange w:id="923" w:author="Justin Bracci" w:date="2023-06-30T13:53:00Z">
            <w:rPr/>
          </w:rPrChange>
        </w:rPr>
        <w:t>E</w:t>
      </w:r>
      <w:r w:rsidRPr="000801C2">
        <w:rPr>
          <w:i/>
          <w:iCs/>
          <w:vertAlign w:val="subscript"/>
          <w:rPrChange w:id="924" w:author="Justin Bracci" w:date="2023-06-30T13:53:00Z">
            <w:rPr>
              <w:vertAlign w:val="subscript"/>
            </w:rPr>
          </w:rPrChange>
        </w:rPr>
        <w:t>OM</w:t>
      </w:r>
      <w:r>
        <w:t xml:space="preserve"> = </w:t>
      </w:r>
      <w:r w:rsidR="002A3F21">
        <w:t>electrolyzer</w:t>
      </w:r>
      <w:r>
        <w:t xml:space="preserve"> operation and maintenance cost (% CAPEX/yr)</w:t>
      </w:r>
    </w:p>
    <w:p w14:paraId="51F10E94" w14:textId="03B5AC1B" w:rsidR="008B12A4" w:rsidRDefault="008B12A4" w:rsidP="008B12A4">
      <w:pPr>
        <w:pStyle w:val="ListParagraph"/>
        <w:numPr>
          <w:ilvl w:val="0"/>
          <w:numId w:val="1"/>
        </w:numPr>
      </w:pPr>
      <w:r w:rsidRPr="000801C2">
        <w:rPr>
          <w:i/>
          <w:iCs/>
          <w:rPrChange w:id="925" w:author="Justin Bracci" w:date="2023-06-30T13:53:00Z">
            <w:rPr/>
          </w:rPrChange>
        </w:rPr>
        <w:t>E</w:t>
      </w:r>
      <w:r w:rsidRPr="000801C2">
        <w:rPr>
          <w:i/>
          <w:iCs/>
          <w:vertAlign w:val="subscript"/>
          <w:rPrChange w:id="926" w:author="Justin Bracci" w:date="2023-06-30T13:53:00Z">
            <w:rPr>
              <w:vertAlign w:val="subscript"/>
            </w:rPr>
          </w:rPrChange>
        </w:rPr>
        <w:t>C</w:t>
      </w:r>
      <w:r>
        <w:t xml:space="preserve"> = </w:t>
      </w:r>
      <w:r w:rsidR="002A3F21">
        <w:t>electrolyzer</w:t>
      </w:r>
      <w:r>
        <w:t xml:space="preserve"> capital cost</w:t>
      </w:r>
      <w:r w:rsidR="00A76AF3">
        <w:t xml:space="preserve"> ($/kW</w:t>
      </w:r>
      <w:ins w:id="927" w:author="Justin Bracci" w:date="2023-06-26T19:51:00Z">
        <w:r w:rsidR="00586B8D">
          <w:rPr>
            <w:vertAlign w:val="subscript"/>
          </w:rPr>
          <w:t>e</w:t>
        </w:r>
      </w:ins>
      <w:r w:rsidR="00A76AF3">
        <w:t>)</w:t>
      </w:r>
    </w:p>
    <w:p w14:paraId="27C91284" w14:textId="6C1121F6" w:rsidR="008B12A4" w:rsidRDefault="008B12A4" w:rsidP="008B12A4">
      <w:pPr>
        <w:pStyle w:val="ListParagraph"/>
        <w:numPr>
          <w:ilvl w:val="0"/>
          <w:numId w:val="1"/>
        </w:numPr>
      </w:pPr>
      <w:r w:rsidRPr="000801C2">
        <w:rPr>
          <w:i/>
          <w:iCs/>
          <w:rPrChange w:id="928" w:author="Justin Bracci" w:date="2023-06-30T13:53:00Z">
            <w:rPr/>
          </w:rPrChange>
        </w:rPr>
        <w:t>T</w:t>
      </w:r>
      <w:r w:rsidRPr="000801C2">
        <w:rPr>
          <w:i/>
          <w:iCs/>
          <w:vertAlign w:val="subscript"/>
          <w:rPrChange w:id="929" w:author="Justin Bracci" w:date="2023-06-30T13:53:00Z">
            <w:rPr>
              <w:vertAlign w:val="subscript"/>
            </w:rPr>
          </w:rPrChange>
        </w:rPr>
        <w:t>OM</w:t>
      </w:r>
      <w:r>
        <w:t xml:space="preserve"> = </w:t>
      </w:r>
      <w:r w:rsidR="002A3F21">
        <w:t>hydrogen storage tank</w:t>
      </w:r>
      <w:r>
        <w:t xml:space="preserve"> operation and maintenance cost (% CAPEX/yr)</w:t>
      </w:r>
    </w:p>
    <w:p w14:paraId="67D8281E" w14:textId="58BC6C39" w:rsidR="008B12A4" w:rsidRDefault="008B12A4" w:rsidP="008B12A4">
      <w:pPr>
        <w:pStyle w:val="ListParagraph"/>
        <w:numPr>
          <w:ilvl w:val="0"/>
          <w:numId w:val="1"/>
        </w:numPr>
      </w:pPr>
      <w:r w:rsidRPr="000801C2">
        <w:rPr>
          <w:i/>
          <w:iCs/>
          <w:rPrChange w:id="930" w:author="Justin Bracci" w:date="2023-06-30T13:53:00Z">
            <w:rPr/>
          </w:rPrChange>
        </w:rPr>
        <w:t>T</w:t>
      </w:r>
      <w:r w:rsidRPr="000801C2">
        <w:rPr>
          <w:i/>
          <w:iCs/>
          <w:vertAlign w:val="subscript"/>
          <w:rPrChange w:id="931" w:author="Justin Bracci" w:date="2023-06-30T13:53:00Z">
            <w:rPr>
              <w:vertAlign w:val="subscript"/>
            </w:rPr>
          </w:rPrChange>
        </w:rPr>
        <w:t>C</w:t>
      </w:r>
      <w:r>
        <w:t xml:space="preserve"> = </w:t>
      </w:r>
      <w:r w:rsidR="002A3F21">
        <w:t>hydrogen storage tank</w:t>
      </w:r>
      <w:r>
        <w:t xml:space="preserve"> capital cost</w:t>
      </w:r>
      <w:r w:rsidR="00A76AF3">
        <w:t xml:space="preserve"> ($/kg</w:t>
      </w:r>
      <w:ins w:id="932" w:author="Justin Bracci" w:date="2023-06-26T19:52:00Z">
        <w:r w:rsidR="00586B8D">
          <w:rPr>
            <w:vertAlign w:val="subscript"/>
          </w:rPr>
          <w:t>H2</w:t>
        </w:r>
      </w:ins>
      <w:r w:rsidR="00A76AF3">
        <w:t>)</w:t>
      </w:r>
    </w:p>
    <w:p w14:paraId="104D3406" w14:textId="6EBB3195" w:rsidR="008B12A4" w:rsidRDefault="008B12A4" w:rsidP="008B12A4">
      <w:pPr>
        <w:pStyle w:val="ListParagraph"/>
        <w:numPr>
          <w:ilvl w:val="0"/>
          <w:numId w:val="1"/>
        </w:numPr>
      </w:pPr>
      <w:r w:rsidRPr="000801C2">
        <w:rPr>
          <w:i/>
          <w:iCs/>
          <w:rPrChange w:id="933" w:author="Justin Bracci" w:date="2023-06-30T13:53:00Z">
            <w:rPr/>
          </w:rPrChange>
        </w:rPr>
        <w:t>B</w:t>
      </w:r>
      <w:r w:rsidRPr="000801C2">
        <w:rPr>
          <w:i/>
          <w:iCs/>
          <w:vertAlign w:val="subscript"/>
          <w:rPrChange w:id="934" w:author="Justin Bracci" w:date="2023-06-30T13:53:00Z">
            <w:rPr>
              <w:vertAlign w:val="subscript"/>
            </w:rPr>
          </w:rPrChange>
        </w:rPr>
        <w:t>OM</w:t>
      </w:r>
      <w:r>
        <w:t xml:space="preserve"> = </w:t>
      </w:r>
      <w:r w:rsidR="002A3F21">
        <w:t>battery storage</w:t>
      </w:r>
      <w:r>
        <w:t xml:space="preserve"> operation and maintenance cost (% CAPEX/yr)</w:t>
      </w:r>
    </w:p>
    <w:p w14:paraId="7CD17BB4" w14:textId="163C6303" w:rsidR="008B12A4" w:rsidRDefault="008B12A4" w:rsidP="008B12A4">
      <w:pPr>
        <w:pStyle w:val="ListParagraph"/>
        <w:numPr>
          <w:ilvl w:val="0"/>
          <w:numId w:val="1"/>
        </w:numPr>
      </w:pPr>
      <w:r w:rsidRPr="000801C2">
        <w:rPr>
          <w:i/>
          <w:iCs/>
          <w:rPrChange w:id="935" w:author="Justin Bracci" w:date="2023-06-30T13:53:00Z">
            <w:rPr/>
          </w:rPrChange>
        </w:rPr>
        <w:t>B</w:t>
      </w:r>
      <w:r w:rsidRPr="000801C2">
        <w:rPr>
          <w:i/>
          <w:iCs/>
          <w:vertAlign w:val="subscript"/>
          <w:rPrChange w:id="936" w:author="Justin Bracci" w:date="2023-06-30T13:53:00Z">
            <w:rPr>
              <w:vertAlign w:val="subscript"/>
            </w:rPr>
          </w:rPrChange>
        </w:rPr>
        <w:t>C</w:t>
      </w:r>
      <w:r>
        <w:t xml:space="preserve"> = </w:t>
      </w:r>
      <w:r w:rsidR="002A3F21">
        <w:t>battery storage</w:t>
      </w:r>
      <w:r>
        <w:t xml:space="preserve"> capital cost</w:t>
      </w:r>
      <w:r w:rsidR="00A76AF3">
        <w:t xml:space="preserve"> ($/kWh</w:t>
      </w:r>
      <w:ins w:id="937" w:author="Justin Bracci" w:date="2023-06-25T13:51:00Z">
        <w:r w:rsidR="00356B4B">
          <w:rPr>
            <w:vertAlign w:val="subscript"/>
          </w:rPr>
          <w:t>e</w:t>
        </w:r>
      </w:ins>
      <w:r w:rsidR="00A76AF3">
        <w:t>)</w:t>
      </w:r>
    </w:p>
    <w:p w14:paraId="383968A3" w14:textId="2D31B174" w:rsidR="00B11C3E" w:rsidRDefault="00A76AF3" w:rsidP="008A1928">
      <w:pPr>
        <w:pStyle w:val="ListParagraph"/>
        <w:numPr>
          <w:ilvl w:val="0"/>
          <w:numId w:val="1"/>
        </w:numPr>
      </w:pPr>
      <w:r w:rsidRPr="001C504E">
        <w:rPr>
          <w:i/>
          <w:iCs/>
          <w:rPrChange w:id="938" w:author="Justin Bracci" w:date="2023-06-30T13:53:00Z">
            <w:rPr/>
          </w:rPrChange>
        </w:rPr>
        <w:t>LMP</w:t>
      </w:r>
      <w:r>
        <w:t xml:space="preserve"> = </w:t>
      </w:r>
      <w:ins w:id="939" w:author="Justin Bracci" w:date="2023-04-27T18:55:00Z">
        <w:r w:rsidR="00C124AD">
          <w:t xml:space="preserve">hourly </w:t>
        </w:r>
      </w:ins>
      <w:r>
        <w:t>locational marginal electricity pricing ($/kWh</w:t>
      </w:r>
      <w:ins w:id="940" w:author="Justin Bracci" w:date="2023-06-25T13:51:00Z">
        <w:r w:rsidR="00356B4B">
          <w:rPr>
            <w:vertAlign w:val="subscript"/>
          </w:rPr>
          <w:t>e</w:t>
        </w:r>
      </w:ins>
      <w:r>
        <w:t>)</w:t>
      </w:r>
    </w:p>
    <w:p w14:paraId="28D37323" w14:textId="47CCFB15" w:rsidR="00A76AF3" w:rsidRDefault="00A76AF3" w:rsidP="008A1928">
      <w:pPr>
        <w:pStyle w:val="ListParagraph"/>
        <w:numPr>
          <w:ilvl w:val="0"/>
          <w:numId w:val="1"/>
        </w:numPr>
      </w:pPr>
      <w:r w:rsidRPr="001C504E">
        <w:rPr>
          <w:i/>
          <w:iCs/>
          <w:rPrChange w:id="941" w:author="Justin Bracci" w:date="2023-06-30T13:54:00Z">
            <w:rPr/>
          </w:rPrChange>
        </w:rPr>
        <w:t>NSCR</w:t>
      </w:r>
      <w:r>
        <w:t xml:space="preserve"> = net surplus compensation </w:t>
      </w:r>
      <w:proofErr w:type="gramStart"/>
      <w:r>
        <w:t>rate</w:t>
      </w:r>
      <w:proofErr w:type="gramEnd"/>
      <w:r>
        <w:t xml:space="preserve"> </w:t>
      </w:r>
      <w:ins w:id="942" w:author="Justin Bracci" w:date="2023-06-25T13:45:00Z">
        <w:r w:rsidR="000607D6">
          <w:t xml:space="preserve">each hour </w:t>
        </w:r>
      </w:ins>
      <w:r>
        <w:t>($/kWh</w:t>
      </w:r>
      <w:ins w:id="943" w:author="Justin Bracci" w:date="2023-06-25T13:51:00Z">
        <w:r w:rsidR="00356B4B">
          <w:rPr>
            <w:vertAlign w:val="subscript"/>
          </w:rPr>
          <w:t>e</w:t>
        </w:r>
      </w:ins>
      <w:r>
        <w:t>)</w:t>
      </w:r>
    </w:p>
    <w:p w14:paraId="130B2636" w14:textId="3F3A0888" w:rsidR="00F30C3A" w:rsidRDefault="004A1FE6" w:rsidP="008A1928">
      <w:pPr>
        <w:pStyle w:val="ListParagraph"/>
        <w:numPr>
          <w:ilvl w:val="0"/>
          <w:numId w:val="1"/>
        </w:numPr>
      </w:pPr>
      <w:r w:rsidRPr="001C504E">
        <w:rPr>
          <w:i/>
          <w:iCs/>
          <w:rPrChange w:id="944" w:author="Justin Bracci" w:date="2023-06-30T13:54:00Z">
            <w:rPr/>
          </w:rPrChange>
        </w:rPr>
        <w:t>D</w:t>
      </w:r>
      <w:r w:rsidRPr="001C504E">
        <w:rPr>
          <w:i/>
          <w:iCs/>
          <w:vertAlign w:val="subscript"/>
          <w:rPrChange w:id="945" w:author="Justin Bracci" w:date="2023-06-30T13:54:00Z">
            <w:rPr>
              <w:vertAlign w:val="subscript"/>
            </w:rPr>
          </w:rPrChange>
        </w:rPr>
        <w:t>C</w:t>
      </w:r>
      <w:r>
        <w:t xml:space="preserve"> = </w:t>
      </w:r>
      <w:r w:rsidR="00752E8D">
        <w:t>grid demand charges ($/max kW</w:t>
      </w:r>
      <w:ins w:id="946" w:author="Justin Bracci" w:date="2023-06-26T19:52:00Z">
        <w:r w:rsidR="00586B8D">
          <w:rPr>
            <w:vertAlign w:val="subscript"/>
          </w:rPr>
          <w:t>e</w:t>
        </w:r>
      </w:ins>
      <w:r w:rsidR="00EF2D0B">
        <w:t>/month)</w:t>
      </w:r>
    </w:p>
    <w:p w14:paraId="00949E40" w14:textId="4D400839" w:rsidR="004A1FE6" w:rsidRDefault="004A1FE6" w:rsidP="008A1928">
      <w:pPr>
        <w:pStyle w:val="ListParagraph"/>
        <w:numPr>
          <w:ilvl w:val="0"/>
          <w:numId w:val="1"/>
        </w:numPr>
      </w:pPr>
      <w:r w:rsidRPr="001C504E">
        <w:rPr>
          <w:i/>
          <w:iCs/>
          <w:rPrChange w:id="947" w:author="Justin Bracci" w:date="2023-06-30T13:54:00Z">
            <w:rPr/>
          </w:rPrChange>
        </w:rPr>
        <w:t>I</w:t>
      </w:r>
      <w:r w:rsidRPr="001C504E">
        <w:rPr>
          <w:i/>
          <w:iCs/>
          <w:vertAlign w:val="subscript"/>
          <w:rPrChange w:id="948" w:author="Justin Bracci" w:date="2023-06-30T13:54:00Z">
            <w:rPr>
              <w:vertAlign w:val="subscript"/>
            </w:rPr>
          </w:rPrChange>
        </w:rPr>
        <w:t>C</w:t>
      </w:r>
      <w:r>
        <w:t xml:space="preserve"> = </w:t>
      </w:r>
      <w:r w:rsidR="00EF2D0B">
        <w:t>grid infrastructure charge ($/kW</w:t>
      </w:r>
      <w:ins w:id="949" w:author="Justin Bracci" w:date="2023-06-26T19:52:00Z">
        <w:r w:rsidR="00586B8D">
          <w:rPr>
            <w:vertAlign w:val="subscript"/>
          </w:rPr>
          <w:t>e</w:t>
        </w:r>
      </w:ins>
      <w:r w:rsidR="00EF2D0B">
        <w:t>/month)</w:t>
      </w:r>
    </w:p>
    <w:p w14:paraId="2FB3CDE6" w14:textId="00DF28B7" w:rsidR="004A1FE6" w:rsidRDefault="004A1FE6" w:rsidP="008A1928">
      <w:pPr>
        <w:pStyle w:val="ListParagraph"/>
        <w:numPr>
          <w:ilvl w:val="0"/>
          <w:numId w:val="1"/>
        </w:numPr>
      </w:pPr>
      <w:r w:rsidRPr="001C504E">
        <w:rPr>
          <w:i/>
          <w:iCs/>
          <w:rPrChange w:id="950" w:author="Justin Bracci" w:date="2023-06-30T13:54:00Z">
            <w:rPr/>
          </w:rPrChange>
        </w:rPr>
        <w:t>F</w:t>
      </w:r>
      <w:r w:rsidRPr="001C504E">
        <w:rPr>
          <w:i/>
          <w:iCs/>
          <w:vertAlign w:val="subscript"/>
          <w:rPrChange w:id="951" w:author="Justin Bracci" w:date="2023-06-30T13:54:00Z">
            <w:rPr>
              <w:vertAlign w:val="subscript"/>
            </w:rPr>
          </w:rPrChange>
        </w:rPr>
        <w:t>C</w:t>
      </w:r>
      <w:r>
        <w:t xml:space="preserve"> = </w:t>
      </w:r>
      <w:r w:rsidR="00EF2D0B">
        <w:t>fixed grid infrastructure charge</w:t>
      </w:r>
      <w:r w:rsidR="00B15CD5">
        <w:t xml:space="preserve"> ($/month)</w:t>
      </w:r>
    </w:p>
    <w:p w14:paraId="7A0CE5E9" w14:textId="03D5D47D" w:rsidR="005E3556" w:rsidRDefault="005E3556" w:rsidP="005E3556">
      <w:pPr>
        <w:pStyle w:val="ListParagraph"/>
        <w:numPr>
          <w:ilvl w:val="0"/>
          <w:numId w:val="1"/>
        </w:numPr>
      </w:pPr>
      <w:r w:rsidRPr="001C504E">
        <w:rPr>
          <w:i/>
          <w:iCs/>
          <w:rPrChange w:id="952" w:author="Justin Bracci" w:date="2023-06-30T13:54:00Z">
            <w:rPr/>
          </w:rPrChange>
        </w:rPr>
        <w:t>G</w:t>
      </w:r>
      <w:r w:rsidRPr="001C504E">
        <w:rPr>
          <w:i/>
          <w:iCs/>
          <w:vertAlign w:val="subscript"/>
          <w:rPrChange w:id="953" w:author="Justin Bracci" w:date="2023-06-30T13:54:00Z">
            <w:rPr>
              <w:vertAlign w:val="subscript"/>
            </w:rPr>
          </w:rPrChange>
        </w:rPr>
        <w:t>OM</w:t>
      </w:r>
      <w:r>
        <w:t xml:space="preserve"> = grid </w:t>
      </w:r>
      <w:r w:rsidR="00604F4B">
        <w:t xml:space="preserve">connection </w:t>
      </w:r>
      <w:r w:rsidR="008F2FF5">
        <w:t>operation and</w:t>
      </w:r>
      <w:r w:rsidR="00604F4B">
        <w:t xml:space="preserve"> </w:t>
      </w:r>
      <w:r>
        <w:t>maintenance cost (% CAPEX/yr)</w:t>
      </w:r>
    </w:p>
    <w:p w14:paraId="5BDD22AA" w14:textId="0D40ADC2" w:rsidR="005E3556" w:rsidRDefault="005E3556" w:rsidP="005E3556">
      <w:pPr>
        <w:pStyle w:val="ListParagraph"/>
        <w:numPr>
          <w:ilvl w:val="0"/>
          <w:numId w:val="1"/>
        </w:numPr>
      </w:pPr>
      <w:r w:rsidRPr="001C504E">
        <w:rPr>
          <w:i/>
          <w:iCs/>
          <w:rPrChange w:id="954" w:author="Justin Bracci" w:date="2023-06-30T13:54:00Z">
            <w:rPr/>
          </w:rPrChange>
        </w:rPr>
        <w:t>G</w:t>
      </w:r>
      <w:r w:rsidRPr="001C504E">
        <w:rPr>
          <w:i/>
          <w:iCs/>
          <w:vertAlign w:val="subscript"/>
          <w:rPrChange w:id="955" w:author="Justin Bracci" w:date="2023-06-30T13:54:00Z">
            <w:rPr>
              <w:vertAlign w:val="subscript"/>
            </w:rPr>
          </w:rPrChange>
        </w:rPr>
        <w:t>C</w:t>
      </w:r>
      <w:r>
        <w:t xml:space="preserve"> = </w:t>
      </w:r>
      <w:r w:rsidR="00604F4B">
        <w:t>grid connection</w:t>
      </w:r>
      <w:r>
        <w:t xml:space="preserve"> capital cost ($/kW</w:t>
      </w:r>
      <w:ins w:id="956" w:author="Justin Bracci" w:date="2023-06-26T19:52:00Z">
        <w:r w:rsidR="00586B8D">
          <w:rPr>
            <w:vertAlign w:val="subscript"/>
          </w:rPr>
          <w:t>e</w:t>
        </w:r>
      </w:ins>
      <w:r>
        <w:t>)</w:t>
      </w:r>
    </w:p>
    <w:p w14:paraId="14D230E6" w14:textId="27938FB6" w:rsidR="00864609" w:rsidRDefault="00864609" w:rsidP="005E3556">
      <w:pPr>
        <w:pStyle w:val="ListParagraph"/>
        <w:numPr>
          <w:ilvl w:val="0"/>
          <w:numId w:val="1"/>
        </w:numPr>
      </w:pPr>
      <w:r w:rsidRPr="001C504E">
        <w:rPr>
          <w:i/>
          <w:iCs/>
          <w:rPrChange w:id="957" w:author="Justin Bracci" w:date="2023-06-30T13:54:00Z">
            <w:rPr/>
          </w:rPrChange>
        </w:rPr>
        <w:t>L</w:t>
      </w:r>
      <w:r w:rsidRPr="001C504E">
        <w:rPr>
          <w:i/>
          <w:iCs/>
          <w:vertAlign w:val="subscript"/>
          <w:rPrChange w:id="958" w:author="Justin Bracci" w:date="2023-06-30T13:54:00Z">
            <w:rPr>
              <w:vertAlign w:val="subscript"/>
            </w:rPr>
          </w:rPrChange>
        </w:rPr>
        <w:t>C</w:t>
      </w:r>
      <w:r>
        <w:t xml:space="preserve"> = </w:t>
      </w:r>
      <w:r w:rsidR="00B83B8E">
        <w:t>c</w:t>
      </w:r>
      <w:r w:rsidR="00464486">
        <w:t>ost for land lease (</w:t>
      </w:r>
      <w:r w:rsidR="00B83B8E">
        <w:t>$/acre/yr)</w:t>
      </w:r>
    </w:p>
    <w:p w14:paraId="7B9CAA1D" w14:textId="5EA84B25" w:rsidR="00A76AF3" w:rsidRDefault="00B83B8E" w:rsidP="008A1928">
      <w:pPr>
        <w:pStyle w:val="ListParagraph"/>
        <w:numPr>
          <w:ilvl w:val="0"/>
          <w:numId w:val="1"/>
        </w:numPr>
      </w:pPr>
      <w:r w:rsidRPr="001C504E">
        <w:rPr>
          <w:i/>
          <w:iCs/>
          <w:rPrChange w:id="959" w:author="Justin Bracci" w:date="2023-06-30T13:54:00Z">
            <w:rPr/>
          </w:rPrChange>
        </w:rPr>
        <w:t>M</w:t>
      </w:r>
      <w:r w:rsidRPr="001C504E">
        <w:rPr>
          <w:i/>
          <w:iCs/>
          <w:vertAlign w:val="subscript"/>
          <w:rPrChange w:id="960" w:author="Justin Bracci" w:date="2023-06-30T13:54:00Z">
            <w:rPr>
              <w:vertAlign w:val="subscript"/>
            </w:rPr>
          </w:rPrChange>
        </w:rPr>
        <w:t>C</w:t>
      </w:r>
      <w:r>
        <w:t xml:space="preserve"> = cost for CO</w:t>
      </w:r>
      <w:r>
        <w:rPr>
          <w:vertAlign w:val="subscript"/>
        </w:rPr>
        <w:t>2</w:t>
      </w:r>
      <w:r>
        <w:t xml:space="preserve"> </w:t>
      </w:r>
      <w:ins w:id="961" w:author="Justin Bracci" w:date="2023-06-25T12:12:00Z">
        <w:r w:rsidR="00E53B08">
          <w:t>removal</w:t>
        </w:r>
      </w:ins>
      <w:del w:id="962" w:author="Justin Bracci" w:date="2023-06-25T12:12:00Z">
        <w:r w:rsidDel="00E53B08">
          <w:delText>mitigation</w:delText>
        </w:r>
      </w:del>
      <w:r>
        <w:t xml:space="preserve"> ($/kg CO</w:t>
      </w:r>
      <w:r>
        <w:rPr>
          <w:vertAlign w:val="subscript"/>
        </w:rPr>
        <w:t>2</w:t>
      </w:r>
      <w:r>
        <w:t xml:space="preserve"> </w:t>
      </w:r>
      <w:ins w:id="963" w:author="Justin Bracci" w:date="2023-06-25T12:12:00Z">
        <w:r w:rsidR="00E53B08">
          <w:t>remov</w:t>
        </w:r>
      </w:ins>
      <w:ins w:id="964" w:author="Justin Bracci" w:date="2023-06-25T12:19:00Z">
        <w:r w:rsidR="00E4025A">
          <w:t>ed</w:t>
        </w:r>
      </w:ins>
      <w:del w:id="965" w:author="Justin Bracci" w:date="2023-06-25T12:12:00Z">
        <w:r w:rsidDel="00E53B08">
          <w:delText>mitigated</w:delText>
        </w:r>
      </w:del>
      <w:r>
        <w:t>)</w:t>
      </w:r>
    </w:p>
    <w:p w14:paraId="7ED29594" w14:textId="7D187EE0" w:rsidR="00B83B8E" w:rsidRDefault="003E2519" w:rsidP="008A1928">
      <w:pPr>
        <w:pStyle w:val="ListParagraph"/>
        <w:numPr>
          <w:ilvl w:val="0"/>
          <w:numId w:val="1"/>
        </w:numPr>
      </w:pPr>
      <w:r w:rsidRPr="001C504E">
        <w:rPr>
          <w:i/>
          <w:iCs/>
          <w:rPrChange w:id="966" w:author="Justin Bracci" w:date="2023-06-30T13:54:00Z">
            <w:rPr/>
          </w:rPrChange>
        </w:rPr>
        <w:t>R</w:t>
      </w:r>
      <w:r w:rsidRPr="001C504E">
        <w:rPr>
          <w:i/>
          <w:iCs/>
          <w:vertAlign w:val="subscript"/>
          <w:rPrChange w:id="967" w:author="Justin Bracci" w:date="2023-06-30T13:54:00Z">
            <w:rPr>
              <w:vertAlign w:val="subscript"/>
            </w:rPr>
          </w:rPrChange>
        </w:rPr>
        <w:t>C1</w:t>
      </w:r>
      <w:r>
        <w:t xml:space="preserve"> = </w:t>
      </w:r>
      <w:del w:id="968" w:author="Justin Bracci" w:date="2023-06-30T14:00:00Z">
        <w:r w:rsidR="008069BC" w:rsidDel="00444CD6">
          <w:delText>small</w:delText>
        </w:r>
      </w:del>
      <w:del w:id="969" w:author="Justin Bracci" w:date="2023-06-30T14:01:00Z">
        <w:r w:rsidR="008069BC" w:rsidDel="00D7301E">
          <w:delText xml:space="preserve"> </w:delText>
        </w:r>
      </w:del>
      <w:r>
        <w:t>c</w:t>
      </w:r>
      <w:r w:rsidR="007D4E41">
        <w:t>ost</w:t>
      </w:r>
      <w:r w:rsidR="00FB7E40">
        <w:t xml:space="preserve"> incurred due </w:t>
      </w:r>
      <w:ins w:id="970" w:author="Justin Bracci" w:date="2023-06-30T14:03:00Z">
        <w:r w:rsidR="0081031A">
          <w:t>to</w:t>
        </w:r>
      </w:ins>
      <w:del w:id="971" w:author="Justin Bracci" w:date="2023-06-30T14:03:00Z">
        <w:r w:rsidR="00FB7E40" w:rsidDel="0081031A">
          <w:delText>to</w:delText>
        </w:r>
      </w:del>
      <w:r w:rsidR="00FB7E40">
        <w:t xml:space="preserve"> </w:t>
      </w:r>
      <w:r>
        <w:t xml:space="preserve">electrical </w:t>
      </w:r>
      <w:r w:rsidR="00FB7E40">
        <w:t>system ramping (</w:t>
      </w:r>
      <w:r w:rsidR="007C50E2">
        <w:t>$/change in kWh</w:t>
      </w:r>
      <w:ins w:id="972" w:author="Justin Bracci" w:date="2023-06-25T13:51:00Z">
        <w:r w:rsidR="00356B4B">
          <w:rPr>
            <w:vertAlign w:val="subscript"/>
          </w:rPr>
          <w:t>e</w:t>
        </w:r>
      </w:ins>
      <w:r w:rsidR="007C50E2">
        <w:t>)</w:t>
      </w:r>
      <w:r w:rsidR="00CE7155">
        <w:t>.</w:t>
      </w:r>
      <w:ins w:id="973" w:author="Justin Bracci" w:date="2023-06-30T14:03:00Z">
        <w:r w:rsidR="0081031A">
          <w:t xml:space="preserve"> Prevents</w:t>
        </w:r>
        <w:r w:rsidR="00123603">
          <w:t xml:space="preserve"> unphysical ramping patterns and amounts to</w:t>
        </w:r>
      </w:ins>
      <w:ins w:id="974" w:author="Justin Bracci" w:date="2023-06-30T15:27:00Z">
        <w:r w:rsidR="005B6660">
          <w:t xml:space="preserve"> about $</w:t>
        </w:r>
      </w:ins>
      <w:ins w:id="975" w:author="Justin Bracci" w:date="2023-06-30T15:28:00Z">
        <w:r w:rsidR="005B6660">
          <w:t>0.10/kg or less.</w:t>
        </w:r>
      </w:ins>
    </w:p>
    <w:p w14:paraId="621C8C1D" w14:textId="52E6EF5A" w:rsidR="003E2519" w:rsidRDefault="003E2519" w:rsidP="003E2519">
      <w:pPr>
        <w:pStyle w:val="ListParagraph"/>
        <w:numPr>
          <w:ilvl w:val="0"/>
          <w:numId w:val="1"/>
        </w:numPr>
      </w:pPr>
      <w:r w:rsidRPr="001C504E">
        <w:rPr>
          <w:i/>
          <w:iCs/>
          <w:rPrChange w:id="976" w:author="Justin Bracci" w:date="2023-06-30T13:54:00Z">
            <w:rPr/>
          </w:rPrChange>
        </w:rPr>
        <w:t>R</w:t>
      </w:r>
      <w:r w:rsidRPr="001C504E">
        <w:rPr>
          <w:i/>
          <w:iCs/>
          <w:vertAlign w:val="subscript"/>
          <w:rPrChange w:id="977" w:author="Justin Bracci" w:date="2023-06-30T13:54:00Z">
            <w:rPr>
              <w:vertAlign w:val="subscript"/>
            </w:rPr>
          </w:rPrChange>
        </w:rPr>
        <w:t>C2</w:t>
      </w:r>
      <w:r>
        <w:t xml:space="preserve"> = </w:t>
      </w:r>
      <w:del w:id="978" w:author="Justin Bracci" w:date="2023-06-30T14:01:00Z">
        <w:r w:rsidR="008069BC" w:rsidDel="00D7301E">
          <w:delText xml:space="preserve">small </w:delText>
        </w:r>
      </w:del>
      <w:r>
        <w:t>cost incurred due to hydrogen system ramping ($/change in kg</w:t>
      </w:r>
      <w:r w:rsidR="00B05477">
        <w:t xml:space="preserve"> H</w:t>
      </w:r>
      <w:r w:rsidR="00B05477">
        <w:rPr>
          <w:vertAlign w:val="subscript"/>
        </w:rPr>
        <w:t>2</w:t>
      </w:r>
      <w:r>
        <w:t>)</w:t>
      </w:r>
      <w:ins w:id="979" w:author="Justin Bracci" w:date="2023-06-30T14:04:00Z">
        <w:r w:rsidR="00123603">
          <w:t>. Prevents</w:t>
        </w:r>
        <w:r w:rsidR="00295520">
          <w:t xml:space="preserve"> unphysical ramping patterns and amounts to </w:t>
        </w:r>
      </w:ins>
      <w:ins w:id="980" w:author="Justin Bracci" w:date="2023-06-30T15:26:00Z">
        <w:r w:rsidR="004022D4">
          <w:t>about $0.1</w:t>
        </w:r>
      </w:ins>
      <w:ins w:id="981" w:author="Justin Bracci" w:date="2023-06-30T15:27:00Z">
        <w:r w:rsidR="00250329">
          <w:t>0/kg</w:t>
        </w:r>
      </w:ins>
      <w:ins w:id="982" w:author="Justin Bracci" w:date="2023-06-30T15:28:00Z">
        <w:r w:rsidR="005B6660">
          <w:t xml:space="preserve"> or less.</w:t>
        </w:r>
      </w:ins>
    </w:p>
    <w:p w14:paraId="35F5CBED" w14:textId="77777777" w:rsidR="003E2519" w:rsidRDefault="003E2519" w:rsidP="003E2519"/>
    <w:p w14:paraId="33B23E3D" w14:textId="1B7F62B7" w:rsidR="00E536CA" w:rsidRDefault="00E536CA" w:rsidP="00E536CA">
      <w:r>
        <w:t>and:</w:t>
      </w:r>
    </w:p>
    <w:p w14:paraId="00FABCE2" w14:textId="0EF6011C" w:rsidR="00E536CA" w:rsidRPr="00E513D0" w:rsidRDefault="00E513D0">
      <w:pPr>
        <w:jc w:val="right"/>
        <w:rPr>
          <w:rFonts w:eastAsiaTheme="minorEastAsia"/>
        </w:rPr>
        <w:pPrChange w:id="983" w:author="Justin Bracci" w:date="2023-06-28T21:20:00Z">
          <w:pPr/>
        </w:pPrChange>
      </w:pPr>
      <m:oMath>
        <m:r>
          <w:rPr>
            <w:rFonts w:ascii="Cambria Math" w:hAnsi="Cambria Math"/>
          </w:rPr>
          <m:t>CRF=</m:t>
        </m:r>
        <m:f>
          <m:fPr>
            <m:ctrlPr>
              <w:rPr>
                <w:rFonts w:ascii="Cambria Math" w:hAnsi="Cambria Math"/>
                <w:i/>
              </w:rPr>
            </m:ctrlPr>
          </m:fPr>
          <m:num>
            <m:r>
              <w:rPr>
                <w:rFonts w:ascii="Cambria Math" w:hAnsi="Cambria Math"/>
              </w:rPr>
              <m:t>WACC</m:t>
            </m:r>
          </m:num>
          <m:den>
            <m:r>
              <w:rPr>
                <w:rFonts w:ascii="Cambria Math" w:hAnsi="Cambria Math"/>
              </w:rPr>
              <m:t>1-</m:t>
            </m:r>
            <m:sSup>
              <m:sSupPr>
                <m:ctrlPr>
                  <w:rPr>
                    <w:rFonts w:ascii="Cambria Math" w:hAnsi="Cambria Math"/>
                    <w:i/>
                  </w:rPr>
                </m:ctrlPr>
              </m:sSupPr>
              <m:e>
                <m:d>
                  <m:dPr>
                    <m:ctrlPr>
                      <w:rPr>
                        <w:rFonts w:ascii="Cambria Math" w:hAnsi="Cambria Math"/>
                        <w:i/>
                      </w:rPr>
                    </m:ctrlPr>
                  </m:dPr>
                  <m:e>
                    <m:r>
                      <w:rPr>
                        <w:rFonts w:ascii="Cambria Math" w:hAnsi="Cambria Math"/>
                      </w:rPr>
                      <m:t>1+WACC</m:t>
                    </m:r>
                  </m:e>
                </m:d>
              </m:e>
              <m:sup>
                <m:r>
                  <w:rPr>
                    <w:rFonts w:ascii="Cambria Math" w:hAnsi="Cambria Math"/>
                  </w:rPr>
                  <m:t>-t</m:t>
                </m:r>
              </m:sup>
            </m:sSup>
          </m:den>
        </m:f>
      </m:oMath>
      <w:ins w:id="984" w:author="Justin Bracci" w:date="2023-06-28T21:20:00Z">
        <w:r w:rsidR="00B278B6" w:rsidRPr="00B278B6">
          <w:rPr>
            <w:rFonts w:eastAsiaTheme="minorEastAsia"/>
          </w:rPr>
          <w:t xml:space="preserve"> </w:t>
        </w:r>
        <w:r w:rsidR="00B278B6">
          <w:rPr>
            <w:rFonts w:eastAsiaTheme="minorEastAsia"/>
          </w:rPr>
          <w:tab/>
        </w:r>
        <w:r w:rsidR="00B278B6">
          <w:rPr>
            <w:rFonts w:eastAsiaTheme="minorEastAsia"/>
          </w:rPr>
          <w:tab/>
        </w:r>
        <w:r w:rsidR="00B278B6">
          <w:rPr>
            <w:rFonts w:eastAsiaTheme="minorEastAsia"/>
          </w:rPr>
          <w:tab/>
        </w:r>
        <w:r w:rsidR="00B278B6">
          <w:rPr>
            <w:rFonts w:eastAsiaTheme="minorEastAsia"/>
          </w:rPr>
          <w:tab/>
        </w:r>
        <w:r w:rsidR="00B278B6">
          <w:rPr>
            <w:rFonts w:eastAsiaTheme="minorEastAsia"/>
          </w:rPr>
          <w:tab/>
          <w:t xml:space="preserve">      Eq. #35</w:t>
        </w:r>
      </w:ins>
    </w:p>
    <w:p w14:paraId="24C0824C" w14:textId="18F5B213" w:rsidR="00E513D0" w:rsidRDefault="00E513D0" w:rsidP="00E536CA">
      <w:pPr>
        <w:rPr>
          <w:rFonts w:eastAsiaTheme="minorEastAsia"/>
        </w:rPr>
      </w:pPr>
      <w:r>
        <w:rPr>
          <w:rFonts w:eastAsiaTheme="minorEastAsia"/>
        </w:rPr>
        <w:t>where:</w:t>
      </w:r>
    </w:p>
    <w:p w14:paraId="24BD4A16" w14:textId="72DDCB27" w:rsidR="00E513D0" w:rsidRDefault="00B11C3E" w:rsidP="00E513D0">
      <w:pPr>
        <w:pStyle w:val="ListParagraph"/>
        <w:numPr>
          <w:ilvl w:val="0"/>
          <w:numId w:val="1"/>
        </w:numPr>
        <w:rPr>
          <w:rFonts w:eastAsiaTheme="minorEastAsia"/>
        </w:rPr>
      </w:pPr>
      <w:r w:rsidRPr="001C504E">
        <w:rPr>
          <w:rFonts w:eastAsiaTheme="minorEastAsia"/>
          <w:i/>
          <w:iCs/>
          <w:rPrChange w:id="985" w:author="Justin Bracci" w:date="2023-06-30T13:54:00Z">
            <w:rPr>
              <w:rFonts w:eastAsiaTheme="minorEastAsia"/>
            </w:rPr>
          </w:rPrChange>
        </w:rPr>
        <w:t>WACC</w:t>
      </w:r>
      <w:r>
        <w:rPr>
          <w:rFonts w:eastAsiaTheme="minorEastAsia"/>
        </w:rPr>
        <w:t xml:space="preserve"> = weighted average cost of capital</w:t>
      </w:r>
      <w:r w:rsidR="00B77424">
        <w:rPr>
          <w:rFonts w:eastAsiaTheme="minorEastAsia"/>
        </w:rPr>
        <w:t>,</w:t>
      </w:r>
      <w:r w:rsidR="0074368D">
        <w:rPr>
          <w:rFonts w:eastAsiaTheme="minorEastAsia"/>
        </w:rPr>
        <w:t xml:space="preserve"> also known as</w:t>
      </w:r>
      <w:r w:rsidR="00C53A35">
        <w:rPr>
          <w:rFonts w:eastAsiaTheme="minorEastAsia"/>
        </w:rPr>
        <w:t xml:space="preserve"> a</w:t>
      </w:r>
      <w:r w:rsidR="0074368D">
        <w:rPr>
          <w:rFonts w:eastAsiaTheme="minorEastAsia"/>
        </w:rPr>
        <w:t xml:space="preserve"> discount rate</w:t>
      </w:r>
      <w:r>
        <w:rPr>
          <w:rFonts w:eastAsiaTheme="minorEastAsia"/>
        </w:rPr>
        <w:t xml:space="preserve"> (%)</w:t>
      </w:r>
    </w:p>
    <w:p w14:paraId="2F28B6B4" w14:textId="3F23DF2D" w:rsidR="00403CD5" w:rsidRPr="00DE0713" w:rsidRDefault="00B11C3E" w:rsidP="00403CD5">
      <w:pPr>
        <w:pStyle w:val="ListParagraph"/>
        <w:numPr>
          <w:ilvl w:val="0"/>
          <w:numId w:val="1"/>
        </w:numPr>
        <w:rPr>
          <w:rFonts w:eastAsiaTheme="minorEastAsia"/>
        </w:rPr>
      </w:pPr>
      <w:r w:rsidRPr="001C504E">
        <w:rPr>
          <w:rFonts w:eastAsiaTheme="minorEastAsia"/>
          <w:i/>
          <w:iCs/>
          <w:rPrChange w:id="986" w:author="Justin Bracci" w:date="2023-06-30T13:54:00Z">
            <w:rPr>
              <w:rFonts w:eastAsiaTheme="minorEastAsia"/>
            </w:rPr>
          </w:rPrChange>
        </w:rPr>
        <w:t>t</w:t>
      </w:r>
      <w:r>
        <w:rPr>
          <w:rFonts w:eastAsiaTheme="minorEastAsia"/>
        </w:rPr>
        <w:t xml:space="preserve"> = project life (years)</w:t>
      </w:r>
    </w:p>
    <w:p w14:paraId="27571B8B" w14:textId="645CDC93" w:rsidR="007C4D99" w:rsidRDefault="007C4D99" w:rsidP="006964FE">
      <w:pPr>
        <w:pStyle w:val="Heading2"/>
        <w:numPr>
          <w:ilvl w:val="0"/>
          <w:numId w:val="4"/>
        </w:numPr>
      </w:pPr>
      <w:bookmarkStart w:id="987" w:name="_Toc139472006"/>
      <w:r>
        <w:t>Fossil</w:t>
      </w:r>
      <w:r w:rsidRPr="001321C9">
        <w:t>-Based Hydrogen Production Mathematical Approach</w:t>
      </w:r>
      <w:bookmarkEnd w:id="987"/>
    </w:p>
    <w:p w14:paraId="792A18DA" w14:textId="575B36B5" w:rsidR="007C4D99" w:rsidRDefault="00E33D23" w:rsidP="007C4D99">
      <w:r>
        <w:t>Th</w:t>
      </w:r>
      <w:r w:rsidR="003D6AC7">
        <w:t>is section details the</w:t>
      </w:r>
      <w:r>
        <w:t xml:space="preserve"> </w:t>
      </w:r>
      <w:r w:rsidR="00281381">
        <w:t xml:space="preserve">fossil-based hydrogen production </w:t>
      </w:r>
      <w:r>
        <w:t>computational model</w:t>
      </w:r>
      <w:r w:rsidR="00A1452F">
        <w:t xml:space="preserve"> </w:t>
      </w:r>
      <w:r w:rsidR="00275D8D">
        <w:t>input variables and equations</w:t>
      </w:r>
      <w:r w:rsidR="005B3E92">
        <w:t xml:space="preserve">. </w:t>
      </w:r>
      <w:r w:rsidR="00275D8D">
        <w:t xml:space="preserve">The primary equation being the LCOH </w:t>
      </w:r>
      <w:r w:rsidR="008C7D94">
        <w:t>from fossil-derived hydrogen production.</w:t>
      </w:r>
    </w:p>
    <w:p w14:paraId="1158B84B" w14:textId="3B6E2C4F" w:rsidR="00E33D23" w:rsidRPr="00576AAB" w:rsidRDefault="0002648F" w:rsidP="00E33D23">
      <m:oMathPara>
        <m:oMathParaPr>
          <m:jc m:val="left"/>
        </m:oMathParaPr>
        <m:oMath>
          <m:sSub>
            <m:sSubPr>
              <m:ctrlPr>
                <w:rPr>
                  <w:rFonts w:ascii="Cambria Math" w:hAnsi="Cambria Math"/>
                  <w:i/>
                </w:rPr>
              </m:ctrlPr>
            </m:sSubPr>
            <m:e>
              <m:r>
                <w:rPr>
                  <w:rFonts w:ascii="Cambria Math" w:hAnsi="Cambria Math"/>
                </w:rPr>
                <m:t>LCOH</m:t>
              </m:r>
            </m:e>
            <m:sub>
              <m:r>
                <w:rPr>
                  <w:rFonts w:ascii="Cambria Math" w:hAnsi="Cambria Math"/>
                </w:rPr>
                <m:t>j</m:t>
              </m:r>
            </m:sub>
          </m:sSub>
          <m:r>
            <w:rPr>
              <w:rFonts w:ascii="Cambria Math" w:hAnsi="Cambria Math"/>
            </w:rPr>
            <m:t>=</m:t>
          </m:r>
        </m:oMath>
      </m:oMathPara>
    </w:p>
    <w:p w14:paraId="42E9924C" w14:textId="3BF61C36" w:rsidR="00661386" w:rsidRPr="00FA52BE" w:rsidRDefault="0002648F" w:rsidP="00E33D23">
      <w:pPr>
        <w:rPr>
          <w:rFonts w:eastAsiaTheme="minorEastAsia"/>
        </w:rPr>
      </w:pPr>
      <m:oMathPara>
        <m:oMathParaPr>
          <m:jc m:val="center"/>
        </m:oMathParaPr>
        <m:oMath>
          <m:f>
            <m:fPr>
              <m:ctrlPr>
                <w:rPr>
                  <w:rFonts w:ascii="Cambria Math" w:hAnsi="Cambria Math"/>
                  <w:i/>
                </w:rPr>
              </m:ctrlPr>
            </m:fPr>
            <m:num>
              <m:d>
                <m:dPr>
                  <m:ctrlPr>
                    <w:rPr>
                      <w:rFonts w:ascii="Cambria Math" w:hAnsi="Cambria Math"/>
                      <w:i/>
                    </w:rPr>
                  </m:ctrlPr>
                </m:dPr>
                <m:e>
                  <m:r>
                    <w:rPr>
                      <w:rFonts w:ascii="Cambria Math" w:hAnsi="Cambria Math"/>
                    </w:rPr>
                    <m:t>CRF</m:t>
                  </m:r>
                </m:e>
              </m:d>
              <m:r>
                <w:rPr>
                  <w:rFonts w:ascii="Cambria Math" w:hAnsi="Cambria Math"/>
                </w:rPr>
                <m:t>*</m:t>
              </m:r>
              <m:d>
                <m:dPr>
                  <m:ctrlPr>
                    <w:rPr>
                      <w:rFonts w:ascii="Cambria Math" w:hAnsi="Cambria Math"/>
                      <w:i/>
                    </w:rPr>
                  </m:ctrlPr>
                </m:dPr>
                <m:e>
                  <m:sSub>
                    <m:sSubPr>
                      <m:ctrlPr>
                        <w:rPr>
                          <w:rFonts w:ascii="Cambria Math" w:hAnsi="Cambria Math"/>
                          <w:i/>
                        </w:rPr>
                      </m:ctrlPr>
                    </m:sSubPr>
                    <m:e>
                      <m:sSub>
                        <m:sSubPr>
                          <m:ctrlPr>
                            <w:rPr>
                              <w:rFonts w:ascii="Cambria Math" w:hAnsi="Cambria Math"/>
                              <w:i/>
                            </w:rPr>
                          </m:ctrlPr>
                        </m:sSubPr>
                        <m:e>
                          <m:r>
                            <w:rPr>
                              <w:rFonts w:ascii="Cambria Math" w:hAnsi="Cambria Math"/>
                            </w:rPr>
                            <m:t>(C</m:t>
                          </m:r>
                        </m:e>
                        <m:sub>
                          <m:r>
                            <w:rPr>
                              <w:rFonts w:ascii="Cambria Math" w:hAnsi="Cambria Math"/>
                            </w:rPr>
                            <m:t>R</m:t>
                          </m:r>
                        </m:sub>
                      </m:sSub>
                      <m:r>
                        <w:rPr>
                          <w:rFonts w:ascii="Cambria Math" w:hAnsi="Cambria Math"/>
                        </w:rPr>
                        <m:t>)</m:t>
                      </m:r>
                    </m:e>
                    <m:sub>
                      <m:r>
                        <w:rPr>
                          <w:rFonts w:ascii="Cambria Math" w:hAnsi="Cambria Math"/>
                        </w:rPr>
                        <m:t>j</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(C</m:t>
                          </m:r>
                        </m:e>
                        <m:sub>
                          <m:r>
                            <w:rPr>
                              <w:rFonts w:ascii="Cambria Math" w:hAnsi="Cambria Math"/>
                            </w:rPr>
                            <m:t>PC</m:t>
                          </m:r>
                        </m:sub>
                      </m:sSub>
                      <m:r>
                        <w:rPr>
                          <w:rFonts w:ascii="Cambria Math" w:hAnsi="Cambria Math"/>
                        </w:rPr>
                        <m:t>)</m:t>
                      </m:r>
                    </m:e>
                    <m:sub>
                      <m:r>
                        <w:rPr>
                          <w:rFonts w:ascii="Cambria Math" w:hAnsi="Cambria Math"/>
                        </w:rPr>
                        <m:t>j</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(C</m:t>
                          </m:r>
                        </m:e>
                        <m:sub>
                          <m:r>
                            <w:rPr>
                              <w:rFonts w:ascii="Cambria Math" w:hAnsi="Cambria Math"/>
                            </w:rPr>
                            <m:t>FC</m:t>
                          </m:r>
                        </m:sub>
                      </m:sSub>
                      <m:r>
                        <w:rPr>
                          <w:rFonts w:ascii="Cambria Math" w:hAnsi="Cambria Math"/>
                        </w:rPr>
                        <m:t>)</m:t>
                      </m:r>
                    </m:e>
                    <m:sub>
                      <m:r>
                        <w:rPr>
                          <w:rFonts w:ascii="Cambria Math" w:hAnsi="Cambria Math"/>
                        </w:rPr>
                        <m:t>j</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(C</m:t>
                          </m:r>
                        </m:e>
                        <m:sub>
                          <m:r>
                            <w:rPr>
                              <w:rFonts w:ascii="Cambria Math" w:hAnsi="Cambria Math"/>
                            </w:rPr>
                            <m:t>AS</m:t>
                          </m:r>
                        </m:sub>
                      </m:sSub>
                      <m:r>
                        <w:rPr>
                          <w:rFonts w:ascii="Cambria Math" w:hAnsi="Cambria Math"/>
                        </w:rPr>
                        <m:t>)</m:t>
                      </m:r>
                    </m:e>
                    <m:sub>
                      <m:r>
                        <w:rPr>
                          <w:rFonts w:ascii="Cambria Math" w:hAnsi="Cambria Math"/>
                        </w:rPr>
                        <m:t>j</m:t>
                      </m:r>
                    </m:sub>
                  </m:sSub>
                </m:e>
              </m:d>
              <m:r>
                <w:rPr>
                  <w:rFonts w:ascii="Cambria Math" w:hAnsi="Cambria Math"/>
                </w:rPr>
                <m:t>+</m:t>
              </m:r>
              <m:sSub>
                <m:sSubPr>
                  <m:ctrlPr>
                    <w:rPr>
                      <w:rFonts w:ascii="Cambria Math" w:eastAsiaTheme="minorEastAsia" w:hAnsi="Cambria Math"/>
                      <w:i/>
                    </w:rPr>
                  </m:ctrlPr>
                </m:sSub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OM</m:t>
                          </m:r>
                        </m:sub>
                      </m:sSub>
                    </m:e>
                  </m:d>
                </m:e>
                <m:sub>
                  <m:r>
                    <w:rPr>
                      <w:rFonts w:ascii="Cambria Math" w:eastAsiaTheme="minorEastAsia" w:hAnsi="Cambria Math"/>
                    </w:rPr>
                    <m:t>j</m:t>
                  </m:r>
                </m:sub>
              </m:sSub>
              <m:r>
                <w:rPr>
                  <w:rFonts w:ascii="Cambria Math" w:eastAsiaTheme="minorEastAsia" w:hAnsi="Cambria Math"/>
                </w:rPr>
                <m:t>+</m:t>
              </m:r>
              <m:sSub>
                <m:sSubPr>
                  <m:ctrlPr>
                    <w:rPr>
                      <w:rFonts w:ascii="Cambria Math" w:eastAsiaTheme="minorEastAsia" w:hAnsi="Cambria Math"/>
                      <w:i/>
                    </w:rPr>
                  </m:ctrlPr>
                </m:sSub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OM</m:t>
                          </m:r>
                        </m:sub>
                      </m:sSub>
                    </m:e>
                  </m:d>
                </m:e>
                <m:sub>
                  <m:r>
                    <w:rPr>
                      <w:rFonts w:ascii="Cambria Math" w:eastAsiaTheme="minorEastAsia" w:hAnsi="Cambria Math"/>
                    </w:rPr>
                    <m:t>j</m:t>
                  </m:r>
                </m:sub>
              </m:sSub>
            </m:num>
            <m:den>
              <m:sSub>
                <m:sSubPr>
                  <m:ctrlPr>
                    <w:rPr>
                      <w:rFonts w:ascii="Cambria Math" w:hAnsi="Cambria Math"/>
                      <w:i/>
                    </w:rPr>
                  </m:ctrlPr>
                </m:sSubPr>
                <m:e>
                  <m:r>
                    <w:rPr>
                      <w:rFonts w:ascii="Cambria Math" w:hAnsi="Cambria Math"/>
                    </w:rPr>
                    <m:t>F</m:t>
                  </m:r>
                </m:e>
                <m:sub>
                  <m:r>
                    <w:rPr>
                      <w:rFonts w:ascii="Cambria Math" w:hAnsi="Cambria Math"/>
                    </w:rPr>
                    <m:t>1</m:t>
                  </m:r>
                </m:sub>
              </m:sSub>
            </m:den>
          </m:f>
        </m:oMath>
      </m:oMathPara>
    </w:p>
    <w:p w14:paraId="58730E90" w14:textId="524FABCE" w:rsidR="003D74DC" w:rsidRPr="00661386" w:rsidRDefault="00661386">
      <w:pPr>
        <w:jc w:val="right"/>
        <w:rPr>
          <w:rFonts w:eastAsiaTheme="minorEastAsia"/>
        </w:rPr>
        <w:pPrChange w:id="988" w:author="Justin Bracci" w:date="2023-06-28T21:21:00Z">
          <w:pPr/>
        </w:pPrChange>
      </w:pPr>
      <m:oMath>
        <m:r>
          <w:rPr>
            <w:rFonts w:ascii="Cambria Math" w:eastAsiaTheme="minorEastAsia" w:hAnsi="Cambria Math"/>
          </w:rPr>
          <m:t xml:space="preserve">+ </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NG</m:t>
                </m:r>
              </m:e>
              <m:sub>
                <m:r>
                  <w:rPr>
                    <w:rFonts w:ascii="Cambria Math" w:eastAsiaTheme="minorEastAsia" w:hAnsi="Cambria Math"/>
                  </w:rPr>
                  <m:t>C</m:t>
                </m:r>
              </m:sub>
            </m:sSub>
          </m:e>
        </m:d>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HV</m:t>
                </m:r>
              </m:e>
              <m:sub>
                <m:r>
                  <w:rPr>
                    <w:rFonts w:ascii="Cambria Math" w:eastAsiaTheme="minorEastAsia" w:hAnsi="Cambria Math"/>
                  </w:rPr>
                  <m:t>NG</m:t>
                </m:r>
              </m:sub>
            </m:sSub>
          </m:e>
        </m:d>
        <m:r>
          <w:rPr>
            <w:rFonts w:ascii="Cambria Math" w:eastAsiaTheme="minorEastAsia" w:hAnsi="Cambria Math"/>
          </w:rPr>
          <m:t>*</m:t>
        </m:r>
        <m:sSub>
          <m:sSubPr>
            <m:ctrlPr>
              <w:rPr>
                <w:rFonts w:ascii="Cambria Math" w:eastAsiaTheme="minorEastAsia" w:hAnsi="Cambria Math"/>
                <w:i/>
              </w:rPr>
            </m:ctrlPr>
          </m:sSub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NG</m:t>
                    </m:r>
                  </m:sub>
                </m:sSub>
              </m:e>
            </m:d>
          </m:e>
          <m:sub>
            <m:r>
              <w:rPr>
                <w:rFonts w:ascii="Cambria Math" w:eastAsiaTheme="minorEastAsia" w:hAnsi="Cambria Math"/>
              </w:rPr>
              <m:t>j</m:t>
            </m:r>
          </m:sub>
        </m:sSub>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P, avg</m:t>
                </m:r>
              </m:sub>
            </m:sSub>
          </m:e>
        </m:d>
        <m:r>
          <w:rPr>
            <w:rFonts w:ascii="Cambria Math" w:eastAsiaTheme="minorEastAsia" w:hAnsi="Cambria Math"/>
          </w:rPr>
          <m:t>*</m:t>
        </m:r>
        <m:sSub>
          <m:sSubPr>
            <m:ctrlPr>
              <w:rPr>
                <w:rFonts w:ascii="Cambria Math" w:eastAsiaTheme="minorEastAsia" w:hAnsi="Cambria Math"/>
                <w:i/>
              </w:rPr>
            </m:ctrlPr>
          </m:sSub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E</m:t>
                    </m:r>
                  </m:sub>
                </m:sSub>
              </m:e>
            </m:d>
          </m:e>
          <m:sub>
            <m:r>
              <w:rPr>
                <w:rFonts w:ascii="Cambria Math" w:eastAsiaTheme="minorEastAsia" w:hAnsi="Cambria Math"/>
              </w:rPr>
              <m:t>j</m:t>
            </m:r>
          </m:sub>
        </m:sSub>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CTS</m:t>
                </m:r>
              </m:sub>
            </m:sSub>
          </m:e>
        </m:d>
        <m:r>
          <w:rPr>
            <w:rFonts w:ascii="Cambria Math" w:eastAsiaTheme="minorEastAsia" w:hAnsi="Cambria Math"/>
          </w:rPr>
          <m:t>*</m:t>
        </m:r>
        <m:sSub>
          <m:sSubPr>
            <m:ctrlPr>
              <w:rPr>
                <w:rFonts w:ascii="Cambria Math" w:eastAsiaTheme="minorEastAsia" w:hAnsi="Cambria Math"/>
                <w:i/>
              </w:rPr>
            </m:ctrlPr>
          </m:sSub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O</m:t>
                    </m:r>
                  </m:e>
                  <m:sub>
                    <m:r>
                      <w:rPr>
                        <w:rFonts w:ascii="Cambria Math" w:eastAsiaTheme="minorEastAsia" w:hAnsi="Cambria Math"/>
                      </w:rPr>
                      <m:t>CC</m:t>
                    </m:r>
                  </m:sub>
                </m:sSub>
              </m:e>
            </m:d>
          </m:e>
          <m:sub>
            <m:r>
              <w:rPr>
                <w:rFonts w:ascii="Cambria Math" w:eastAsiaTheme="minorEastAsia" w:hAnsi="Cambria Math"/>
              </w:rPr>
              <m:t>j</m:t>
            </m:r>
          </m:sub>
        </m:sSub>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C</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F</m:t>
                </m:r>
              </m:sub>
            </m:sSub>
            <m:r>
              <w:rPr>
                <w:rFonts w:ascii="Cambria Math" w:eastAsiaTheme="minorEastAsia" w:hAnsi="Cambria Math"/>
              </w:rPr>
              <m:t>)</m:t>
            </m:r>
          </m:e>
          <m:sub>
            <m:r>
              <w:rPr>
                <w:rFonts w:ascii="Cambria Math" w:eastAsiaTheme="minorEastAsia" w:hAnsi="Cambria Math"/>
              </w:rPr>
              <m:t>j</m:t>
            </m:r>
          </m:sub>
        </m:sSub>
      </m:oMath>
      <w:ins w:id="989" w:author="Justin Bracci" w:date="2023-06-28T21:21:00Z">
        <w:r w:rsidR="000E1C19" w:rsidRPr="000E1C19">
          <w:rPr>
            <w:rFonts w:eastAsiaTheme="minorEastAsia"/>
          </w:rPr>
          <w:t xml:space="preserve"> </w:t>
        </w:r>
        <w:r w:rsidR="00FA52BE">
          <w:rPr>
            <w:rFonts w:eastAsiaTheme="minorEastAsia"/>
          </w:rPr>
          <w:tab/>
        </w:r>
        <w:r w:rsidR="000E1C19">
          <w:rPr>
            <w:rFonts w:eastAsiaTheme="minorEastAsia"/>
          </w:rPr>
          <w:t>Eq. #3</w:t>
        </w:r>
        <w:r w:rsidR="00FA52BE">
          <w:rPr>
            <w:rFonts w:eastAsiaTheme="minorEastAsia"/>
          </w:rPr>
          <w:t>6</w:t>
        </w:r>
      </w:ins>
    </w:p>
    <w:p w14:paraId="13A2C14F" w14:textId="5102849A" w:rsidR="00E33D23" w:rsidRPr="00661386" w:rsidRDefault="00E33D23" w:rsidP="00E33D23">
      <w:pPr>
        <w:rPr>
          <w:rFonts w:eastAsiaTheme="minorEastAsia"/>
        </w:rPr>
      </w:pPr>
    </w:p>
    <w:p w14:paraId="1AC60E96" w14:textId="54D580D1" w:rsidR="00661386" w:rsidRDefault="00402202" w:rsidP="00E33D23">
      <w:pPr>
        <w:rPr>
          <w:rFonts w:eastAsiaTheme="minorEastAsia"/>
        </w:rPr>
      </w:pPr>
      <w:r>
        <w:rPr>
          <w:rFonts w:eastAsiaTheme="minorEastAsia"/>
        </w:rPr>
        <w:t>and:</w:t>
      </w:r>
    </w:p>
    <w:p w14:paraId="1DBBB7E8" w14:textId="579D5957" w:rsidR="00402202" w:rsidRPr="00661386" w:rsidRDefault="0002648F">
      <w:pPr>
        <w:jc w:val="right"/>
        <w:rPr>
          <w:rFonts w:eastAsiaTheme="minorEastAsia"/>
        </w:rPr>
        <w:pPrChange w:id="990" w:author="Justin Bracci" w:date="2023-06-28T21:22:00Z">
          <w:pPr/>
        </w:pPrChange>
      </w:pPr>
      <m:oMath>
        <m:sSub>
          <m:sSubPr>
            <m:ctrlPr>
              <w:rPr>
                <w:rFonts w:ascii="Cambria Math" w:eastAsiaTheme="minorEastAsia" w:hAnsi="Cambria Math"/>
                <w:i/>
              </w:rPr>
            </m:ctrlPr>
          </m:sSubPr>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f</m:t>
                </m:r>
              </m:sub>
            </m:sSub>
            <m:r>
              <w:rPr>
                <w:rFonts w:ascii="Cambria Math" w:eastAsiaTheme="minorEastAsia" w:hAnsi="Cambria Math"/>
              </w:rPr>
              <m:t>)</m:t>
            </m:r>
          </m:e>
          <m:sub>
            <m:r>
              <w:rPr>
                <w:rFonts w:ascii="Cambria Math" w:eastAsiaTheme="minorEastAsia" w:hAnsi="Cambria Math"/>
              </w:rPr>
              <m:t>j</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D</m:t>
                </m:r>
              </m:sub>
            </m:sSub>
            <m:r>
              <w:rPr>
                <w:rFonts w:ascii="Cambria Math" w:eastAsiaTheme="minorEastAsia" w:hAnsi="Cambria Math"/>
              </w:rPr>
              <m:t>)</m:t>
            </m:r>
          </m:e>
          <m:sub>
            <m:r>
              <w:rPr>
                <w:rFonts w:ascii="Cambria Math" w:eastAsiaTheme="minorEastAsia" w:hAnsi="Cambria Math"/>
              </w:rPr>
              <m:t>j</m:t>
            </m:r>
          </m:sub>
        </m:sSub>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G,avg</m:t>
                </m:r>
              </m:sub>
            </m:sSub>
          </m:e>
        </m:d>
        <m:r>
          <w:rPr>
            <w:rFonts w:ascii="Cambria Math" w:eastAsiaTheme="minorEastAsia" w:hAnsi="Cambria Math"/>
          </w:rPr>
          <m:t>*</m:t>
        </m:r>
        <m:sSub>
          <m:sSubPr>
            <m:ctrlPr>
              <w:rPr>
                <w:rFonts w:ascii="Cambria Math" w:eastAsiaTheme="minorEastAsia" w:hAnsi="Cambria Math"/>
                <w:i/>
              </w:rPr>
            </m:ctrlPr>
          </m:sSub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E</m:t>
                    </m:r>
                  </m:sub>
                </m:sSub>
              </m:e>
            </m:d>
          </m:e>
          <m:sub>
            <m:r>
              <w:rPr>
                <w:rFonts w:ascii="Cambria Math" w:eastAsiaTheme="minorEastAsia" w:hAnsi="Cambria Math"/>
              </w:rPr>
              <m:t>j</m:t>
            </m:r>
          </m:sub>
        </m:sSub>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NG</m:t>
                </m:r>
              </m:e>
              <m:sub>
                <m:r>
                  <w:rPr>
                    <w:rFonts w:ascii="Cambria Math" w:eastAsiaTheme="minorEastAsia" w:hAnsi="Cambria Math"/>
                  </w:rPr>
                  <m:t>L</m:t>
                </m:r>
              </m:sub>
            </m:sSub>
          </m:e>
        </m:d>
        <m:r>
          <w:rPr>
            <w:rFonts w:ascii="Cambria Math" w:eastAsiaTheme="minorEastAsia" w:hAnsi="Cambria Math"/>
          </w:rPr>
          <m:t>*</m:t>
        </m:r>
        <m:sSub>
          <m:sSubPr>
            <m:ctrlPr>
              <w:rPr>
                <w:rFonts w:ascii="Cambria Math" w:eastAsiaTheme="minorEastAsia" w:hAnsi="Cambria Math"/>
                <w:i/>
              </w:rPr>
            </m:ctrlPr>
          </m:sSub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NG</m:t>
                    </m:r>
                  </m:sub>
                </m:sSub>
              </m:e>
            </m:d>
          </m:e>
          <m:sub>
            <m:r>
              <w:rPr>
                <w:rFonts w:ascii="Cambria Math" w:eastAsiaTheme="minorEastAsia" w:hAnsi="Cambria Math"/>
              </w:rPr>
              <m:t>j</m:t>
            </m:r>
          </m:sub>
        </m:sSub>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GWP</m:t>
            </m:r>
          </m:e>
        </m:d>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NG</m:t>
                </m:r>
              </m:e>
              <m:sub>
                <m:r>
                  <w:rPr>
                    <w:rFonts w:ascii="Cambria Math" w:eastAsiaTheme="minorEastAsia" w:hAnsi="Cambria Math"/>
                  </w:rPr>
                  <m:t>P</m:t>
                </m:r>
              </m:sub>
            </m:sSub>
          </m:e>
        </m:d>
        <m:r>
          <w:rPr>
            <w:rFonts w:ascii="Cambria Math" w:eastAsiaTheme="minorEastAsia" w:hAnsi="Cambria Math"/>
          </w:rPr>
          <m:t>*</m:t>
        </m:r>
        <m:sSub>
          <m:sSubPr>
            <m:ctrlPr>
              <w:rPr>
                <w:rFonts w:ascii="Cambria Math" w:eastAsiaTheme="minorEastAsia" w:hAnsi="Cambria Math"/>
                <w:i/>
              </w:rPr>
            </m:ctrlPr>
          </m:sSub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NG</m:t>
                    </m:r>
                  </m:sub>
                </m:sSub>
              </m:e>
            </m:d>
          </m:e>
          <m:sub>
            <m:r>
              <w:rPr>
                <w:rFonts w:ascii="Cambria Math" w:eastAsiaTheme="minorEastAsia" w:hAnsi="Cambria Math"/>
              </w:rPr>
              <m:t>j</m:t>
            </m:r>
          </m:sub>
        </m:sSub>
      </m:oMath>
      <w:ins w:id="991" w:author="Justin Bracci" w:date="2023-06-28T21:22:00Z">
        <w:r w:rsidR="004511BC" w:rsidRPr="004511BC">
          <w:rPr>
            <w:rFonts w:eastAsiaTheme="minorEastAsia"/>
          </w:rPr>
          <w:t xml:space="preserve"> </w:t>
        </w:r>
        <w:r w:rsidR="004511BC">
          <w:rPr>
            <w:rFonts w:eastAsiaTheme="minorEastAsia"/>
          </w:rPr>
          <w:t xml:space="preserve">          Eq. #37</w:t>
        </w:r>
      </w:ins>
    </w:p>
    <w:p w14:paraId="65DE9FAE" w14:textId="77777777" w:rsidR="00E33D23" w:rsidRDefault="00E33D23" w:rsidP="00E33D23">
      <w:r>
        <w:t>where:</w:t>
      </w:r>
    </w:p>
    <w:p w14:paraId="3651CFC3" w14:textId="36D1C78C" w:rsidR="00057587" w:rsidRDefault="00057587" w:rsidP="00E33D23">
      <w:pPr>
        <w:pStyle w:val="ListParagraph"/>
        <w:numPr>
          <w:ilvl w:val="0"/>
          <w:numId w:val="1"/>
        </w:numPr>
      </w:pPr>
      <w:r w:rsidRPr="00A53DDE">
        <w:rPr>
          <w:i/>
          <w:iCs/>
          <w:rPrChange w:id="992" w:author="Justin Bracci" w:date="2023-06-30T13:54:00Z">
            <w:rPr/>
          </w:rPrChange>
        </w:rPr>
        <w:t>j</w:t>
      </w:r>
      <w:r>
        <w:t xml:space="preserve"> = </w:t>
      </w:r>
      <w:r w:rsidR="008B5C14">
        <w:t>the fossil-based production pathway we are exploring</w:t>
      </w:r>
    </w:p>
    <w:p w14:paraId="28E11DD4" w14:textId="0606F190" w:rsidR="008B5C14" w:rsidRDefault="008B5C14" w:rsidP="00E33D23">
      <w:pPr>
        <w:pStyle w:val="ListParagraph"/>
        <w:numPr>
          <w:ilvl w:val="0"/>
          <w:numId w:val="1"/>
        </w:numPr>
      </w:pPr>
      <w:r w:rsidRPr="00A53DDE">
        <w:rPr>
          <w:i/>
          <w:iCs/>
          <w:rPrChange w:id="993" w:author="Justin Bracci" w:date="2023-06-30T13:55:00Z">
            <w:rPr/>
          </w:rPrChange>
        </w:rPr>
        <w:t>C</w:t>
      </w:r>
      <w:r w:rsidRPr="00A53DDE">
        <w:rPr>
          <w:i/>
          <w:iCs/>
          <w:vertAlign w:val="subscript"/>
          <w:rPrChange w:id="994" w:author="Justin Bracci" w:date="2023-06-30T13:55:00Z">
            <w:rPr>
              <w:vertAlign w:val="subscript"/>
            </w:rPr>
          </w:rPrChange>
        </w:rPr>
        <w:t>R</w:t>
      </w:r>
      <w:r>
        <w:t xml:space="preserve"> = the capital cost of the reformer ($/kW H</w:t>
      </w:r>
      <w:r>
        <w:rPr>
          <w:vertAlign w:val="subscript"/>
        </w:rPr>
        <w:t>2</w:t>
      </w:r>
      <w:r>
        <w:t>)</w:t>
      </w:r>
    </w:p>
    <w:p w14:paraId="1D36E297" w14:textId="0E829326" w:rsidR="008B5C14" w:rsidRDefault="008B5C14" w:rsidP="008B5C14">
      <w:pPr>
        <w:pStyle w:val="ListParagraph"/>
        <w:numPr>
          <w:ilvl w:val="0"/>
          <w:numId w:val="1"/>
        </w:numPr>
      </w:pPr>
      <w:r w:rsidRPr="00A53DDE">
        <w:rPr>
          <w:i/>
          <w:iCs/>
          <w:rPrChange w:id="995" w:author="Justin Bracci" w:date="2023-06-30T13:55:00Z">
            <w:rPr/>
          </w:rPrChange>
        </w:rPr>
        <w:t>C</w:t>
      </w:r>
      <w:r w:rsidRPr="00A53DDE">
        <w:rPr>
          <w:i/>
          <w:iCs/>
          <w:vertAlign w:val="subscript"/>
          <w:rPrChange w:id="996" w:author="Justin Bracci" w:date="2023-06-30T13:55:00Z">
            <w:rPr>
              <w:vertAlign w:val="subscript"/>
            </w:rPr>
          </w:rPrChange>
        </w:rPr>
        <w:t>PC</w:t>
      </w:r>
      <w:r>
        <w:t xml:space="preserve"> = the capital cost of </w:t>
      </w:r>
      <w:r w:rsidR="003D1696">
        <w:t>process CO</w:t>
      </w:r>
      <w:r w:rsidR="003D1696">
        <w:rPr>
          <w:vertAlign w:val="subscript"/>
        </w:rPr>
        <w:t>2</w:t>
      </w:r>
      <w:r w:rsidR="003D1696">
        <w:t xml:space="preserve"> capture</w:t>
      </w:r>
      <w:r>
        <w:t xml:space="preserve"> ($/kW H</w:t>
      </w:r>
      <w:r>
        <w:rPr>
          <w:vertAlign w:val="subscript"/>
        </w:rPr>
        <w:t>2</w:t>
      </w:r>
      <w:r>
        <w:t>)</w:t>
      </w:r>
    </w:p>
    <w:p w14:paraId="5D9F7B38" w14:textId="7B5130F4" w:rsidR="008B5C14" w:rsidRDefault="008B5C14" w:rsidP="008B5C14">
      <w:pPr>
        <w:pStyle w:val="ListParagraph"/>
        <w:numPr>
          <w:ilvl w:val="0"/>
          <w:numId w:val="1"/>
        </w:numPr>
      </w:pPr>
      <w:r w:rsidRPr="00A53DDE">
        <w:rPr>
          <w:i/>
          <w:iCs/>
          <w:rPrChange w:id="997" w:author="Justin Bracci" w:date="2023-06-30T13:55:00Z">
            <w:rPr/>
          </w:rPrChange>
        </w:rPr>
        <w:t>C</w:t>
      </w:r>
      <w:r w:rsidR="003D1696" w:rsidRPr="00A53DDE">
        <w:rPr>
          <w:i/>
          <w:iCs/>
          <w:vertAlign w:val="subscript"/>
          <w:rPrChange w:id="998" w:author="Justin Bracci" w:date="2023-06-30T13:55:00Z">
            <w:rPr>
              <w:vertAlign w:val="subscript"/>
            </w:rPr>
          </w:rPrChange>
        </w:rPr>
        <w:t>FC</w:t>
      </w:r>
      <w:r>
        <w:t xml:space="preserve"> = the capital cost of </w:t>
      </w:r>
      <w:r w:rsidR="003D1696">
        <w:t>flue gas CO</w:t>
      </w:r>
      <w:r w:rsidR="003D1696">
        <w:rPr>
          <w:vertAlign w:val="subscript"/>
        </w:rPr>
        <w:t>2</w:t>
      </w:r>
      <w:r w:rsidR="003D1696">
        <w:t xml:space="preserve"> capture</w:t>
      </w:r>
      <w:r>
        <w:t xml:space="preserve"> ($/kW H</w:t>
      </w:r>
      <w:r>
        <w:rPr>
          <w:vertAlign w:val="subscript"/>
        </w:rPr>
        <w:t>2</w:t>
      </w:r>
      <w:r>
        <w:t>)</w:t>
      </w:r>
    </w:p>
    <w:p w14:paraId="4A46EE4E" w14:textId="01C3FA2D" w:rsidR="008B5C14" w:rsidRDefault="008B5C14" w:rsidP="008B5C14">
      <w:pPr>
        <w:pStyle w:val="ListParagraph"/>
        <w:numPr>
          <w:ilvl w:val="0"/>
          <w:numId w:val="1"/>
        </w:numPr>
      </w:pPr>
      <w:r w:rsidRPr="00A53DDE">
        <w:rPr>
          <w:i/>
          <w:iCs/>
          <w:rPrChange w:id="999" w:author="Justin Bracci" w:date="2023-06-30T13:55:00Z">
            <w:rPr/>
          </w:rPrChange>
        </w:rPr>
        <w:t>C</w:t>
      </w:r>
      <w:r w:rsidR="003D1696" w:rsidRPr="00A53DDE">
        <w:rPr>
          <w:i/>
          <w:iCs/>
          <w:vertAlign w:val="subscript"/>
          <w:rPrChange w:id="1000" w:author="Justin Bracci" w:date="2023-06-30T13:55:00Z">
            <w:rPr>
              <w:vertAlign w:val="subscript"/>
            </w:rPr>
          </w:rPrChange>
        </w:rPr>
        <w:t>AS</w:t>
      </w:r>
      <w:r>
        <w:t xml:space="preserve"> = the capital cost of </w:t>
      </w:r>
      <w:r w:rsidR="00D529CB">
        <w:t>an air separation unit</w:t>
      </w:r>
      <w:r>
        <w:t xml:space="preserve"> ($/kW H</w:t>
      </w:r>
      <w:r>
        <w:rPr>
          <w:vertAlign w:val="subscript"/>
        </w:rPr>
        <w:t>2</w:t>
      </w:r>
      <w:r>
        <w:t>)</w:t>
      </w:r>
    </w:p>
    <w:p w14:paraId="56615129" w14:textId="115F4BBD" w:rsidR="00D529CB" w:rsidRDefault="00D529CB" w:rsidP="008B5C14">
      <w:pPr>
        <w:pStyle w:val="ListParagraph"/>
        <w:numPr>
          <w:ilvl w:val="0"/>
          <w:numId w:val="1"/>
        </w:numPr>
      </w:pPr>
      <w:r w:rsidRPr="00A53DDE">
        <w:rPr>
          <w:i/>
          <w:iCs/>
          <w:rPrChange w:id="1001" w:author="Justin Bracci" w:date="2023-06-30T13:55:00Z">
            <w:rPr/>
          </w:rPrChange>
        </w:rPr>
        <w:t>F</w:t>
      </w:r>
      <w:r w:rsidRPr="00A53DDE">
        <w:rPr>
          <w:i/>
          <w:iCs/>
          <w:vertAlign w:val="subscript"/>
          <w:rPrChange w:id="1002" w:author="Justin Bracci" w:date="2023-06-30T13:55:00Z">
            <w:rPr>
              <w:vertAlign w:val="subscript"/>
            </w:rPr>
          </w:rPrChange>
        </w:rPr>
        <w:t>OM</w:t>
      </w:r>
      <w:r>
        <w:t xml:space="preserve"> = the fixed operating cost of the facility ($/kW/yr H</w:t>
      </w:r>
      <w:r>
        <w:rPr>
          <w:vertAlign w:val="subscript"/>
        </w:rPr>
        <w:t>2</w:t>
      </w:r>
      <w:r>
        <w:t>)</w:t>
      </w:r>
    </w:p>
    <w:p w14:paraId="01FD0DAD" w14:textId="23964C44" w:rsidR="00D529CB" w:rsidRDefault="00D529CB" w:rsidP="00D529CB">
      <w:pPr>
        <w:pStyle w:val="ListParagraph"/>
        <w:numPr>
          <w:ilvl w:val="0"/>
          <w:numId w:val="1"/>
        </w:numPr>
      </w:pPr>
      <w:r w:rsidRPr="00A53DDE">
        <w:rPr>
          <w:i/>
          <w:iCs/>
          <w:rPrChange w:id="1003" w:author="Justin Bracci" w:date="2023-06-30T13:55:00Z">
            <w:rPr/>
          </w:rPrChange>
        </w:rPr>
        <w:t>V</w:t>
      </w:r>
      <w:r w:rsidRPr="00A53DDE">
        <w:rPr>
          <w:i/>
          <w:iCs/>
          <w:vertAlign w:val="subscript"/>
          <w:rPrChange w:id="1004" w:author="Justin Bracci" w:date="2023-06-30T13:55:00Z">
            <w:rPr>
              <w:vertAlign w:val="subscript"/>
            </w:rPr>
          </w:rPrChange>
        </w:rPr>
        <w:t>OM</w:t>
      </w:r>
      <w:r>
        <w:t xml:space="preserve"> = the variable operating cost of the facility ($/kW/yr H</w:t>
      </w:r>
      <w:r>
        <w:rPr>
          <w:vertAlign w:val="subscript"/>
        </w:rPr>
        <w:t>2</w:t>
      </w:r>
      <w:r>
        <w:t>)</w:t>
      </w:r>
    </w:p>
    <w:p w14:paraId="536DE62C" w14:textId="116019A3" w:rsidR="008B5C14" w:rsidRDefault="00D529CB" w:rsidP="00E33D23">
      <w:pPr>
        <w:pStyle w:val="ListParagraph"/>
        <w:numPr>
          <w:ilvl w:val="0"/>
          <w:numId w:val="1"/>
        </w:numPr>
      </w:pPr>
      <w:r w:rsidRPr="00A53DDE">
        <w:rPr>
          <w:i/>
          <w:iCs/>
          <w:rPrChange w:id="1005" w:author="Justin Bracci" w:date="2023-06-30T13:55:00Z">
            <w:rPr/>
          </w:rPrChange>
        </w:rPr>
        <w:t>F</w:t>
      </w:r>
      <w:r w:rsidRPr="00A53DDE">
        <w:rPr>
          <w:i/>
          <w:iCs/>
          <w:vertAlign w:val="subscript"/>
          <w:rPrChange w:id="1006" w:author="Justin Bracci" w:date="2023-06-30T13:55:00Z">
            <w:rPr>
              <w:vertAlign w:val="subscript"/>
            </w:rPr>
          </w:rPrChange>
        </w:rPr>
        <w:t>1</w:t>
      </w:r>
      <w:r>
        <w:t xml:space="preserve"> = </w:t>
      </w:r>
      <w:r w:rsidR="00BF6318">
        <w:t>conversion factor from kW</w:t>
      </w:r>
      <w:ins w:id="1007" w:author="Justin Bracci" w:date="2023-06-28T21:03:00Z">
        <w:r w:rsidR="005D07E2">
          <w:rPr>
            <w:vertAlign w:val="subscript"/>
          </w:rPr>
          <w:t>H2</w:t>
        </w:r>
      </w:ins>
      <w:r w:rsidR="00BF6318">
        <w:t xml:space="preserve"> to kg H</w:t>
      </w:r>
      <w:r w:rsidR="00BF6318">
        <w:rPr>
          <w:vertAlign w:val="subscript"/>
        </w:rPr>
        <w:t>2</w:t>
      </w:r>
      <w:r w:rsidR="00BF6318">
        <w:t xml:space="preserve"> per year</w:t>
      </w:r>
      <w:ins w:id="1008" w:author="Justin Bracci" w:date="2023-06-30T15:01:00Z">
        <w:r w:rsidR="00B83932">
          <w:t xml:space="preserve"> using</w:t>
        </w:r>
        <w:r w:rsidR="005B4FBC">
          <w:t xml:space="preserve"> lower heating value</w:t>
        </w:r>
      </w:ins>
      <w:r w:rsidR="005F4599">
        <w:t xml:space="preserve"> (263 </w:t>
      </w:r>
      <w:r w:rsidR="00501FE7">
        <w:t>[</w:t>
      </w:r>
      <w:r w:rsidR="005F4599">
        <w:t>kg/yr</w:t>
      </w:r>
      <w:r w:rsidR="00501FE7">
        <w:t>]</w:t>
      </w:r>
      <w:r w:rsidR="005F4599">
        <w:t>/kW)</w:t>
      </w:r>
    </w:p>
    <w:p w14:paraId="28A0C7F4" w14:textId="31545765" w:rsidR="00E33D23" w:rsidRDefault="005F4599" w:rsidP="00501FE7">
      <w:pPr>
        <w:pStyle w:val="ListParagraph"/>
        <w:numPr>
          <w:ilvl w:val="0"/>
          <w:numId w:val="1"/>
        </w:numPr>
      </w:pPr>
      <w:r w:rsidRPr="00A53DDE">
        <w:rPr>
          <w:i/>
          <w:iCs/>
          <w:rPrChange w:id="1009" w:author="Justin Bracci" w:date="2023-06-30T13:55:00Z">
            <w:rPr/>
          </w:rPrChange>
        </w:rPr>
        <w:t>NG</w:t>
      </w:r>
      <w:r w:rsidRPr="00A53DDE">
        <w:rPr>
          <w:i/>
          <w:iCs/>
          <w:vertAlign w:val="subscript"/>
          <w:rPrChange w:id="1010" w:author="Justin Bracci" w:date="2023-06-30T13:55:00Z">
            <w:rPr>
              <w:vertAlign w:val="subscript"/>
            </w:rPr>
          </w:rPrChange>
        </w:rPr>
        <w:t>C</w:t>
      </w:r>
      <w:r>
        <w:t xml:space="preserve"> = </w:t>
      </w:r>
      <w:r w:rsidR="00501FE7">
        <w:t>natural gas cost ($/</w:t>
      </w:r>
      <w:r w:rsidR="003C143C">
        <w:t>M</w:t>
      </w:r>
      <w:r w:rsidR="00501FE7">
        <w:t>J)</w:t>
      </w:r>
    </w:p>
    <w:p w14:paraId="635B6A65" w14:textId="3623CD04" w:rsidR="00501FE7" w:rsidRDefault="003C143C" w:rsidP="00501FE7">
      <w:pPr>
        <w:pStyle w:val="ListParagraph"/>
        <w:numPr>
          <w:ilvl w:val="0"/>
          <w:numId w:val="1"/>
        </w:numPr>
      </w:pPr>
      <w:r w:rsidRPr="00A53DDE">
        <w:rPr>
          <w:i/>
          <w:iCs/>
          <w:rPrChange w:id="1011" w:author="Justin Bracci" w:date="2023-06-30T13:55:00Z">
            <w:rPr/>
          </w:rPrChange>
        </w:rPr>
        <w:t>HV</w:t>
      </w:r>
      <w:r w:rsidRPr="00A53DDE">
        <w:rPr>
          <w:i/>
          <w:iCs/>
          <w:vertAlign w:val="subscript"/>
          <w:rPrChange w:id="1012" w:author="Justin Bracci" w:date="2023-06-30T13:55:00Z">
            <w:rPr>
              <w:vertAlign w:val="subscript"/>
            </w:rPr>
          </w:rPrChange>
        </w:rPr>
        <w:t>NG</w:t>
      </w:r>
      <w:r>
        <w:t xml:space="preserve"> = the heating value of natural gas (52 MJ/kg)</w:t>
      </w:r>
    </w:p>
    <w:p w14:paraId="737B54EA" w14:textId="33CAA36D" w:rsidR="003C143C" w:rsidRDefault="003C143C" w:rsidP="00501FE7">
      <w:pPr>
        <w:pStyle w:val="ListParagraph"/>
        <w:numPr>
          <w:ilvl w:val="0"/>
          <w:numId w:val="1"/>
        </w:numPr>
      </w:pPr>
      <w:r w:rsidRPr="00A53DDE">
        <w:rPr>
          <w:i/>
          <w:iCs/>
          <w:rPrChange w:id="1013" w:author="Justin Bracci" w:date="2023-06-30T13:55:00Z">
            <w:rPr/>
          </w:rPrChange>
        </w:rPr>
        <w:t>I</w:t>
      </w:r>
      <w:r w:rsidRPr="00A53DDE">
        <w:rPr>
          <w:i/>
          <w:iCs/>
          <w:vertAlign w:val="subscript"/>
          <w:rPrChange w:id="1014" w:author="Justin Bracci" w:date="2023-06-30T13:55:00Z">
            <w:rPr>
              <w:vertAlign w:val="subscript"/>
            </w:rPr>
          </w:rPrChange>
        </w:rPr>
        <w:t>NG</w:t>
      </w:r>
      <w:r>
        <w:t xml:space="preserve"> = </w:t>
      </w:r>
      <w:r w:rsidR="00936B9A">
        <w:t>natural gas input at the facility (kg CH</w:t>
      </w:r>
      <w:r w:rsidR="00936B9A">
        <w:rPr>
          <w:vertAlign w:val="subscript"/>
        </w:rPr>
        <w:t>4</w:t>
      </w:r>
      <w:r w:rsidR="00936B9A">
        <w:t>/kg H</w:t>
      </w:r>
      <w:r w:rsidR="00936B9A">
        <w:rPr>
          <w:vertAlign w:val="subscript"/>
        </w:rPr>
        <w:t>2</w:t>
      </w:r>
      <w:r w:rsidR="00936B9A">
        <w:t>)</w:t>
      </w:r>
    </w:p>
    <w:p w14:paraId="2F0D28F2" w14:textId="7F680436" w:rsidR="00936B9A" w:rsidRDefault="00994D2D" w:rsidP="00936B9A">
      <w:pPr>
        <w:pStyle w:val="ListParagraph"/>
        <w:numPr>
          <w:ilvl w:val="0"/>
          <w:numId w:val="1"/>
        </w:numPr>
      </w:pPr>
      <w:r w:rsidRPr="00A53DDE">
        <w:rPr>
          <w:i/>
          <w:iCs/>
          <w:rPrChange w:id="1015" w:author="Justin Bracci" w:date="2023-06-30T13:55:00Z">
            <w:rPr/>
          </w:rPrChange>
        </w:rPr>
        <w:t>E</w:t>
      </w:r>
      <w:r w:rsidR="00936B9A" w:rsidRPr="00A53DDE">
        <w:rPr>
          <w:i/>
          <w:iCs/>
          <w:vertAlign w:val="subscript"/>
          <w:rPrChange w:id="1016" w:author="Justin Bracci" w:date="2023-06-30T13:55:00Z">
            <w:rPr>
              <w:vertAlign w:val="subscript"/>
            </w:rPr>
          </w:rPrChange>
        </w:rPr>
        <w:t>P</w:t>
      </w:r>
      <w:r w:rsidRPr="00A53DDE">
        <w:rPr>
          <w:i/>
          <w:iCs/>
          <w:vertAlign w:val="subscript"/>
          <w:rPrChange w:id="1017" w:author="Justin Bracci" w:date="2023-06-30T13:55:00Z">
            <w:rPr>
              <w:vertAlign w:val="subscript"/>
            </w:rPr>
          </w:rPrChange>
        </w:rPr>
        <w:t xml:space="preserve">, </w:t>
      </w:r>
      <w:r w:rsidR="00936B9A" w:rsidRPr="00A53DDE">
        <w:rPr>
          <w:i/>
          <w:iCs/>
          <w:vertAlign w:val="subscript"/>
          <w:rPrChange w:id="1018" w:author="Justin Bracci" w:date="2023-06-30T13:55:00Z">
            <w:rPr>
              <w:vertAlign w:val="subscript"/>
            </w:rPr>
          </w:rPrChange>
        </w:rPr>
        <w:t>avg</w:t>
      </w:r>
      <w:r w:rsidR="00936B9A">
        <w:t xml:space="preserve"> = the average </w:t>
      </w:r>
      <w:r>
        <w:t>electricity</w:t>
      </w:r>
      <w:r w:rsidR="00936B9A">
        <w:t xml:space="preserve"> price</w:t>
      </w:r>
      <w:ins w:id="1019" w:author="Justin Bracci" w:date="2023-06-30T14:59:00Z">
        <w:r w:rsidR="001154E7">
          <w:t xml:space="preserve"> in the location </w:t>
        </w:r>
      </w:ins>
      <w:del w:id="1020" w:author="Justin Bracci" w:date="2023-06-30T14:58:00Z">
        <w:r w:rsidR="00936B9A" w:rsidDel="001F0755">
          <w:delText xml:space="preserve"> in Sacramento </w:delText>
        </w:r>
      </w:del>
      <w:r>
        <w:t>considering locational marginal pricing</w:t>
      </w:r>
      <w:r w:rsidR="002520DB">
        <w:t xml:space="preserve"> and grid use charges</w:t>
      </w:r>
      <w:r w:rsidR="00936B9A">
        <w:t xml:space="preserve"> ($/kWh</w:t>
      </w:r>
      <w:ins w:id="1021" w:author="Justin Bracci" w:date="2023-06-25T13:51:00Z">
        <w:r w:rsidR="00356B4B">
          <w:rPr>
            <w:vertAlign w:val="subscript"/>
          </w:rPr>
          <w:t>e</w:t>
        </w:r>
      </w:ins>
      <w:r w:rsidR="00936B9A">
        <w:t>)</w:t>
      </w:r>
    </w:p>
    <w:p w14:paraId="54864466" w14:textId="23550C10" w:rsidR="00936B9A" w:rsidRDefault="003546F6" w:rsidP="00936B9A">
      <w:pPr>
        <w:pStyle w:val="ListParagraph"/>
        <w:numPr>
          <w:ilvl w:val="0"/>
          <w:numId w:val="1"/>
        </w:numPr>
      </w:pPr>
      <w:r w:rsidRPr="00A53DDE">
        <w:rPr>
          <w:i/>
          <w:iCs/>
          <w:rPrChange w:id="1022" w:author="Justin Bracci" w:date="2023-06-30T13:55:00Z">
            <w:rPr/>
          </w:rPrChange>
        </w:rPr>
        <w:t>I</w:t>
      </w:r>
      <w:r w:rsidRPr="00A53DDE">
        <w:rPr>
          <w:i/>
          <w:iCs/>
          <w:vertAlign w:val="subscript"/>
          <w:rPrChange w:id="1023" w:author="Justin Bracci" w:date="2023-06-30T13:55:00Z">
            <w:rPr>
              <w:vertAlign w:val="subscript"/>
            </w:rPr>
          </w:rPrChange>
        </w:rPr>
        <w:t>E</w:t>
      </w:r>
      <w:r>
        <w:t xml:space="preserve"> = electricity input at the facility (kWh</w:t>
      </w:r>
      <w:ins w:id="1024" w:author="Justin Bracci" w:date="2023-06-25T13:51:00Z">
        <w:r w:rsidR="00356B4B">
          <w:rPr>
            <w:vertAlign w:val="subscript"/>
          </w:rPr>
          <w:t>e</w:t>
        </w:r>
      </w:ins>
      <w:r>
        <w:t>/kg H</w:t>
      </w:r>
      <w:r>
        <w:rPr>
          <w:vertAlign w:val="subscript"/>
        </w:rPr>
        <w:t>2</w:t>
      </w:r>
      <w:r>
        <w:t>)</w:t>
      </w:r>
    </w:p>
    <w:p w14:paraId="23009D53" w14:textId="10ABE675" w:rsidR="003546F6" w:rsidRDefault="00CF3A9D" w:rsidP="00936B9A">
      <w:pPr>
        <w:pStyle w:val="ListParagraph"/>
        <w:numPr>
          <w:ilvl w:val="0"/>
          <w:numId w:val="1"/>
        </w:numPr>
      </w:pPr>
      <w:r w:rsidRPr="00A53DDE">
        <w:rPr>
          <w:i/>
          <w:iCs/>
          <w:rPrChange w:id="1025" w:author="Justin Bracci" w:date="2023-06-30T13:55:00Z">
            <w:rPr/>
          </w:rPrChange>
        </w:rPr>
        <w:t>C</w:t>
      </w:r>
      <w:r w:rsidRPr="00A53DDE">
        <w:rPr>
          <w:i/>
          <w:iCs/>
          <w:vertAlign w:val="subscript"/>
          <w:rPrChange w:id="1026" w:author="Justin Bracci" w:date="2023-06-30T13:55:00Z">
            <w:rPr>
              <w:vertAlign w:val="subscript"/>
            </w:rPr>
          </w:rPrChange>
        </w:rPr>
        <w:t>CTS</w:t>
      </w:r>
      <w:r>
        <w:t xml:space="preserve"> = the cost for CO</w:t>
      </w:r>
      <w:r>
        <w:rPr>
          <w:vertAlign w:val="subscript"/>
        </w:rPr>
        <w:t>2</w:t>
      </w:r>
      <w:r>
        <w:t xml:space="preserve"> transport and storage ($/kg CO</w:t>
      </w:r>
      <w:r>
        <w:rPr>
          <w:vertAlign w:val="subscript"/>
        </w:rPr>
        <w:t>2</w:t>
      </w:r>
      <w:r>
        <w:t>)</w:t>
      </w:r>
    </w:p>
    <w:p w14:paraId="2DB4DB4A" w14:textId="3ABAA721" w:rsidR="00CF3A9D" w:rsidRDefault="00C03E85" w:rsidP="00936B9A">
      <w:pPr>
        <w:pStyle w:val="ListParagraph"/>
        <w:numPr>
          <w:ilvl w:val="0"/>
          <w:numId w:val="1"/>
        </w:numPr>
      </w:pPr>
      <w:r w:rsidRPr="00A53DDE">
        <w:rPr>
          <w:i/>
          <w:iCs/>
          <w:rPrChange w:id="1027" w:author="Justin Bracci" w:date="2023-06-30T13:55:00Z">
            <w:rPr/>
          </w:rPrChange>
        </w:rPr>
        <w:t>O</w:t>
      </w:r>
      <w:r w:rsidRPr="00A53DDE">
        <w:rPr>
          <w:i/>
          <w:iCs/>
          <w:vertAlign w:val="subscript"/>
          <w:rPrChange w:id="1028" w:author="Justin Bracci" w:date="2023-06-30T13:55:00Z">
            <w:rPr>
              <w:vertAlign w:val="subscript"/>
            </w:rPr>
          </w:rPrChange>
        </w:rPr>
        <w:t>CC</w:t>
      </w:r>
      <w:r>
        <w:t xml:space="preserve"> = </w:t>
      </w:r>
      <w:r w:rsidR="000B5EF6">
        <w:t>carbon captured at the facility (kg CO</w:t>
      </w:r>
      <w:r w:rsidR="000B5EF6">
        <w:rPr>
          <w:vertAlign w:val="subscript"/>
        </w:rPr>
        <w:t>2</w:t>
      </w:r>
      <w:r w:rsidR="000B5EF6">
        <w:t>/kg H</w:t>
      </w:r>
      <w:r w:rsidR="000B5EF6">
        <w:rPr>
          <w:vertAlign w:val="subscript"/>
        </w:rPr>
        <w:t>2</w:t>
      </w:r>
      <w:r w:rsidR="000B5EF6">
        <w:t>)</w:t>
      </w:r>
    </w:p>
    <w:p w14:paraId="25AA6C1D" w14:textId="67273BD9" w:rsidR="000B5EF6" w:rsidRDefault="002158F2" w:rsidP="00936B9A">
      <w:pPr>
        <w:pStyle w:val="ListParagraph"/>
        <w:numPr>
          <w:ilvl w:val="0"/>
          <w:numId w:val="1"/>
        </w:numPr>
      </w:pPr>
      <w:r w:rsidRPr="00A53DDE">
        <w:rPr>
          <w:i/>
          <w:iCs/>
          <w:rPrChange w:id="1029" w:author="Justin Bracci" w:date="2023-06-30T13:55:00Z">
            <w:rPr/>
          </w:rPrChange>
        </w:rPr>
        <w:t>M</w:t>
      </w:r>
      <w:r w:rsidRPr="00A53DDE">
        <w:rPr>
          <w:i/>
          <w:iCs/>
          <w:vertAlign w:val="subscript"/>
          <w:rPrChange w:id="1030" w:author="Justin Bracci" w:date="2023-06-30T13:55:00Z">
            <w:rPr>
              <w:vertAlign w:val="subscript"/>
            </w:rPr>
          </w:rPrChange>
        </w:rPr>
        <w:t>C</w:t>
      </w:r>
      <w:r>
        <w:t xml:space="preserve"> = the cost for carbon </w:t>
      </w:r>
      <w:ins w:id="1031" w:author="Justin Bracci" w:date="2023-06-25T12:16:00Z">
        <w:r w:rsidR="008C3292">
          <w:t>removal</w:t>
        </w:r>
      </w:ins>
      <w:del w:id="1032" w:author="Justin Bracci" w:date="2023-06-25T12:16:00Z">
        <w:r w:rsidDel="008C3292">
          <w:delText>mitigation</w:delText>
        </w:r>
      </w:del>
      <w:r>
        <w:t xml:space="preserve"> ($/kg CO</w:t>
      </w:r>
      <w:r>
        <w:rPr>
          <w:vertAlign w:val="subscript"/>
        </w:rPr>
        <w:t>2</w:t>
      </w:r>
      <w:r>
        <w:t>)</w:t>
      </w:r>
    </w:p>
    <w:p w14:paraId="58C1373D" w14:textId="00584BAF" w:rsidR="002158F2" w:rsidRDefault="0045637E" w:rsidP="00936B9A">
      <w:pPr>
        <w:pStyle w:val="ListParagraph"/>
        <w:numPr>
          <w:ilvl w:val="0"/>
          <w:numId w:val="1"/>
        </w:numPr>
      </w:pPr>
      <w:r w:rsidRPr="00A53DDE">
        <w:rPr>
          <w:i/>
          <w:iCs/>
          <w:rPrChange w:id="1033" w:author="Justin Bracci" w:date="2023-06-30T13:55:00Z">
            <w:rPr/>
          </w:rPrChange>
        </w:rPr>
        <w:t>E</w:t>
      </w:r>
      <w:r w:rsidRPr="00A53DDE">
        <w:rPr>
          <w:i/>
          <w:iCs/>
          <w:vertAlign w:val="subscript"/>
          <w:rPrChange w:id="1034" w:author="Justin Bracci" w:date="2023-06-30T13:55:00Z">
            <w:rPr>
              <w:vertAlign w:val="subscript"/>
            </w:rPr>
          </w:rPrChange>
        </w:rPr>
        <w:t>F</w:t>
      </w:r>
      <w:r>
        <w:t xml:space="preserve"> = all facility related and upstream carbon emissions (kg CO</w:t>
      </w:r>
      <w:r>
        <w:rPr>
          <w:vertAlign w:val="subscript"/>
        </w:rPr>
        <w:t>2</w:t>
      </w:r>
      <w:r>
        <w:t>/kg H</w:t>
      </w:r>
      <w:r>
        <w:rPr>
          <w:vertAlign w:val="subscript"/>
        </w:rPr>
        <w:t>2</w:t>
      </w:r>
      <w:r>
        <w:t>)</w:t>
      </w:r>
    </w:p>
    <w:p w14:paraId="565C1A37" w14:textId="760C3083" w:rsidR="0045637E" w:rsidRDefault="0045637E" w:rsidP="00936B9A">
      <w:pPr>
        <w:pStyle w:val="ListParagraph"/>
        <w:numPr>
          <w:ilvl w:val="0"/>
          <w:numId w:val="1"/>
        </w:numPr>
      </w:pPr>
      <w:r w:rsidRPr="00A53DDE">
        <w:rPr>
          <w:i/>
          <w:iCs/>
          <w:rPrChange w:id="1035" w:author="Justin Bracci" w:date="2023-06-30T13:55:00Z">
            <w:rPr/>
          </w:rPrChange>
        </w:rPr>
        <w:t>E</w:t>
      </w:r>
      <w:r w:rsidRPr="00A53DDE">
        <w:rPr>
          <w:i/>
          <w:iCs/>
          <w:vertAlign w:val="subscript"/>
          <w:rPrChange w:id="1036" w:author="Justin Bracci" w:date="2023-06-30T13:55:00Z">
            <w:rPr>
              <w:vertAlign w:val="subscript"/>
            </w:rPr>
          </w:rPrChange>
        </w:rPr>
        <w:t>D</w:t>
      </w:r>
      <w:r>
        <w:t xml:space="preserve"> = </w:t>
      </w:r>
      <w:r w:rsidR="00F55C5D">
        <w:t>direct facility carbon emissions (kg CO</w:t>
      </w:r>
      <w:r w:rsidR="00F55C5D">
        <w:rPr>
          <w:vertAlign w:val="subscript"/>
        </w:rPr>
        <w:t>2</w:t>
      </w:r>
      <w:r w:rsidR="00F55C5D">
        <w:t>/kg H</w:t>
      </w:r>
      <w:r w:rsidR="00F55C5D">
        <w:rPr>
          <w:vertAlign w:val="subscript"/>
        </w:rPr>
        <w:t>2</w:t>
      </w:r>
      <w:r w:rsidR="00F55C5D">
        <w:t>)</w:t>
      </w:r>
    </w:p>
    <w:p w14:paraId="4CADFC70" w14:textId="32DE065F" w:rsidR="00F55C5D" w:rsidRDefault="00F55C5D" w:rsidP="00936B9A">
      <w:pPr>
        <w:pStyle w:val="ListParagraph"/>
        <w:numPr>
          <w:ilvl w:val="0"/>
          <w:numId w:val="1"/>
        </w:numPr>
      </w:pPr>
      <w:proofErr w:type="gramStart"/>
      <w:r w:rsidRPr="00A53DDE">
        <w:rPr>
          <w:i/>
          <w:iCs/>
          <w:rPrChange w:id="1037" w:author="Justin Bracci" w:date="2023-06-30T13:56:00Z">
            <w:rPr/>
          </w:rPrChange>
        </w:rPr>
        <w:t>C</w:t>
      </w:r>
      <w:r w:rsidRPr="00A53DDE">
        <w:rPr>
          <w:i/>
          <w:iCs/>
          <w:vertAlign w:val="subscript"/>
          <w:rPrChange w:id="1038" w:author="Justin Bracci" w:date="2023-06-30T13:56:00Z">
            <w:rPr>
              <w:vertAlign w:val="subscript"/>
            </w:rPr>
          </w:rPrChange>
        </w:rPr>
        <w:t>G,avg</w:t>
      </w:r>
      <w:proofErr w:type="gramEnd"/>
      <w:r>
        <w:t xml:space="preserve"> = </w:t>
      </w:r>
      <w:r w:rsidR="00CC0A96">
        <w:t xml:space="preserve">the average carbon intensity of the grid in </w:t>
      </w:r>
      <w:ins w:id="1039" w:author="Justin Bracci" w:date="2023-06-30T14:59:00Z">
        <w:r w:rsidR="001154E7">
          <w:t>the location</w:t>
        </w:r>
      </w:ins>
      <w:ins w:id="1040" w:author="Justin Bracci" w:date="2023-06-30T15:06:00Z">
        <w:r w:rsidR="00DA4D1E">
          <w:t xml:space="preserve"> </w:t>
        </w:r>
        <w:r w:rsidR="0069466F">
          <w:t>of interest</w:t>
        </w:r>
      </w:ins>
      <w:del w:id="1041" w:author="Justin Bracci" w:date="2023-06-30T14:59:00Z">
        <w:r w:rsidR="00CC0A96" w:rsidDel="001154E7">
          <w:delText>Sacramento</w:delText>
        </w:r>
      </w:del>
      <w:r w:rsidR="00CC0A96">
        <w:t xml:space="preserve"> (kg CO</w:t>
      </w:r>
      <w:r w:rsidR="00CC0A96">
        <w:rPr>
          <w:vertAlign w:val="subscript"/>
        </w:rPr>
        <w:t>2</w:t>
      </w:r>
      <w:r w:rsidR="00CC0A96">
        <w:t>e/kWh</w:t>
      </w:r>
      <w:ins w:id="1042" w:author="Justin Bracci" w:date="2023-06-25T13:51:00Z">
        <w:r w:rsidR="00356B4B">
          <w:rPr>
            <w:vertAlign w:val="subscript"/>
          </w:rPr>
          <w:t>e</w:t>
        </w:r>
      </w:ins>
      <w:r w:rsidR="00CC0A96">
        <w:t>)</w:t>
      </w:r>
    </w:p>
    <w:p w14:paraId="42B81D6E" w14:textId="4A8C1951" w:rsidR="00CC0A96" w:rsidRDefault="00CC0A96" w:rsidP="00936B9A">
      <w:pPr>
        <w:pStyle w:val="ListParagraph"/>
        <w:numPr>
          <w:ilvl w:val="0"/>
          <w:numId w:val="1"/>
        </w:numPr>
      </w:pPr>
      <w:r w:rsidRPr="00A53DDE">
        <w:rPr>
          <w:i/>
          <w:iCs/>
          <w:rPrChange w:id="1043" w:author="Justin Bracci" w:date="2023-06-30T13:56:00Z">
            <w:rPr/>
          </w:rPrChange>
        </w:rPr>
        <w:t>NG</w:t>
      </w:r>
      <w:r w:rsidRPr="00A53DDE">
        <w:rPr>
          <w:i/>
          <w:iCs/>
          <w:vertAlign w:val="subscript"/>
          <w:rPrChange w:id="1044" w:author="Justin Bracci" w:date="2023-06-30T13:56:00Z">
            <w:rPr>
              <w:vertAlign w:val="subscript"/>
            </w:rPr>
          </w:rPrChange>
        </w:rPr>
        <w:t>L</w:t>
      </w:r>
      <w:r>
        <w:t xml:space="preserve"> = the fraction of</w:t>
      </w:r>
      <w:r w:rsidR="00DB6A8D">
        <w:t xml:space="preserve"> the</w:t>
      </w:r>
      <w:r>
        <w:t xml:space="preserve"> </w:t>
      </w:r>
      <w:r w:rsidR="00DB6A8D">
        <w:t xml:space="preserve">natural gas input that </w:t>
      </w:r>
      <w:r w:rsidR="004932BB">
        <w:t>leaks during natural gas production and processing</w:t>
      </w:r>
      <w:r w:rsidR="00CB2186">
        <w:t xml:space="preserve"> (kg CH</w:t>
      </w:r>
      <w:r w:rsidR="00CB2186">
        <w:rPr>
          <w:vertAlign w:val="subscript"/>
        </w:rPr>
        <w:t>4</w:t>
      </w:r>
      <w:r w:rsidR="00CB2186">
        <w:t xml:space="preserve"> leaked/kg CH</w:t>
      </w:r>
      <w:r w:rsidR="00CB2186">
        <w:rPr>
          <w:vertAlign w:val="subscript"/>
        </w:rPr>
        <w:t>4</w:t>
      </w:r>
      <w:r w:rsidR="00335867">
        <w:t xml:space="preserve"> input)</w:t>
      </w:r>
    </w:p>
    <w:p w14:paraId="7BB406DF" w14:textId="4AE6FB09" w:rsidR="00335867" w:rsidRDefault="00335867" w:rsidP="00936B9A">
      <w:pPr>
        <w:pStyle w:val="ListParagraph"/>
        <w:numPr>
          <w:ilvl w:val="0"/>
          <w:numId w:val="1"/>
        </w:numPr>
      </w:pPr>
      <w:r w:rsidRPr="00A53DDE">
        <w:rPr>
          <w:i/>
          <w:iCs/>
          <w:rPrChange w:id="1045" w:author="Justin Bracci" w:date="2023-06-30T13:56:00Z">
            <w:rPr/>
          </w:rPrChange>
        </w:rPr>
        <w:t>GWP</w:t>
      </w:r>
      <w:r>
        <w:t xml:space="preserve"> = global warming poten</w:t>
      </w:r>
      <w:r w:rsidR="008C602B">
        <w:t>tial of CH</w:t>
      </w:r>
      <w:r w:rsidR="008C602B">
        <w:rPr>
          <w:vertAlign w:val="subscript"/>
        </w:rPr>
        <w:t>4</w:t>
      </w:r>
      <w:r w:rsidR="008C602B">
        <w:t xml:space="preserve"> relative to CO</w:t>
      </w:r>
      <w:r w:rsidR="008C602B">
        <w:rPr>
          <w:vertAlign w:val="subscript"/>
        </w:rPr>
        <w:t>2</w:t>
      </w:r>
      <w:ins w:id="1046" w:author="Justin Bracci" w:date="2023-06-30T15:07:00Z">
        <w:r w:rsidR="00007DE2">
          <w:t>. Typically measured using a 20</w:t>
        </w:r>
        <w:r w:rsidR="00452C89">
          <w:t>-year or 100-yea</w:t>
        </w:r>
      </w:ins>
      <w:ins w:id="1047" w:author="Justin Bracci" w:date="2023-06-30T15:08:00Z">
        <w:r w:rsidR="00452C89">
          <w:t>r timeframe</w:t>
        </w:r>
        <w:r w:rsidR="00992765">
          <w:t>. We use a 20-year timeframe in our base ca</w:t>
        </w:r>
      </w:ins>
      <w:ins w:id="1048" w:author="Justin Bracci" w:date="2023-06-30T15:09:00Z">
        <w:r w:rsidR="00992765">
          <w:t>se</w:t>
        </w:r>
        <w:r w:rsidR="00CF33DC">
          <w:t>.</w:t>
        </w:r>
      </w:ins>
    </w:p>
    <w:p w14:paraId="79983E5E" w14:textId="263F6FFC" w:rsidR="00CC0A96" w:rsidRDefault="003A0568" w:rsidP="00936B9A">
      <w:pPr>
        <w:pStyle w:val="ListParagraph"/>
        <w:numPr>
          <w:ilvl w:val="0"/>
          <w:numId w:val="1"/>
        </w:numPr>
      </w:pPr>
      <w:r w:rsidRPr="00A53DDE">
        <w:rPr>
          <w:i/>
          <w:iCs/>
          <w:rPrChange w:id="1049" w:author="Justin Bracci" w:date="2023-06-30T13:56:00Z">
            <w:rPr/>
          </w:rPrChange>
        </w:rPr>
        <w:t>NG</w:t>
      </w:r>
      <w:r w:rsidRPr="00A53DDE">
        <w:rPr>
          <w:i/>
          <w:iCs/>
          <w:vertAlign w:val="subscript"/>
          <w:rPrChange w:id="1050" w:author="Justin Bracci" w:date="2023-06-30T13:56:00Z">
            <w:rPr>
              <w:vertAlign w:val="subscript"/>
            </w:rPr>
          </w:rPrChange>
        </w:rPr>
        <w:t>P</w:t>
      </w:r>
      <w:r>
        <w:t xml:space="preserve"> = carbon emission associated with natural gas production and processing (kg CO</w:t>
      </w:r>
      <w:r>
        <w:rPr>
          <w:vertAlign w:val="subscript"/>
        </w:rPr>
        <w:t>2</w:t>
      </w:r>
      <w:r>
        <w:t>/kg</w:t>
      </w:r>
      <w:r w:rsidR="00CD60BD">
        <w:t xml:space="preserve"> CH</w:t>
      </w:r>
      <w:r w:rsidR="00CD60BD">
        <w:rPr>
          <w:vertAlign w:val="subscript"/>
        </w:rPr>
        <w:t>4</w:t>
      </w:r>
      <w:r w:rsidR="00CD60BD">
        <w:t>)</w:t>
      </w:r>
    </w:p>
    <w:p w14:paraId="509EDE71" w14:textId="77777777" w:rsidR="00E33D23" w:rsidRPr="00E33D23" w:rsidRDefault="00E33D23" w:rsidP="007C4D99"/>
    <w:p w14:paraId="59324424" w14:textId="1AF5B39C" w:rsidR="009F4580" w:rsidRDefault="009F4580" w:rsidP="006964FE">
      <w:pPr>
        <w:pStyle w:val="Heading2"/>
        <w:numPr>
          <w:ilvl w:val="0"/>
          <w:numId w:val="4"/>
        </w:numPr>
      </w:pPr>
      <w:bookmarkStart w:id="1051" w:name="_Toc139472007"/>
      <w:r>
        <w:t>Electricity</w:t>
      </w:r>
      <w:r w:rsidRPr="001321C9">
        <w:t xml:space="preserve">-Based Hydrogen Production </w:t>
      </w:r>
      <w:r w:rsidR="00C116E8">
        <w:t xml:space="preserve">Configuration and </w:t>
      </w:r>
      <w:r w:rsidR="002151AF">
        <w:t>Data Table</w:t>
      </w:r>
      <w:bookmarkEnd w:id="1051"/>
    </w:p>
    <w:p w14:paraId="6CDDF31A" w14:textId="77C506E6" w:rsidR="00124BC1" w:rsidRDefault="006B207C" w:rsidP="006B207C">
      <w:pPr>
        <w:rPr>
          <w:ins w:id="1052" w:author="Justin Bracci" w:date="2023-06-30T14:06:00Z"/>
        </w:rPr>
      </w:pPr>
      <w:bookmarkStart w:id="1053" w:name="_Hlk121817652"/>
      <w:r>
        <w:t xml:space="preserve">This section </w:t>
      </w:r>
      <w:r w:rsidR="009447DB">
        <w:t xml:space="preserve">contains </w:t>
      </w:r>
      <w:r w:rsidR="00C74604">
        <w:t xml:space="preserve">data tables of the </w:t>
      </w:r>
      <w:r w:rsidR="00450429">
        <w:t>primary input</w:t>
      </w:r>
      <w:r w:rsidR="00C74604">
        <w:t xml:space="preserve">s used to develop </w:t>
      </w:r>
      <w:r w:rsidR="00ED6C9A">
        <w:t>the electricity-based</w:t>
      </w:r>
      <w:r w:rsidR="00705292">
        <w:t xml:space="preserve"> production </w:t>
      </w:r>
      <w:r w:rsidR="00C74604">
        <w:t>model results</w:t>
      </w:r>
      <w:r w:rsidR="00705292">
        <w:t>. In addition to next-decade technology, Table S.1 also contains input data for current and mid-century technology</w:t>
      </w:r>
      <w:r w:rsidR="00BB73A8">
        <w:t xml:space="preserve"> assumptions.</w:t>
      </w:r>
      <w:ins w:id="1054" w:author="Justin Bracci" w:date="2023-06-30T14:06:00Z">
        <w:r w:rsidR="005809AF">
          <w:t xml:space="preserve"> </w:t>
        </w:r>
      </w:ins>
      <w:ins w:id="1055" w:author="Justin Bracci" w:date="2023-06-30T14:08:00Z">
        <w:r w:rsidR="00263AF0">
          <w:t>Cost</w:t>
        </w:r>
      </w:ins>
      <w:ins w:id="1056" w:author="Justin Bracci" w:date="2023-06-30T14:06:00Z">
        <w:r w:rsidR="005809AF">
          <w:t xml:space="preserve"> data</w:t>
        </w:r>
        <w:r w:rsidR="00124BC1">
          <w:t xml:space="preserve"> </w:t>
        </w:r>
      </w:ins>
      <w:ins w:id="1057" w:author="Justin Bracci" w:date="2023-06-30T14:09:00Z">
        <w:r w:rsidR="00263AF0">
          <w:t>are</w:t>
        </w:r>
      </w:ins>
      <w:ins w:id="1058" w:author="Justin Bracci" w:date="2023-06-30T14:06:00Z">
        <w:r w:rsidR="00124BC1">
          <w:t xml:space="preserve"> drawn from </w:t>
        </w:r>
      </w:ins>
      <w:ins w:id="1059" w:author="Justin Bracci" w:date="2023-06-30T14:08:00Z">
        <w:r w:rsidR="00F30006">
          <w:t xml:space="preserve">sources </w:t>
        </w:r>
      </w:ins>
      <w:ins w:id="1060" w:author="Justin Bracci" w:date="2023-06-30T14:09:00Z">
        <w:r w:rsidR="00263AF0">
          <w:t>with values in</w:t>
        </w:r>
      </w:ins>
      <w:ins w:id="1061" w:author="Justin Bracci" w:date="2023-06-30T14:07:00Z">
        <w:r w:rsidR="00A6449E">
          <w:t xml:space="preserve"> 2017 </w:t>
        </w:r>
      </w:ins>
      <w:ins w:id="1062" w:author="Justin Bracci" w:date="2023-06-30T14:09:00Z">
        <w:r w:rsidR="00263AF0">
          <w:t>t</w:t>
        </w:r>
      </w:ins>
      <w:ins w:id="1063" w:author="Justin Bracci" w:date="2023-06-30T14:14:00Z">
        <w:r w:rsidR="00082A6B">
          <w:t>hrough</w:t>
        </w:r>
      </w:ins>
      <w:ins w:id="1064" w:author="Justin Bracci" w:date="2023-06-30T14:07:00Z">
        <w:r w:rsidR="00A6449E">
          <w:t xml:space="preserve"> 2021 dollars</w:t>
        </w:r>
      </w:ins>
      <w:ins w:id="1065" w:author="Justin Bracci" w:date="2023-06-30T14:09:00Z">
        <w:r w:rsidR="00263AF0">
          <w:t>.</w:t>
        </w:r>
      </w:ins>
      <w:ins w:id="1066" w:author="Justin Bracci" w:date="2023-06-30T14:10:00Z">
        <w:r w:rsidR="00D345B1">
          <w:t xml:space="preserve"> W</w:t>
        </w:r>
      </w:ins>
      <w:ins w:id="1067" w:author="Justin Bracci" w:date="2023-06-30T14:11:00Z">
        <w:r w:rsidR="00D345B1">
          <w:t>e assume our</w:t>
        </w:r>
      </w:ins>
      <w:ins w:id="1068" w:author="Justin Bracci" w:date="2023-06-30T14:17:00Z">
        <w:r w:rsidR="00927D3D">
          <w:t xml:space="preserve"> </w:t>
        </w:r>
      </w:ins>
      <w:ins w:id="1069" w:author="Justin Bracci" w:date="2023-06-30T14:11:00Z">
        <w:r w:rsidR="00D345B1">
          <w:t xml:space="preserve">results </w:t>
        </w:r>
        <w:r w:rsidR="00FD5090">
          <w:t xml:space="preserve">are </w:t>
        </w:r>
        <w:r w:rsidR="00D345B1">
          <w:t>in 2020</w:t>
        </w:r>
      </w:ins>
      <w:ins w:id="1070" w:author="Justin Bracci" w:date="2023-06-30T14:15:00Z">
        <w:r w:rsidR="00CD605E">
          <w:t xml:space="preserve"> dollars</w:t>
        </w:r>
      </w:ins>
      <w:ins w:id="1071" w:author="Justin Bracci" w:date="2023-06-30T14:11:00Z">
        <w:r w:rsidR="00FD5090">
          <w:t xml:space="preserve"> </w:t>
        </w:r>
      </w:ins>
      <w:ins w:id="1072" w:author="Justin Bracci" w:date="2023-06-30T14:12:00Z">
        <w:r w:rsidR="00B97C9E">
          <w:t>without harmonizing</w:t>
        </w:r>
      </w:ins>
      <w:ins w:id="1073" w:author="Justin Bracci" w:date="2023-06-30T14:13:00Z">
        <w:r w:rsidR="00344F4D">
          <w:t xml:space="preserve"> </w:t>
        </w:r>
      </w:ins>
      <w:ins w:id="1074" w:author="Justin Bracci" w:date="2023-06-30T14:15:00Z">
        <w:r w:rsidR="00CD605E">
          <w:t>in</w:t>
        </w:r>
        <w:r w:rsidR="00465A09">
          <w:t>put costs</w:t>
        </w:r>
      </w:ins>
      <w:ins w:id="1075" w:author="Justin Bracci" w:date="2023-06-30T14:13:00Z">
        <w:r w:rsidR="00344F4D">
          <w:t xml:space="preserve"> </w:t>
        </w:r>
      </w:ins>
      <w:ins w:id="1076" w:author="Justin Bracci" w:date="2023-06-30T14:17:00Z">
        <w:r w:rsidR="00E630A6">
          <w:t>since they are</w:t>
        </w:r>
        <w:r w:rsidR="00851B73">
          <w:t xml:space="preserve"> all</w:t>
        </w:r>
      </w:ins>
      <w:ins w:id="1077" w:author="Justin Bracci" w:date="2023-06-30T14:13:00Z">
        <w:r w:rsidR="005F4C33">
          <w:t xml:space="preserve"> plus-or-minus</w:t>
        </w:r>
      </w:ins>
      <w:ins w:id="1078" w:author="Justin Bracci" w:date="2023-06-30T14:14:00Z">
        <w:r w:rsidR="00082A6B">
          <w:t xml:space="preserve"> 5% of the 2020 dollar value</w:t>
        </w:r>
      </w:ins>
      <w:ins w:id="1079" w:author="Justin Bracci" w:date="2023-06-30T14:38:00Z">
        <w:r w:rsidR="00D24319">
          <w:t xml:space="preserve"> </w:t>
        </w:r>
      </w:ins>
      <w:ins w:id="1080" w:author="Justin Bracci" w:date="2023-06-30T14:43:00Z">
        <w:r w:rsidR="00665B5F">
          <w:fldChar w:fldCharType="begin" w:fldLock="1"/>
        </w:r>
      </w:ins>
      <w:r w:rsidR="000E5616">
        <w:instrText>ADDIN CSL_CITATION {"citationItems":[{"id":"ITEM-1","itemData":{"URL":"https://www.bls.gov/data/inflation_calculator.htm","author":[{"dropping-particle":"","family":"U.S. Bureau of Labor Statistics","given":"","non-dropping-particle":"","parse-names":false,"suffix":""}],"id":"ITEM-1","issued":{"date-parts":[["2023"]]},"title":"CPI Inflation Calculator","type":"webpage"},"uris":["http://www.mendeley.com/documents/?uuid=124040c4-d226-418b-8574-5bee3f041e9c"]}],"mendeley":{"formattedCitation":"[1]","plainTextFormattedCitation":"[1]","previouslyFormattedCitation":"[1]"},"properties":{"noteIndex":0},"schema":"https://github.com/citation-style-language/schema/raw/master/csl-citation.json"}</w:instrText>
      </w:r>
      <w:r w:rsidR="00665B5F">
        <w:fldChar w:fldCharType="separate"/>
      </w:r>
      <w:r w:rsidR="00665B5F" w:rsidRPr="00665B5F">
        <w:rPr>
          <w:noProof/>
        </w:rPr>
        <w:t>[1]</w:t>
      </w:r>
      <w:ins w:id="1081" w:author="Justin Bracci" w:date="2023-06-30T14:43:00Z">
        <w:r w:rsidR="00665B5F">
          <w:fldChar w:fldCharType="end"/>
        </w:r>
      </w:ins>
      <w:ins w:id="1082" w:author="Justin Bracci" w:date="2023-06-30T14:14:00Z">
        <w:r w:rsidR="00082A6B">
          <w:t>.</w:t>
        </w:r>
      </w:ins>
    </w:p>
    <w:p w14:paraId="70F4AF9F" w14:textId="5E57E44B" w:rsidR="006B207C" w:rsidRDefault="00E96A54" w:rsidP="006B207C">
      <w:pPr>
        <w:rPr>
          <w:ins w:id="1083" w:author="Justin Bracci" w:date="2023-07-05T17:58:00Z"/>
        </w:rPr>
      </w:pPr>
      <w:ins w:id="1084" w:author="Justin Bracci" w:date="2023-05-13T17:30:00Z">
        <w:r>
          <w:t>Table S.2 lists the em</w:t>
        </w:r>
      </w:ins>
      <w:ins w:id="1085" w:author="Justin Bracci" w:date="2023-05-13T17:31:00Z">
        <w:r>
          <w:t>bodied emissions</w:t>
        </w:r>
      </w:ins>
      <w:ins w:id="1086" w:author="Justin Bracci" w:date="2023-05-13T17:35:00Z">
        <w:r w:rsidR="00F068BC">
          <w:t xml:space="preserve"> assumptions we use</w:t>
        </w:r>
      </w:ins>
      <w:ins w:id="1087" w:author="Justin Bracci" w:date="2023-05-13T17:31:00Z">
        <w:r w:rsidR="00991F36">
          <w:t xml:space="preserve"> for each electricity generator</w:t>
        </w:r>
        <w:r w:rsidR="00496775">
          <w:t xml:space="preserve">. The emissions data from </w:t>
        </w:r>
      </w:ins>
      <w:ins w:id="1088" w:author="Justin Bracci" w:date="2023-05-13T17:35:00Z">
        <w:r w:rsidR="00CD4BE0">
          <w:t xml:space="preserve">NREL’s </w:t>
        </w:r>
      </w:ins>
      <w:ins w:id="1089" w:author="Justin Bracci" w:date="2023-05-13T17:31:00Z">
        <w:r w:rsidR="00496775">
          <w:t xml:space="preserve">Cambium </w:t>
        </w:r>
      </w:ins>
      <w:ins w:id="1090" w:author="Justin Bracci" w:date="2023-05-13T17:35:00Z">
        <w:r w:rsidR="00CD4BE0">
          <w:t xml:space="preserve">datasets </w:t>
        </w:r>
      </w:ins>
      <w:ins w:id="1091" w:author="Justin Bracci" w:date="2023-05-13T17:32:00Z">
        <w:r w:rsidR="007367C4">
          <w:t xml:space="preserve">only include pre-combustion and combustion-related grid emissions. We adjust this data </w:t>
        </w:r>
      </w:ins>
      <w:ins w:id="1092" w:author="Justin Bracci" w:date="2023-05-13T17:33:00Z">
        <w:r w:rsidR="00F36C82">
          <w:t xml:space="preserve">to </w:t>
        </w:r>
      </w:ins>
      <w:ins w:id="1093" w:author="Justin Bracci" w:date="2023-05-13T17:32:00Z">
        <w:r w:rsidR="007367C4">
          <w:t xml:space="preserve">include all life-cycle emissions of the </w:t>
        </w:r>
        <w:r w:rsidR="00456991">
          <w:t>electricity generating facilities that s</w:t>
        </w:r>
      </w:ins>
      <w:ins w:id="1094" w:author="Justin Bracci" w:date="2023-05-13T17:33:00Z">
        <w:r w:rsidR="00456991">
          <w:t>upport the grid</w:t>
        </w:r>
        <w:r w:rsidR="00F36C82">
          <w:t xml:space="preserve"> (see</w:t>
        </w:r>
      </w:ins>
      <w:ins w:id="1095" w:author="Justin Bracci" w:date="2023-05-13T17:34:00Z">
        <w:r w:rsidR="00F36C82">
          <w:t xml:space="preserve"> Annual Emission Constraint</w:t>
        </w:r>
        <w:r w:rsidR="00DF6487">
          <w:t xml:space="preserve"> in Section #1)</w:t>
        </w:r>
      </w:ins>
      <w:ins w:id="1096" w:author="Justin Bracci" w:date="2023-05-13T17:33:00Z">
        <w:r w:rsidR="00456991">
          <w:t>.</w:t>
        </w:r>
      </w:ins>
    </w:p>
    <w:p w14:paraId="05018E0C" w14:textId="77777777" w:rsidR="0005423E" w:rsidRPr="006B207C" w:rsidRDefault="0005423E" w:rsidP="006B207C"/>
    <w:p w14:paraId="0B73FF31" w14:textId="77EAA06E" w:rsidR="00EA0182" w:rsidRDefault="00EA0182" w:rsidP="00EA0182">
      <w:pPr>
        <w:pStyle w:val="Caption"/>
        <w:keepNext/>
        <w:spacing w:after="0"/>
      </w:pPr>
      <w:bookmarkStart w:id="1097" w:name="_Toc118724306"/>
      <w:bookmarkStart w:id="1098" w:name="_Toc139471948"/>
      <w:bookmarkEnd w:id="1053"/>
      <w:r>
        <w:t xml:space="preserve">Table </w:t>
      </w:r>
      <w:r w:rsidR="00F267E6">
        <w:t>S.</w:t>
      </w:r>
      <w:r w:rsidR="0002648F">
        <w:fldChar w:fldCharType="begin"/>
      </w:r>
      <w:r w:rsidR="0002648F">
        <w:instrText xml:space="preserve"> SEQ Table \* ARABIC </w:instrText>
      </w:r>
      <w:r w:rsidR="0002648F">
        <w:fldChar w:fldCharType="separate"/>
      </w:r>
      <w:r w:rsidR="00551FB8">
        <w:rPr>
          <w:noProof/>
        </w:rPr>
        <w:t>1</w:t>
      </w:r>
      <w:r w:rsidR="0002648F">
        <w:rPr>
          <w:noProof/>
        </w:rPr>
        <w:fldChar w:fldCharType="end"/>
      </w:r>
      <w:r w:rsidR="00F267E6">
        <w:t xml:space="preserve">: </w:t>
      </w:r>
      <w:r w:rsidR="008B5503">
        <w:t>Electricity-</w:t>
      </w:r>
      <w:r w:rsidR="00405F9F">
        <w:t>based hydrogen production model input parameters for current, next decade, and mid-century timeframes</w:t>
      </w:r>
      <w:bookmarkEnd w:id="1097"/>
      <w:r w:rsidR="00DF3436">
        <w:t xml:space="preserve">. * Next decade values are used to generate model results </w:t>
      </w:r>
      <w:r w:rsidR="0016487D">
        <w:t>shown in main text.</w:t>
      </w:r>
      <w:bookmarkEnd w:id="1098"/>
      <w:ins w:id="1099" w:author="Justin Bracci" w:date="2023-06-17T17:52:00Z">
        <w:r w:rsidR="00A87849">
          <w:t xml:space="preserve"> </w:t>
        </w:r>
      </w:ins>
    </w:p>
    <w:tbl>
      <w:tblPr>
        <w:tblStyle w:val="TableGrid"/>
        <w:tblW w:w="9451" w:type="dxa"/>
        <w:tblLayout w:type="fixed"/>
        <w:tblLook w:val="04A0" w:firstRow="1" w:lastRow="0" w:firstColumn="1" w:lastColumn="0" w:noHBand="0" w:noVBand="1"/>
        <w:tblPrChange w:id="1100" w:author="Justin Bracci" w:date="2023-06-19T09:51:00Z">
          <w:tblPr>
            <w:tblStyle w:val="TableGrid"/>
            <w:tblW w:w="11791" w:type="dxa"/>
            <w:tblLayout w:type="fixed"/>
            <w:tblLook w:val="04A0" w:firstRow="1" w:lastRow="0" w:firstColumn="1" w:lastColumn="0" w:noHBand="0" w:noVBand="1"/>
          </w:tblPr>
        </w:tblPrChange>
      </w:tblPr>
      <w:tblGrid>
        <w:gridCol w:w="2965"/>
        <w:gridCol w:w="947"/>
        <w:gridCol w:w="943"/>
        <w:gridCol w:w="990"/>
        <w:gridCol w:w="2340"/>
        <w:gridCol w:w="1266"/>
        <w:tblGridChange w:id="1101">
          <w:tblGrid>
            <w:gridCol w:w="2965"/>
            <w:gridCol w:w="947"/>
            <w:gridCol w:w="943"/>
            <w:gridCol w:w="990"/>
            <w:gridCol w:w="2340"/>
            <w:gridCol w:w="1266"/>
          </w:tblGrid>
        </w:tblGridChange>
      </w:tblGrid>
      <w:tr w:rsidR="00900B80" w:rsidRPr="000226E9" w14:paraId="630D7D4A" w14:textId="77777777" w:rsidTr="00900B80">
        <w:trPr>
          <w:trHeight w:val="290"/>
          <w:trPrChange w:id="1102" w:author="Justin Bracci" w:date="2023-06-19T09:51:00Z">
            <w:trPr>
              <w:trHeight w:val="290"/>
            </w:trPr>
          </w:trPrChange>
        </w:trPr>
        <w:tc>
          <w:tcPr>
            <w:tcW w:w="2965" w:type="dxa"/>
            <w:noWrap/>
            <w:vAlign w:val="center"/>
            <w:hideMark/>
            <w:tcPrChange w:id="1103" w:author="Justin Bracci" w:date="2023-06-19T09:51:00Z">
              <w:tcPr>
                <w:tcW w:w="2965" w:type="dxa"/>
                <w:noWrap/>
                <w:vAlign w:val="center"/>
                <w:hideMark/>
              </w:tcPr>
            </w:tcPrChange>
          </w:tcPr>
          <w:p w14:paraId="77F89D7A" w14:textId="77777777" w:rsidR="00900B80" w:rsidRPr="009E2407" w:rsidRDefault="00900B80" w:rsidP="0068390E">
            <w:pPr>
              <w:rPr>
                <w:rFonts w:eastAsia="Calibri" w:cstheme="minorHAnsi"/>
                <w:sz w:val="20"/>
                <w:szCs w:val="20"/>
              </w:rPr>
            </w:pPr>
            <w:r w:rsidRPr="009E2407">
              <w:rPr>
                <w:rFonts w:eastAsia="Calibri" w:cstheme="minorHAnsi"/>
                <w:sz w:val="20"/>
                <w:szCs w:val="20"/>
              </w:rPr>
              <w:t>Parameter</w:t>
            </w:r>
          </w:p>
        </w:tc>
        <w:tc>
          <w:tcPr>
            <w:tcW w:w="947" w:type="dxa"/>
            <w:vAlign w:val="center"/>
            <w:tcPrChange w:id="1104" w:author="Justin Bracci" w:date="2023-06-19T09:51:00Z">
              <w:tcPr>
                <w:tcW w:w="947" w:type="dxa"/>
                <w:vAlign w:val="center"/>
              </w:tcPr>
            </w:tcPrChange>
          </w:tcPr>
          <w:p w14:paraId="3B1E2DEB" w14:textId="7E936779" w:rsidR="00900B80" w:rsidRPr="000226E9" w:rsidRDefault="00900B80" w:rsidP="0068390E">
            <w:pPr>
              <w:rPr>
                <w:rFonts w:eastAsia="Calibri" w:cstheme="minorHAnsi"/>
                <w:sz w:val="20"/>
                <w:szCs w:val="20"/>
              </w:rPr>
            </w:pPr>
            <w:r w:rsidRPr="000226E9">
              <w:rPr>
                <w:rFonts w:eastAsia="Calibri" w:cstheme="minorHAnsi"/>
                <w:sz w:val="20"/>
                <w:szCs w:val="20"/>
              </w:rPr>
              <w:t>Current Value</w:t>
            </w:r>
          </w:p>
        </w:tc>
        <w:tc>
          <w:tcPr>
            <w:tcW w:w="943" w:type="dxa"/>
            <w:noWrap/>
            <w:vAlign w:val="center"/>
            <w:hideMark/>
            <w:tcPrChange w:id="1105" w:author="Justin Bracci" w:date="2023-06-19T09:51:00Z">
              <w:tcPr>
                <w:tcW w:w="943" w:type="dxa"/>
                <w:noWrap/>
                <w:vAlign w:val="center"/>
                <w:hideMark/>
              </w:tcPr>
            </w:tcPrChange>
          </w:tcPr>
          <w:p w14:paraId="17BE4BAE" w14:textId="232622E0" w:rsidR="00900B80" w:rsidRPr="009E2407" w:rsidRDefault="00900B80" w:rsidP="0068390E">
            <w:pPr>
              <w:rPr>
                <w:rFonts w:eastAsia="Calibri" w:cstheme="minorHAnsi"/>
                <w:sz w:val="20"/>
                <w:szCs w:val="20"/>
              </w:rPr>
            </w:pPr>
            <w:r w:rsidRPr="000226E9">
              <w:rPr>
                <w:rFonts w:eastAsia="Calibri" w:cstheme="minorHAnsi"/>
                <w:sz w:val="20"/>
                <w:szCs w:val="20"/>
              </w:rPr>
              <w:t>Next Decade Value</w:t>
            </w:r>
            <w:r>
              <w:rPr>
                <w:rFonts w:eastAsia="Calibri" w:cstheme="minorHAnsi"/>
                <w:sz w:val="20"/>
                <w:szCs w:val="20"/>
              </w:rPr>
              <w:t xml:space="preserve"> *</w:t>
            </w:r>
          </w:p>
        </w:tc>
        <w:tc>
          <w:tcPr>
            <w:tcW w:w="990" w:type="dxa"/>
            <w:vAlign w:val="center"/>
            <w:tcPrChange w:id="1106" w:author="Justin Bracci" w:date="2023-06-19T09:51:00Z">
              <w:tcPr>
                <w:tcW w:w="990" w:type="dxa"/>
                <w:vAlign w:val="center"/>
              </w:tcPr>
            </w:tcPrChange>
          </w:tcPr>
          <w:p w14:paraId="79A6222E" w14:textId="3F19F137" w:rsidR="00900B80" w:rsidRPr="000226E9" w:rsidRDefault="00900B80" w:rsidP="0068390E">
            <w:pPr>
              <w:rPr>
                <w:rFonts w:eastAsia="Calibri" w:cstheme="minorHAnsi"/>
                <w:sz w:val="20"/>
                <w:szCs w:val="20"/>
              </w:rPr>
            </w:pPr>
            <w:r w:rsidRPr="000226E9">
              <w:rPr>
                <w:rFonts w:eastAsia="Calibri" w:cstheme="minorHAnsi"/>
                <w:sz w:val="20"/>
                <w:szCs w:val="20"/>
              </w:rPr>
              <w:t>Mid-Century Value</w:t>
            </w:r>
          </w:p>
        </w:tc>
        <w:tc>
          <w:tcPr>
            <w:tcW w:w="2340" w:type="dxa"/>
            <w:noWrap/>
            <w:vAlign w:val="center"/>
            <w:hideMark/>
            <w:tcPrChange w:id="1107" w:author="Justin Bracci" w:date="2023-06-19T09:51:00Z">
              <w:tcPr>
                <w:tcW w:w="2340" w:type="dxa"/>
                <w:noWrap/>
                <w:vAlign w:val="center"/>
                <w:hideMark/>
              </w:tcPr>
            </w:tcPrChange>
          </w:tcPr>
          <w:p w14:paraId="7A6A1D83" w14:textId="2B5AA827" w:rsidR="00900B80" w:rsidRPr="009E2407" w:rsidRDefault="00900B80" w:rsidP="0068390E">
            <w:pPr>
              <w:rPr>
                <w:rFonts w:eastAsia="Calibri" w:cstheme="minorHAnsi"/>
                <w:sz w:val="20"/>
                <w:szCs w:val="20"/>
              </w:rPr>
            </w:pPr>
            <w:r w:rsidRPr="009E2407">
              <w:rPr>
                <w:rFonts w:eastAsia="Calibri" w:cstheme="minorHAnsi"/>
                <w:sz w:val="20"/>
                <w:szCs w:val="20"/>
              </w:rPr>
              <w:t>Units</w:t>
            </w:r>
          </w:p>
        </w:tc>
        <w:tc>
          <w:tcPr>
            <w:tcW w:w="1266" w:type="dxa"/>
            <w:vAlign w:val="center"/>
            <w:tcPrChange w:id="1108" w:author="Justin Bracci" w:date="2023-06-19T09:51:00Z">
              <w:tcPr>
                <w:tcW w:w="1266" w:type="dxa"/>
                <w:vAlign w:val="center"/>
              </w:tcPr>
            </w:tcPrChange>
          </w:tcPr>
          <w:p w14:paraId="53FB197C" w14:textId="77777777" w:rsidR="00900B80" w:rsidRPr="009E2407" w:rsidRDefault="00900B80" w:rsidP="0068390E">
            <w:pPr>
              <w:rPr>
                <w:rFonts w:eastAsia="Calibri" w:cstheme="minorHAnsi"/>
                <w:sz w:val="20"/>
                <w:szCs w:val="20"/>
              </w:rPr>
            </w:pPr>
            <w:r w:rsidRPr="009E2407">
              <w:rPr>
                <w:rFonts w:eastAsia="Calibri" w:cstheme="minorHAnsi"/>
                <w:sz w:val="20"/>
                <w:szCs w:val="20"/>
              </w:rPr>
              <w:t>Source</w:t>
            </w:r>
          </w:p>
        </w:tc>
      </w:tr>
      <w:tr w:rsidR="00900B80" w:rsidRPr="000226E9" w14:paraId="708C681B" w14:textId="77777777" w:rsidTr="00900B80">
        <w:trPr>
          <w:trHeight w:val="290"/>
          <w:trPrChange w:id="1109" w:author="Justin Bracci" w:date="2023-06-19T09:51:00Z">
            <w:trPr>
              <w:trHeight w:val="290"/>
            </w:trPr>
          </w:trPrChange>
        </w:trPr>
        <w:tc>
          <w:tcPr>
            <w:tcW w:w="2965" w:type="dxa"/>
            <w:noWrap/>
            <w:vAlign w:val="center"/>
            <w:hideMark/>
            <w:tcPrChange w:id="1110" w:author="Justin Bracci" w:date="2023-06-19T09:51:00Z">
              <w:tcPr>
                <w:tcW w:w="2965" w:type="dxa"/>
                <w:noWrap/>
                <w:vAlign w:val="center"/>
                <w:hideMark/>
              </w:tcPr>
            </w:tcPrChange>
          </w:tcPr>
          <w:p w14:paraId="02F84ABB" w14:textId="492F85EC" w:rsidR="00900B80" w:rsidRPr="009E2407" w:rsidRDefault="00900B80" w:rsidP="0068390E">
            <w:pPr>
              <w:rPr>
                <w:rFonts w:eastAsia="Calibri" w:cstheme="minorHAnsi"/>
                <w:sz w:val="20"/>
                <w:szCs w:val="20"/>
              </w:rPr>
            </w:pPr>
            <w:r w:rsidRPr="009E2407">
              <w:rPr>
                <w:rFonts w:eastAsia="Calibri" w:cstheme="minorHAnsi"/>
                <w:sz w:val="20"/>
                <w:szCs w:val="20"/>
              </w:rPr>
              <w:t>Hydrogen Supply</w:t>
            </w:r>
          </w:p>
        </w:tc>
        <w:tc>
          <w:tcPr>
            <w:tcW w:w="947" w:type="dxa"/>
            <w:shd w:val="clear" w:color="auto" w:fill="auto"/>
            <w:vAlign w:val="center"/>
            <w:tcPrChange w:id="1111" w:author="Justin Bracci" w:date="2023-06-19T09:51:00Z">
              <w:tcPr>
                <w:tcW w:w="947" w:type="dxa"/>
                <w:shd w:val="clear" w:color="auto" w:fill="auto"/>
                <w:vAlign w:val="center"/>
              </w:tcPr>
            </w:tcPrChange>
          </w:tcPr>
          <w:p w14:paraId="7D6E8C62" w14:textId="3B9365EB" w:rsidR="00900B80" w:rsidRPr="000226E9" w:rsidRDefault="00900B80" w:rsidP="0068390E">
            <w:pPr>
              <w:rPr>
                <w:rFonts w:eastAsia="Calibri" w:cstheme="minorHAnsi"/>
                <w:sz w:val="20"/>
                <w:szCs w:val="20"/>
              </w:rPr>
            </w:pPr>
            <w:r w:rsidRPr="000226E9">
              <w:rPr>
                <w:rFonts w:cstheme="minorHAnsi"/>
                <w:color w:val="000000"/>
                <w:sz w:val="20"/>
                <w:szCs w:val="20"/>
              </w:rPr>
              <w:t>25</w:t>
            </w:r>
          </w:p>
        </w:tc>
        <w:tc>
          <w:tcPr>
            <w:tcW w:w="943" w:type="dxa"/>
            <w:noWrap/>
            <w:vAlign w:val="center"/>
            <w:hideMark/>
            <w:tcPrChange w:id="1112" w:author="Justin Bracci" w:date="2023-06-19T09:51:00Z">
              <w:tcPr>
                <w:tcW w:w="943" w:type="dxa"/>
                <w:noWrap/>
                <w:vAlign w:val="center"/>
                <w:hideMark/>
              </w:tcPr>
            </w:tcPrChange>
          </w:tcPr>
          <w:p w14:paraId="0A579532" w14:textId="15D3E7C1" w:rsidR="00900B80" w:rsidRPr="009E2407" w:rsidRDefault="00900B80" w:rsidP="0068390E">
            <w:pPr>
              <w:rPr>
                <w:rFonts w:eastAsia="Calibri" w:cstheme="minorHAnsi"/>
                <w:sz w:val="20"/>
                <w:szCs w:val="20"/>
              </w:rPr>
            </w:pPr>
            <w:r w:rsidRPr="009E2407">
              <w:rPr>
                <w:rFonts w:eastAsia="Calibri" w:cstheme="minorHAnsi"/>
                <w:sz w:val="20"/>
                <w:szCs w:val="20"/>
              </w:rPr>
              <w:t>250</w:t>
            </w:r>
          </w:p>
        </w:tc>
        <w:tc>
          <w:tcPr>
            <w:tcW w:w="990" w:type="dxa"/>
            <w:shd w:val="clear" w:color="auto" w:fill="auto"/>
            <w:vAlign w:val="center"/>
            <w:tcPrChange w:id="1113" w:author="Justin Bracci" w:date="2023-06-19T09:51:00Z">
              <w:tcPr>
                <w:tcW w:w="990" w:type="dxa"/>
                <w:shd w:val="clear" w:color="auto" w:fill="auto"/>
                <w:vAlign w:val="center"/>
              </w:tcPr>
            </w:tcPrChange>
          </w:tcPr>
          <w:p w14:paraId="1CE68C9E" w14:textId="238430A1" w:rsidR="00900B80" w:rsidRPr="000226E9" w:rsidRDefault="00900B80" w:rsidP="0068390E">
            <w:pPr>
              <w:rPr>
                <w:rFonts w:eastAsia="Calibri" w:cstheme="minorHAnsi"/>
                <w:sz w:val="20"/>
                <w:szCs w:val="20"/>
              </w:rPr>
            </w:pPr>
            <w:r w:rsidRPr="000226E9">
              <w:rPr>
                <w:rFonts w:cstheme="minorHAnsi"/>
                <w:color w:val="000000"/>
                <w:sz w:val="20"/>
                <w:szCs w:val="20"/>
              </w:rPr>
              <w:t>500</w:t>
            </w:r>
          </w:p>
        </w:tc>
        <w:tc>
          <w:tcPr>
            <w:tcW w:w="2340" w:type="dxa"/>
            <w:noWrap/>
            <w:vAlign w:val="center"/>
            <w:hideMark/>
            <w:tcPrChange w:id="1114" w:author="Justin Bracci" w:date="2023-06-19T09:51:00Z">
              <w:tcPr>
                <w:tcW w:w="2340" w:type="dxa"/>
                <w:noWrap/>
                <w:vAlign w:val="center"/>
                <w:hideMark/>
              </w:tcPr>
            </w:tcPrChange>
          </w:tcPr>
          <w:p w14:paraId="5D03478D" w14:textId="58AC9202" w:rsidR="00900B80" w:rsidRPr="009E2407" w:rsidRDefault="00900B80" w:rsidP="0068390E">
            <w:pPr>
              <w:rPr>
                <w:rFonts w:eastAsia="Calibri" w:cstheme="minorHAnsi"/>
                <w:sz w:val="20"/>
                <w:szCs w:val="20"/>
              </w:rPr>
            </w:pPr>
            <w:r w:rsidRPr="009E2407">
              <w:rPr>
                <w:rFonts w:eastAsia="Calibri" w:cstheme="minorHAnsi"/>
                <w:sz w:val="20"/>
                <w:szCs w:val="20"/>
              </w:rPr>
              <w:t>metric ton/day</w:t>
            </w:r>
          </w:p>
        </w:tc>
        <w:tc>
          <w:tcPr>
            <w:tcW w:w="1266" w:type="dxa"/>
            <w:vAlign w:val="center"/>
            <w:tcPrChange w:id="1115" w:author="Justin Bracci" w:date="2023-06-19T09:51:00Z">
              <w:tcPr>
                <w:tcW w:w="1266" w:type="dxa"/>
                <w:vAlign w:val="center"/>
              </w:tcPr>
            </w:tcPrChange>
          </w:tcPr>
          <w:p w14:paraId="61DCD962" w14:textId="77777777" w:rsidR="00900B80" w:rsidRPr="009E2407" w:rsidRDefault="00900B80" w:rsidP="0068390E">
            <w:pPr>
              <w:rPr>
                <w:rFonts w:eastAsia="Calibri" w:cstheme="minorHAnsi"/>
                <w:sz w:val="20"/>
                <w:szCs w:val="20"/>
              </w:rPr>
            </w:pPr>
            <w:r w:rsidRPr="009E2407">
              <w:rPr>
                <w:rFonts w:eastAsia="Calibri" w:cstheme="minorHAnsi"/>
                <w:sz w:val="20"/>
                <w:szCs w:val="20"/>
              </w:rPr>
              <w:t>Assumed</w:t>
            </w:r>
          </w:p>
        </w:tc>
      </w:tr>
      <w:tr w:rsidR="00900B80" w:rsidRPr="000226E9" w14:paraId="5F119C72" w14:textId="77777777" w:rsidTr="00900B80">
        <w:trPr>
          <w:trHeight w:val="290"/>
          <w:trPrChange w:id="1116" w:author="Justin Bracci" w:date="2023-06-19T09:51:00Z">
            <w:trPr>
              <w:trHeight w:val="290"/>
            </w:trPr>
          </w:trPrChange>
        </w:trPr>
        <w:tc>
          <w:tcPr>
            <w:tcW w:w="2965" w:type="dxa"/>
            <w:noWrap/>
            <w:vAlign w:val="center"/>
            <w:tcPrChange w:id="1117" w:author="Justin Bracci" w:date="2023-06-19T09:51:00Z">
              <w:tcPr>
                <w:tcW w:w="2965" w:type="dxa"/>
                <w:noWrap/>
                <w:vAlign w:val="center"/>
              </w:tcPr>
            </w:tcPrChange>
          </w:tcPr>
          <w:p w14:paraId="128E7C92" w14:textId="031FDD33" w:rsidR="00900B80" w:rsidRPr="009E2407" w:rsidRDefault="00900B80" w:rsidP="0068390E">
            <w:pPr>
              <w:rPr>
                <w:rFonts w:eastAsia="Calibri" w:cstheme="minorHAnsi"/>
                <w:sz w:val="20"/>
                <w:szCs w:val="20"/>
              </w:rPr>
            </w:pPr>
            <w:ins w:id="1118" w:author="Justin Bracci" w:date="2023-05-13T15:56:00Z">
              <w:r>
                <w:rPr>
                  <w:rFonts w:eastAsia="Calibri" w:cstheme="minorHAnsi"/>
                  <w:sz w:val="20"/>
                  <w:szCs w:val="20"/>
                </w:rPr>
                <w:t xml:space="preserve">CA </w:t>
              </w:r>
            </w:ins>
            <w:r w:rsidRPr="009E2407">
              <w:rPr>
                <w:rFonts w:eastAsia="Calibri" w:cstheme="minorHAnsi"/>
                <w:sz w:val="20"/>
                <w:szCs w:val="20"/>
              </w:rPr>
              <w:t>Solar PV Capacity Factor (hourly)</w:t>
            </w:r>
          </w:p>
        </w:tc>
        <w:tc>
          <w:tcPr>
            <w:tcW w:w="947" w:type="dxa"/>
            <w:shd w:val="clear" w:color="auto" w:fill="auto"/>
            <w:vAlign w:val="center"/>
            <w:tcPrChange w:id="1119" w:author="Justin Bracci" w:date="2023-06-19T09:51:00Z">
              <w:tcPr>
                <w:tcW w:w="947" w:type="dxa"/>
                <w:shd w:val="clear" w:color="auto" w:fill="auto"/>
                <w:vAlign w:val="center"/>
              </w:tcPr>
            </w:tcPrChange>
          </w:tcPr>
          <w:p w14:paraId="4357399D" w14:textId="0B51D299" w:rsidR="00900B80" w:rsidRPr="000226E9" w:rsidRDefault="00900B80" w:rsidP="0068390E">
            <w:pPr>
              <w:rPr>
                <w:rFonts w:eastAsia="Calibri" w:cstheme="minorHAnsi"/>
                <w:sz w:val="20"/>
                <w:szCs w:val="20"/>
              </w:rPr>
            </w:pPr>
            <w:ins w:id="1120" w:author="Justin Bracci" w:date="2023-05-13T15:56:00Z">
              <w:r>
                <w:rPr>
                  <w:rFonts w:cstheme="minorHAnsi"/>
                  <w:color w:val="000000"/>
                  <w:sz w:val="20"/>
                  <w:szCs w:val="20"/>
                </w:rPr>
                <w:t>27.5</w:t>
              </w:r>
            </w:ins>
            <w:del w:id="1121" w:author="Justin Bracci" w:date="2023-05-13T15:56:00Z">
              <w:r w:rsidRPr="000226E9" w:rsidDel="00DA5B6F">
                <w:rPr>
                  <w:rFonts w:cstheme="minorHAnsi"/>
                  <w:color w:val="000000"/>
                  <w:sz w:val="20"/>
                  <w:szCs w:val="20"/>
                </w:rPr>
                <w:delText>31</w:delText>
              </w:r>
            </w:del>
          </w:p>
        </w:tc>
        <w:tc>
          <w:tcPr>
            <w:tcW w:w="943" w:type="dxa"/>
            <w:noWrap/>
            <w:vAlign w:val="center"/>
            <w:tcPrChange w:id="1122" w:author="Justin Bracci" w:date="2023-06-19T09:51:00Z">
              <w:tcPr>
                <w:tcW w:w="943" w:type="dxa"/>
                <w:noWrap/>
                <w:vAlign w:val="center"/>
              </w:tcPr>
            </w:tcPrChange>
          </w:tcPr>
          <w:p w14:paraId="7F4DA5D5" w14:textId="0BC8ECBB" w:rsidR="00900B80" w:rsidRPr="009E2407" w:rsidRDefault="00900B80" w:rsidP="0068390E">
            <w:pPr>
              <w:rPr>
                <w:rFonts w:eastAsia="Calibri" w:cstheme="minorHAnsi"/>
                <w:sz w:val="20"/>
                <w:szCs w:val="20"/>
              </w:rPr>
            </w:pPr>
            <w:ins w:id="1123" w:author="Justin Bracci" w:date="2023-05-13T15:56:00Z">
              <w:r>
                <w:rPr>
                  <w:rFonts w:eastAsia="Calibri" w:cstheme="minorHAnsi"/>
                  <w:sz w:val="20"/>
                  <w:szCs w:val="20"/>
                </w:rPr>
                <w:t>27.5</w:t>
              </w:r>
            </w:ins>
            <w:del w:id="1124" w:author="Justin Bracci" w:date="2023-05-13T15:56:00Z">
              <w:r w:rsidRPr="009E2407" w:rsidDel="00DA5B6F">
                <w:rPr>
                  <w:rFonts w:eastAsia="Calibri" w:cstheme="minorHAnsi"/>
                  <w:sz w:val="20"/>
                  <w:szCs w:val="20"/>
                </w:rPr>
                <w:delText>31</w:delText>
              </w:r>
            </w:del>
          </w:p>
        </w:tc>
        <w:tc>
          <w:tcPr>
            <w:tcW w:w="990" w:type="dxa"/>
            <w:shd w:val="clear" w:color="auto" w:fill="auto"/>
            <w:vAlign w:val="center"/>
            <w:tcPrChange w:id="1125" w:author="Justin Bracci" w:date="2023-06-19T09:51:00Z">
              <w:tcPr>
                <w:tcW w:w="990" w:type="dxa"/>
                <w:shd w:val="clear" w:color="auto" w:fill="auto"/>
                <w:vAlign w:val="center"/>
              </w:tcPr>
            </w:tcPrChange>
          </w:tcPr>
          <w:p w14:paraId="10884D32" w14:textId="3A068C28" w:rsidR="00900B80" w:rsidRPr="000226E9" w:rsidRDefault="00900B80" w:rsidP="0068390E">
            <w:pPr>
              <w:rPr>
                <w:rFonts w:eastAsia="Calibri" w:cstheme="minorHAnsi"/>
                <w:sz w:val="20"/>
                <w:szCs w:val="20"/>
              </w:rPr>
            </w:pPr>
            <w:ins w:id="1126" w:author="Justin Bracci" w:date="2023-05-13T15:56:00Z">
              <w:r>
                <w:rPr>
                  <w:rFonts w:cstheme="minorHAnsi"/>
                  <w:color w:val="000000"/>
                  <w:sz w:val="20"/>
                  <w:szCs w:val="20"/>
                </w:rPr>
                <w:t>27.5</w:t>
              </w:r>
            </w:ins>
            <w:del w:id="1127" w:author="Justin Bracci" w:date="2023-05-13T15:56:00Z">
              <w:r w:rsidRPr="000226E9" w:rsidDel="00DA5B6F">
                <w:rPr>
                  <w:rFonts w:cstheme="minorHAnsi"/>
                  <w:color w:val="000000"/>
                  <w:sz w:val="20"/>
                  <w:szCs w:val="20"/>
                </w:rPr>
                <w:delText>31</w:delText>
              </w:r>
            </w:del>
          </w:p>
        </w:tc>
        <w:tc>
          <w:tcPr>
            <w:tcW w:w="2340" w:type="dxa"/>
            <w:noWrap/>
            <w:vAlign w:val="center"/>
            <w:tcPrChange w:id="1128" w:author="Justin Bracci" w:date="2023-06-19T09:51:00Z">
              <w:tcPr>
                <w:tcW w:w="2340" w:type="dxa"/>
                <w:noWrap/>
                <w:vAlign w:val="center"/>
              </w:tcPr>
            </w:tcPrChange>
          </w:tcPr>
          <w:p w14:paraId="60DFD071" w14:textId="6AD84780" w:rsidR="00900B80" w:rsidRPr="009E2407" w:rsidRDefault="00900B80" w:rsidP="0068390E">
            <w:pPr>
              <w:rPr>
                <w:rFonts w:eastAsia="Calibri" w:cstheme="minorHAnsi"/>
                <w:sz w:val="20"/>
                <w:szCs w:val="20"/>
              </w:rPr>
            </w:pPr>
            <w:r w:rsidRPr="009E2407">
              <w:rPr>
                <w:rFonts w:eastAsia="Calibri" w:cstheme="minorHAnsi"/>
                <w:sz w:val="20"/>
                <w:szCs w:val="20"/>
              </w:rPr>
              <w:t>% average</w:t>
            </w:r>
          </w:p>
        </w:tc>
        <w:tc>
          <w:tcPr>
            <w:tcW w:w="1266" w:type="dxa"/>
            <w:vAlign w:val="center"/>
            <w:tcPrChange w:id="1129" w:author="Justin Bracci" w:date="2023-06-19T09:51:00Z">
              <w:tcPr>
                <w:tcW w:w="1266" w:type="dxa"/>
                <w:vAlign w:val="center"/>
              </w:tcPr>
            </w:tcPrChange>
          </w:tcPr>
          <w:p w14:paraId="054C66D5" w14:textId="4E14DD89" w:rsidR="00900B80" w:rsidRPr="009E2407" w:rsidRDefault="00900B80" w:rsidP="0068390E">
            <w:pPr>
              <w:rPr>
                <w:rFonts w:eastAsia="Calibri" w:cstheme="minorHAnsi"/>
                <w:sz w:val="20"/>
                <w:szCs w:val="20"/>
              </w:rPr>
            </w:pPr>
            <w:r w:rsidRPr="009E2407">
              <w:rPr>
                <w:rFonts w:eastAsia="Calibri" w:cstheme="minorHAnsi"/>
                <w:sz w:val="20"/>
                <w:szCs w:val="20"/>
              </w:rPr>
              <w:fldChar w:fldCharType="begin" w:fldLock="1"/>
            </w:r>
            <w:r w:rsidR="000E5616">
              <w:rPr>
                <w:rFonts w:eastAsia="Calibri" w:cstheme="minorHAnsi"/>
                <w:sz w:val="20"/>
                <w:szCs w:val="20"/>
              </w:rPr>
              <w:instrText>ADDIN CSL_CITATION {"citationItems":[{"id":"ITEM-1","itemData":{"URL":"https://sam.nrel.gov/","accessed":{"date-parts":[["2022","9","29"]]},"author":[{"dropping-particle":"","family":"National Renewable Energy Laboratory","given":"","non-dropping-particle":"","parse-names":false,"suffix":""}],"id":"ITEM-1","issued":{"date-parts":[["2020"]]},"title":"System Advisor Model","type":"webpage"},"uris":["http://www.mendeley.com/documents/?uuid=89d5a78c-8da4-3831-b2f7-050f8d734e2b"]}],"mendeley":{"formattedCitation":"[2]","plainTextFormattedCitation":"[2]","previouslyFormattedCitation":"[2]"},"properties":{"noteIndex":0},"schema":"https://github.com/citation-style-language/schema/raw/master/csl-citation.json"}</w:instrText>
            </w:r>
            <w:r w:rsidRPr="009E2407">
              <w:rPr>
                <w:rFonts w:eastAsia="Calibri" w:cstheme="minorHAnsi"/>
                <w:sz w:val="20"/>
                <w:szCs w:val="20"/>
              </w:rPr>
              <w:fldChar w:fldCharType="separate"/>
            </w:r>
            <w:r w:rsidR="00665B5F" w:rsidRPr="00665B5F">
              <w:rPr>
                <w:rFonts w:eastAsia="Calibri" w:cstheme="minorHAnsi"/>
                <w:noProof/>
                <w:sz w:val="20"/>
                <w:szCs w:val="20"/>
              </w:rPr>
              <w:t>[2]</w:t>
            </w:r>
            <w:r w:rsidRPr="009E2407">
              <w:rPr>
                <w:rFonts w:eastAsia="Calibri" w:cstheme="minorHAnsi"/>
                <w:sz w:val="20"/>
                <w:szCs w:val="20"/>
              </w:rPr>
              <w:fldChar w:fldCharType="end"/>
            </w:r>
          </w:p>
        </w:tc>
      </w:tr>
      <w:tr w:rsidR="00900B80" w:rsidRPr="000226E9" w14:paraId="0C2CFA68" w14:textId="77777777" w:rsidTr="00900B80">
        <w:trPr>
          <w:trHeight w:val="290"/>
          <w:ins w:id="1130" w:author="Justin Bracci" w:date="2023-05-13T15:56:00Z"/>
          <w:trPrChange w:id="1131" w:author="Justin Bracci" w:date="2023-06-19T09:51:00Z">
            <w:trPr>
              <w:trHeight w:val="290"/>
            </w:trPr>
          </w:trPrChange>
        </w:trPr>
        <w:tc>
          <w:tcPr>
            <w:tcW w:w="2965" w:type="dxa"/>
            <w:noWrap/>
            <w:vAlign w:val="center"/>
            <w:tcPrChange w:id="1132" w:author="Justin Bracci" w:date="2023-06-19T09:51:00Z">
              <w:tcPr>
                <w:tcW w:w="2965" w:type="dxa"/>
                <w:noWrap/>
                <w:vAlign w:val="center"/>
              </w:tcPr>
            </w:tcPrChange>
          </w:tcPr>
          <w:p w14:paraId="21368159" w14:textId="783C8C34" w:rsidR="00900B80" w:rsidRDefault="00900B80" w:rsidP="00676F89">
            <w:pPr>
              <w:rPr>
                <w:ins w:id="1133" w:author="Justin Bracci" w:date="2023-05-13T15:56:00Z"/>
                <w:rFonts w:eastAsia="Calibri" w:cstheme="minorHAnsi"/>
                <w:sz w:val="20"/>
                <w:szCs w:val="20"/>
              </w:rPr>
            </w:pPr>
            <w:ins w:id="1134" w:author="Justin Bracci" w:date="2023-05-13T15:57:00Z">
              <w:r>
                <w:rPr>
                  <w:rFonts w:eastAsia="Calibri" w:cstheme="minorHAnsi"/>
                  <w:sz w:val="20"/>
                  <w:szCs w:val="20"/>
                </w:rPr>
                <w:t xml:space="preserve">TX </w:t>
              </w:r>
              <w:r w:rsidRPr="009E2407">
                <w:rPr>
                  <w:rFonts w:eastAsia="Calibri" w:cstheme="minorHAnsi"/>
                  <w:sz w:val="20"/>
                  <w:szCs w:val="20"/>
                </w:rPr>
                <w:t>Solar PV Capacity Factor (hourly)</w:t>
              </w:r>
            </w:ins>
          </w:p>
        </w:tc>
        <w:tc>
          <w:tcPr>
            <w:tcW w:w="947" w:type="dxa"/>
            <w:shd w:val="clear" w:color="auto" w:fill="auto"/>
            <w:vAlign w:val="center"/>
            <w:tcPrChange w:id="1135" w:author="Justin Bracci" w:date="2023-06-19T09:51:00Z">
              <w:tcPr>
                <w:tcW w:w="947" w:type="dxa"/>
                <w:shd w:val="clear" w:color="auto" w:fill="auto"/>
                <w:vAlign w:val="center"/>
              </w:tcPr>
            </w:tcPrChange>
          </w:tcPr>
          <w:p w14:paraId="430CF7D1" w14:textId="13C5A022" w:rsidR="00900B80" w:rsidRDefault="00900B80" w:rsidP="00676F89">
            <w:pPr>
              <w:rPr>
                <w:ins w:id="1136" w:author="Justin Bracci" w:date="2023-05-13T15:56:00Z"/>
                <w:rFonts w:cstheme="minorHAnsi"/>
                <w:color w:val="000000"/>
                <w:sz w:val="20"/>
                <w:szCs w:val="20"/>
              </w:rPr>
            </w:pPr>
            <w:ins w:id="1137" w:author="Justin Bracci" w:date="2023-05-13T15:58:00Z">
              <w:r>
                <w:rPr>
                  <w:rFonts w:cstheme="minorHAnsi"/>
                  <w:color w:val="000000"/>
                  <w:sz w:val="20"/>
                  <w:szCs w:val="20"/>
                </w:rPr>
                <w:t>29.6</w:t>
              </w:r>
            </w:ins>
          </w:p>
        </w:tc>
        <w:tc>
          <w:tcPr>
            <w:tcW w:w="943" w:type="dxa"/>
            <w:noWrap/>
            <w:vAlign w:val="center"/>
            <w:tcPrChange w:id="1138" w:author="Justin Bracci" w:date="2023-06-19T09:51:00Z">
              <w:tcPr>
                <w:tcW w:w="943" w:type="dxa"/>
                <w:noWrap/>
                <w:vAlign w:val="center"/>
              </w:tcPr>
            </w:tcPrChange>
          </w:tcPr>
          <w:p w14:paraId="638BE783" w14:textId="3DFB7A12" w:rsidR="00900B80" w:rsidRDefault="00900B80" w:rsidP="00676F89">
            <w:pPr>
              <w:rPr>
                <w:ins w:id="1139" w:author="Justin Bracci" w:date="2023-05-13T15:56:00Z"/>
                <w:rFonts w:eastAsia="Calibri" w:cstheme="minorHAnsi"/>
                <w:sz w:val="20"/>
                <w:szCs w:val="20"/>
              </w:rPr>
            </w:pPr>
            <w:ins w:id="1140" w:author="Justin Bracci" w:date="2023-05-13T15:58:00Z">
              <w:r>
                <w:rPr>
                  <w:rFonts w:cstheme="minorHAnsi"/>
                  <w:color w:val="000000"/>
                  <w:sz w:val="20"/>
                  <w:szCs w:val="20"/>
                </w:rPr>
                <w:t>29.6</w:t>
              </w:r>
            </w:ins>
          </w:p>
        </w:tc>
        <w:tc>
          <w:tcPr>
            <w:tcW w:w="990" w:type="dxa"/>
            <w:shd w:val="clear" w:color="auto" w:fill="auto"/>
            <w:vAlign w:val="center"/>
            <w:tcPrChange w:id="1141" w:author="Justin Bracci" w:date="2023-06-19T09:51:00Z">
              <w:tcPr>
                <w:tcW w:w="990" w:type="dxa"/>
                <w:shd w:val="clear" w:color="auto" w:fill="auto"/>
                <w:vAlign w:val="center"/>
              </w:tcPr>
            </w:tcPrChange>
          </w:tcPr>
          <w:p w14:paraId="093D7D96" w14:textId="42736FF1" w:rsidR="00900B80" w:rsidRDefault="00900B80" w:rsidP="00676F89">
            <w:pPr>
              <w:rPr>
                <w:ins w:id="1142" w:author="Justin Bracci" w:date="2023-05-13T15:56:00Z"/>
                <w:rFonts w:cstheme="minorHAnsi"/>
                <w:color w:val="000000"/>
                <w:sz w:val="20"/>
                <w:szCs w:val="20"/>
              </w:rPr>
            </w:pPr>
            <w:ins w:id="1143" w:author="Justin Bracci" w:date="2023-05-13T15:58:00Z">
              <w:r>
                <w:rPr>
                  <w:rFonts w:cstheme="minorHAnsi"/>
                  <w:color w:val="000000"/>
                  <w:sz w:val="20"/>
                  <w:szCs w:val="20"/>
                </w:rPr>
                <w:t>29.6</w:t>
              </w:r>
            </w:ins>
          </w:p>
        </w:tc>
        <w:tc>
          <w:tcPr>
            <w:tcW w:w="2340" w:type="dxa"/>
            <w:noWrap/>
            <w:vAlign w:val="center"/>
            <w:tcPrChange w:id="1144" w:author="Justin Bracci" w:date="2023-06-19T09:51:00Z">
              <w:tcPr>
                <w:tcW w:w="2340" w:type="dxa"/>
                <w:noWrap/>
                <w:vAlign w:val="center"/>
              </w:tcPr>
            </w:tcPrChange>
          </w:tcPr>
          <w:p w14:paraId="170793AD" w14:textId="273AC995" w:rsidR="00900B80" w:rsidRPr="009E2407" w:rsidRDefault="00900B80" w:rsidP="00676F89">
            <w:pPr>
              <w:rPr>
                <w:ins w:id="1145" w:author="Justin Bracci" w:date="2023-05-13T15:56:00Z"/>
                <w:rFonts w:eastAsia="Calibri" w:cstheme="minorHAnsi"/>
                <w:sz w:val="20"/>
                <w:szCs w:val="20"/>
              </w:rPr>
            </w:pPr>
            <w:ins w:id="1146" w:author="Justin Bracci" w:date="2023-05-13T15:57:00Z">
              <w:r w:rsidRPr="009E2407">
                <w:rPr>
                  <w:rFonts w:eastAsia="Calibri" w:cstheme="minorHAnsi"/>
                  <w:sz w:val="20"/>
                  <w:szCs w:val="20"/>
                </w:rPr>
                <w:t>% average</w:t>
              </w:r>
            </w:ins>
          </w:p>
        </w:tc>
        <w:tc>
          <w:tcPr>
            <w:tcW w:w="1266" w:type="dxa"/>
            <w:vAlign w:val="center"/>
            <w:tcPrChange w:id="1147" w:author="Justin Bracci" w:date="2023-06-19T09:51:00Z">
              <w:tcPr>
                <w:tcW w:w="1266" w:type="dxa"/>
                <w:vAlign w:val="center"/>
              </w:tcPr>
            </w:tcPrChange>
          </w:tcPr>
          <w:p w14:paraId="18B8FF75" w14:textId="0E32C270" w:rsidR="00900B80" w:rsidRPr="009E2407" w:rsidRDefault="00900B80" w:rsidP="00676F89">
            <w:pPr>
              <w:rPr>
                <w:ins w:id="1148" w:author="Justin Bracci" w:date="2023-05-13T15:56:00Z"/>
                <w:rFonts w:eastAsia="Calibri" w:cstheme="minorHAnsi"/>
                <w:sz w:val="20"/>
                <w:szCs w:val="20"/>
              </w:rPr>
            </w:pPr>
            <w:ins w:id="1149" w:author="Justin Bracci" w:date="2023-05-13T15:57:00Z">
              <w:r w:rsidRPr="009E2407">
                <w:rPr>
                  <w:rFonts w:eastAsia="Calibri" w:cstheme="minorHAnsi"/>
                  <w:sz w:val="20"/>
                  <w:szCs w:val="20"/>
                </w:rPr>
                <w:fldChar w:fldCharType="begin" w:fldLock="1"/>
              </w:r>
            </w:ins>
            <w:r w:rsidR="000E5616">
              <w:rPr>
                <w:rFonts w:eastAsia="Calibri" w:cstheme="minorHAnsi"/>
                <w:sz w:val="20"/>
                <w:szCs w:val="20"/>
              </w:rPr>
              <w:instrText>ADDIN CSL_CITATION {"citationItems":[{"id":"ITEM-1","itemData":{"URL":"https://sam.nrel.gov/","accessed":{"date-parts":[["2022","9","29"]]},"author":[{"dropping-particle":"","family":"National Renewable Energy Laboratory","given":"","non-dropping-particle":"","parse-names":false,"suffix":""}],"id":"ITEM-1","issued":{"date-parts":[["2020"]]},"title":"System Advisor Model","type":"webpage"},"uris":["http://www.mendeley.com/documents/?uuid=89d5a78c-8da4-3831-b2f7-050f8d734e2b"]}],"mendeley":{"formattedCitation":"[2]","plainTextFormattedCitation":"[2]","previouslyFormattedCitation":"[2]"},"properties":{"noteIndex":0},"schema":"https://github.com/citation-style-language/schema/raw/master/csl-citation.json"}</w:instrText>
            </w:r>
            <w:ins w:id="1150" w:author="Justin Bracci" w:date="2023-05-13T15:57:00Z">
              <w:r w:rsidRPr="009E2407">
                <w:rPr>
                  <w:rFonts w:eastAsia="Calibri" w:cstheme="minorHAnsi"/>
                  <w:sz w:val="20"/>
                  <w:szCs w:val="20"/>
                </w:rPr>
                <w:fldChar w:fldCharType="separate"/>
              </w:r>
            </w:ins>
            <w:r w:rsidR="00665B5F" w:rsidRPr="00665B5F">
              <w:rPr>
                <w:rFonts w:eastAsia="Calibri" w:cstheme="minorHAnsi"/>
                <w:noProof/>
                <w:sz w:val="20"/>
                <w:szCs w:val="20"/>
              </w:rPr>
              <w:t>[2]</w:t>
            </w:r>
            <w:ins w:id="1151" w:author="Justin Bracci" w:date="2023-05-13T15:57:00Z">
              <w:r w:rsidRPr="009E2407">
                <w:rPr>
                  <w:rFonts w:eastAsia="Calibri" w:cstheme="minorHAnsi"/>
                  <w:sz w:val="20"/>
                  <w:szCs w:val="20"/>
                </w:rPr>
                <w:fldChar w:fldCharType="end"/>
              </w:r>
            </w:ins>
          </w:p>
        </w:tc>
      </w:tr>
      <w:tr w:rsidR="00900B80" w:rsidRPr="000226E9" w14:paraId="432CA4FF" w14:textId="77777777" w:rsidTr="00900B80">
        <w:trPr>
          <w:trHeight w:val="290"/>
          <w:ins w:id="1152" w:author="Justin Bracci" w:date="2023-05-13T15:56:00Z"/>
          <w:trPrChange w:id="1153" w:author="Justin Bracci" w:date="2023-06-19T09:51:00Z">
            <w:trPr>
              <w:trHeight w:val="290"/>
            </w:trPr>
          </w:trPrChange>
        </w:trPr>
        <w:tc>
          <w:tcPr>
            <w:tcW w:w="2965" w:type="dxa"/>
            <w:noWrap/>
            <w:vAlign w:val="center"/>
            <w:tcPrChange w:id="1154" w:author="Justin Bracci" w:date="2023-06-19T09:51:00Z">
              <w:tcPr>
                <w:tcW w:w="2965" w:type="dxa"/>
                <w:noWrap/>
                <w:vAlign w:val="center"/>
              </w:tcPr>
            </w:tcPrChange>
          </w:tcPr>
          <w:p w14:paraId="4622A7B7" w14:textId="48882673" w:rsidR="00900B80" w:rsidRDefault="00900B80" w:rsidP="00FA5931">
            <w:pPr>
              <w:rPr>
                <w:ins w:id="1155" w:author="Justin Bracci" w:date="2023-05-13T15:56:00Z"/>
                <w:rFonts w:eastAsia="Calibri" w:cstheme="minorHAnsi"/>
                <w:sz w:val="20"/>
                <w:szCs w:val="20"/>
              </w:rPr>
            </w:pPr>
            <w:ins w:id="1156" w:author="Justin Bracci" w:date="2023-05-13T15:57:00Z">
              <w:r>
                <w:rPr>
                  <w:rFonts w:eastAsia="Calibri" w:cstheme="minorHAnsi"/>
                  <w:sz w:val="20"/>
                  <w:szCs w:val="20"/>
                </w:rPr>
                <w:t xml:space="preserve">NY </w:t>
              </w:r>
              <w:r w:rsidRPr="009E2407">
                <w:rPr>
                  <w:rFonts w:eastAsia="Calibri" w:cstheme="minorHAnsi"/>
                  <w:sz w:val="20"/>
                  <w:szCs w:val="20"/>
                </w:rPr>
                <w:t>Solar PV Capacity Factor (hourly)</w:t>
              </w:r>
            </w:ins>
          </w:p>
        </w:tc>
        <w:tc>
          <w:tcPr>
            <w:tcW w:w="947" w:type="dxa"/>
            <w:shd w:val="clear" w:color="auto" w:fill="auto"/>
            <w:vAlign w:val="center"/>
            <w:tcPrChange w:id="1157" w:author="Justin Bracci" w:date="2023-06-19T09:51:00Z">
              <w:tcPr>
                <w:tcW w:w="947" w:type="dxa"/>
                <w:shd w:val="clear" w:color="auto" w:fill="auto"/>
                <w:vAlign w:val="center"/>
              </w:tcPr>
            </w:tcPrChange>
          </w:tcPr>
          <w:p w14:paraId="3A88F18C" w14:textId="5341D9A8" w:rsidR="00900B80" w:rsidRDefault="00900B80" w:rsidP="00FA5931">
            <w:pPr>
              <w:rPr>
                <w:ins w:id="1158" w:author="Justin Bracci" w:date="2023-05-13T15:56:00Z"/>
                <w:rFonts w:cstheme="minorHAnsi"/>
                <w:color w:val="000000"/>
                <w:sz w:val="20"/>
                <w:szCs w:val="20"/>
              </w:rPr>
            </w:pPr>
            <w:ins w:id="1159" w:author="Justin Bracci" w:date="2023-05-13T15:57:00Z">
              <w:r>
                <w:rPr>
                  <w:rFonts w:cstheme="minorHAnsi"/>
                  <w:color w:val="000000"/>
                  <w:sz w:val="20"/>
                  <w:szCs w:val="20"/>
                </w:rPr>
                <w:t>2</w:t>
              </w:r>
            </w:ins>
            <w:ins w:id="1160" w:author="Justin Bracci" w:date="2023-05-13T15:58:00Z">
              <w:r>
                <w:rPr>
                  <w:rFonts w:cstheme="minorHAnsi"/>
                  <w:color w:val="000000"/>
                  <w:sz w:val="20"/>
                  <w:szCs w:val="20"/>
                </w:rPr>
                <w:t>0.0</w:t>
              </w:r>
            </w:ins>
          </w:p>
        </w:tc>
        <w:tc>
          <w:tcPr>
            <w:tcW w:w="943" w:type="dxa"/>
            <w:noWrap/>
            <w:vAlign w:val="center"/>
            <w:tcPrChange w:id="1161" w:author="Justin Bracci" w:date="2023-06-19T09:51:00Z">
              <w:tcPr>
                <w:tcW w:w="943" w:type="dxa"/>
                <w:noWrap/>
                <w:vAlign w:val="center"/>
              </w:tcPr>
            </w:tcPrChange>
          </w:tcPr>
          <w:p w14:paraId="32A75F14" w14:textId="5E643024" w:rsidR="00900B80" w:rsidRDefault="00900B80" w:rsidP="00FA5931">
            <w:pPr>
              <w:rPr>
                <w:ins w:id="1162" w:author="Justin Bracci" w:date="2023-05-13T15:56:00Z"/>
                <w:rFonts w:eastAsia="Calibri" w:cstheme="minorHAnsi"/>
                <w:sz w:val="20"/>
                <w:szCs w:val="20"/>
              </w:rPr>
            </w:pPr>
            <w:ins w:id="1163" w:author="Justin Bracci" w:date="2023-05-13T15:58:00Z">
              <w:r>
                <w:rPr>
                  <w:rFonts w:cstheme="minorHAnsi"/>
                  <w:color w:val="000000"/>
                  <w:sz w:val="20"/>
                  <w:szCs w:val="20"/>
                </w:rPr>
                <w:t>20.0</w:t>
              </w:r>
            </w:ins>
          </w:p>
        </w:tc>
        <w:tc>
          <w:tcPr>
            <w:tcW w:w="990" w:type="dxa"/>
            <w:shd w:val="clear" w:color="auto" w:fill="auto"/>
            <w:vAlign w:val="center"/>
            <w:tcPrChange w:id="1164" w:author="Justin Bracci" w:date="2023-06-19T09:51:00Z">
              <w:tcPr>
                <w:tcW w:w="990" w:type="dxa"/>
                <w:shd w:val="clear" w:color="auto" w:fill="auto"/>
                <w:vAlign w:val="center"/>
              </w:tcPr>
            </w:tcPrChange>
          </w:tcPr>
          <w:p w14:paraId="59F74639" w14:textId="5DDEA317" w:rsidR="00900B80" w:rsidRDefault="00900B80" w:rsidP="00FA5931">
            <w:pPr>
              <w:rPr>
                <w:ins w:id="1165" w:author="Justin Bracci" w:date="2023-05-13T15:56:00Z"/>
                <w:rFonts w:cstheme="minorHAnsi"/>
                <w:color w:val="000000"/>
                <w:sz w:val="20"/>
                <w:szCs w:val="20"/>
              </w:rPr>
            </w:pPr>
            <w:ins w:id="1166" w:author="Justin Bracci" w:date="2023-05-13T15:58:00Z">
              <w:r>
                <w:rPr>
                  <w:rFonts w:cstheme="minorHAnsi"/>
                  <w:color w:val="000000"/>
                  <w:sz w:val="20"/>
                  <w:szCs w:val="20"/>
                </w:rPr>
                <w:t>20.0</w:t>
              </w:r>
            </w:ins>
          </w:p>
        </w:tc>
        <w:tc>
          <w:tcPr>
            <w:tcW w:w="2340" w:type="dxa"/>
            <w:noWrap/>
            <w:vAlign w:val="center"/>
            <w:tcPrChange w:id="1167" w:author="Justin Bracci" w:date="2023-06-19T09:51:00Z">
              <w:tcPr>
                <w:tcW w:w="2340" w:type="dxa"/>
                <w:noWrap/>
                <w:vAlign w:val="center"/>
              </w:tcPr>
            </w:tcPrChange>
          </w:tcPr>
          <w:p w14:paraId="7E4DEF3D" w14:textId="2B0BFA72" w:rsidR="00900B80" w:rsidRPr="009E2407" w:rsidRDefault="00900B80" w:rsidP="00FA5931">
            <w:pPr>
              <w:rPr>
                <w:ins w:id="1168" w:author="Justin Bracci" w:date="2023-05-13T15:56:00Z"/>
                <w:rFonts w:eastAsia="Calibri" w:cstheme="minorHAnsi"/>
                <w:sz w:val="20"/>
                <w:szCs w:val="20"/>
              </w:rPr>
            </w:pPr>
            <w:ins w:id="1169" w:author="Justin Bracci" w:date="2023-05-13T15:57:00Z">
              <w:r w:rsidRPr="009E2407">
                <w:rPr>
                  <w:rFonts w:eastAsia="Calibri" w:cstheme="minorHAnsi"/>
                  <w:sz w:val="20"/>
                  <w:szCs w:val="20"/>
                </w:rPr>
                <w:t>% average</w:t>
              </w:r>
            </w:ins>
          </w:p>
        </w:tc>
        <w:tc>
          <w:tcPr>
            <w:tcW w:w="1266" w:type="dxa"/>
            <w:vAlign w:val="center"/>
            <w:tcPrChange w:id="1170" w:author="Justin Bracci" w:date="2023-06-19T09:51:00Z">
              <w:tcPr>
                <w:tcW w:w="1266" w:type="dxa"/>
                <w:vAlign w:val="center"/>
              </w:tcPr>
            </w:tcPrChange>
          </w:tcPr>
          <w:p w14:paraId="0EE00501" w14:textId="04783A18" w:rsidR="00900B80" w:rsidRPr="009E2407" w:rsidRDefault="00900B80" w:rsidP="00FA5931">
            <w:pPr>
              <w:rPr>
                <w:ins w:id="1171" w:author="Justin Bracci" w:date="2023-05-13T15:56:00Z"/>
                <w:rFonts w:eastAsia="Calibri" w:cstheme="minorHAnsi"/>
                <w:sz w:val="20"/>
                <w:szCs w:val="20"/>
              </w:rPr>
            </w:pPr>
            <w:ins w:id="1172" w:author="Justin Bracci" w:date="2023-05-13T15:57:00Z">
              <w:r w:rsidRPr="009E2407">
                <w:rPr>
                  <w:rFonts w:eastAsia="Calibri" w:cstheme="minorHAnsi"/>
                  <w:sz w:val="20"/>
                  <w:szCs w:val="20"/>
                </w:rPr>
                <w:fldChar w:fldCharType="begin" w:fldLock="1"/>
              </w:r>
            </w:ins>
            <w:r w:rsidR="000E5616">
              <w:rPr>
                <w:rFonts w:eastAsia="Calibri" w:cstheme="minorHAnsi"/>
                <w:sz w:val="20"/>
                <w:szCs w:val="20"/>
              </w:rPr>
              <w:instrText>ADDIN CSL_CITATION {"citationItems":[{"id":"ITEM-1","itemData":{"URL":"https://sam.nrel.gov/","accessed":{"date-parts":[["2022","9","29"]]},"author":[{"dropping-particle":"","family":"National Renewable Energy Laboratory","given":"","non-dropping-particle":"","parse-names":false,"suffix":""}],"id":"ITEM-1","issued":{"date-parts":[["2020"]]},"title":"System Advisor Model","type":"webpage"},"uris":["http://www.mendeley.com/documents/?uuid=89d5a78c-8da4-3831-b2f7-050f8d734e2b"]}],"mendeley":{"formattedCitation":"[2]","plainTextFormattedCitation":"[2]","previouslyFormattedCitation":"[2]"},"properties":{"noteIndex":0},"schema":"https://github.com/citation-style-language/schema/raw/master/csl-citation.json"}</w:instrText>
            </w:r>
            <w:ins w:id="1173" w:author="Justin Bracci" w:date="2023-05-13T15:57:00Z">
              <w:r w:rsidRPr="009E2407">
                <w:rPr>
                  <w:rFonts w:eastAsia="Calibri" w:cstheme="minorHAnsi"/>
                  <w:sz w:val="20"/>
                  <w:szCs w:val="20"/>
                </w:rPr>
                <w:fldChar w:fldCharType="separate"/>
              </w:r>
            </w:ins>
            <w:r w:rsidR="00665B5F" w:rsidRPr="00665B5F">
              <w:rPr>
                <w:rFonts w:eastAsia="Calibri" w:cstheme="minorHAnsi"/>
                <w:noProof/>
                <w:sz w:val="20"/>
                <w:szCs w:val="20"/>
              </w:rPr>
              <w:t>[2]</w:t>
            </w:r>
            <w:ins w:id="1174" w:author="Justin Bracci" w:date="2023-05-13T15:57:00Z">
              <w:r w:rsidRPr="009E2407">
                <w:rPr>
                  <w:rFonts w:eastAsia="Calibri" w:cstheme="minorHAnsi"/>
                  <w:sz w:val="20"/>
                  <w:szCs w:val="20"/>
                </w:rPr>
                <w:fldChar w:fldCharType="end"/>
              </w:r>
            </w:ins>
          </w:p>
        </w:tc>
      </w:tr>
      <w:tr w:rsidR="00900B80" w:rsidRPr="000226E9" w14:paraId="464EC191" w14:textId="77777777" w:rsidTr="00900B80">
        <w:trPr>
          <w:trHeight w:val="290"/>
          <w:trPrChange w:id="1175" w:author="Justin Bracci" w:date="2023-06-19T09:51:00Z">
            <w:trPr>
              <w:trHeight w:val="290"/>
            </w:trPr>
          </w:trPrChange>
        </w:trPr>
        <w:tc>
          <w:tcPr>
            <w:tcW w:w="2965" w:type="dxa"/>
            <w:noWrap/>
            <w:vAlign w:val="center"/>
            <w:hideMark/>
            <w:tcPrChange w:id="1176" w:author="Justin Bracci" w:date="2023-06-19T09:51:00Z">
              <w:tcPr>
                <w:tcW w:w="2965" w:type="dxa"/>
                <w:noWrap/>
                <w:vAlign w:val="center"/>
                <w:hideMark/>
              </w:tcPr>
            </w:tcPrChange>
          </w:tcPr>
          <w:p w14:paraId="6F7B5DC4" w14:textId="77777777" w:rsidR="00900B80" w:rsidRPr="009E2407" w:rsidRDefault="00900B80" w:rsidP="00FA5931">
            <w:pPr>
              <w:rPr>
                <w:rFonts w:eastAsia="Calibri" w:cstheme="minorHAnsi"/>
                <w:sz w:val="20"/>
                <w:szCs w:val="20"/>
              </w:rPr>
            </w:pPr>
            <w:r w:rsidRPr="009E2407">
              <w:rPr>
                <w:rFonts w:eastAsia="Calibri" w:cstheme="minorHAnsi"/>
                <w:sz w:val="20"/>
                <w:szCs w:val="20"/>
              </w:rPr>
              <w:t>Electrolysis Efficiency</w:t>
            </w:r>
          </w:p>
        </w:tc>
        <w:tc>
          <w:tcPr>
            <w:tcW w:w="947" w:type="dxa"/>
            <w:shd w:val="clear" w:color="auto" w:fill="auto"/>
            <w:vAlign w:val="center"/>
            <w:tcPrChange w:id="1177" w:author="Justin Bracci" w:date="2023-06-19T09:51:00Z">
              <w:tcPr>
                <w:tcW w:w="947" w:type="dxa"/>
                <w:shd w:val="clear" w:color="auto" w:fill="auto"/>
                <w:vAlign w:val="center"/>
              </w:tcPr>
            </w:tcPrChange>
          </w:tcPr>
          <w:p w14:paraId="4BDD60D8" w14:textId="129B74F0" w:rsidR="00900B80" w:rsidRPr="000226E9" w:rsidRDefault="00900B80" w:rsidP="00FA5931">
            <w:pPr>
              <w:rPr>
                <w:rFonts w:eastAsia="Calibri" w:cstheme="minorHAnsi"/>
                <w:sz w:val="20"/>
                <w:szCs w:val="20"/>
              </w:rPr>
            </w:pPr>
            <w:r w:rsidRPr="000226E9">
              <w:rPr>
                <w:rFonts w:cstheme="minorHAnsi"/>
                <w:color w:val="000000"/>
                <w:sz w:val="20"/>
                <w:szCs w:val="20"/>
              </w:rPr>
              <w:t>60</w:t>
            </w:r>
          </w:p>
        </w:tc>
        <w:tc>
          <w:tcPr>
            <w:tcW w:w="943" w:type="dxa"/>
            <w:noWrap/>
            <w:vAlign w:val="center"/>
            <w:hideMark/>
            <w:tcPrChange w:id="1178" w:author="Justin Bracci" w:date="2023-06-19T09:51:00Z">
              <w:tcPr>
                <w:tcW w:w="943" w:type="dxa"/>
                <w:noWrap/>
                <w:vAlign w:val="center"/>
                <w:hideMark/>
              </w:tcPr>
            </w:tcPrChange>
          </w:tcPr>
          <w:p w14:paraId="6AC91778" w14:textId="558AE0C2" w:rsidR="00900B80" w:rsidRPr="009E2407" w:rsidRDefault="00900B80" w:rsidP="00FA5931">
            <w:pPr>
              <w:rPr>
                <w:rFonts w:eastAsia="Calibri" w:cstheme="minorHAnsi"/>
                <w:sz w:val="20"/>
                <w:szCs w:val="20"/>
              </w:rPr>
            </w:pPr>
            <w:r w:rsidRPr="009E2407">
              <w:rPr>
                <w:rFonts w:eastAsia="Calibri" w:cstheme="minorHAnsi"/>
                <w:sz w:val="20"/>
                <w:szCs w:val="20"/>
              </w:rPr>
              <w:t>65</w:t>
            </w:r>
          </w:p>
        </w:tc>
        <w:tc>
          <w:tcPr>
            <w:tcW w:w="990" w:type="dxa"/>
            <w:shd w:val="clear" w:color="auto" w:fill="auto"/>
            <w:vAlign w:val="center"/>
            <w:tcPrChange w:id="1179" w:author="Justin Bracci" w:date="2023-06-19T09:51:00Z">
              <w:tcPr>
                <w:tcW w:w="990" w:type="dxa"/>
                <w:shd w:val="clear" w:color="auto" w:fill="auto"/>
                <w:vAlign w:val="center"/>
              </w:tcPr>
            </w:tcPrChange>
          </w:tcPr>
          <w:p w14:paraId="3F4D5952" w14:textId="39EA4339" w:rsidR="00900B80" w:rsidRPr="000226E9" w:rsidRDefault="00900B80" w:rsidP="00FA5931">
            <w:pPr>
              <w:rPr>
                <w:rFonts w:eastAsia="Calibri" w:cstheme="minorHAnsi"/>
                <w:sz w:val="20"/>
                <w:szCs w:val="20"/>
              </w:rPr>
            </w:pPr>
            <w:r w:rsidRPr="000226E9">
              <w:rPr>
                <w:rFonts w:cstheme="minorHAnsi"/>
                <w:color w:val="000000"/>
                <w:sz w:val="20"/>
                <w:szCs w:val="20"/>
              </w:rPr>
              <w:t>70</w:t>
            </w:r>
          </w:p>
        </w:tc>
        <w:tc>
          <w:tcPr>
            <w:tcW w:w="2340" w:type="dxa"/>
            <w:noWrap/>
            <w:vAlign w:val="center"/>
            <w:hideMark/>
            <w:tcPrChange w:id="1180" w:author="Justin Bracci" w:date="2023-06-19T09:51:00Z">
              <w:tcPr>
                <w:tcW w:w="2340" w:type="dxa"/>
                <w:noWrap/>
                <w:vAlign w:val="center"/>
                <w:hideMark/>
              </w:tcPr>
            </w:tcPrChange>
          </w:tcPr>
          <w:p w14:paraId="3F964CC2" w14:textId="368B3635" w:rsidR="00900B80" w:rsidRPr="009E2407" w:rsidRDefault="00900B80" w:rsidP="00FA5931">
            <w:pPr>
              <w:rPr>
                <w:rFonts w:eastAsia="Calibri" w:cstheme="minorHAnsi"/>
                <w:sz w:val="20"/>
                <w:szCs w:val="20"/>
              </w:rPr>
            </w:pPr>
            <w:r w:rsidRPr="009E2407">
              <w:rPr>
                <w:rFonts w:eastAsia="Calibri" w:cstheme="minorHAnsi"/>
                <w:sz w:val="20"/>
                <w:szCs w:val="20"/>
              </w:rPr>
              <w:t>%</w:t>
            </w:r>
          </w:p>
        </w:tc>
        <w:tc>
          <w:tcPr>
            <w:tcW w:w="1266" w:type="dxa"/>
            <w:vAlign w:val="center"/>
            <w:tcPrChange w:id="1181" w:author="Justin Bracci" w:date="2023-06-19T09:51:00Z">
              <w:tcPr>
                <w:tcW w:w="1266" w:type="dxa"/>
                <w:vAlign w:val="center"/>
              </w:tcPr>
            </w:tcPrChange>
          </w:tcPr>
          <w:p w14:paraId="040B7331" w14:textId="06C75FE6" w:rsidR="00900B80" w:rsidRPr="009E2407" w:rsidRDefault="00900B80" w:rsidP="00FA5931">
            <w:pPr>
              <w:rPr>
                <w:rFonts w:eastAsia="Calibri" w:cstheme="minorHAnsi"/>
                <w:sz w:val="20"/>
                <w:szCs w:val="20"/>
              </w:rPr>
            </w:pPr>
            <w:r w:rsidRPr="009E2407">
              <w:rPr>
                <w:rFonts w:eastAsia="Calibri" w:cstheme="minorHAnsi"/>
                <w:sz w:val="20"/>
                <w:szCs w:val="20"/>
              </w:rPr>
              <w:fldChar w:fldCharType="begin" w:fldLock="1"/>
            </w:r>
            <w:r w:rsidR="000E5616">
              <w:rPr>
                <w:rFonts w:eastAsia="Calibri" w:cstheme="minorHAnsi"/>
                <w:sz w:val="20"/>
                <w:szCs w:val="20"/>
              </w:rPr>
              <w:instrText>ADDIN CSL_CITATION {"citationItems":[{"id":"ITEM-1","itemData":{"DOI":"10.1021/ACS.EST.0C07955/SUPPL_FILE/ES0C07955_SI_001.PDF","ISSN":"15205851","PMID":"33983018","abstract":"Sectors such as aviation may require low-carbon liquid fuels to dramatically reduce emissions. This analysis characterizes the economic viability of electrofuels, synthesized from CO2 from direct air capture (DAC) and hydrogen from electrolysis of water, powered primarily by solar or wind electricity. This optimization-based techno-economic analysis suggests that using today's technology, hydrocarbon electrofuels would cost upward of $4/liter of gasoline equivalent (lge), potentially falling to $1.7-1.8/lge in the next decade and &lt;$1/lge by 2050. Only in the latter case are electrofuels potentially less costly than using petroleum fuels offset with DAC with sequestration. Achieving low-end electrofuel costs is contingent on substantial reductions in the capital cost of DAC, electrolyzers, and renewable electricity generation. However, the system also requires sufficient operational flexibility to efficiently power this capital-intensive equipment on variable electricity. Such forms of flexibility include various types of storage, supplementary natural gas and grid electricity interconnections (penalized with a steep carbon price), curtailment, and the ability to modestly adjust fuel synthesis and DAC operating levels over time scales of several hours to days.","author":[{"dropping-particle":"","family":"Sherwin","given":"Evan D.","non-dropping-particle":"","parse-names":false,"suffix":""}],"container-title":"Environmental Science and Technology","id":"ITEM-1","issue":"11","issued":{"date-parts":[["2021","6","1"]]},"page":"7583-7594","publisher":"American Chemical Society","title":"Electrofuel Synthesis from Variable Renewable Electricity: An Optimization-Based Techno-Economic Analysis","type":"article-journal","volume":"55"},"uris":["http://www.mendeley.com/documents/?uuid=baf0afcc-156d-329b-9379-7074be1e2f57"]}],"mendeley":{"formattedCitation":"[3]","plainTextFormattedCitation":"[3]","previouslyFormattedCitation":"[3]"},"properties":{"noteIndex":0},"schema":"https://github.com/citation-style-language/schema/raw/master/csl-citation.json"}</w:instrText>
            </w:r>
            <w:r w:rsidRPr="009E2407">
              <w:rPr>
                <w:rFonts w:eastAsia="Calibri" w:cstheme="minorHAnsi"/>
                <w:sz w:val="20"/>
                <w:szCs w:val="20"/>
              </w:rPr>
              <w:fldChar w:fldCharType="separate"/>
            </w:r>
            <w:r w:rsidR="00665B5F" w:rsidRPr="00665B5F">
              <w:rPr>
                <w:rFonts w:eastAsia="Calibri" w:cstheme="minorHAnsi"/>
                <w:noProof/>
                <w:sz w:val="20"/>
                <w:szCs w:val="20"/>
              </w:rPr>
              <w:t>[3]</w:t>
            </w:r>
            <w:r w:rsidRPr="009E2407">
              <w:rPr>
                <w:rFonts w:eastAsia="Calibri" w:cstheme="minorHAnsi"/>
                <w:sz w:val="20"/>
                <w:szCs w:val="20"/>
              </w:rPr>
              <w:fldChar w:fldCharType="end"/>
            </w:r>
          </w:p>
        </w:tc>
      </w:tr>
      <w:tr w:rsidR="00900B80" w:rsidRPr="000226E9" w14:paraId="1E7548A1" w14:textId="77777777" w:rsidTr="00900B80">
        <w:trPr>
          <w:trHeight w:val="290"/>
          <w:trPrChange w:id="1182" w:author="Justin Bracci" w:date="2023-06-19T09:51:00Z">
            <w:trPr>
              <w:trHeight w:val="290"/>
            </w:trPr>
          </w:trPrChange>
        </w:trPr>
        <w:tc>
          <w:tcPr>
            <w:tcW w:w="2965" w:type="dxa"/>
            <w:noWrap/>
            <w:vAlign w:val="center"/>
            <w:tcPrChange w:id="1183" w:author="Justin Bracci" w:date="2023-06-19T09:51:00Z">
              <w:tcPr>
                <w:tcW w:w="2965" w:type="dxa"/>
                <w:noWrap/>
                <w:vAlign w:val="center"/>
              </w:tcPr>
            </w:tcPrChange>
          </w:tcPr>
          <w:p w14:paraId="7198D400" w14:textId="77777777" w:rsidR="00900B80" w:rsidRPr="009E2407" w:rsidRDefault="00900B80" w:rsidP="00FA5931">
            <w:pPr>
              <w:rPr>
                <w:rFonts w:eastAsia="Calibri" w:cstheme="minorHAnsi"/>
                <w:sz w:val="20"/>
                <w:szCs w:val="20"/>
              </w:rPr>
            </w:pPr>
            <w:r w:rsidRPr="009E2407">
              <w:rPr>
                <w:rFonts w:eastAsia="Calibri" w:cstheme="minorHAnsi"/>
                <w:sz w:val="20"/>
                <w:szCs w:val="20"/>
              </w:rPr>
              <w:t>H</w:t>
            </w:r>
            <w:r w:rsidRPr="009E2407">
              <w:rPr>
                <w:rFonts w:eastAsia="Calibri" w:cstheme="minorHAnsi"/>
                <w:sz w:val="20"/>
                <w:szCs w:val="20"/>
                <w:vertAlign w:val="subscript"/>
              </w:rPr>
              <w:t>2</w:t>
            </w:r>
            <w:r w:rsidRPr="009E2407">
              <w:rPr>
                <w:rFonts w:eastAsia="Calibri" w:cstheme="minorHAnsi"/>
                <w:sz w:val="20"/>
                <w:szCs w:val="20"/>
              </w:rPr>
              <w:t xml:space="preserve"> Storage Efficiency</w:t>
            </w:r>
          </w:p>
        </w:tc>
        <w:tc>
          <w:tcPr>
            <w:tcW w:w="947" w:type="dxa"/>
            <w:shd w:val="clear" w:color="auto" w:fill="auto"/>
            <w:vAlign w:val="center"/>
            <w:tcPrChange w:id="1184" w:author="Justin Bracci" w:date="2023-06-19T09:51:00Z">
              <w:tcPr>
                <w:tcW w:w="947" w:type="dxa"/>
                <w:shd w:val="clear" w:color="auto" w:fill="auto"/>
                <w:vAlign w:val="center"/>
              </w:tcPr>
            </w:tcPrChange>
          </w:tcPr>
          <w:p w14:paraId="7C7AB6EE" w14:textId="70E1D122" w:rsidR="00900B80" w:rsidRPr="000226E9" w:rsidRDefault="00900B80" w:rsidP="00FA5931">
            <w:pPr>
              <w:rPr>
                <w:rFonts w:eastAsia="Calibri" w:cstheme="minorHAnsi"/>
                <w:sz w:val="20"/>
                <w:szCs w:val="20"/>
              </w:rPr>
            </w:pPr>
            <w:r w:rsidRPr="000226E9">
              <w:rPr>
                <w:rFonts w:cstheme="minorHAnsi"/>
                <w:color w:val="000000"/>
                <w:sz w:val="20"/>
                <w:szCs w:val="20"/>
              </w:rPr>
              <w:t>100</w:t>
            </w:r>
          </w:p>
        </w:tc>
        <w:tc>
          <w:tcPr>
            <w:tcW w:w="943" w:type="dxa"/>
            <w:noWrap/>
            <w:vAlign w:val="center"/>
            <w:tcPrChange w:id="1185" w:author="Justin Bracci" w:date="2023-06-19T09:51:00Z">
              <w:tcPr>
                <w:tcW w:w="943" w:type="dxa"/>
                <w:noWrap/>
                <w:vAlign w:val="center"/>
              </w:tcPr>
            </w:tcPrChange>
          </w:tcPr>
          <w:p w14:paraId="0F09F1C6" w14:textId="6F8FD8BD" w:rsidR="00900B80" w:rsidRPr="009E2407" w:rsidRDefault="00900B80" w:rsidP="00FA5931">
            <w:pPr>
              <w:rPr>
                <w:rFonts w:eastAsia="Calibri" w:cstheme="minorHAnsi"/>
                <w:sz w:val="20"/>
                <w:szCs w:val="20"/>
              </w:rPr>
            </w:pPr>
            <w:r w:rsidRPr="009E2407">
              <w:rPr>
                <w:rFonts w:eastAsia="Calibri" w:cstheme="minorHAnsi"/>
                <w:sz w:val="20"/>
                <w:szCs w:val="20"/>
              </w:rPr>
              <w:t>100</w:t>
            </w:r>
          </w:p>
        </w:tc>
        <w:tc>
          <w:tcPr>
            <w:tcW w:w="990" w:type="dxa"/>
            <w:shd w:val="clear" w:color="auto" w:fill="auto"/>
            <w:vAlign w:val="center"/>
            <w:tcPrChange w:id="1186" w:author="Justin Bracci" w:date="2023-06-19T09:51:00Z">
              <w:tcPr>
                <w:tcW w:w="990" w:type="dxa"/>
                <w:shd w:val="clear" w:color="auto" w:fill="auto"/>
                <w:vAlign w:val="center"/>
              </w:tcPr>
            </w:tcPrChange>
          </w:tcPr>
          <w:p w14:paraId="386DAC89" w14:textId="6B21A30B" w:rsidR="00900B80" w:rsidRPr="000226E9" w:rsidRDefault="00900B80" w:rsidP="00FA5931">
            <w:pPr>
              <w:rPr>
                <w:rFonts w:eastAsia="Calibri" w:cstheme="minorHAnsi"/>
                <w:sz w:val="20"/>
                <w:szCs w:val="20"/>
              </w:rPr>
            </w:pPr>
            <w:r w:rsidRPr="000226E9">
              <w:rPr>
                <w:rFonts w:cstheme="minorHAnsi"/>
                <w:color w:val="000000"/>
                <w:sz w:val="20"/>
                <w:szCs w:val="20"/>
              </w:rPr>
              <w:t>100</w:t>
            </w:r>
          </w:p>
        </w:tc>
        <w:tc>
          <w:tcPr>
            <w:tcW w:w="2340" w:type="dxa"/>
            <w:noWrap/>
            <w:vAlign w:val="center"/>
            <w:tcPrChange w:id="1187" w:author="Justin Bracci" w:date="2023-06-19T09:51:00Z">
              <w:tcPr>
                <w:tcW w:w="2340" w:type="dxa"/>
                <w:noWrap/>
                <w:vAlign w:val="center"/>
              </w:tcPr>
            </w:tcPrChange>
          </w:tcPr>
          <w:p w14:paraId="0B8CF075" w14:textId="51AF1932" w:rsidR="00900B80" w:rsidRPr="009E2407" w:rsidRDefault="00900B80" w:rsidP="00FA5931">
            <w:pPr>
              <w:rPr>
                <w:rFonts w:eastAsia="Calibri" w:cstheme="minorHAnsi"/>
                <w:sz w:val="20"/>
                <w:szCs w:val="20"/>
              </w:rPr>
            </w:pPr>
            <w:r w:rsidRPr="009E2407">
              <w:rPr>
                <w:rFonts w:eastAsia="Calibri" w:cstheme="minorHAnsi"/>
                <w:sz w:val="20"/>
                <w:szCs w:val="20"/>
              </w:rPr>
              <w:t>%</w:t>
            </w:r>
          </w:p>
        </w:tc>
        <w:tc>
          <w:tcPr>
            <w:tcW w:w="1266" w:type="dxa"/>
            <w:vAlign w:val="center"/>
            <w:tcPrChange w:id="1188" w:author="Justin Bracci" w:date="2023-06-19T09:51:00Z">
              <w:tcPr>
                <w:tcW w:w="1266" w:type="dxa"/>
                <w:vAlign w:val="center"/>
              </w:tcPr>
            </w:tcPrChange>
          </w:tcPr>
          <w:p w14:paraId="38F15C78" w14:textId="77777777" w:rsidR="00900B80" w:rsidRPr="009E2407" w:rsidRDefault="00900B80" w:rsidP="00FA5931">
            <w:pPr>
              <w:rPr>
                <w:rFonts w:eastAsia="Calibri" w:cstheme="minorHAnsi"/>
                <w:sz w:val="20"/>
                <w:szCs w:val="20"/>
              </w:rPr>
            </w:pPr>
            <w:r w:rsidRPr="009E2407">
              <w:rPr>
                <w:rFonts w:eastAsia="Calibri" w:cstheme="minorHAnsi"/>
                <w:sz w:val="20"/>
                <w:szCs w:val="20"/>
              </w:rPr>
              <w:t>Assumed</w:t>
            </w:r>
          </w:p>
        </w:tc>
      </w:tr>
      <w:tr w:rsidR="00900B80" w:rsidRPr="000226E9" w14:paraId="04E3AB11" w14:textId="77777777" w:rsidTr="00900B80">
        <w:trPr>
          <w:trHeight w:val="290"/>
          <w:trPrChange w:id="1189" w:author="Justin Bracci" w:date="2023-06-19T09:51:00Z">
            <w:trPr>
              <w:trHeight w:val="290"/>
            </w:trPr>
          </w:trPrChange>
        </w:trPr>
        <w:tc>
          <w:tcPr>
            <w:tcW w:w="2965" w:type="dxa"/>
            <w:noWrap/>
            <w:vAlign w:val="center"/>
            <w:hideMark/>
            <w:tcPrChange w:id="1190" w:author="Justin Bracci" w:date="2023-06-19T09:51:00Z">
              <w:tcPr>
                <w:tcW w:w="2965" w:type="dxa"/>
                <w:noWrap/>
                <w:vAlign w:val="center"/>
                <w:hideMark/>
              </w:tcPr>
            </w:tcPrChange>
          </w:tcPr>
          <w:p w14:paraId="286C9588" w14:textId="77777777" w:rsidR="00900B80" w:rsidRPr="009E2407" w:rsidRDefault="00900B80" w:rsidP="00FA5931">
            <w:pPr>
              <w:rPr>
                <w:rFonts w:eastAsia="Calibri" w:cstheme="minorHAnsi"/>
                <w:sz w:val="20"/>
                <w:szCs w:val="20"/>
              </w:rPr>
            </w:pPr>
            <w:r w:rsidRPr="009E2407">
              <w:rPr>
                <w:rFonts w:eastAsia="Calibri" w:cstheme="minorHAnsi"/>
                <w:sz w:val="20"/>
                <w:szCs w:val="20"/>
              </w:rPr>
              <w:t>Battery Storage Efficiency</w:t>
            </w:r>
          </w:p>
        </w:tc>
        <w:tc>
          <w:tcPr>
            <w:tcW w:w="947" w:type="dxa"/>
            <w:shd w:val="clear" w:color="auto" w:fill="auto"/>
            <w:vAlign w:val="center"/>
            <w:tcPrChange w:id="1191" w:author="Justin Bracci" w:date="2023-06-19T09:51:00Z">
              <w:tcPr>
                <w:tcW w:w="947" w:type="dxa"/>
                <w:shd w:val="clear" w:color="auto" w:fill="auto"/>
                <w:vAlign w:val="center"/>
              </w:tcPr>
            </w:tcPrChange>
          </w:tcPr>
          <w:p w14:paraId="38C5CA11" w14:textId="2220FD2A" w:rsidR="00900B80" w:rsidRPr="000226E9" w:rsidRDefault="00900B80" w:rsidP="00FA5931">
            <w:pPr>
              <w:rPr>
                <w:rFonts w:eastAsia="Calibri" w:cstheme="minorHAnsi"/>
                <w:sz w:val="20"/>
                <w:szCs w:val="20"/>
              </w:rPr>
            </w:pPr>
            <w:r w:rsidRPr="000226E9">
              <w:rPr>
                <w:rFonts w:cstheme="minorHAnsi"/>
                <w:color w:val="000000"/>
                <w:sz w:val="20"/>
                <w:szCs w:val="20"/>
              </w:rPr>
              <w:t>80</w:t>
            </w:r>
          </w:p>
        </w:tc>
        <w:tc>
          <w:tcPr>
            <w:tcW w:w="943" w:type="dxa"/>
            <w:noWrap/>
            <w:vAlign w:val="center"/>
            <w:hideMark/>
            <w:tcPrChange w:id="1192" w:author="Justin Bracci" w:date="2023-06-19T09:51:00Z">
              <w:tcPr>
                <w:tcW w:w="943" w:type="dxa"/>
                <w:noWrap/>
                <w:vAlign w:val="center"/>
                <w:hideMark/>
              </w:tcPr>
            </w:tcPrChange>
          </w:tcPr>
          <w:p w14:paraId="68B14E3B" w14:textId="4434CDBE" w:rsidR="00900B80" w:rsidRPr="009E2407" w:rsidRDefault="00900B80" w:rsidP="00FA5931">
            <w:pPr>
              <w:rPr>
                <w:rFonts w:eastAsia="Calibri" w:cstheme="minorHAnsi"/>
                <w:sz w:val="20"/>
                <w:szCs w:val="20"/>
              </w:rPr>
            </w:pPr>
            <w:r w:rsidRPr="009E2407">
              <w:rPr>
                <w:rFonts w:eastAsia="Calibri" w:cstheme="minorHAnsi"/>
                <w:sz w:val="20"/>
                <w:szCs w:val="20"/>
              </w:rPr>
              <w:t>85</w:t>
            </w:r>
          </w:p>
        </w:tc>
        <w:tc>
          <w:tcPr>
            <w:tcW w:w="990" w:type="dxa"/>
            <w:shd w:val="clear" w:color="auto" w:fill="auto"/>
            <w:vAlign w:val="center"/>
            <w:tcPrChange w:id="1193" w:author="Justin Bracci" w:date="2023-06-19T09:51:00Z">
              <w:tcPr>
                <w:tcW w:w="990" w:type="dxa"/>
                <w:shd w:val="clear" w:color="auto" w:fill="auto"/>
                <w:vAlign w:val="center"/>
              </w:tcPr>
            </w:tcPrChange>
          </w:tcPr>
          <w:p w14:paraId="6265B062" w14:textId="0478C5D3" w:rsidR="00900B80" w:rsidRPr="000226E9" w:rsidRDefault="00900B80" w:rsidP="00FA5931">
            <w:pPr>
              <w:rPr>
                <w:rFonts w:eastAsia="Calibri" w:cstheme="minorHAnsi"/>
                <w:sz w:val="20"/>
                <w:szCs w:val="20"/>
              </w:rPr>
            </w:pPr>
            <w:r w:rsidRPr="000226E9">
              <w:rPr>
                <w:rFonts w:cstheme="minorHAnsi"/>
                <w:color w:val="000000"/>
                <w:sz w:val="20"/>
                <w:szCs w:val="20"/>
              </w:rPr>
              <w:t>90</w:t>
            </w:r>
          </w:p>
        </w:tc>
        <w:tc>
          <w:tcPr>
            <w:tcW w:w="2340" w:type="dxa"/>
            <w:noWrap/>
            <w:vAlign w:val="center"/>
            <w:hideMark/>
            <w:tcPrChange w:id="1194" w:author="Justin Bracci" w:date="2023-06-19T09:51:00Z">
              <w:tcPr>
                <w:tcW w:w="2340" w:type="dxa"/>
                <w:noWrap/>
                <w:vAlign w:val="center"/>
                <w:hideMark/>
              </w:tcPr>
            </w:tcPrChange>
          </w:tcPr>
          <w:p w14:paraId="751326BD" w14:textId="1B94CD1A" w:rsidR="00900B80" w:rsidRPr="009E2407" w:rsidRDefault="00900B80" w:rsidP="00FA5931">
            <w:pPr>
              <w:rPr>
                <w:rFonts w:eastAsia="Calibri" w:cstheme="minorHAnsi"/>
                <w:sz w:val="20"/>
                <w:szCs w:val="20"/>
              </w:rPr>
            </w:pPr>
            <w:r w:rsidRPr="009E2407">
              <w:rPr>
                <w:rFonts w:eastAsia="Calibri" w:cstheme="minorHAnsi"/>
                <w:sz w:val="20"/>
                <w:szCs w:val="20"/>
              </w:rPr>
              <w:t>%</w:t>
            </w:r>
          </w:p>
        </w:tc>
        <w:tc>
          <w:tcPr>
            <w:tcW w:w="1266" w:type="dxa"/>
            <w:vAlign w:val="center"/>
            <w:tcPrChange w:id="1195" w:author="Justin Bracci" w:date="2023-06-19T09:51:00Z">
              <w:tcPr>
                <w:tcW w:w="1266" w:type="dxa"/>
                <w:vAlign w:val="center"/>
              </w:tcPr>
            </w:tcPrChange>
          </w:tcPr>
          <w:p w14:paraId="7AC223C8" w14:textId="1360CD96" w:rsidR="00900B80" w:rsidRPr="009E2407" w:rsidRDefault="00900B80" w:rsidP="00FA5931">
            <w:pPr>
              <w:rPr>
                <w:rFonts w:eastAsia="Calibri" w:cstheme="minorHAnsi"/>
                <w:sz w:val="20"/>
                <w:szCs w:val="20"/>
              </w:rPr>
            </w:pPr>
            <w:r w:rsidRPr="009E2407">
              <w:rPr>
                <w:rFonts w:eastAsia="Calibri" w:cstheme="minorHAnsi"/>
                <w:sz w:val="20"/>
                <w:szCs w:val="20"/>
              </w:rPr>
              <w:fldChar w:fldCharType="begin" w:fldLock="1"/>
            </w:r>
            <w:r w:rsidR="000E5616">
              <w:rPr>
                <w:rFonts w:eastAsia="Calibri" w:cstheme="minorHAnsi"/>
                <w:sz w:val="20"/>
                <w:szCs w:val="20"/>
              </w:rPr>
              <w:instrText>ADDIN CSL_CITATION {"citationItems":[{"id":"ITEM-1","itemData":{"DOI":"10.1021/ACS.EST.0C07955/SUPPL_FILE/ES0C07955_SI_001.PDF","ISSN":"15205851","PMID":"33983018","abstract":"Sectors such as aviation may require low-carbon liquid fuels to dramatically reduce emissions. This analysis characterizes the economic viability of electrofuels, synthesized from CO2 from direct air capture (DAC) and hydrogen from electrolysis of water, powered primarily by solar or wind electricity. This optimization-based techno-economic analysis suggests that using today's technology, hydrocarbon electrofuels would cost upward of $4/liter of gasoline equivalent (lge), potentially falling to $1.7-1.8/lge in the next decade and &lt;$1/lge by 2050. Only in the latter case are electrofuels potentially less costly than using petroleum fuels offset with DAC with sequestration. Achieving low-end electrofuel costs is contingent on substantial reductions in the capital cost of DAC, electrolyzers, and renewable electricity generation. However, the system also requires sufficient operational flexibility to efficiently power this capital-intensive equipment on variable electricity. Such forms of flexibility include various types of storage, supplementary natural gas and grid electricity interconnections (penalized with a steep carbon price), curtailment, and the ability to modestly adjust fuel synthesis and DAC operating levels over time scales of several hours to days.","author":[{"dropping-particle":"","family":"Sherwin","given":"Evan D.","non-dropping-particle":"","parse-names":false,"suffix":""}],"container-title":"Environmental Science and Technology","id":"ITEM-1","issue":"11","issued":{"date-parts":[["2021","6","1"]]},"page":"7583-7594","publisher":"American Chemical Society","title":"Electrofuel Synthesis from Variable Renewable Electricity: An Optimization-Based Techno-Economic Analysis","type":"article-journal","volume":"55"},"uris":["http://www.mendeley.com/documents/?uuid=baf0afcc-156d-329b-9379-7074be1e2f57"]}],"mendeley":{"formattedCitation":"[3]","plainTextFormattedCitation":"[3]","previouslyFormattedCitation":"[3]"},"properties":{"noteIndex":0},"schema":"https://github.com/citation-style-language/schema/raw/master/csl-citation.json"}</w:instrText>
            </w:r>
            <w:r w:rsidRPr="009E2407">
              <w:rPr>
                <w:rFonts w:eastAsia="Calibri" w:cstheme="minorHAnsi"/>
                <w:sz w:val="20"/>
                <w:szCs w:val="20"/>
              </w:rPr>
              <w:fldChar w:fldCharType="separate"/>
            </w:r>
            <w:r w:rsidR="00665B5F" w:rsidRPr="00665B5F">
              <w:rPr>
                <w:rFonts w:eastAsia="Calibri" w:cstheme="minorHAnsi"/>
                <w:noProof/>
                <w:sz w:val="20"/>
                <w:szCs w:val="20"/>
              </w:rPr>
              <w:t>[3]</w:t>
            </w:r>
            <w:r w:rsidRPr="009E2407">
              <w:rPr>
                <w:rFonts w:eastAsia="Calibri" w:cstheme="minorHAnsi"/>
                <w:sz w:val="20"/>
                <w:szCs w:val="20"/>
              </w:rPr>
              <w:fldChar w:fldCharType="end"/>
            </w:r>
          </w:p>
        </w:tc>
      </w:tr>
      <w:tr w:rsidR="00900B80" w:rsidRPr="000226E9" w14:paraId="55742DC0" w14:textId="77777777" w:rsidTr="00900B80">
        <w:trPr>
          <w:trHeight w:val="290"/>
          <w:trPrChange w:id="1196" w:author="Justin Bracci" w:date="2023-06-19T09:51:00Z">
            <w:trPr>
              <w:trHeight w:val="290"/>
            </w:trPr>
          </w:trPrChange>
        </w:trPr>
        <w:tc>
          <w:tcPr>
            <w:tcW w:w="2965" w:type="dxa"/>
            <w:noWrap/>
            <w:vAlign w:val="center"/>
            <w:hideMark/>
            <w:tcPrChange w:id="1197" w:author="Justin Bracci" w:date="2023-06-19T09:51:00Z">
              <w:tcPr>
                <w:tcW w:w="2965" w:type="dxa"/>
                <w:noWrap/>
                <w:vAlign w:val="center"/>
                <w:hideMark/>
              </w:tcPr>
            </w:tcPrChange>
          </w:tcPr>
          <w:p w14:paraId="34FB737A" w14:textId="175ACC52" w:rsidR="00900B80" w:rsidRPr="009E2407" w:rsidRDefault="00900B80" w:rsidP="00FA5931">
            <w:pPr>
              <w:rPr>
                <w:rFonts w:eastAsia="Calibri" w:cstheme="minorHAnsi"/>
                <w:sz w:val="20"/>
                <w:szCs w:val="20"/>
              </w:rPr>
            </w:pPr>
            <w:r w:rsidRPr="009E2407">
              <w:rPr>
                <w:rFonts w:eastAsia="Calibri" w:cstheme="minorHAnsi"/>
                <w:sz w:val="20"/>
                <w:szCs w:val="20"/>
              </w:rPr>
              <w:t>Hydrogen Energy Content</w:t>
            </w:r>
            <w:ins w:id="1198" w:author="Justin Bracci" w:date="2023-06-17T17:50:00Z">
              <w:r>
                <w:rPr>
                  <w:rFonts w:eastAsia="Calibri" w:cstheme="minorHAnsi"/>
                  <w:sz w:val="20"/>
                  <w:szCs w:val="20"/>
                </w:rPr>
                <w:t xml:space="preserve"> (</w:t>
              </w:r>
            </w:ins>
            <w:ins w:id="1199" w:author="Justin Bracci" w:date="2023-06-19T09:53:00Z">
              <w:r w:rsidR="00D82BC4">
                <w:rPr>
                  <w:rFonts w:eastAsia="Calibri" w:cstheme="minorHAnsi"/>
                  <w:sz w:val="20"/>
                  <w:szCs w:val="20"/>
                </w:rPr>
                <w:t xml:space="preserve">Lower </w:t>
              </w:r>
            </w:ins>
            <w:ins w:id="1200" w:author="Justin Bracci" w:date="2023-06-19T09:52:00Z">
              <w:r w:rsidR="00CB0DEB">
                <w:rPr>
                  <w:rFonts w:eastAsia="Calibri" w:cstheme="minorHAnsi"/>
                  <w:sz w:val="20"/>
                  <w:szCs w:val="20"/>
                </w:rPr>
                <w:t>Heating Value</w:t>
              </w:r>
            </w:ins>
            <w:ins w:id="1201" w:author="Justin Bracci" w:date="2023-06-17T17:51:00Z">
              <w:r>
                <w:rPr>
                  <w:rFonts w:eastAsia="Calibri" w:cstheme="minorHAnsi"/>
                  <w:sz w:val="20"/>
                  <w:szCs w:val="20"/>
                </w:rPr>
                <w:t>)</w:t>
              </w:r>
            </w:ins>
          </w:p>
        </w:tc>
        <w:tc>
          <w:tcPr>
            <w:tcW w:w="947" w:type="dxa"/>
            <w:shd w:val="clear" w:color="auto" w:fill="auto"/>
            <w:vAlign w:val="center"/>
            <w:tcPrChange w:id="1202" w:author="Justin Bracci" w:date="2023-06-19T09:51:00Z">
              <w:tcPr>
                <w:tcW w:w="947" w:type="dxa"/>
                <w:shd w:val="clear" w:color="auto" w:fill="auto"/>
                <w:vAlign w:val="center"/>
              </w:tcPr>
            </w:tcPrChange>
          </w:tcPr>
          <w:p w14:paraId="11E17845" w14:textId="669CF8D1" w:rsidR="00900B80" w:rsidRPr="000226E9" w:rsidRDefault="00900B80" w:rsidP="00FA5931">
            <w:pPr>
              <w:rPr>
                <w:rFonts w:eastAsia="Calibri" w:cstheme="minorHAnsi"/>
                <w:sz w:val="20"/>
                <w:szCs w:val="20"/>
              </w:rPr>
            </w:pPr>
            <w:r w:rsidRPr="000226E9">
              <w:rPr>
                <w:rFonts w:cstheme="minorHAnsi"/>
                <w:color w:val="000000"/>
                <w:sz w:val="20"/>
                <w:szCs w:val="20"/>
              </w:rPr>
              <w:t>33.3</w:t>
            </w:r>
          </w:p>
        </w:tc>
        <w:tc>
          <w:tcPr>
            <w:tcW w:w="943" w:type="dxa"/>
            <w:noWrap/>
            <w:vAlign w:val="center"/>
            <w:hideMark/>
            <w:tcPrChange w:id="1203" w:author="Justin Bracci" w:date="2023-06-19T09:51:00Z">
              <w:tcPr>
                <w:tcW w:w="943" w:type="dxa"/>
                <w:noWrap/>
                <w:vAlign w:val="center"/>
                <w:hideMark/>
              </w:tcPr>
            </w:tcPrChange>
          </w:tcPr>
          <w:p w14:paraId="2D89E7D0" w14:textId="0D4E5A0E" w:rsidR="00900B80" w:rsidRPr="009E2407" w:rsidRDefault="00900B80" w:rsidP="00FA5931">
            <w:pPr>
              <w:rPr>
                <w:rFonts w:eastAsia="Calibri" w:cstheme="minorHAnsi"/>
                <w:sz w:val="20"/>
                <w:szCs w:val="20"/>
              </w:rPr>
            </w:pPr>
            <w:r w:rsidRPr="009E2407">
              <w:rPr>
                <w:rFonts w:eastAsia="Calibri" w:cstheme="minorHAnsi"/>
                <w:sz w:val="20"/>
                <w:szCs w:val="20"/>
              </w:rPr>
              <w:t>33.3</w:t>
            </w:r>
          </w:p>
        </w:tc>
        <w:tc>
          <w:tcPr>
            <w:tcW w:w="990" w:type="dxa"/>
            <w:shd w:val="clear" w:color="auto" w:fill="auto"/>
            <w:vAlign w:val="center"/>
            <w:tcPrChange w:id="1204" w:author="Justin Bracci" w:date="2023-06-19T09:51:00Z">
              <w:tcPr>
                <w:tcW w:w="990" w:type="dxa"/>
                <w:shd w:val="clear" w:color="auto" w:fill="auto"/>
                <w:vAlign w:val="center"/>
              </w:tcPr>
            </w:tcPrChange>
          </w:tcPr>
          <w:p w14:paraId="7A698E16" w14:textId="2849E7A0" w:rsidR="00900B80" w:rsidRPr="000226E9" w:rsidRDefault="00900B80" w:rsidP="00FA5931">
            <w:pPr>
              <w:rPr>
                <w:rFonts w:eastAsia="Calibri" w:cstheme="minorHAnsi"/>
                <w:sz w:val="20"/>
                <w:szCs w:val="20"/>
              </w:rPr>
            </w:pPr>
            <w:r w:rsidRPr="000226E9">
              <w:rPr>
                <w:rFonts w:cstheme="minorHAnsi"/>
                <w:color w:val="000000"/>
                <w:sz w:val="20"/>
                <w:szCs w:val="20"/>
              </w:rPr>
              <w:t>33.3</w:t>
            </w:r>
          </w:p>
        </w:tc>
        <w:tc>
          <w:tcPr>
            <w:tcW w:w="2340" w:type="dxa"/>
            <w:noWrap/>
            <w:vAlign w:val="center"/>
            <w:hideMark/>
            <w:tcPrChange w:id="1205" w:author="Justin Bracci" w:date="2023-06-19T09:51:00Z">
              <w:tcPr>
                <w:tcW w:w="2340" w:type="dxa"/>
                <w:noWrap/>
                <w:vAlign w:val="center"/>
                <w:hideMark/>
              </w:tcPr>
            </w:tcPrChange>
          </w:tcPr>
          <w:p w14:paraId="1E8EDDE6" w14:textId="1DFF3B3F" w:rsidR="00900B80" w:rsidRPr="00153557" w:rsidRDefault="00900B80" w:rsidP="00FA5931">
            <w:pPr>
              <w:rPr>
                <w:rFonts w:eastAsia="Calibri" w:cstheme="minorHAnsi"/>
                <w:sz w:val="20"/>
                <w:szCs w:val="20"/>
                <w:vertAlign w:val="subscript"/>
                <w:rPrChange w:id="1206" w:author="Justin Bracci" w:date="2023-06-26T19:57:00Z">
                  <w:rPr>
                    <w:rFonts w:eastAsia="Calibri" w:cstheme="minorHAnsi"/>
                    <w:sz w:val="20"/>
                    <w:szCs w:val="20"/>
                  </w:rPr>
                </w:rPrChange>
              </w:rPr>
            </w:pPr>
            <w:r w:rsidRPr="009E2407">
              <w:rPr>
                <w:rFonts w:eastAsia="Calibri" w:cstheme="minorHAnsi"/>
                <w:sz w:val="20"/>
                <w:szCs w:val="20"/>
              </w:rPr>
              <w:t>kWh</w:t>
            </w:r>
            <w:ins w:id="1207" w:author="Justin Bracci" w:date="2023-06-30T15:17:00Z">
              <w:r w:rsidR="00E5531A">
                <w:rPr>
                  <w:rFonts w:eastAsia="Calibri" w:cstheme="minorHAnsi"/>
                  <w:sz w:val="20"/>
                  <w:szCs w:val="20"/>
                  <w:vertAlign w:val="subscript"/>
                </w:rPr>
                <w:t>H2</w:t>
              </w:r>
            </w:ins>
            <w:r w:rsidRPr="009E2407">
              <w:rPr>
                <w:rFonts w:eastAsia="Calibri" w:cstheme="minorHAnsi"/>
                <w:sz w:val="20"/>
                <w:szCs w:val="20"/>
              </w:rPr>
              <w:t>/kg</w:t>
            </w:r>
            <w:ins w:id="1208" w:author="Justin Bracci" w:date="2023-06-26T19:57:00Z">
              <w:r w:rsidR="00153557">
                <w:rPr>
                  <w:rFonts w:eastAsia="Calibri" w:cstheme="minorHAnsi"/>
                  <w:sz w:val="20"/>
                  <w:szCs w:val="20"/>
                  <w:vertAlign w:val="subscript"/>
                </w:rPr>
                <w:t>H2</w:t>
              </w:r>
            </w:ins>
          </w:p>
        </w:tc>
        <w:tc>
          <w:tcPr>
            <w:tcW w:w="1266" w:type="dxa"/>
            <w:vAlign w:val="center"/>
            <w:tcPrChange w:id="1209" w:author="Justin Bracci" w:date="2023-06-19T09:51:00Z">
              <w:tcPr>
                <w:tcW w:w="1266" w:type="dxa"/>
                <w:vAlign w:val="center"/>
              </w:tcPr>
            </w:tcPrChange>
          </w:tcPr>
          <w:p w14:paraId="69E37108" w14:textId="6461DC6B" w:rsidR="00900B80" w:rsidRPr="009E2407" w:rsidRDefault="00E5531A" w:rsidP="00FA5931">
            <w:pPr>
              <w:rPr>
                <w:rFonts w:eastAsia="Calibri" w:cstheme="minorHAnsi"/>
                <w:sz w:val="20"/>
                <w:szCs w:val="20"/>
              </w:rPr>
            </w:pPr>
            <w:ins w:id="1210" w:author="Justin Bracci" w:date="2023-06-30T15:17:00Z">
              <w:r>
                <w:rPr>
                  <w:rFonts w:eastAsia="Calibri" w:cstheme="minorHAnsi"/>
                  <w:sz w:val="20"/>
                  <w:szCs w:val="20"/>
                </w:rPr>
                <w:fldChar w:fldCharType="begin" w:fldLock="1"/>
              </w:r>
            </w:ins>
            <w:r w:rsidR="001236E7">
              <w:rPr>
                <w:rFonts w:eastAsia="Calibri" w:cstheme="minorHAnsi"/>
                <w:sz w:val="20"/>
                <w:szCs w:val="20"/>
              </w:rPr>
              <w:instrText>ADDIN CSL_CITATION {"citationItems":[{"id":"ITEM-1","itemData":{"URL":"https://h2tools.org/hyarc/calculator-tools/lower-and-higher-heating-values-fuels","author":[{"dropping-particle":"","family":"Hydrogen Tools","given":"","non-dropping-particle":"","parse-names":false,"suffix":""}],"id":"ITEM-1","issued":{"date-parts":[["2023"]]},"title":"Lower and Higher Heating Values of Fuels","type":"webpage"},"uris":["http://www.mendeley.com/documents/?uuid=bf038f6b-7481-44dc-be08-c19a0cab1c2e"]}],"mendeley":{"formattedCitation":"[4]","plainTextFormattedCitation":"[4]","previouslyFormattedCitation":"[4]"},"properties":{"noteIndex":0},"schema":"https://github.com/citation-style-language/schema/raw/master/csl-citation.json"}</w:instrText>
            </w:r>
            <w:r>
              <w:rPr>
                <w:rFonts w:eastAsia="Calibri" w:cstheme="minorHAnsi"/>
                <w:sz w:val="20"/>
                <w:szCs w:val="20"/>
              </w:rPr>
              <w:fldChar w:fldCharType="separate"/>
            </w:r>
            <w:r w:rsidRPr="00E5531A">
              <w:rPr>
                <w:rFonts w:eastAsia="Calibri" w:cstheme="minorHAnsi"/>
                <w:noProof/>
                <w:sz w:val="20"/>
                <w:szCs w:val="20"/>
              </w:rPr>
              <w:t>[4]</w:t>
            </w:r>
            <w:ins w:id="1211" w:author="Justin Bracci" w:date="2023-06-30T15:17:00Z">
              <w:r>
                <w:rPr>
                  <w:rFonts w:eastAsia="Calibri" w:cstheme="minorHAnsi"/>
                  <w:sz w:val="20"/>
                  <w:szCs w:val="20"/>
                </w:rPr>
                <w:fldChar w:fldCharType="end"/>
              </w:r>
            </w:ins>
            <w:del w:id="1212" w:author="Justin Bracci" w:date="2023-06-30T15:16:00Z">
              <w:r w:rsidR="00900B80" w:rsidRPr="009E2407" w:rsidDel="00D56B44">
                <w:rPr>
                  <w:rFonts w:eastAsia="Calibri" w:cstheme="minorHAnsi"/>
                  <w:sz w:val="20"/>
                  <w:szCs w:val="20"/>
                </w:rPr>
                <w:delText>N/A</w:delText>
              </w:r>
            </w:del>
          </w:p>
        </w:tc>
      </w:tr>
      <w:tr w:rsidR="00900B80" w:rsidRPr="000226E9" w14:paraId="4BF42523" w14:textId="77777777" w:rsidTr="00900B80">
        <w:trPr>
          <w:trHeight w:val="290"/>
          <w:trPrChange w:id="1213" w:author="Justin Bracci" w:date="2023-06-19T09:51:00Z">
            <w:trPr>
              <w:trHeight w:val="290"/>
            </w:trPr>
          </w:trPrChange>
        </w:trPr>
        <w:tc>
          <w:tcPr>
            <w:tcW w:w="2965" w:type="dxa"/>
            <w:noWrap/>
            <w:vAlign w:val="center"/>
            <w:hideMark/>
            <w:tcPrChange w:id="1214" w:author="Justin Bracci" w:date="2023-06-19T09:51:00Z">
              <w:tcPr>
                <w:tcW w:w="2965" w:type="dxa"/>
                <w:noWrap/>
                <w:vAlign w:val="center"/>
                <w:hideMark/>
              </w:tcPr>
            </w:tcPrChange>
          </w:tcPr>
          <w:p w14:paraId="18F037A6" w14:textId="77777777" w:rsidR="00900B80" w:rsidRPr="009E2407" w:rsidRDefault="00900B80" w:rsidP="00FA5931">
            <w:pPr>
              <w:rPr>
                <w:rFonts w:eastAsia="Calibri" w:cstheme="minorHAnsi"/>
                <w:sz w:val="20"/>
                <w:szCs w:val="20"/>
              </w:rPr>
            </w:pPr>
            <w:r w:rsidRPr="009E2407">
              <w:rPr>
                <w:rFonts w:eastAsia="Calibri" w:cstheme="minorHAnsi"/>
                <w:sz w:val="20"/>
                <w:szCs w:val="20"/>
              </w:rPr>
              <w:t>Compression Energy Input</w:t>
            </w:r>
          </w:p>
        </w:tc>
        <w:tc>
          <w:tcPr>
            <w:tcW w:w="947" w:type="dxa"/>
            <w:shd w:val="clear" w:color="auto" w:fill="auto"/>
            <w:vAlign w:val="center"/>
            <w:tcPrChange w:id="1215" w:author="Justin Bracci" w:date="2023-06-19T09:51:00Z">
              <w:tcPr>
                <w:tcW w:w="947" w:type="dxa"/>
                <w:shd w:val="clear" w:color="auto" w:fill="auto"/>
                <w:vAlign w:val="center"/>
              </w:tcPr>
            </w:tcPrChange>
          </w:tcPr>
          <w:p w14:paraId="6091E743" w14:textId="2F024B7C" w:rsidR="00900B80" w:rsidRPr="000226E9" w:rsidRDefault="00900B80" w:rsidP="00FA5931">
            <w:pPr>
              <w:rPr>
                <w:rFonts w:eastAsia="Calibri" w:cstheme="minorHAnsi"/>
                <w:sz w:val="20"/>
                <w:szCs w:val="20"/>
              </w:rPr>
            </w:pPr>
            <w:r w:rsidRPr="000226E9">
              <w:rPr>
                <w:rFonts w:cstheme="minorHAnsi"/>
                <w:color w:val="000000"/>
                <w:sz w:val="20"/>
                <w:szCs w:val="20"/>
              </w:rPr>
              <w:t>1.2</w:t>
            </w:r>
          </w:p>
        </w:tc>
        <w:tc>
          <w:tcPr>
            <w:tcW w:w="943" w:type="dxa"/>
            <w:noWrap/>
            <w:vAlign w:val="center"/>
            <w:hideMark/>
            <w:tcPrChange w:id="1216" w:author="Justin Bracci" w:date="2023-06-19T09:51:00Z">
              <w:tcPr>
                <w:tcW w:w="943" w:type="dxa"/>
                <w:noWrap/>
                <w:vAlign w:val="center"/>
                <w:hideMark/>
              </w:tcPr>
            </w:tcPrChange>
          </w:tcPr>
          <w:p w14:paraId="52939A78" w14:textId="561AE361" w:rsidR="00900B80" w:rsidRPr="009E2407" w:rsidRDefault="00900B80" w:rsidP="00FA5931">
            <w:pPr>
              <w:rPr>
                <w:rFonts w:eastAsia="Calibri" w:cstheme="minorHAnsi"/>
                <w:sz w:val="20"/>
                <w:szCs w:val="20"/>
              </w:rPr>
            </w:pPr>
            <w:r w:rsidRPr="009E2407">
              <w:rPr>
                <w:rFonts w:eastAsia="Calibri" w:cstheme="minorHAnsi"/>
                <w:sz w:val="20"/>
                <w:szCs w:val="20"/>
              </w:rPr>
              <w:t>1.2</w:t>
            </w:r>
          </w:p>
        </w:tc>
        <w:tc>
          <w:tcPr>
            <w:tcW w:w="990" w:type="dxa"/>
            <w:shd w:val="clear" w:color="auto" w:fill="auto"/>
            <w:vAlign w:val="center"/>
            <w:tcPrChange w:id="1217" w:author="Justin Bracci" w:date="2023-06-19T09:51:00Z">
              <w:tcPr>
                <w:tcW w:w="990" w:type="dxa"/>
                <w:shd w:val="clear" w:color="auto" w:fill="auto"/>
                <w:vAlign w:val="center"/>
              </w:tcPr>
            </w:tcPrChange>
          </w:tcPr>
          <w:p w14:paraId="622D99F1" w14:textId="3647B2E7" w:rsidR="00900B80" w:rsidRPr="000226E9" w:rsidRDefault="00900B80" w:rsidP="00FA5931">
            <w:pPr>
              <w:rPr>
                <w:rFonts w:eastAsia="Calibri" w:cstheme="minorHAnsi"/>
                <w:sz w:val="20"/>
                <w:szCs w:val="20"/>
              </w:rPr>
            </w:pPr>
            <w:r w:rsidRPr="000226E9">
              <w:rPr>
                <w:rFonts w:cstheme="minorHAnsi"/>
                <w:color w:val="000000"/>
                <w:sz w:val="20"/>
                <w:szCs w:val="20"/>
              </w:rPr>
              <w:t>1.1</w:t>
            </w:r>
          </w:p>
        </w:tc>
        <w:tc>
          <w:tcPr>
            <w:tcW w:w="2340" w:type="dxa"/>
            <w:noWrap/>
            <w:vAlign w:val="center"/>
            <w:hideMark/>
            <w:tcPrChange w:id="1218" w:author="Justin Bracci" w:date="2023-06-19T09:51:00Z">
              <w:tcPr>
                <w:tcW w:w="2340" w:type="dxa"/>
                <w:noWrap/>
                <w:vAlign w:val="center"/>
                <w:hideMark/>
              </w:tcPr>
            </w:tcPrChange>
          </w:tcPr>
          <w:p w14:paraId="0399CC28" w14:textId="6348362D" w:rsidR="00900B80" w:rsidRPr="00153557" w:rsidRDefault="00900B80" w:rsidP="00FA5931">
            <w:pPr>
              <w:rPr>
                <w:rFonts w:eastAsia="Calibri" w:cstheme="minorHAnsi"/>
                <w:sz w:val="20"/>
                <w:szCs w:val="20"/>
                <w:vertAlign w:val="subscript"/>
                <w:rPrChange w:id="1219" w:author="Justin Bracci" w:date="2023-06-26T19:56:00Z">
                  <w:rPr>
                    <w:rFonts w:eastAsia="Calibri" w:cstheme="minorHAnsi"/>
                    <w:sz w:val="20"/>
                    <w:szCs w:val="20"/>
                  </w:rPr>
                </w:rPrChange>
              </w:rPr>
            </w:pPr>
            <w:r w:rsidRPr="009E2407">
              <w:rPr>
                <w:rFonts w:eastAsia="Calibri" w:cstheme="minorHAnsi"/>
                <w:sz w:val="20"/>
                <w:szCs w:val="20"/>
              </w:rPr>
              <w:t>kWh</w:t>
            </w:r>
            <w:ins w:id="1220" w:author="Justin Bracci" w:date="2023-06-25T13:52:00Z">
              <w:r w:rsidR="00356B4B">
                <w:rPr>
                  <w:vertAlign w:val="subscript"/>
                </w:rPr>
                <w:t>e</w:t>
              </w:r>
            </w:ins>
            <w:r w:rsidRPr="009E2407">
              <w:rPr>
                <w:rFonts w:eastAsia="Calibri" w:cstheme="minorHAnsi"/>
                <w:sz w:val="20"/>
                <w:szCs w:val="20"/>
              </w:rPr>
              <w:t>/kg</w:t>
            </w:r>
            <w:ins w:id="1221" w:author="Justin Bracci" w:date="2023-06-26T19:56:00Z">
              <w:r w:rsidR="00153557">
                <w:rPr>
                  <w:rFonts w:eastAsia="Calibri" w:cstheme="minorHAnsi"/>
                  <w:sz w:val="20"/>
                  <w:szCs w:val="20"/>
                  <w:vertAlign w:val="subscript"/>
                </w:rPr>
                <w:t>H2</w:t>
              </w:r>
            </w:ins>
          </w:p>
        </w:tc>
        <w:tc>
          <w:tcPr>
            <w:tcW w:w="1266" w:type="dxa"/>
            <w:vAlign w:val="center"/>
            <w:tcPrChange w:id="1222" w:author="Justin Bracci" w:date="2023-06-19T09:51:00Z">
              <w:tcPr>
                <w:tcW w:w="1266" w:type="dxa"/>
                <w:vAlign w:val="center"/>
              </w:tcPr>
            </w:tcPrChange>
          </w:tcPr>
          <w:p w14:paraId="3E39D6D9" w14:textId="0534F948" w:rsidR="00900B80" w:rsidRPr="009E2407" w:rsidRDefault="00900B80" w:rsidP="00FA5931">
            <w:pPr>
              <w:rPr>
                <w:rFonts w:eastAsia="Calibri" w:cstheme="minorHAnsi"/>
                <w:sz w:val="20"/>
                <w:szCs w:val="20"/>
              </w:rPr>
            </w:pPr>
            <w:r w:rsidRPr="009E2407">
              <w:rPr>
                <w:rFonts w:eastAsia="Calibri" w:cstheme="minorHAnsi"/>
                <w:sz w:val="20"/>
                <w:szCs w:val="20"/>
              </w:rPr>
              <w:fldChar w:fldCharType="begin" w:fldLock="1"/>
            </w:r>
            <w:r w:rsidR="000E5616">
              <w:rPr>
                <w:rFonts w:eastAsia="Calibri" w:cstheme="minorHAnsi"/>
                <w:sz w:val="20"/>
                <w:szCs w:val="20"/>
              </w:rPr>
              <w:instrText>ADDIN CSL_CITATION {"citationItems":[{"id":"ITEM-1","itemData":{"DOI":"10.1021/ACS.EST.0C07955/SUPPL_FILE/ES0C07955_SI_001.PDF","ISSN":"15205851","PMID":"33983018","abstract":"Sectors such as aviation may require low-carbon liquid fuels to dramatically reduce emissions. This analysis characterizes the economic viability of electrofuels, synthesized from CO2 from direct air capture (DAC) and hydrogen from electrolysis of water, powered primarily by solar or wind electricity. This optimization-based techno-economic analysis suggests that using today's technology, hydrocarbon electrofuels would cost upward of $4/liter of gasoline equivalent (lge), potentially falling to $1.7-1.8/lge in the next decade and &lt;$1/lge by 2050. Only in the latter case are electrofuels potentially less costly than using petroleum fuels offset with DAC with sequestration. Achieving low-end electrofuel costs is contingent on substantial reductions in the capital cost of DAC, electrolyzers, and renewable electricity generation. However, the system also requires sufficient operational flexibility to efficiently power this capital-intensive equipment on variable electricity. Such forms of flexibility include various types of storage, supplementary natural gas and grid electricity interconnections (penalized with a steep carbon price), curtailment, and the ability to modestly adjust fuel synthesis and DAC operating levels over time scales of several hours to days.","author":[{"dropping-particle":"","family":"Sherwin","given":"Evan D.","non-dropping-particle":"","parse-names":false,"suffix":""}],"container-title":"Environmental Science and Technology","id":"ITEM-1","issue":"11","issued":{"date-parts":[["2021","6","1"]]},"page":"7583-7594","publisher":"American Chemical Society","title":"Electrofuel Synthesis from Variable Renewable Electricity: An Optimization-Based Techno-Economic Analysis","type":"article-journal","volume":"55"},"uris":["http://www.mendeley.com/documents/?uuid=baf0afcc-156d-329b-9379-7074be1e2f57"]}],"mendeley":{"formattedCitation":"[3]","plainTextFormattedCitation":"[3]","previouslyFormattedCitation":"[3]"},"properties":{"noteIndex":0},"schema":"https://github.com/citation-style-language/schema/raw/master/csl-citation.json"}</w:instrText>
            </w:r>
            <w:r w:rsidRPr="009E2407">
              <w:rPr>
                <w:rFonts w:eastAsia="Calibri" w:cstheme="minorHAnsi"/>
                <w:sz w:val="20"/>
                <w:szCs w:val="20"/>
              </w:rPr>
              <w:fldChar w:fldCharType="separate"/>
            </w:r>
            <w:r w:rsidR="00665B5F" w:rsidRPr="00665B5F">
              <w:rPr>
                <w:rFonts w:eastAsia="Calibri" w:cstheme="minorHAnsi"/>
                <w:noProof/>
                <w:sz w:val="20"/>
                <w:szCs w:val="20"/>
              </w:rPr>
              <w:t>[3]</w:t>
            </w:r>
            <w:r w:rsidRPr="009E2407">
              <w:rPr>
                <w:rFonts w:eastAsia="Calibri" w:cstheme="minorHAnsi"/>
                <w:sz w:val="20"/>
                <w:szCs w:val="20"/>
              </w:rPr>
              <w:fldChar w:fldCharType="end"/>
            </w:r>
          </w:p>
        </w:tc>
      </w:tr>
      <w:tr w:rsidR="00900B80" w:rsidRPr="000226E9" w14:paraId="3E1306E7" w14:textId="77777777" w:rsidTr="00900B80">
        <w:trPr>
          <w:trHeight w:val="290"/>
          <w:trPrChange w:id="1223" w:author="Justin Bracci" w:date="2023-06-19T09:51:00Z">
            <w:trPr>
              <w:trHeight w:val="290"/>
            </w:trPr>
          </w:trPrChange>
        </w:trPr>
        <w:tc>
          <w:tcPr>
            <w:tcW w:w="2965" w:type="dxa"/>
            <w:noWrap/>
            <w:vAlign w:val="center"/>
            <w:hideMark/>
            <w:tcPrChange w:id="1224" w:author="Justin Bracci" w:date="2023-06-19T09:51:00Z">
              <w:tcPr>
                <w:tcW w:w="2965" w:type="dxa"/>
                <w:noWrap/>
                <w:vAlign w:val="center"/>
                <w:hideMark/>
              </w:tcPr>
            </w:tcPrChange>
          </w:tcPr>
          <w:p w14:paraId="1F12C991" w14:textId="335C4D13" w:rsidR="00900B80" w:rsidRPr="009E2407" w:rsidRDefault="00900B80" w:rsidP="00FA5931">
            <w:pPr>
              <w:rPr>
                <w:rFonts w:eastAsia="Calibri" w:cstheme="minorHAnsi"/>
                <w:sz w:val="20"/>
                <w:szCs w:val="20"/>
              </w:rPr>
            </w:pPr>
            <w:r w:rsidRPr="009E2407">
              <w:rPr>
                <w:rFonts w:eastAsia="Calibri" w:cstheme="minorHAnsi"/>
                <w:sz w:val="20"/>
                <w:szCs w:val="20"/>
              </w:rPr>
              <w:t>Capital Cost of Electrolyzer</w:t>
            </w:r>
            <w:ins w:id="1225" w:author="Justin Bracci" w:date="2023-06-30T14:21:00Z">
              <w:r w:rsidR="00FE7E82">
                <w:rPr>
                  <w:rFonts w:eastAsia="Calibri" w:cstheme="minorHAnsi"/>
                  <w:sz w:val="20"/>
                  <w:szCs w:val="20"/>
                </w:rPr>
                <w:t xml:space="preserve"> (2020</w:t>
              </w:r>
            </w:ins>
            <w:ins w:id="1226" w:author="Justin Bracci" w:date="2023-06-30T14:22:00Z">
              <w:r w:rsidR="006F650C">
                <w:rPr>
                  <w:rFonts w:eastAsia="Calibri" w:cstheme="minorHAnsi"/>
                  <w:sz w:val="20"/>
                  <w:szCs w:val="20"/>
                </w:rPr>
                <w:t xml:space="preserve"> dollars</w:t>
              </w:r>
            </w:ins>
            <w:ins w:id="1227" w:author="Justin Bracci" w:date="2023-06-30T14:21:00Z">
              <w:r w:rsidR="00FE7E82">
                <w:rPr>
                  <w:rFonts w:eastAsia="Calibri" w:cstheme="minorHAnsi"/>
                  <w:sz w:val="20"/>
                  <w:szCs w:val="20"/>
                </w:rPr>
                <w:t>)</w:t>
              </w:r>
            </w:ins>
          </w:p>
        </w:tc>
        <w:tc>
          <w:tcPr>
            <w:tcW w:w="947" w:type="dxa"/>
            <w:shd w:val="clear" w:color="auto" w:fill="auto"/>
            <w:vAlign w:val="center"/>
            <w:tcPrChange w:id="1228" w:author="Justin Bracci" w:date="2023-06-19T09:51:00Z">
              <w:tcPr>
                <w:tcW w:w="947" w:type="dxa"/>
                <w:shd w:val="clear" w:color="auto" w:fill="auto"/>
                <w:vAlign w:val="center"/>
              </w:tcPr>
            </w:tcPrChange>
          </w:tcPr>
          <w:p w14:paraId="613975F8" w14:textId="3D64BFBE" w:rsidR="00900B80" w:rsidRPr="000226E9" w:rsidRDefault="00900B80" w:rsidP="00FA5931">
            <w:pPr>
              <w:rPr>
                <w:rFonts w:eastAsia="Calibri" w:cstheme="minorHAnsi"/>
                <w:sz w:val="20"/>
                <w:szCs w:val="20"/>
              </w:rPr>
            </w:pPr>
            <w:ins w:id="1229" w:author="Justin Bracci" w:date="2023-05-04T14:11:00Z">
              <w:r>
                <w:rPr>
                  <w:rFonts w:cstheme="minorHAnsi"/>
                  <w:color w:val="000000"/>
                  <w:sz w:val="20"/>
                  <w:szCs w:val="20"/>
                </w:rPr>
                <w:t>890</w:t>
              </w:r>
            </w:ins>
            <w:del w:id="1230" w:author="Justin Bracci" w:date="2023-05-04T14:11:00Z">
              <w:r w:rsidRPr="000226E9" w:rsidDel="00DB30A9">
                <w:rPr>
                  <w:rFonts w:cstheme="minorHAnsi"/>
                  <w:color w:val="000000"/>
                  <w:sz w:val="20"/>
                  <w:szCs w:val="20"/>
                </w:rPr>
                <w:delText>1025</w:delText>
              </w:r>
            </w:del>
          </w:p>
        </w:tc>
        <w:tc>
          <w:tcPr>
            <w:tcW w:w="943" w:type="dxa"/>
            <w:noWrap/>
            <w:vAlign w:val="center"/>
            <w:hideMark/>
            <w:tcPrChange w:id="1231" w:author="Justin Bracci" w:date="2023-06-19T09:51:00Z">
              <w:tcPr>
                <w:tcW w:w="943" w:type="dxa"/>
                <w:noWrap/>
                <w:vAlign w:val="center"/>
                <w:hideMark/>
              </w:tcPr>
            </w:tcPrChange>
          </w:tcPr>
          <w:p w14:paraId="2ECB9206" w14:textId="529C8E19" w:rsidR="00900B80" w:rsidRPr="009E2407" w:rsidRDefault="00900B80" w:rsidP="00FA5931">
            <w:pPr>
              <w:rPr>
                <w:rFonts w:eastAsia="Calibri" w:cstheme="minorHAnsi"/>
                <w:sz w:val="20"/>
                <w:szCs w:val="20"/>
              </w:rPr>
            </w:pPr>
            <w:ins w:id="1232" w:author="Justin Bracci" w:date="2023-05-04T14:11:00Z">
              <w:r>
                <w:rPr>
                  <w:rFonts w:eastAsia="Calibri" w:cstheme="minorHAnsi"/>
                  <w:sz w:val="20"/>
                  <w:szCs w:val="20"/>
                </w:rPr>
                <w:t>460</w:t>
              </w:r>
            </w:ins>
            <w:del w:id="1233" w:author="Justin Bracci" w:date="2023-05-04T14:11:00Z">
              <w:r w:rsidRPr="009E2407" w:rsidDel="00DB30A9">
                <w:rPr>
                  <w:rFonts w:eastAsia="Calibri" w:cstheme="minorHAnsi"/>
                  <w:sz w:val="20"/>
                  <w:szCs w:val="20"/>
                </w:rPr>
                <w:delText>570</w:delText>
              </w:r>
            </w:del>
          </w:p>
        </w:tc>
        <w:tc>
          <w:tcPr>
            <w:tcW w:w="990" w:type="dxa"/>
            <w:shd w:val="clear" w:color="auto" w:fill="auto"/>
            <w:vAlign w:val="center"/>
            <w:tcPrChange w:id="1234" w:author="Justin Bracci" w:date="2023-06-19T09:51:00Z">
              <w:tcPr>
                <w:tcW w:w="990" w:type="dxa"/>
                <w:shd w:val="clear" w:color="auto" w:fill="auto"/>
                <w:vAlign w:val="center"/>
              </w:tcPr>
            </w:tcPrChange>
          </w:tcPr>
          <w:p w14:paraId="67BAE279" w14:textId="6182600E" w:rsidR="00900B80" w:rsidRPr="000226E9" w:rsidRDefault="00900B80" w:rsidP="00FA5931">
            <w:pPr>
              <w:rPr>
                <w:rFonts w:eastAsia="Calibri" w:cstheme="minorHAnsi"/>
                <w:sz w:val="20"/>
                <w:szCs w:val="20"/>
              </w:rPr>
            </w:pPr>
            <w:ins w:id="1235" w:author="Justin Bracci" w:date="2023-05-04T14:11:00Z">
              <w:r>
                <w:rPr>
                  <w:rFonts w:cstheme="minorHAnsi"/>
                  <w:color w:val="000000"/>
                  <w:sz w:val="20"/>
                  <w:szCs w:val="20"/>
                </w:rPr>
                <w:t>3</w:t>
              </w:r>
            </w:ins>
            <w:del w:id="1236" w:author="Justin Bracci" w:date="2023-05-04T14:11:00Z">
              <w:r w:rsidRPr="000226E9" w:rsidDel="00DB30A9">
                <w:rPr>
                  <w:rFonts w:cstheme="minorHAnsi"/>
                  <w:color w:val="000000"/>
                  <w:sz w:val="20"/>
                  <w:szCs w:val="20"/>
                </w:rPr>
                <w:delText>4</w:delText>
              </w:r>
            </w:del>
            <w:r w:rsidRPr="000226E9">
              <w:rPr>
                <w:rFonts w:cstheme="minorHAnsi"/>
                <w:color w:val="000000"/>
                <w:sz w:val="20"/>
                <w:szCs w:val="20"/>
              </w:rPr>
              <w:t>85</w:t>
            </w:r>
          </w:p>
        </w:tc>
        <w:tc>
          <w:tcPr>
            <w:tcW w:w="2340" w:type="dxa"/>
            <w:noWrap/>
            <w:vAlign w:val="center"/>
            <w:hideMark/>
            <w:tcPrChange w:id="1237" w:author="Justin Bracci" w:date="2023-06-19T09:51:00Z">
              <w:tcPr>
                <w:tcW w:w="2340" w:type="dxa"/>
                <w:noWrap/>
                <w:vAlign w:val="center"/>
                <w:hideMark/>
              </w:tcPr>
            </w:tcPrChange>
          </w:tcPr>
          <w:p w14:paraId="52ADBB8F" w14:textId="4022940C" w:rsidR="00900B80" w:rsidRPr="009E2407" w:rsidRDefault="00900B80" w:rsidP="00FA5931">
            <w:pPr>
              <w:rPr>
                <w:rFonts w:eastAsia="Calibri" w:cstheme="minorHAnsi"/>
                <w:sz w:val="20"/>
                <w:szCs w:val="20"/>
              </w:rPr>
            </w:pPr>
            <w:r w:rsidRPr="009E2407">
              <w:rPr>
                <w:rFonts w:eastAsia="Calibri" w:cstheme="minorHAnsi"/>
                <w:sz w:val="20"/>
                <w:szCs w:val="20"/>
              </w:rPr>
              <w:t>$/kW</w:t>
            </w:r>
            <w:ins w:id="1238" w:author="Justin Bracci" w:date="2023-06-26T19:56:00Z">
              <w:r w:rsidR="00AD55D0">
                <w:rPr>
                  <w:rFonts w:eastAsia="Calibri" w:cstheme="minorHAnsi"/>
                  <w:sz w:val="20"/>
                  <w:szCs w:val="20"/>
                  <w:vertAlign w:val="subscript"/>
                </w:rPr>
                <w:t>e</w:t>
              </w:r>
            </w:ins>
            <w:r w:rsidRPr="009E2407">
              <w:rPr>
                <w:rFonts w:eastAsia="Calibri" w:cstheme="minorHAnsi"/>
                <w:sz w:val="20"/>
                <w:szCs w:val="20"/>
              </w:rPr>
              <w:t xml:space="preserve"> (1</w:t>
            </w:r>
            <w:ins w:id="1239" w:author="Justin Bracci" w:date="2023-05-04T14:09:00Z">
              <w:r>
                <w:rPr>
                  <w:rFonts w:eastAsia="Calibri" w:cstheme="minorHAnsi"/>
                  <w:sz w:val="20"/>
                  <w:szCs w:val="20"/>
                </w:rPr>
                <w:t>00</w:t>
              </w:r>
            </w:ins>
            <w:r w:rsidRPr="009E2407">
              <w:rPr>
                <w:rFonts w:eastAsia="Calibri" w:cstheme="minorHAnsi"/>
                <w:sz w:val="20"/>
                <w:szCs w:val="20"/>
              </w:rPr>
              <w:t xml:space="preserve"> MW system)</w:t>
            </w:r>
          </w:p>
        </w:tc>
        <w:tc>
          <w:tcPr>
            <w:tcW w:w="1266" w:type="dxa"/>
            <w:vAlign w:val="center"/>
            <w:tcPrChange w:id="1240" w:author="Justin Bracci" w:date="2023-06-19T09:51:00Z">
              <w:tcPr>
                <w:tcW w:w="1266" w:type="dxa"/>
                <w:vAlign w:val="center"/>
              </w:tcPr>
            </w:tcPrChange>
          </w:tcPr>
          <w:p w14:paraId="6E012C72" w14:textId="1258BAF2" w:rsidR="00900B80" w:rsidRPr="009E2407" w:rsidRDefault="00900B80" w:rsidP="00FA5931">
            <w:pPr>
              <w:rPr>
                <w:rFonts w:eastAsia="Calibri" w:cstheme="minorHAnsi"/>
                <w:sz w:val="20"/>
                <w:szCs w:val="20"/>
              </w:rPr>
            </w:pPr>
            <w:r w:rsidRPr="009E2407">
              <w:rPr>
                <w:rFonts w:eastAsia="Calibri" w:cstheme="minorHAnsi"/>
                <w:sz w:val="20"/>
                <w:szCs w:val="20"/>
              </w:rPr>
              <w:fldChar w:fldCharType="begin" w:fldLock="1"/>
            </w:r>
            <w:r w:rsidR="001236E7">
              <w:rPr>
                <w:rFonts w:eastAsia="Calibri" w:cstheme="minorHAnsi"/>
                <w:sz w:val="20"/>
                <w:szCs w:val="20"/>
              </w:rPr>
              <w:instrText>ADDIN CSL_CITATION {"citationItems":[{"id":"ITEM-1","itemData":{"DOI":"10.1021/ACS.EST.0C07955/SUPPL_FILE/ES0C07955_SI_001.PDF","ISSN":"15205851","PMID":"33983018","abstract":"Sectors such as aviation may require low-carbon liquid fuels to dramatically reduce emissions. This analysis characterizes the economic viability of electrofuels, synthesized from CO2 from direct air capture (DAC) and hydrogen from electrolysis of water, powered primarily by solar or wind electricity. This optimization-based techno-economic analysis suggests that using today's technology, hydrocarbon electrofuels would cost upward of $4/liter of gasoline equivalent (lge), potentially falling to $1.7-1.8/lge in the next decade and &lt;$1/lge by 2050. Only in the latter case are electrofuels potentially less costly than using petroleum fuels offset with DAC with sequestration. Achieving low-end electrofuel costs is contingent on substantial reductions in the capital cost of DAC, electrolyzers, and renewable electricity generation. However, the system also requires sufficient operational flexibility to efficiently power this capital-intensive equipment on variable electricity. Such forms of flexibility include various types of storage, supplementary natural gas and grid electricity interconnections (penalized with a steep carbon price), curtailment, and the ability to modestly adjust fuel synthesis and DAC operating levels over time scales of several hours to days.","author":[{"dropping-particle":"","family":"Sherwin","given":"Evan D.","non-dropping-particle":"","parse-names":false,"suffix":""}],"container-title":"Environmental Science and Technology","id":"ITEM-1","issue":"11","issued":{"date-parts":[["2021","6","1"]]},"page":"7583-7594","publisher":"American Chemical Society","title":"Electrofuel Synthesis from Variable Renewable Electricity: An Optimization-Based Techno-Economic Analysis","type":"article-journal","volume":"55"},"uris":["http://www.mendeley.com/documents/?uuid=baf0afcc-156d-329b-9379-7074be1e2f57"]},{"id":"ITEM-2","itemData":{"URL":"https://www.nrel.gov/hydrogen/h2a-lite.html","accessed":{"date-parts":[["2023","5","4"]]},"author":[{"dropping-particle":"","family":"National Renewable Energy Laboratory","given":"","non-dropping-particle":"","parse-names":false,"suffix":""}],"id":"ITEM-2","issued":{"date-parts":[["2022"]]},"title":"H2A-Lite: Hydrogen Analysis Lite Production Model","type":"webpage"},"uris":["http://www.mendeley.com/documents/?uuid=a6e77836-175c-3bdf-bb0d-6288249d9b47"]},{"id":"ITEM-3","itemData":{"author":[{"dropping-particle":"","family":"Acevedo","given":"Yaset","non-dropping-particle":"","parse-names":false,"suffix":""},{"dropping-particle":"","family":"Huya-Kouadio","given":"Jennie","non-dropping-particle":"","parse-names":false,"suffix":""},{"dropping-particle":"","family":"McNamara","given":"Kevin","non-dropping-particle":"","parse-names":false,"suffix":""},{"dropping-particle":"","family":"Prosser","given":"Jacob","non-dropping-particle":"","parse-names":false,"suffix":""},{"dropping-particle":"","family":"James","given":"Brian","non-dropping-particle":"","parse-names":false,"suffix":""}],"id":"ITEM-3","issued":{"date-parts":[["2023"]]},"title":"Comparative Study of Levelized Cost of Hydrogen for Alkaline, PEM, AEM, and SOE Electrolyzer Plants","type":"report"},"uris":["http://www.mendeley.com/documents/?uuid=02aaf48e-a07a-4d89-bf10-3e976b890922"]}],"mendeley":{"formattedCitation":"[3], [5], [6]","plainTextFormattedCitation":"[3], [5], [6]","previouslyFormattedCitation":"[3], [5], [6]"},"properties":{"noteIndex":0},"schema":"https://github.com/citation-style-language/schema/raw/master/csl-citation.json"}</w:instrText>
            </w:r>
            <w:r w:rsidRPr="009E2407">
              <w:rPr>
                <w:rFonts w:eastAsia="Calibri" w:cstheme="minorHAnsi"/>
                <w:sz w:val="20"/>
                <w:szCs w:val="20"/>
              </w:rPr>
              <w:fldChar w:fldCharType="separate"/>
            </w:r>
            <w:r w:rsidR="00E5531A" w:rsidRPr="00E5531A">
              <w:rPr>
                <w:rFonts w:eastAsia="Calibri" w:cstheme="minorHAnsi"/>
                <w:noProof/>
                <w:sz w:val="20"/>
                <w:szCs w:val="20"/>
              </w:rPr>
              <w:t>[3], [5], [6]</w:t>
            </w:r>
            <w:r w:rsidRPr="009E2407">
              <w:rPr>
                <w:rFonts w:eastAsia="Calibri" w:cstheme="minorHAnsi"/>
                <w:sz w:val="20"/>
                <w:szCs w:val="20"/>
              </w:rPr>
              <w:fldChar w:fldCharType="end"/>
            </w:r>
          </w:p>
        </w:tc>
      </w:tr>
      <w:tr w:rsidR="00900B80" w:rsidRPr="000226E9" w14:paraId="0F176AFF" w14:textId="77777777" w:rsidTr="00900B80">
        <w:trPr>
          <w:trHeight w:val="290"/>
          <w:trPrChange w:id="1241" w:author="Justin Bracci" w:date="2023-06-19T09:51:00Z">
            <w:trPr>
              <w:trHeight w:val="290"/>
            </w:trPr>
          </w:trPrChange>
        </w:trPr>
        <w:tc>
          <w:tcPr>
            <w:tcW w:w="2965" w:type="dxa"/>
            <w:noWrap/>
            <w:vAlign w:val="center"/>
            <w:hideMark/>
            <w:tcPrChange w:id="1242" w:author="Justin Bracci" w:date="2023-06-19T09:51:00Z">
              <w:tcPr>
                <w:tcW w:w="2965" w:type="dxa"/>
                <w:noWrap/>
                <w:vAlign w:val="center"/>
                <w:hideMark/>
              </w:tcPr>
            </w:tcPrChange>
          </w:tcPr>
          <w:p w14:paraId="191637CF" w14:textId="77777777" w:rsidR="00900B80" w:rsidRDefault="00900B80" w:rsidP="00FA5931">
            <w:pPr>
              <w:rPr>
                <w:ins w:id="1243" w:author="Justin Bracci" w:date="2023-06-30T14:21:00Z"/>
                <w:rFonts w:eastAsia="Calibri" w:cstheme="minorHAnsi"/>
                <w:sz w:val="20"/>
                <w:szCs w:val="20"/>
              </w:rPr>
            </w:pPr>
            <w:r w:rsidRPr="009E2407">
              <w:rPr>
                <w:rFonts w:eastAsia="Calibri" w:cstheme="minorHAnsi"/>
                <w:sz w:val="20"/>
                <w:szCs w:val="20"/>
              </w:rPr>
              <w:t>Capital Cost of Solar Farm</w:t>
            </w:r>
          </w:p>
          <w:p w14:paraId="485BE190" w14:textId="23A55C0F" w:rsidR="00FE7E82" w:rsidRPr="009E2407" w:rsidRDefault="00FE7E82" w:rsidP="00FA5931">
            <w:pPr>
              <w:rPr>
                <w:rFonts w:eastAsia="Calibri" w:cstheme="minorHAnsi"/>
                <w:sz w:val="20"/>
                <w:szCs w:val="20"/>
              </w:rPr>
            </w:pPr>
            <w:ins w:id="1244" w:author="Justin Bracci" w:date="2023-06-30T14:21:00Z">
              <w:r>
                <w:rPr>
                  <w:rFonts w:eastAsia="Calibri" w:cstheme="minorHAnsi"/>
                  <w:sz w:val="20"/>
                  <w:szCs w:val="20"/>
                </w:rPr>
                <w:t>(2020</w:t>
              </w:r>
            </w:ins>
            <w:ins w:id="1245" w:author="Justin Bracci" w:date="2023-06-30T14:22:00Z">
              <w:r w:rsidR="006F650C">
                <w:rPr>
                  <w:rFonts w:eastAsia="Calibri" w:cstheme="minorHAnsi"/>
                  <w:sz w:val="20"/>
                  <w:szCs w:val="20"/>
                </w:rPr>
                <w:t xml:space="preserve"> dollars</w:t>
              </w:r>
            </w:ins>
            <w:ins w:id="1246" w:author="Justin Bracci" w:date="2023-06-30T14:21:00Z">
              <w:r>
                <w:rPr>
                  <w:rFonts w:eastAsia="Calibri" w:cstheme="minorHAnsi"/>
                  <w:sz w:val="20"/>
                  <w:szCs w:val="20"/>
                </w:rPr>
                <w:t>)</w:t>
              </w:r>
            </w:ins>
          </w:p>
        </w:tc>
        <w:tc>
          <w:tcPr>
            <w:tcW w:w="947" w:type="dxa"/>
            <w:shd w:val="clear" w:color="auto" w:fill="auto"/>
            <w:vAlign w:val="center"/>
            <w:tcPrChange w:id="1247" w:author="Justin Bracci" w:date="2023-06-19T09:51:00Z">
              <w:tcPr>
                <w:tcW w:w="947" w:type="dxa"/>
                <w:shd w:val="clear" w:color="auto" w:fill="auto"/>
                <w:vAlign w:val="center"/>
              </w:tcPr>
            </w:tcPrChange>
          </w:tcPr>
          <w:p w14:paraId="369AA75E" w14:textId="75BAC8A4" w:rsidR="00900B80" w:rsidRPr="000226E9" w:rsidRDefault="00900B80" w:rsidP="00FA5931">
            <w:pPr>
              <w:rPr>
                <w:rFonts w:eastAsia="Calibri" w:cstheme="minorHAnsi"/>
                <w:sz w:val="20"/>
                <w:szCs w:val="20"/>
              </w:rPr>
            </w:pPr>
            <w:ins w:id="1248" w:author="Justin Bracci" w:date="2023-05-04T14:22:00Z">
              <w:r>
                <w:rPr>
                  <w:rFonts w:cstheme="minorHAnsi"/>
                  <w:color w:val="000000"/>
                  <w:sz w:val="20"/>
                  <w:szCs w:val="20"/>
                </w:rPr>
                <w:t>900</w:t>
              </w:r>
            </w:ins>
            <w:del w:id="1249" w:author="Justin Bracci" w:date="2023-05-02T15:12:00Z">
              <w:r w:rsidRPr="000226E9" w:rsidDel="00464BFF">
                <w:rPr>
                  <w:rFonts w:cstheme="minorHAnsi"/>
                  <w:color w:val="000000"/>
                  <w:sz w:val="20"/>
                  <w:szCs w:val="20"/>
                </w:rPr>
                <w:delText>900</w:delText>
              </w:r>
            </w:del>
          </w:p>
        </w:tc>
        <w:tc>
          <w:tcPr>
            <w:tcW w:w="943" w:type="dxa"/>
            <w:noWrap/>
            <w:vAlign w:val="center"/>
            <w:hideMark/>
            <w:tcPrChange w:id="1250" w:author="Justin Bracci" w:date="2023-06-19T09:51:00Z">
              <w:tcPr>
                <w:tcW w:w="943" w:type="dxa"/>
                <w:noWrap/>
                <w:vAlign w:val="center"/>
                <w:hideMark/>
              </w:tcPr>
            </w:tcPrChange>
          </w:tcPr>
          <w:p w14:paraId="07E936D8" w14:textId="57A4A3AD" w:rsidR="00900B80" w:rsidRPr="009E2407" w:rsidRDefault="00900B80" w:rsidP="00FA5931">
            <w:pPr>
              <w:rPr>
                <w:rFonts w:eastAsia="Calibri" w:cstheme="minorHAnsi"/>
                <w:sz w:val="20"/>
                <w:szCs w:val="20"/>
              </w:rPr>
            </w:pPr>
            <w:ins w:id="1251" w:author="Justin Bracci" w:date="2023-05-04T14:22:00Z">
              <w:r>
                <w:rPr>
                  <w:rFonts w:eastAsia="Calibri" w:cstheme="minorHAnsi"/>
                  <w:sz w:val="20"/>
                  <w:szCs w:val="20"/>
                </w:rPr>
                <w:t>600</w:t>
              </w:r>
            </w:ins>
            <w:del w:id="1252" w:author="Justin Bracci" w:date="2023-05-02T15:12:00Z">
              <w:r w:rsidRPr="009E2407" w:rsidDel="00FA3CB6">
                <w:rPr>
                  <w:rFonts w:eastAsia="Calibri" w:cstheme="minorHAnsi"/>
                  <w:sz w:val="20"/>
                  <w:szCs w:val="20"/>
                </w:rPr>
                <w:delText>500</w:delText>
              </w:r>
            </w:del>
          </w:p>
        </w:tc>
        <w:tc>
          <w:tcPr>
            <w:tcW w:w="990" w:type="dxa"/>
            <w:shd w:val="clear" w:color="auto" w:fill="auto"/>
            <w:vAlign w:val="center"/>
            <w:tcPrChange w:id="1253" w:author="Justin Bracci" w:date="2023-06-19T09:51:00Z">
              <w:tcPr>
                <w:tcW w:w="990" w:type="dxa"/>
                <w:shd w:val="clear" w:color="auto" w:fill="auto"/>
                <w:vAlign w:val="center"/>
              </w:tcPr>
            </w:tcPrChange>
          </w:tcPr>
          <w:p w14:paraId="36C3463A" w14:textId="3EE1722A" w:rsidR="00900B80" w:rsidRPr="000226E9" w:rsidRDefault="00900B80" w:rsidP="00FA5931">
            <w:pPr>
              <w:rPr>
                <w:rFonts w:eastAsia="Calibri" w:cstheme="minorHAnsi"/>
                <w:sz w:val="20"/>
                <w:szCs w:val="20"/>
              </w:rPr>
            </w:pPr>
            <w:ins w:id="1254" w:author="Justin Bracci" w:date="2023-05-04T14:22:00Z">
              <w:r>
                <w:rPr>
                  <w:rFonts w:cstheme="minorHAnsi"/>
                  <w:color w:val="000000"/>
                  <w:sz w:val="20"/>
                  <w:szCs w:val="20"/>
                </w:rPr>
                <w:t>500</w:t>
              </w:r>
            </w:ins>
            <w:del w:id="1255" w:author="Justin Bracci" w:date="2023-05-02T15:12:00Z">
              <w:r w:rsidRPr="000226E9" w:rsidDel="00FA3CB6">
                <w:rPr>
                  <w:rFonts w:cstheme="minorHAnsi"/>
                  <w:color w:val="000000"/>
                  <w:sz w:val="20"/>
                  <w:szCs w:val="20"/>
                </w:rPr>
                <w:delText>400</w:delText>
              </w:r>
            </w:del>
          </w:p>
        </w:tc>
        <w:tc>
          <w:tcPr>
            <w:tcW w:w="2340" w:type="dxa"/>
            <w:noWrap/>
            <w:vAlign w:val="center"/>
            <w:hideMark/>
            <w:tcPrChange w:id="1256" w:author="Justin Bracci" w:date="2023-06-19T09:51:00Z">
              <w:tcPr>
                <w:tcW w:w="2340" w:type="dxa"/>
                <w:noWrap/>
                <w:vAlign w:val="center"/>
                <w:hideMark/>
              </w:tcPr>
            </w:tcPrChange>
          </w:tcPr>
          <w:p w14:paraId="18E9B4AB" w14:textId="23C04B72" w:rsidR="00900B80" w:rsidRPr="009E2407" w:rsidRDefault="00900B80" w:rsidP="00FA5931">
            <w:pPr>
              <w:rPr>
                <w:rFonts w:eastAsia="Calibri" w:cstheme="minorHAnsi"/>
                <w:sz w:val="20"/>
                <w:szCs w:val="20"/>
              </w:rPr>
            </w:pPr>
            <w:r w:rsidRPr="009E2407">
              <w:rPr>
                <w:rFonts w:eastAsia="Calibri" w:cstheme="minorHAnsi"/>
                <w:sz w:val="20"/>
                <w:szCs w:val="20"/>
              </w:rPr>
              <w:t>$/kW</w:t>
            </w:r>
            <w:ins w:id="1257" w:author="Justin Bracci" w:date="2023-06-26T19:56:00Z">
              <w:r w:rsidR="00AD55D0">
                <w:rPr>
                  <w:rFonts w:eastAsia="Calibri" w:cstheme="minorHAnsi"/>
                  <w:sz w:val="20"/>
                  <w:szCs w:val="20"/>
                  <w:vertAlign w:val="subscript"/>
                </w:rPr>
                <w:t>e</w:t>
              </w:r>
            </w:ins>
            <w:r w:rsidRPr="009E2407">
              <w:rPr>
                <w:rFonts w:eastAsia="Calibri" w:cstheme="minorHAnsi"/>
                <w:sz w:val="20"/>
                <w:szCs w:val="20"/>
              </w:rPr>
              <w:t xml:space="preserve"> (100 MW system)</w:t>
            </w:r>
          </w:p>
        </w:tc>
        <w:tc>
          <w:tcPr>
            <w:tcW w:w="1266" w:type="dxa"/>
            <w:vAlign w:val="center"/>
            <w:tcPrChange w:id="1258" w:author="Justin Bracci" w:date="2023-06-19T09:51:00Z">
              <w:tcPr>
                <w:tcW w:w="1266" w:type="dxa"/>
                <w:vAlign w:val="center"/>
              </w:tcPr>
            </w:tcPrChange>
          </w:tcPr>
          <w:p w14:paraId="58C4C070" w14:textId="50D3F60B" w:rsidR="00900B80" w:rsidRPr="009E2407" w:rsidRDefault="00900B80" w:rsidP="00FA5931">
            <w:pPr>
              <w:rPr>
                <w:rFonts w:eastAsia="Calibri" w:cstheme="minorHAnsi"/>
                <w:sz w:val="20"/>
                <w:szCs w:val="20"/>
              </w:rPr>
            </w:pPr>
            <w:r w:rsidRPr="009E2407">
              <w:rPr>
                <w:rFonts w:eastAsia="Calibri" w:cstheme="minorHAnsi"/>
                <w:sz w:val="20"/>
                <w:szCs w:val="20"/>
              </w:rPr>
              <w:fldChar w:fldCharType="begin" w:fldLock="1"/>
            </w:r>
            <w:r w:rsidR="001236E7">
              <w:rPr>
                <w:rFonts w:eastAsia="Calibri" w:cstheme="minorHAnsi"/>
                <w:sz w:val="20"/>
                <w:szCs w:val="20"/>
              </w:rPr>
              <w:instrText>ADDIN CSL_CITATION {"citationItems":[{"id":"ITEM-1","itemData":{"DOI":"10.1021/ACS.EST.0C07955/SUPPL_FILE/ES0C07955_SI_001.PDF","ISSN":"15205851","PMID":"33983018","abstract":"Sectors such as aviation may require low-carbon liquid fuels to dramatically reduce emissions. This analysis characterizes the economic viability of electrofuels, synthesized from CO2 from direct air capture (DAC) and hydrogen from electrolysis of water, powered primarily by solar or wind electricity. This optimization-based techno-economic analysis suggests that using today's technology, hydrocarbon electrofuels would cost upward of $4/liter of gasoline equivalent (lge), potentially falling to $1.7-1.8/lge in the next decade and &lt;$1/lge by 2050. Only in the latter case are electrofuels potentially less costly than using petroleum fuels offset with DAC with sequestration. Achieving low-end electrofuel costs is contingent on substantial reductions in the capital cost of DAC, electrolyzers, and renewable electricity generation. However, the system also requires sufficient operational flexibility to efficiently power this capital-intensive equipment on variable electricity. Such forms of flexibility include various types of storage, supplementary natural gas and grid electricity interconnections (penalized with a steep carbon price), curtailment, and the ability to modestly adjust fuel synthesis and DAC operating levels over time scales of several hours to days.","author":[{"dropping-particle":"","family":"Sherwin","given":"Evan D.","non-dropping-particle":"","parse-names":false,"suffix":""}],"container-title":"Environmental Science and Technology","id":"ITEM-1","issue":"11","issued":{"date-parts":[["2021","6","1"]]},"page":"7583-7594","publisher":"American Chemical Society","title":"Electrofuel Synthesis from Variable Renewable Electricity: An Optimization-Based Techno-Economic Analysis","type":"article-journal","volume":"55"},"uris":["http://www.mendeley.com/documents/?uuid=baf0afcc-156d-329b-9379-7074be1e2f57"]},{"id":"ITEM-2","itemData":{"author":[{"dropping-particle":"","family":"Bolinger","given":"M","non-dropping-particle":"","parse-names":false,"suffix":""},{"dropping-particle":"","family":"Wiser","given":"R","non-dropping-particle":"","parse-names":false,"suffix":""},{"dropping-particle":"","family":"O'Shaughnessy","given":"E","non-dropping-particle":"","parse-names":false,"suffix":""}],"container-title":"Iscience","id":"ITEM-2","issued":{"date-parts":[["2022"]]},"title":"Levelized cost-based learning analysis of utility-scale wind and solar in the United States","type":"article-journal"},"uris":["http://www.mendeley.com/documents/?uuid=7429ef30-a8bc-3bca-bdd4-5a6efdd81fcc"]},{"id":"ITEM-3","itemData":{"URL":"https://atb.nrel.gov/","accessed":{"date-parts":[["2023","5","2"]]},"author":[{"dropping-particle":"","family":"National Renewable Energy Laboratory","given":"","non-dropping-particle":"","parse-names":false,"suffix":""}],"id":"ITEM-3","issued":{"date-parts":[["2020"]]},"title":"Annual Technology Baseline","type":"webpage"},"uris":["http://www.mendeley.com/documents/?uuid=353cab09-986a-3ece-ac37-51040cf34aa7"]}],"mendeley":{"formattedCitation":"[3], [7], [8]","plainTextFormattedCitation":"[3], [7], [8]","previouslyFormattedCitation":"[3], [7], [8]"},"properties":{"noteIndex":0},"schema":"https://github.com/citation-style-language/schema/raw/master/csl-citation.json"}</w:instrText>
            </w:r>
            <w:r w:rsidRPr="009E2407">
              <w:rPr>
                <w:rFonts w:eastAsia="Calibri" w:cstheme="minorHAnsi"/>
                <w:sz w:val="20"/>
                <w:szCs w:val="20"/>
              </w:rPr>
              <w:fldChar w:fldCharType="separate"/>
            </w:r>
            <w:r w:rsidR="00E5531A" w:rsidRPr="00E5531A">
              <w:rPr>
                <w:rFonts w:eastAsia="Calibri" w:cstheme="minorHAnsi"/>
                <w:noProof/>
                <w:sz w:val="20"/>
                <w:szCs w:val="20"/>
              </w:rPr>
              <w:t>[3], [7], [8]</w:t>
            </w:r>
            <w:r w:rsidRPr="009E2407">
              <w:rPr>
                <w:rFonts w:eastAsia="Calibri" w:cstheme="minorHAnsi"/>
                <w:sz w:val="20"/>
                <w:szCs w:val="20"/>
              </w:rPr>
              <w:fldChar w:fldCharType="end"/>
            </w:r>
          </w:p>
        </w:tc>
      </w:tr>
      <w:tr w:rsidR="00900B80" w:rsidRPr="000226E9" w14:paraId="3D7528E2" w14:textId="77777777" w:rsidTr="00900B80">
        <w:trPr>
          <w:trHeight w:val="290"/>
          <w:trPrChange w:id="1259" w:author="Justin Bracci" w:date="2023-06-19T09:51:00Z">
            <w:trPr>
              <w:trHeight w:val="290"/>
            </w:trPr>
          </w:trPrChange>
        </w:trPr>
        <w:tc>
          <w:tcPr>
            <w:tcW w:w="2965" w:type="dxa"/>
            <w:noWrap/>
            <w:vAlign w:val="center"/>
            <w:hideMark/>
            <w:tcPrChange w:id="1260" w:author="Justin Bracci" w:date="2023-06-19T09:51:00Z">
              <w:tcPr>
                <w:tcW w:w="2965" w:type="dxa"/>
                <w:noWrap/>
                <w:vAlign w:val="center"/>
                <w:hideMark/>
              </w:tcPr>
            </w:tcPrChange>
          </w:tcPr>
          <w:p w14:paraId="4CC6E402" w14:textId="77777777" w:rsidR="00900B80" w:rsidRDefault="00900B80" w:rsidP="00FA5931">
            <w:pPr>
              <w:rPr>
                <w:ins w:id="1261" w:author="Justin Bracci" w:date="2023-06-30T14:21:00Z"/>
                <w:rFonts w:eastAsia="Calibri" w:cstheme="minorHAnsi"/>
                <w:sz w:val="20"/>
                <w:szCs w:val="20"/>
              </w:rPr>
            </w:pPr>
            <w:r w:rsidRPr="009E2407">
              <w:rPr>
                <w:rFonts w:eastAsia="Calibri" w:cstheme="minorHAnsi"/>
                <w:sz w:val="20"/>
                <w:szCs w:val="20"/>
              </w:rPr>
              <w:t>Capital Cost Grid Connection</w:t>
            </w:r>
          </w:p>
          <w:p w14:paraId="45BC5184" w14:textId="21A3D47D" w:rsidR="00FE7E82" w:rsidRPr="009E2407" w:rsidRDefault="00FE7E82" w:rsidP="00FA5931">
            <w:pPr>
              <w:rPr>
                <w:rFonts w:eastAsia="Calibri" w:cstheme="minorHAnsi"/>
                <w:sz w:val="20"/>
                <w:szCs w:val="20"/>
              </w:rPr>
            </w:pPr>
            <w:ins w:id="1262" w:author="Justin Bracci" w:date="2023-06-30T14:21:00Z">
              <w:r>
                <w:rPr>
                  <w:rFonts w:eastAsia="Calibri" w:cstheme="minorHAnsi"/>
                  <w:sz w:val="20"/>
                  <w:szCs w:val="20"/>
                </w:rPr>
                <w:t>(</w:t>
              </w:r>
            </w:ins>
            <w:ins w:id="1263" w:author="Justin Bracci" w:date="2023-06-30T14:22:00Z">
              <w:r w:rsidR="006F650C">
                <w:rPr>
                  <w:rFonts w:eastAsia="Calibri" w:cstheme="minorHAnsi"/>
                  <w:sz w:val="20"/>
                  <w:szCs w:val="20"/>
                </w:rPr>
                <w:t>20</w:t>
              </w:r>
            </w:ins>
            <w:ins w:id="1264" w:author="Justin Bracci" w:date="2023-06-30T14:27:00Z">
              <w:r w:rsidR="00C63B76">
                <w:rPr>
                  <w:rFonts w:eastAsia="Calibri" w:cstheme="minorHAnsi"/>
                  <w:sz w:val="20"/>
                  <w:szCs w:val="20"/>
                </w:rPr>
                <w:t>17</w:t>
              </w:r>
            </w:ins>
            <w:ins w:id="1265" w:author="Justin Bracci" w:date="2023-06-30T14:22:00Z">
              <w:r w:rsidR="006F650C">
                <w:rPr>
                  <w:rFonts w:eastAsia="Calibri" w:cstheme="minorHAnsi"/>
                  <w:sz w:val="20"/>
                  <w:szCs w:val="20"/>
                </w:rPr>
                <w:t xml:space="preserve"> dollars)</w:t>
              </w:r>
            </w:ins>
          </w:p>
        </w:tc>
        <w:tc>
          <w:tcPr>
            <w:tcW w:w="947" w:type="dxa"/>
            <w:shd w:val="clear" w:color="auto" w:fill="auto"/>
            <w:vAlign w:val="center"/>
            <w:tcPrChange w:id="1266" w:author="Justin Bracci" w:date="2023-06-19T09:51:00Z">
              <w:tcPr>
                <w:tcW w:w="947" w:type="dxa"/>
                <w:shd w:val="clear" w:color="auto" w:fill="auto"/>
                <w:vAlign w:val="center"/>
              </w:tcPr>
            </w:tcPrChange>
          </w:tcPr>
          <w:p w14:paraId="7F01170E" w14:textId="6469F350" w:rsidR="00900B80" w:rsidRPr="000226E9" w:rsidRDefault="00900B80" w:rsidP="00FA5931">
            <w:pPr>
              <w:rPr>
                <w:rFonts w:eastAsia="Calibri" w:cstheme="minorHAnsi"/>
                <w:sz w:val="20"/>
                <w:szCs w:val="20"/>
              </w:rPr>
            </w:pPr>
            <w:r w:rsidRPr="000226E9">
              <w:rPr>
                <w:rFonts w:cstheme="minorHAnsi"/>
                <w:color w:val="000000"/>
                <w:sz w:val="20"/>
                <w:szCs w:val="20"/>
              </w:rPr>
              <w:t>340</w:t>
            </w:r>
          </w:p>
        </w:tc>
        <w:tc>
          <w:tcPr>
            <w:tcW w:w="943" w:type="dxa"/>
            <w:noWrap/>
            <w:vAlign w:val="center"/>
            <w:hideMark/>
            <w:tcPrChange w:id="1267" w:author="Justin Bracci" w:date="2023-06-19T09:51:00Z">
              <w:tcPr>
                <w:tcW w:w="943" w:type="dxa"/>
                <w:noWrap/>
                <w:vAlign w:val="center"/>
                <w:hideMark/>
              </w:tcPr>
            </w:tcPrChange>
          </w:tcPr>
          <w:p w14:paraId="64900726" w14:textId="2646A3A7" w:rsidR="00900B80" w:rsidRPr="009E2407" w:rsidRDefault="00900B80" w:rsidP="00FA5931">
            <w:pPr>
              <w:rPr>
                <w:rFonts w:eastAsia="Calibri" w:cstheme="minorHAnsi"/>
                <w:sz w:val="20"/>
                <w:szCs w:val="20"/>
              </w:rPr>
            </w:pPr>
            <w:r w:rsidRPr="009E2407">
              <w:rPr>
                <w:rFonts w:eastAsia="Calibri" w:cstheme="minorHAnsi"/>
                <w:sz w:val="20"/>
                <w:szCs w:val="20"/>
              </w:rPr>
              <w:t>180</w:t>
            </w:r>
          </w:p>
        </w:tc>
        <w:tc>
          <w:tcPr>
            <w:tcW w:w="990" w:type="dxa"/>
            <w:shd w:val="clear" w:color="auto" w:fill="auto"/>
            <w:vAlign w:val="center"/>
            <w:tcPrChange w:id="1268" w:author="Justin Bracci" w:date="2023-06-19T09:51:00Z">
              <w:tcPr>
                <w:tcW w:w="990" w:type="dxa"/>
                <w:shd w:val="clear" w:color="auto" w:fill="auto"/>
                <w:vAlign w:val="center"/>
              </w:tcPr>
            </w:tcPrChange>
          </w:tcPr>
          <w:p w14:paraId="550A0381" w14:textId="595B7DC7" w:rsidR="00900B80" w:rsidRPr="000226E9" w:rsidRDefault="00900B80" w:rsidP="00FA5931">
            <w:pPr>
              <w:rPr>
                <w:rFonts w:eastAsia="Calibri" w:cstheme="minorHAnsi"/>
                <w:sz w:val="20"/>
                <w:szCs w:val="20"/>
              </w:rPr>
            </w:pPr>
            <w:r w:rsidRPr="000226E9">
              <w:rPr>
                <w:rFonts w:cstheme="minorHAnsi"/>
                <w:color w:val="000000"/>
                <w:sz w:val="20"/>
                <w:szCs w:val="20"/>
              </w:rPr>
              <w:t>45</w:t>
            </w:r>
          </w:p>
        </w:tc>
        <w:tc>
          <w:tcPr>
            <w:tcW w:w="2340" w:type="dxa"/>
            <w:noWrap/>
            <w:vAlign w:val="center"/>
            <w:hideMark/>
            <w:tcPrChange w:id="1269" w:author="Justin Bracci" w:date="2023-06-19T09:51:00Z">
              <w:tcPr>
                <w:tcW w:w="2340" w:type="dxa"/>
                <w:noWrap/>
                <w:vAlign w:val="center"/>
                <w:hideMark/>
              </w:tcPr>
            </w:tcPrChange>
          </w:tcPr>
          <w:p w14:paraId="046F209D" w14:textId="1D781523" w:rsidR="00900B80" w:rsidRPr="00AD55D0" w:rsidRDefault="00900B80" w:rsidP="00FA5931">
            <w:pPr>
              <w:rPr>
                <w:rFonts w:eastAsia="Calibri" w:cstheme="minorHAnsi"/>
                <w:sz w:val="20"/>
                <w:szCs w:val="20"/>
                <w:vertAlign w:val="subscript"/>
                <w:rPrChange w:id="1270" w:author="Justin Bracci" w:date="2023-06-26T19:56:00Z">
                  <w:rPr>
                    <w:rFonts w:eastAsia="Calibri" w:cstheme="minorHAnsi"/>
                    <w:sz w:val="20"/>
                    <w:szCs w:val="20"/>
                  </w:rPr>
                </w:rPrChange>
              </w:rPr>
            </w:pPr>
            <w:r w:rsidRPr="009E2407">
              <w:rPr>
                <w:rFonts w:eastAsia="Calibri" w:cstheme="minorHAnsi"/>
                <w:sz w:val="20"/>
                <w:szCs w:val="20"/>
              </w:rPr>
              <w:t>$/kW</w:t>
            </w:r>
            <w:ins w:id="1271" w:author="Justin Bracci" w:date="2023-06-26T19:56:00Z">
              <w:r w:rsidR="00AD55D0">
                <w:rPr>
                  <w:rFonts w:eastAsia="Calibri" w:cstheme="minorHAnsi"/>
                  <w:sz w:val="20"/>
                  <w:szCs w:val="20"/>
                  <w:vertAlign w:val="subscript"/>
                </w:rPr>
                <w:t>e</w:t>
              </w:r>
            </w:ins>
          </w:p>
        </w:tc>
        <w:tc>
          <w:tcPr>
            <w:tcW w:w="1266" w:type="dxa"/>
            <w:vAlign w:val="center"/>
            <w:tcPrChange w:id="1272" w:author="Justin Bracci" w:date="2023-06-19T09:51:00Z">
              <w:tcPr>
                <w:tcW w:w="1266" w:type="dxa"/>
                <w:vAlign w:val="center"/>
              </w:tcPr>
            </w:tcPrChange>
          </w:tcPr>
          <w:p w14:paraId="3642D86A" w14:textId="1F9E6F7F" w:rsidR="00900B80" w:rsidRPr="009E2407" w:rsidRDefault="00900B80" w:rsidP="00FA5931">
            <w:pPr>
              <w:rPr>
                <w:rFonts w:eastAsia="Calibri" w:cstheme="minorHAnsi"/>
                <w:sz w:val="20"/>
                <w:szCs w:val="20"/>
              </w:rPr>
            </w:pPr>
            <w:r w:rsidRPr="009E2407">
              <w:rPr>
                <w:rFonts w:eastAsia="Calibri" w:cstheme="minorHAnsi"/>
                <w:sz w:val="20"/>
                <w:szCs w:val="20"/>
              </w:rPr>
              <w:fldChar w:fldCharType="begin" w:fldLock="1"/>
            </w:r>
            <w:r w:rsidR="000E5616">
              <w:rPr>
                <w:rFonts w:eastAsia="Calibri" w:cstheme="minorHAnsi"/>
                <w:sz w:val="20"/>
                <w:szCs w:val="20"/>
              </w:rPr>
              <w:instrText>ADDIN CSL_CITATION {"citationItems":[{"id":"ITEM-1","itemData":{"DOI":"10.1021/ACS.EST.0C07955/SUPPL_FILE/ES0C07955_SI_001.PDF","ISSN":"15205851","PMID":"33983018","abstract":"Sectors such as aviation may require low-carbon liquid fuels to dramatically reduce emissions. This analysis characterizes the economic viability of electrofuels, synthesized from CO2 from direct air capture (DAC) and hydrogen from electrolysis of water, powered primarily by solar or wind electricity. This optimization-based techno-economic analysis suggests that using today's technology, hydrocarbon electrofuels would cost upward of $4/liter of gasoline equivalent (lge), potentially falling to $1.7-1.8/lge in the next decade and &lt;$1/lge by 2050. Only in the latter case are electrofuels potentially less costly than using petroleum fuels offset with DAC with sequestration. Achieving low-end electrofuel costs is contingent on substantial reductions in the capital cost of DAC, electrolyzers, and renewable electricity generation. However, the system also requires sufficient operational flexibility to efficiently power this capital-intensive equipment on variable electricity. Such forms of flexibility include various types of storage, supplementary natural gas and grid electricity interconnections (penalized with a steep carbon price), curtailment, and the ability to modestly adjust fuel synthesis and DAC operating levels over time scales of several hours to days.","author":[{"dropping-particle":"","family":"Sherwin","given":"Evan D.","non-dropping-particle":"","parse-names":false,"suffix":""}],"container-title":"Environmental Science and Technology","id":"ITEM-1","issue":"11","issued":{"date-parts":[["2021","6","1"]]},"page":"7583-7594","publisher":"American Chemical Society","title":"Electrofuel Synthesis from Variable Renewable Electricity: An Optimization-Based Techno-Economic Analysis","type":"article-journal","volume":"55"},"uris":["http://www.mendeley.com/documents/?uuid=baf0afcc-156d-329b-9379-7074be1e2f57"]}],"mendeley":{"formattedCitation":"[3]","plainTextFormattedCitation":"[3]","previouslyFormattedCitation":"[3]"},"properties":{"noteIndex":0},"schema":"https://github.com/citation-style-language/schema/raw/master/csl-citation.json"}</w:instrText>
            </w:r>
            <w:r w:rsidRPr="009E2407">
              <w:rPr>
                <w:rFonts w:eastAsia="Calibri" w:cstheme="minorHAnsi"/>
                <w:sz w:val="20"/>
                <w:szCs w:val="20"/>
              </w:rPr>
              <w:fldChar w:fldCharType="separate"/>
            </w:r>
            <w:r w:rsidR="00665B5F" w:rsidRPr="00665B5F">
              <w:rPr>
                <w:rFonts w:eastAsia="Calibri" w:cstheme="minorHAnsi"/>
                <w:noProof/>
                <w:sz w:val="20"/>
                <w:szCs w:val="20"/>
              </w:rPr>
              <w:t>[3]</w:t>
            </w:r>
            <w:r w:rsidRPr="009E2407">
              <w:rPr>
                <w:rFonts w:eastAsia="Calibri" w:cstheme="minorHAnsi"/>
                <w:sz w:val="20"/>
                <w:szCs w:val="20"/>
              </w:rPr>
              <w:fldChar w:fldCharType="end"/>
            </w:r>
          </w:p>
        </w:tc>
      </w:tr>
      <w:tr w:rsidR="00900B80" w:rsidRPr="000226E9" w14:paraId="7918F578" w14:textId="77777777" w:rsidTr="00900B80">
        <w:trPr>
          <w:trHeight w:val="290"/>
          <w:trPrChange w:id="1273" w:author="Justin Bracci" w:date="2023-06-19T09:51:00Z">
            <w:trPr>
              <w:trHeight w:val="290"/>
            </w:trPr>
          </w:trPrChange>
        </w:trPr>
        <w:tc>
          <w:tcPr>
            <w:tcW w:w="2965" w:type="dxa"/>
            <w:noWrap/>
            <w:vAlign w:val="center"/>
            <w:hideMark/>
            <w:tcPrChange w:id="1274" w:author="Justin Bracci" w:date="2023-06-19T09:51:00Z">
              <w:tcPr>
                <w:tcW w:w="2965" w:type="dxa"/>
                <w:noWrap/>
                <w:vAlign w:val="center"/>
                <w:hideMark/>
              </w:tcPr>
            </w:tcPrChange>
          </w:tcPr>
          <w:p w14:paraId="6E7EC810" w14:textId="77777777" w:rsidR="00707E20" w:rsidRDefault="00900B80" w:rsidP="00FA5931">
            <w:pPr>
              <w:rPr>
                <w:ins w:id="1275" w:author="Justin Bracci" w:date="2023-06-30T14:23:00Z"/>
                <w:rFonts w:eastAsia="Calibri" w:cstheme="minorHAnsi"/>
                <w:sz w:val="20"/>
                <w:szCs w:val="20"/>
              </w:rPr>
            </w:pPr>
            <w:r w:rsidRPr="009E2407">
              <w:rPr>
                <w:rFonts w:eastAsia="Calibri" w:cstheme="minorHAnsi"/>
                <w:sz w:val="20"/>
                <w:szCs w:val="20"/>
              </w:rPr>
              <w:t>Electrolyzer O&amp;M</w:t>
            </w:r>
            <w:ins w:id="1276" w:author="Justin Bracci" w:date="2023-06-30T14:22:00Z">
              <w:r w:rsidR="006F650C">
                <w:rPr>
                  <w:rFonts w:eastAsia="Calibri" w:cstheme="minorHAnsi"/>
                  <w:sz w:val="20"/>
                  <w:szCs w:val="20"/>
                </w:rPr>
                <w:t xml:space="preserve"> </w:t>
              </w:r>
            </w:ins>
          </w:p>
          <w:p w14:paraId="01D2127C" w14:textId="184A1E72" w:rsidR="00900B80" w:rsidRPr="009E2407" w:rsidRDefault="006F650C" w:rsidP="00FA5931">
            <w:pPr>
              <w:rPr>
                <w:rFonts w:eastAsia="Calibri" w:cstheme="minorHAnsi"/>
                <w:sz w:val="20"/>
                <w:szCs w:val="20"/>
              </w:rPr>
            </w:pPr>
            <w:ins w:id="1277" w:author="Justin Bracci" w:date="2023-06-30T14:22:00Z">
              <w:r>
                <w:rPr>
                  <w:rFonts w:eastAsia="Calibri" w:cstheme="minorHAnsi"/>
                  <w:sz w:val="20"/>
                  <w:szCs w:val="20"/>
                </w:rPr>
                <w:t>(2020 dollars)</w:t>
              </w:r>
            </w:ins>
          </w:p>
        </w:tc>
        <w:tc>
          <w:tcPr>
            <w:tcW w:w="947" w:type="dxa"/>
            <w:shd w:val="clear" w:color="auto" w:fill="auto"/>
            <w:vAlign w:val="center"/>
            <w:tcPrChange w:id="1278" w:author="Justin Bracci" w:date="2023-06-19T09:51:00Z">
              <w:tcPr>
                <w:tcW w:w="947" w:type="dxa"/>
                <w:shd w:val="clear" w:color="auto" w:fill="auto"/>
                <w:vAlign w:val="center"/>
              </w:tcPr>
            </w:tcPrChange>
          </w:tcPr>
          <w:p w14:paraId="7A28C19D" w14:textId="4FA824B8" w:rsidR="00900B80" w:rsidRPr="000226E9" w:rsidRDefault="00900B80" w:rsidP="00FA5931">
            <w:pPr>
              <w:rPr>
                <w:rFonts w:eastAsia="Calibri" w:cstheme="minorHAnsi"/>
                <w:sz w:val="20"/>
                <w:szCs w:val="20"/>
              </w:rPr>
            </w:pPr>
            <w:r w:rsidRPr="000226E9">
              <w:rPr>
                <w:rFonts w:cstheme="minorHAnsi"/>
                <w:color w:val="000000"/>
                <w:sz w:val="20"/>
                <w:szCs w:val="20"/>
              </w:rPr>
              <w:t>7.5</w:t>
            </w:r>
          </w:p>
        </w:tc>
        <w:tc>
          <w:tcPr>
            <w:tcW w:w="943" w:type="dxa"/>
            <w:noWrap/>
            <w:vAlign w:val="center"/>
            <w:hideMark/>
            <w:tcPrChange w:id="1279" w:author="Justin Bracci" w:date="2023-06-19T09:51:00Z">
              <w:tcPr>
                <w:tcW w:w="943" w:type="dxa"/>
                <w:noWrap/>
                <w:vAlign w:val="center"/>
                <w:hideMark/>
              </w:tcPr>
            </w:tcPrChange>
          </w:tcPr>
          <w:p w14:paraId="731BDA50" w14:textId="0FEC5FED" w:rsidR="00900B80" w:rsidRPr="009E2407" w:rsidRDefault="00900B80" w:rsidP="00FA5931">
            <w:pPr>
              <w:rPr>
                <w:rFonts w:eastAsia="Calibri" w:cstheme="minorHAnsi"/>
                <w:sz w:val="20"/>
                <w:szCs w:val="20"/>
              </w:rPr>
            </w:pPr>
            <w:r w:rsidRPr="009E2407">
              <w:rPr>
                <w:rFonts w:eastAsia="Calibri" w:cstheme="minorHAnsi"/>
                <w:sz w:val="20"/>
                <w:szCs w:val="20"/>
              </w:rPr>
              <w:t>7.5</w:t>
            </w:r>
          </w:p>
        </w:tc>
        <w:tc>
          <w:tcPr>
            <w:tcW w:w="990" w:type="dxa"/>
            <w:shd w:val="clear" w:color="auto" w:fill="auto"/>
            <w:vAlign w:val="center"/>
            <w:tcPrChange w:id="1280" w:author="Justin Bracci" w:date="2023-06-19T09:51:00Z">
              <w:tcPr>
                <w:tcW w:w="990" w:type="dxa"/>
                <w:shd w:val="clear" w:color="auto" w:fill="auto"/>
                <w:vAlign w:val="center"/>
              </w:tcPr>
            </w:tcPrChange>
          </w:tcPr>
          <w:p w14:paraId="0C2B741A" w14:textId="25F524F2" w:rsidR="00900B80" w:rsidRPr="000226E9" w:rsidRDefault="00900B80" w:rsidP="00FA5931">
            <w:pPr>
              <w:rPr>
                <w:rFonts w:eastAsia="Calibri" w:cstheme="minorHAnsi"/>
                <w:sz w:val="20"/>
                <w:szCs w:val="20"/>
              </w:rPr>
            </w:pPr>
            <w:r w:rsidRPr="000226E9">
              <w:rPr>
                <w:rFonts w:cstheme="minorHAnsi"/>
                <w:color w:val="000000"/>
                <w:sz w:val="20"/>
                <w:szCs w:val="20"/>
              </w:rPr>
              <w:t>7.5</w:t>
            </w:r>
          </w:p>
        </w:tc>
        <w:tc>
          <w:tcPr>
            <w:tcW w:w="2340" w:type="dxa"/>
            <w:noWrap/>
            <w:vAlign w:val="center"/>
            <w:hideMark/>
            <w:tcPrChange w:id="1281" w:author="Justin Bracci" w:date="2023-06-19T09:51:00Z">
              <w:tcPr>
                <w:tcW w:w="2340" w:type="dxa"/>
                <w:noWrap/>
                <w:vAlign w:val="center"/>
                <w:hideMark/>
              </w:tcPr>
            </w:tcPrChange>
          </w:tcPr>
          <w:p w14:paraId="0E9322E8" w14:textId="02E4034A" w:rsidR="00900B80" w:rsidRPr="009E2407" w:rsidRDefault="00900B80" w:rsidP="00FA5931">
            <w:pPr>
              <w:rPr>
                <w:rFonts w:eastAsia="Calibri" w:cstheme="minorHAnsi"/>
                <w:sz w:val="20"/>
                <w:szCs w:val="20"/>
              </w:rPr>
            </w:pPr>
            <w:r w:rsidRPr="009E2407">
              <w:rPr>
                <w:rFonts w:eastAsia="Calibri" w:cstheme="minorHAnsi"/>
                <w:sz w:val="20"/>
                <w:szCs w:val="20"/>
              </w:rPr>
              <w:t>%/year CAPEX</w:t>
            </w:r>
          </w:p>
        </w:tc>
        <w:tc>
          <w:tcPr>
            <w:tcW w:w="1266" w:type="dxa"/>
            <w:vAlign w:val="center"/>
            <w:tcPrChange w:id="1282" w:author="Justin Bracci" w:date="2023-06-19T09:51:00Z">
              <w:tcPr>
                <w:tcW w:w="1266" w:type="dxa"/>
                <w:vAlign w:val="center"/>
              </w:tcPr>
            </w:tcPrChange>
          </w:tcPr>
          <w:p w14:paraId="3DAEE1CB" w14:textId="43ED4A87" w:rsidR="00900B80" w:rsidRPr="009E2407" w:rsidRDefault="00900B80" w:rsidP="00FA5931">
            <w:pPr>
              <w:rPr>
                <w:rFonts w:eastAsia="Calibri" w:cstheme="minorHAnsi"/>
                <w:sz w:val="20"/>
                <w:szCs w:val="20"/>
              </w:rPr>
            </w:pPr>
            <w:r w:rsidRPr="009E2407">
              <w:rPr>
                <w:rFonts w:eastAsia="Calibri" w:cstheme="minorHAnsi"/>
                <w:sz w:val="20"/>
                <w:szCs w:val="20"/>
              </w:rPr>
              <w:fldChar w:fldCharType="begin" w:fldLock="1"/>
            </w:r>
            <w:r w:rsidR="001236E7">
              <w:rPr>
                <w:rFonts w:eastAsia="Calibri" w:cstheme="minorHAnsi"/>
                <w:sz w:val="20"/>
                <w:szCs w:val="20"/>
              </w:rPr>
              <w:instrText>ADDIN CSL_CITATION {"citationItems":[{"id":"ITEM-1","itemData":{"DOI":"10.1021/ACS.EST.0C07955/SUPPL_FILE/ES0C07955_SI_001.PDF","ISSN":"15205851","PMID":"33983018","abstract":"Sectors such as aviation may require low-carbon liquid fuels to dramatically reduce emissions. This analysis characterizes the economic viability of electrofuels, synthesized from CO2 from direct air capture (DAC) and hydrogen from electrolysis of water, powered primarily by solar or wind electricity. This optimization-based techno-economic analysis suggests that using today's technology, hydrocarbon electrofuels would cost upward of $4/liter of gasoline equivalent (lge), potentially falling to $1.7-1.8/lge in the next decade and &lt;$1/lge by 2050. Only in the latter case are electrofuels potentially less costly than using petroleum fuels offset with DAC with sequestration. Achieving low-end electrofuel costs is contingent on substantial reductions in the capital cost of DAC, electrolyzers, and renewable electricity generation. However, the system also requires sufficient operational flexibility to efficiently power this capital-intensive equipment on variable electricity. Such forms of flexibility include various types of storage, supplementary natural gas and grid electricity interconnections (penalized with a steep carbon price), curtailment, and the ability to modestly adjust fuel synthesis and DAC operating levels over time scales of several hours to days.","author":[{"dropping-particle":"","family":"Sherwin","given":"Evan D.","non-dropping-particle":"","parse-names":false,"suffix":""}],"container-title":"Environmental Science and Technology","id":"ITEM-1","issue":"11","issued":{"date-parts":[["2021","6","1"]]},"page":"7583-7594","publisher":"American Chemical Society","title":"Electrofuel Synthesis from Variable Renewable Electricity: An Optimization-Based Techno-Economic Analysis","type":"article-journal","volume":"55"},"uris":["http://www.mendeley.com/documents/?uuid=baf0afcc-156d-329b-9379-7074be1e2f57"]},{"id":"ITEM-2","itemData":{"URL":"https://www.nrel.gov/hydrogen/h2a-lite.html","accessed":{"date-parts":[["2023","5","4"]]},"author":[{"dropping-particle":"","family":"National Renewable Energy Laboratory","given":"","non-dropping-particle":"","parse-names":false,"suffix":""}],"id":"ITEM-2","issued":{"date-parts":[["2022"]]},"title":"H2A-Lite: Hydrogen Analysis Lite Production Model","type":"webpage"},"uris":["http://www.mendeley.com/documents/?uuid=a6e77836-175c-3bdf-bb0d-6288249d9b47"]}],"mendeley":{"formattedCitation":"[3], [5]","plainTextFormattedCitation":"[3], [5]","previouslyFormattedCitation":"[3], [5]"},"properties":{"noteIndex":0},"schema":"https://github.com/citation-style-language/schema/raw/master/csl-citation.json"}</w:instrText>
            </w:r>
            <w:r w:rsidRPr="009E2407">
              <w:rPr>
                <w:rFonts w:eastAsia="Calibri" w:cstheme="minorHAnsi"/>
                <w:sz w:val="20"/>
                <w:szCs w:val="20"/>
              </w:rPr>
              <w:fldChar w:fldCharType="separate"/>
            </w:r>
            <w:r w:rsidR="00E5531A" w:rsidRPr="00E5531A">
              <w:rPr>
                <w:rFonts w:eastAsia="Calibri" w:cstheme="minorHAnsi"/>
                <w:noProof/>
                <w:sz w:val="20"/>
                <w:szCs w:val="20"/>
              </w:rPr>
              <w:t>[3], [5]</w:t>
            </w:r>
            <w:r w:rsidRPr="009E2407">
              <w:rPr>
                <w:rFonts w:eastAsia="Calibri" w:cstheme="minorHAnsi"/>
                <w:sz w:val="20"/>
                <w:szCs w:val="20"/>
              </w:rPr>
              <w:fldChar w:fldCharType="end"/>
            </w:r>
          </w:p>
        </w:tc>
      </w:tr>
      <w:tr w:rsidR="00900B80" w:rsidRPr="000226E9" w14:paraId="14BDA53C" w14:textId="77777777" w:rsidTr="00900B80">
        <w:trPr>
          <w:trHeight w:val="290"/>
          <w:trPrChange w:id="1283" w:author="Justin Bracci" w:date="2023-06-19T09:51:00Z">
            <w:trPr>
              <w:trHeight w:val="290"/>
            </w:trPr>
          </w:trPrChange>
        </w:trPr>
        <w:tc>
          <w:tcPr>
            <w:tcW w:w="2965" w:type="dxa"/>
            <w:noWrap/>
            <w:vAlign w:val="center"/>
            <w:hideMark/>
            <w:tcPrChange w:id="1284" w:author="Justin Bracci" w:date="2023-06-19T09:51:00Z">
              <w:tcPr>
                <w:tcW w:w="2965" w:type="dxa"/>
                <w:noWrap/>
                <w:vAlign w:val="center"/>
                <w:hideMark/>
              </w:tcPr>
            </w:tcPrChange>
          </w:tcPr>
          <w:p w14:paraId="27402C03" w14:textId="77777777" w:rsidR="00707E20" w:rsidRDefault="00900B80" w:rsidP="00FA5931">
            <w:pPr>
              <w:rPr>
                <w:ins w:id="1285" w:author="Justin Bracci" w:date="2023-06-30T14:23:00Z"/>
                <w:rFonts w:eastAsia="Calibri" w:cstheme="minorHAnsi"/>
                <w:sz w:val="20"/>
                <w:szCs w:val="20"/>
              </w:rPr>
            </w:pPr>
            <w:r w:rsidRPr="009E2407">
              <w:rPr>
                <w:rFonts w:eastAsia="Calibri" w:cstheme="minorHAnsi"/>
                <w:sz w:val="20"/>
                <w:szCs w:val="20"/>
              </w:rPr>
              <w:t>Solar O&amp;M</w:t>
            </w:r>
            <w:ins w:id="1286" w:author="Justin Bracci" w:date="2023-06-30T14:22:00Z">
              <w:r w:rsidR="006F650C">
                <w:rPr>
                  <w:rFonts w:eastAsia="Calibri" w:cstheme="minorHAnsi"/>
                  <w:sz w:val="20"/>
                  <w:szCs w:val="20"/>
                </w:rPr>
                <w:t xml:space="preserve"> </w:t>
              </w:r>
            </w:ins>
          </w:p>
          <w:p w14:paraId="5B27EFDB" w14:textId="31ABCF65" w:rsidR="00900B80" w:rsidRPr="009E2407" w:rsidRDefault="006F650C" w:rsidP="00FA5931">
            <w:pPr>
              <w:rPr>
                <w:rFonts w:eastAsia="Calibri" w:cstheme="minorHAnsi"/>
                <w:sz w:val="20"/>
                <w:szCs w:val="20"/>
              </w:rPr>
            </w:pPr>
            <w:ins w:id="1287" w:author="Justin Bracci" w:date="2023-06-30T14:22:00Z">
              <w:r>
                <w:rPr>
                  <w:rFonts w:eastAsia="Calibri" w:cstheme="minorHAnsi"/>
                  <w:sz w:val="20"/>
                  <w:szCs w:val="20"/>
                </w:rPr>
                <w:t>(2020 dollars)</w:t>
              </w:r>
            </w:ins>
          </w:p>
        </w:tc>
        <w:tc>
          <w:tcPr>
            <w:tcW w:w="947" w:type="dxa"/>
            <w:shd w:val="clear" w:color="auto" w:fill="auto"/>
            <w:vAlign w:val="center"/>
            <w:tcPrChange w:id="1288" w:author="Justin Bracci" w:date="2023-06-19T09:51:00Z">
              <w:tcPr>
                <w:tcW w:w="947" w:type="dxa"/>
                <w:shd w:val="clear" w:color="auto" w:fill="auto"/>
                <w:vAlign w:val="center"/>
              </w:tcPr>
            </w:tcPrChange>
          </w:tcPr>
          <w:p w14:paraId="1194DA66" w14:textId="60C6699A" w:rsidR="00900B80" w:rsidRPr="000226E9" w:rsidRDefault="00900B80" w:rsidP="00FA5931">
            <w:pPr>
              <w:rPr>
                <w:rFonts w:eastAsia="Calibri" w:cstheme="minorHAnsi"/>
                <w:sz w:val="20"/>
                <w:szCs w:val="20"/>
              </w:rPr>
            </w:pPr>
            <w:ins w:id="1289" w:author="Justin Bracci" w:date="2023-05-02T15:21:00Z">
              <w:r>
                <w:rPr>
                  <w:rFonts w:cstheme="minorHAnsi"/>
                  <w:color w:val="000000"/>
                  <w:sz w:val="20"/>
                  <w:szCs w:val="20"/>
                </w:rPr>
                <w:t>2</w:t>
              </w:r>
            </w:ins>
            <w:del w:id="1290" w:author="Justin Bracci" w:date="2023-05-02T15:21:00Z">
              <w:r w:rsidRPr="000226E9" w:rsidDel="00E819A7">
                <w:rPr>
                  <w:rFonts w:cstheme="minorHAnsi"/>
                  <w:color w:val="000000"/>
                  <w:sz w:val="20"/>
                  <w:szCs w:val="20"/>
                </w:rPr>
                <w:delText>1</w:delText>
              </w:r>
            </w:del>
          </w:p>
        </w:tc>
        <w:tc>
          <w:tcPr>
            <w:tcW w:w="943" w:type="dxa"/>
            <w:noWrap/>
            <w:vAlign w:val="center"/>
            <w:hideMark/>
            <w:tcPrChange w:id="1291" w:author="Justin Bracci" w:date="2023-06-19T09:51:00Z">
              <w:tcPr>
                <w:tcW w:w="943" w:type="dxa"/>
                <w:noWrap/>
                <w:vAlign w:val="center"/>
                <w:hideMark/>
              </w:tcPr>
            </w:tcPrChange>
          </w:tcPr>
          <w:p w14:paraId="262984EB" w14:textId="014B9CE0" w:rsidR="00900B80" w:rsidRPr="009E2407" w:rsidRDefault="00900B80" w:rsidP="00FA5931">
            <w:pPr>
              <w:rPr>
                <w:rFonts w:eastAsia="Calibri" w:cstheme="minorHAnsi"/>
                <w:sz w:val="20"/>
                <w:szCs w:val="20"/>
              </w:rPr>
            </w:pPr>
            <w:ins w:id="1292" w:author="Justin Bracci" w:date="2023-05-02T15:22:00Z">
              <w:r>
                <w:rPr>
                  <w:rFonts w:eastAsia="Calibri" w:cstheme="minorHAnsi"/>
                  <w:sz w:val="20"/>
                  <w:szCs w:val="20"/>
                </w:rPr>
                <w:t>2</w:t>
              </w:r>
            </w:ins>
            <w:del w:id="1293" w:author="Justin Bracci" w:date="2023-05-02T15:22:00Z">
              <w:r w:rsidRPr="009E2407" w:rsidDel="00E819A7">
                <w:rPr>
                  <w:rFonts w:eastAsia="Calibri" w:cstheme="minorHAnsi"/>
                  <w:sz w:val="20"/>
                  <w:szCs w:val="20"/>
                </w:rPr>
                <w:delText>1</w:delText>
              </w:r>
            </w:del>
          </w:p>
        </w:tc>
        <w:tc>
          <w:tcPr>
            <w:tcW w:w="990" w:type="dxa"/>
            <w:shd w:val="clear" w:color="auto" w:fill="auto"/>
            <w:vAlign w:val="center"/>
            <w:tcPrChange w:id="1294" w:author="Justin Bracci" w:date="2023-06-19T09:51:00Z">
              <w:tcPr>
                <w:tcW w:w="990" w:type="dxa"/>
                <w:shd w:val="clear" w:color="auto" w:fill="auto"/>
                <w:vAlign w:val="center"/>
              </w:tcPr>
            </w:tcPrChange>
          </w:tcPr>
          <w:p w14:paraId="1F44A890" w14:textId="5D66F43E" w:rsidR="00900B80" w:rsidRPr="000226E9" w:rsidRDefault="00900B80" w:rsidP="00FA5931">
            <w:pPr>
              <w:rPr>
                <w:rFonts w:eastAsia="Calibri" w:cstheme="minorHAnsi"/>
                <w:sz w:val="20"/>
                <w:szCs w:val="20"/>
              </w:rPr>
            </w:pPr>
            <w:ins w:id="1295" w:author="Justin Bracci" w:date="2023-05-02T15:22:00Z">
              <w:r>
                <w:rPr>
                  <w:rFonts w:cstheme="minorHAnsi"/>
                  <w:color w:val="000000"/>
                  <w:sz w:val="20"/>
                  <w:szCs w:val="20"/>
                </w:rPr>
                <w:t>2</w:t>
              </w:r>
            </w:ins>
            <w:del w:id="1296" w:author="Justin Bracci" w:date="2023-05-02T15:22:00Z">
              <w:r w:rsidRPr="000226E9" w:rsidDel="00E819A7">
                <w:rPr>
                  <w:rFonts w:cstheme="minorHAnsi"/>
                  <w:color w:val="000000"/>
                  <w:sz w:val="20"/>
                  <w:szCs w:val="20"/>
                </w:rPr>
                <w:delText>1</w:delText>
              </w:r>
            </w:del>
          </w:p>
        </w:tc>
        <w:tc>
          <w:tcPr>
            <w:tcW w:w="2340" w:type="dxa"/>
            <w:noWrap/>
            <w:vAlign w:val="center"/>
            <w:hideMark/>
            <w:tcPrChange w:id="1297" w:author="Justin Bracci" w:date="2023-06-19T09:51:00Z">
              <w:tcPr>
                <w:tcW w:w="2340" w:type="dxa"/>
                <w:noWrap/>
                <w:vAlign w:val="center"/>
                <w:hideMark/>
              </w:tcPr>
            </w:tcPrChange>
          </w:tcPr>
          <w:p w14:paraId="21DCF57A" w14:textId="20084D04" w:rsidR="00900B80" w:rsidRPr="009E2407" w:rsidRDefault="00900B80" w:rsidP="00FA5931">
            <w:pPr>
              <w:rPr>
                <w:rFonts w:eastAsia="Calibri" w:cstheme="minorHAnsi"/>
                <w:sz w:val="20"/>
                <w:szCs w:val="20"/>
              </w:rPr>
            </w:pPr>
            <w:r w:rsidRPr="009E2407">
              <w:rPr>
                <w:rFonts w:eastAsia="Calibri" w:cstheme="minorHAnsi"/>
                <w:sz w:val="20"/>
                <w:szCs w:val="20"/>
              </w:rPr>
              <w:t>%/year CAPEX</w:t>
            </w:r>
          </w:p>
        </w:tc>
        <w:tc>
          <w:tcPr>
            <w:tcW w:w="1266" w:type="dxa"/>
            <w:vAlign w:val="center"/>
            <w:tcPrChange w:id="1298" w:author="Justin Bracci" w:date="2023-06-19T09:51:00Z">
              <w:tcPr>
                <w:tcW w:w="1266" w:type="dxa"/>
                <w:vAlign w:val="center"/>
              </w:tcPr>
            </w:tcPrChange>
          </w:tcPr>
          <w:p w14:paraId="34C21573" w14:textId="2376F8E4" w:rsidR="00900B80" w:rsidRPr="009E2407" w:rsidRDefault="00900B80" w:rsidP="00FA5931">
            <w:pPr>
              <w:rPr>
                <w:rFonts w:eastAsia="Calibri" w:cstheme="minorHAnsi"/>
                <w:sz w:val="20"/>
                <w:szCs w:val="20"/>
              </w:rPr>
            </w:pPr>
            <w:r w:rsidRPr="009E2407">
              <w:rPr>
                <w:rFonts w:eastAsia="Calibri" w:cstheme="minorHAnsi"/>
                <w:sz w:val="20"/>
                <w:szCs w:val="20"/>
              </w:rPr>
              <w:fldChar w:fldCharType="begin" w:fldLock="1"/>
            </w:r>
            <w:r w:rsidR="001236E7">
              <w:rPr>
                <w:rFonts w:eastAsia="Calibri" w:cstheme="minorHAnsi"/>
                <w:sz w:val="20"/>
                <w:szCs w:val="20"/>
              </w:rPr>
              <w:instrText>ADDIN CSL_CITATION {"citationItems":[{"id":"ITEM-1","itemData":{"URL":"https://atb.nrel.gov/","accessed":{"date-parts":[["2023","5","2"]]},"author":[{"dropping-particle":"","family":"National Renewable Energy Laboratory","given":"","non-dropping-particle":"","parse-names":false,"suffix":""}],"id":"ITEM-1","issued":{"date-parts":[["2020"]]},"title":"Annual Technology Baseline","type":"webpage"},"uris":["http://www.mendeley.com/documents/?uuid=353cab09-986a-3ece-ac37-51040cf34aa7"]}],"mendeley":{"formattedCitation":"[8]","plainTextFormattedCitation":"[8]","previouslyFormattedCitation":"[8]"},"properties":{"noteIndex":0},"schema":"https://github.com/citation-style-language/schema/raw/master/csl-citation.json"}</w:instrText>
            </w:r>
            <w:r w:rsidRPr="009E2407">
              <w:rPr>
                <w:rFonts w:eastAsia="Calibri" w:cstheme="minorHAnsi"/>
                <w:sz w:val="20"/>
                <w:szCs w:val="20"/>
              </w:rPr>
              <w:fldChar w:fldCharType="separate"/>
            </w:r>
            <w:r w:rsidR="00E5531A" w:rsidRPr="00E5531A">
              <w:rPr>
                <w:rFonts w:eastAsia="Calibri" w:cstheme="minorHAnsi"/>
                <w:noProof/>
                <w:sz w:val="20"/>
                <w:szCs w:val="20"/>
              </w:rPr>
              <w:t>[8]</w:t>
            </w:r>
            <w:r w:rsidRPr="009E2407">
              <w:rPr>
                <w:rFonts w:eastAsia="Calibri" w:cstheme="minorHAnsi"/>
                <w:sz w:val="20"/>
                <w:szCs w:val="20"/>
              </w:rPr>
              <w:fldChar w:fldCharType="end"/>
            </w:r>
          </w:p>
        </w:tc>
      </w:tr>
      <w:tr w:rsidR="00900B80" w:rsidRPr="000226E9" w14:paraId="140219D8" w14:textId="77777777" w:rsidTr="00900B80">
        <w:trPr>
          <w:trHeight w:val="290"/>
          <w:trPrChange w:id="1299" w:author="Justin Bracci" w:date="2023-06-19T09:51:00Z">
            <w:trPr>
              <w:trHeight w:val="290"/>
            </w:trPr>
          </w:trPrChange>
        </w:trPr>
        <w:tc>
          <w:tcPr>
            <w:tcW w:w="2965" w:type="dxa"/>
            <w:noWrap/>
            <w:vAlign w:val="center"/>
            <w:hideMark/>
            <w:tcPrChange w:id="1300" w:author="Justin Bracci" w:date="2023-06-19T09:51:00Z">
              <w:tcPr>
                <w:tcW w:w="2965" w:type="dxa"/>
                <w:noWrap/>
                <w:vAlign w:val="center"/>
                <w:hideMark/>
              </w:tcPr>
            </w:tcPrChange>
          </w:tcPr>
          <w:p w14:paraId="1CE30958" w14:textId="77777777" w:rsidR="00707E20" w:rsidRDefault="00900B80" w:rsidP="00FA5931">
            <w:pPr>
              <w:rPr>
                <w:ins w:id="1301" w:author="Justin Bracci" w:date="2023-06-30T14:23:00Z"/>
                <w:rFonts w:eastAsia="Calibri" w:cstheme="minorHAnsi"/>
                <w:sz w:val="20"/>
                <w:szCs w:val="20"/>
              </w:rPr>
            </w:pPr>
            <w:r w:rsidRPr="009E2407">
              <w:rPr>
                <w:rFonts w:eastAsia="Calibri" w:cstheme="minorHAnsi"/>
                <w:sz w:val="20"/>
                <w:szCs w:val="20"/>
              </w:rPr>
              <w:t>Grid Connect O&amp;M</w:t>
            </w:r>
            <w:ins w:id="1302" w:author="Justin Bracci" w:date="2023-06-30T14:23:00Z">
              <w:r w:rsidR="00707E20">
                <w:rPr>
                  <w:rFonts w:eastAsia="Calibri" w:cstheme="minorHAnsi"/>
                  <w:sz w:val="20"/>
                  <w:szCs w:val="20"/>
                </w:rPr>
                <w:t xml:space="preserve"> </w:t>
              </w:r>
            </w:ins>
          </w:p>
          <w:p w14:paraId="14AD9E4C" w14:textId="7E730064" w:rsidR="00900B80" w:rsidRPr="009E2407" w:rsidRDefault="00707E20" w:rsidP="00FA5931">
            <w:pPr>
              <w:rPr>
                <w:rFonts w:eastAsia="Calibri" w:cstheme="minorHAnsi"/>
                <w:sz w:val="20"/>
                <w:szCs w:val="20"/>
              </w:rPr>
            </w:pPr>
            <w:ins w:id="1303" w:author="Justin Bracci" w:date="2023-06-30T14:23:00Z">
              <w:r>
                <w:rPr>
                  <w:rFonts w:eastAsia="Calibri" w:cstheme="minorHAnsi"/>
                  <w:sz w:val="20"/>
                  <w:szCs w:val="20"/>
                </w:rPr>
                <w:t>(2017 dollars)</w:t>
              </w:r>
            </w:ins>
          </w:p>
        </w:tc>
        <w:tc>
          <w:tcPr>
            <w:tcW w:w="947" w:type="dxa"/>
            <w:shd w:val="clear" w:color="auto" w:fill="auto"/>
            <w:vAlign w:val="center"/>
            <w:tcPrChange w:id="1304" w:author="Justin Bracci" w:date="2023-06-19T09:51:00Z">
              <w:tcPr>
                <w:tcW w:w="947" w:type="dxa"/>
                <w:shd w:val="clear" w:color="auto" w:fill="auto"/>
                <w:vAlign w:val="center"/>
              </w:tcPr>
            </w:tcPrChange>
          </w:tcPr>
          <w:p w14:paraId="3E97D426" w14:textId="0448364D" w:rsidR="00900B80" w:rsidRPr="000226E9" w:rsidRDefault="00900B80" w:rsidP="00FA5931">
            <w:pPr>
              <w:rPr>
                <w:rFonts w:eastAsia="Calibri" w:cstheme="minorHAnsi"/>
                <w:sz w:val="20"/>
                <w:szCs w:val="20"/>
              </w:rPr>
            </w:pPr>
            <w:r w:rsidRPr="000226E9">
              <w:rPr>
                <w:rFonts w:cstheme="minorHAnsi"/>
                <w:color w:val="000000"/>
                <w:sz w:val="20"/>
                <w:szCs w:val="20"/>
              </w:rPr>
              <w:t>1</w:t>
            </w:r>
          </w:p>
        </w:tc>
        <w:tc>
          <w:tcPr>
            <w:tcW w:w="943" w:type="dxa"/>
            <w:noWrap/>
            <w:vAlign w:val="center"/>
            <w:hideMark/>
            <w:tcPrChange w:id="1305" w:author="Justin Bracci" w:date="2023-06-19T09:51:00Z">
              <w:tcPr>
                <w:tcW w:w="943" w:type="dxa"/>
                <w:noWrap/>
                <w:vAlign w:val="center"/>
                <w:hideMark/>
              </w:tcPr>
            </w:tcPrChange>
          </w:tcPr>
          <w:p w14:paraId="639E8DA4" w14:textId="4362C120" w:rsidR="00900B80" w:rsidRPr="009E2407" w:rsidRDefault="00900B80" w:rsidP="00FA5931">
            <w:pPr>
              <w:rPr>
                <w:rFonts w:eastAsia="Calibri" w:cstheme="minorHAnsi"/>
                <w:sz w:val="20"/>
                <w:szCs w:val="20"/>
              </w:rPr>
            </w:pPr>
            <w:r w:rsidRPr="009E2407">
              <w:rPr>
                <w:rFonts w:eastAsia="Calibri" w:cstheme="minorHAnsi"/>
                <w:sz w:val="20"/>
                <w:szCs w:val="20"/>
              </w:rPr>
              <w:t>1</w:t>
            </w:r>
          </w:p>
        </w:tc>
        <w:tc>
          <w:tcPr>
            <w:tcW w:w="990" w:type="dxa"/>
            <w:shd w:val="clear" w:color="auto" w:fill="auto"/>
            <w:vAlign w:val="center"/>
            <w:tcPrChange w:id="1306" w:author="Justin Bracci" w:date="2023-06-19T09:51:00Z">
              <w:tcPr>
                <w:tcW w:w="990" w:type="dxa"/>
                <w:shd w:val="clear" w:color="auto" w:fill="auto"/>
                <w:vAlign w:val="center"/>
              </w:tcPr>
            </w:tcPrChange>
          </w:tcPr>
          <w:p w14:paraId="51975826" w14:textId="6643857F" w:rsidR="00900B80" w:rsidRPr="000226E9" w:rsidRDefault="00900B80" w:rsidP="00FA5931">
            <w:pPr>
              <w:rPr>
                <w:rFonts w:eastAsia="Calibri" w:cstheme="minorHAnsi"/>
                <w:sz w:val="20"/>
                <w:szCs w:val="20"/>
              </w:rPr>
            </w:pPr>
            <w:r w:rsidRPr="000226E9">
              <w:rPr>
                <w:rFonts w:cstheme="minorHAnsi"/>
                <w:color w:val="000000"/>
                <w:sz w:val="20"/>
                <w:szCs w:val="20"/>
              </w:rPr>
              <w:t>1</w:t>
            </w:r>
          </w:p>
        </w:tc>
        <w:tc>
          <w:tcPr>
            <w:tcW w:w="2340" w:type="dxa"/>
            <w:noWrap/>
            <w:vAlign w:val="center"/>
            <w:hideMark/>
            <w:tcPrChange w:id="1307" w:author="Justin Bracci" w:date="2023-06-19T09:51:00Z">
              <w:tcPr>
                <w:tcW w:w="2340" w:type="dxa"/>
                <w:noWrap/>
                <w:vAlign w:val="center"/>
                <w:hideMark/>
              </w:tcPr>
            </w:tcPrChange>
          </w:tcPr>
          <w:p w14:paraId="54ACCA15" w14:textId="166BF3A6" w:rsidR="00900B80" w:rsidRPr="009E2407" w:rsidRDefault="00900B80" w:rsidP="00FA5931">
            <w:pPr>
              <w:rPr>
                <w:rFonts w:eastAsia="Calibri" w:cstheme="minorHAnsi"/>
                <w:sz w:val="20"/>
                <w:szCs w:val="20"/>
              </w:rPr>
            </w:pPr>
            <w:r w:rsidRPr="009E2407">
              <w:rPr>
                <w:rFonts w:eastAsia="Calibri" w:cstheme="minorHAnsi"/>
                <w:sz w:val="20"/>
                <w:szCs w:val="20"/>
              </w:rPr>
              <w:t>%/year CAPEX</w:t>
            </w:r>
          </w:p>
        </w:tc>
        <w:tc>
          <w:tcPr>
            <w:tcW w:w="1266" w:type="dxa"/>
            <w:vAlign w:val="center"/>
            <w:tcPrChange w:id="1308" w:author="Justin Bracci" w:date="2023-06-19T09:51:00Z">
              <w:tcPr>
                <w:tcW w:w="1266" w:type="dxa"/>
                <w:vAlign w:val="center"/>
              </w:tcPr>
            </w:tcPrChange>
          </w:tcPr>
          <w:p w14:paraId="03D16AFD" w14:textId="386B075B" w:rsidR="00900B80" w:rsidRPr="009E2407" w:rsidRDefault="00900B80" w:rsidP="00FA5931">
            <w:pPr>
              <w:rPr>
                <w:rFonts w:eastAsia="Calibri" w:cstheme="minorHAnsi"/>
                <w:sz w:val="20"/>
                <w:szCs w:val="20"/>
              </w:rPr>
            </w:pPr>
            <w:r w:rsidRPr="009E2407">
              <w:rPr>
                <w:rFonts w:eastAsia="Calibri" w:cstheme="minorHAnsi"/>
                <w:sz w:val="20"/>
                <w:szCs w:val="20"/>
              </w:rPr>
              <w:fldChar w:fldCharType="begin" w:fldLock="1"/>
            </w:r>
            <w:r w:rsidR="000E5616">
              <w:rPr>
                <w:rFonts w:eastAsia="Calibri" w:cstheme="minorHAnsi"/>
                <w:sz w:val="20"/>
                <w:szCs w:val="20"/>
              </w:rPr>
              <w:instrText>ADDIN CSL_CITATION {"citationItems":[{"id":"ITEM-1","itemData":{"DOI":"10.1021/ACS.EST.0C07955/SUPPL_FILE/ES0C07955_SI_001.PDF","ISSN":"15205851","PMID":"33983018","abstract":"Sectors such as aviation may require low-carbon liquid fuels to dramatically reduce emissions. This analysis characterizes the economic viability of electrofuels, synthesized from CO2 from direct air capture (DAC) and hydrogen from electrolysis of water, powered primarily by solar or wind electricity. This optimization-based techno-economic analysis suggests that using today's technology, hydrocarbon electrofuels would cost upward of $4/liter of gasoline equivalent (lge), potentially falling to $1.7-1.8/lge in the next decade and &lt;$1/lge by 2050. Only in the latter case are electrofuels potentially less costly than using petroleum fuels offset with DAC with sequestration. Achieving low-end electrofuel costs is contingent on substantial reductions in the capital cost of DAC, electrolyzers, and renewable electricity generation. However, the system also requires sufficient operational flexibility to efficiently power this capital-intensive equipment on variable electricity. Such forms of flexibility include various types of storage, supplementary natural gas and grid electricity interconnections (penalized with a steep carbon price), curtailment, and the ability to modestly adjust fuel synthesis and DAC operating levels over time scales of several hours to days.","author":[{"dropping-particle":"","family":"Sherwin","given":"Evan D.","non-dropping-particle":"","parse-names":false,"suffix":""}],"container-title":"Environmental Science and Technology","id":"ITEM-1","issue":"11","issued":{"date-parts":[["2021","6","1"]]},"page":"7583-7594","publisher":"American Chemical Society","title":"Electrofuel Synthesis from Variable Renewable Electricity: An Optimization-Based Techno-Economic Analysis","type":"article-journal","volume":"55"},"uris":["http://www.mendeley.com/documents/?uuid=baf0afcc-156d-329b-9379-7074be1e2f57"]}],"mendeley":{"formattedCitation":"[3]","plainTextFormattedCitation":"[3]","previouslyFormattedCitation":"[3]"},"properties":{"noteIndex":0},"schema":"https://github.com/citation-style-language/schema/raw/master/csl-citation.json"}</w:instrText>
            </w:r>
            <w:r w:rsidRPr="009E2407">
              <w:rPr>
                <w:rFonts w:eastAsia="Calibri" w:cstheme="minorHAnsi"/>
                <w:sz w:val="20"/>
                <w:szCs w:val="20"/>
              </w:rPr>
              <w:fldChar w:fldCharType="separate"/>
            </w:r>
            <w:r w:rsidR="00665B5F" w:rsidRPr="00665B5F">
              <w:rPr>
                <w:rFonts w:eastAsia="Calibri" w:cstheme="minorHAnsi"/>
                <w:noProof/>
                <w:sz w:val="20"/>
                <w:szCs w:val="20"/>
              </w:rPr>
              <w:t>[3]</w:t>
            </w:r>
            <w:r w:rsidRPr="009E2407">
              <w:rPr>
                <w:rFonts w:eastAsia="Calibri" w:cstheme="minorHAnsi"/>
                <w:sz w:val="20"/>
                <w:szCs w:val="20"/>
              </w:rPr>
              <w:fldChar w:fldCharType="end"/>
            </w:r>
          </w:p>
        </w:tc>
      </w:tr>
      <w:tr w:rsidR="00900B80" w:rsidRPr="000226E9" w14:paraId="77FADD5A" w14:textId="77777777" w:rsidTr="00900B80">
        <w:trPr>
          <w:trHeight w:val="290"/>
          <w:trPrChange w:id="1309" w:author="Justin Bracci" w:date="2023-06-19T09:51:00Z">
            <w:trPr>
              <w:trHeight w:val="290"/>
            </w:trPr>
          </w:trPrChange>
        </w:trPr>
        <w:tc>
          <w:tcPr>
            <w:tcW w:w="2965" w:type="dxa"/>
            <w:noWrap/>
            <w:vAlign w:val="center"/>
            <w:hideMark/>
            <w:tcPrChange w:id="1310" w:author="Justin Bracci" w:date="2023-06-19T09:51:00Z">
              <w:tcPr>
                <w:tcW w:w="2965" w:type="dxa"/>
                <w:noWrap/>
                <w:vAlign w:val="center"/>
                <w:hideMark/>
              </w:tcPr>
            </w:tcPrChange>
          </w:tcPr>
          <w:p w14:paraId="05892DE6" w14:textId="77777777" w:rsidR="00900B80" w:rsidRDefault="00900B80" w:rsidP="00FA5931">
            <w:pPr>
              <w:rPr>
                <w:ins w:id="1311" w:author="Justin Bracci" w:date="2023-06-30T14:23:00Z"/>
                <w:rFonts w:eastAsia="Calibri" w:cstheme="minorHAnsi"/>
                <w:sz w:val="20"/>
                <w:szCs w:val="20"/>
              </w:rPr>
            </w:pPr>
            <w:r w:rsidRPr="009E2407">
              <w:rPr>
                <w:rFonts w:eastAsia="Calibri" w:cstheme="minorHAnsi"/>
                <w:sz w:val="20"/>
                <w:szCs w:val="20"/>
              </w:rPr>
              <w:t>Capital Cost H</w:t>
            </w:r>
            <w:r w:rsidRPr="009E2407">
              <w:rPr>
                <w:rFonts w:eastAsia="Calibri" w:cstheme="minorHAnsi"/>
                <w:sz w:val="20"/>
                <w:szCs w:val="20"/>
                <w:vertAlign w:val="subscript"/>
              </w:rPr>
              <w:t>2</w:t>
            </w:r>
            <w:r w:rsidRPr="009E2407">
              <w:rPr>
                <w:rFonts w:eastAsia="Calibri" w:cstheme="minorHAnsi"/>
                <w:sz w:val="20"/>
                <w:szCs w:val="20"/>
              </w:rPr>
              <w:t xml:space="preserve"> Storage</w:t>
            </w:r>
          </w:p>
          <w:p w14:paraId="162DACB3" w14:textId="25FF7C2A" w:rsidR="00707E20" w:rsidRPr="009E2407" w:rsidRDefault="00707E20" w:rsidP="00FA5931">
            <w:pPr>
              <w:rPr>
                <w:rFonts w:eastAsia="Calibri" w:cstheme="minorHAnsi"/>
                <w:sz w:val="20"/>
                <w:szCs w:val="20"/>
              </w:rPr>
            </w:pPr>
            <w:ins w:id="1312" w:author="Justin Bracci" w:date="2023-06-30T14:23:00Z">
              <w:r>
                <w:rPr>
                  <w:rFonts w:eastAsia="Calibri" w:cstheme="minorHAnsi"/>
                  <w:sz w:val="20"/>
                  <w:szCs w:val="20"/>
                </w:rPr>
                <w:t>(2017 dollars)</w:t>
              </w:r>
            </w:ins>
          </w:p>
        </w:tc>
        <w:tc>
          <w:tcPr>
            <w:tcW w:w="947" w:type="dxa"/>
            <w:shd w:val="clear" w:color="auto" w:fill="auto"/>
            <w:vAlign w:val="center"/>
            <w:tcPrChange w:id="1313" w:author="Justin Bracci" w:date="2023-06-19T09:51:00Z">
              <w:tcPr>
                <w:tcW w:w="947" w:type="dxa"/>
                <w:shd w:val="clear" w:color="auto" w:fill="auto"/>
                <w:vAlign w:val="center"/>
              </w:tcPr>
            </w:tcPrChange>
          </w:tcPr>
          <w:p w14:paraId="181E7DF0" w14:textId="6157CB90" w:rsidR="00900B80" w:rsidRPr="000226E9" w:rsidRDefault="00900B80" w:rsidP="00FA5931">
            <w:pPr>
              <w:rPr>
                <w:rFonts w:eastAsia="Calibri" w:cstheme="minorHAnsi"/>
                <w:sz w:val="20"/>
                <w:szCs w:val="20"/>
              </w:rPr>
            </w:pPr>
            <w:r w:rsidRPr="000226E9">
              <w:rPr>
                <w:rFonts w:cstheme="minorHAnsi"/>
                <w:color w:val="000000"/>
                <w:sz w:val="20"/>
                <w:szCs w:val="20"/>
              </w:rPr>
              <w:t>830</w:t>
            </w:r>
          </w:p>
        </w:tc>
        <w:tc>
          <w:tcPr>
            <w:tcW w:w="943" w:type="dxa"/>
            <w:noWrap/>
            <w:vAlign w:val="center"/>
            <w:hideMark/>
            <w:tcPrChange w:id="1314" w:author="Justin Bracci" w:date="2023-06-19T09:51:00Z">
              <w:tcPr>
                <w:tcW w:w="943" w:type="dxa"/>
                <w:noWrap/>
                <w:vAlign w:val="center"/>
                <w:hideMark/>
              </w:tcPr>
            </w:tcPrChange>
          </w:tcPr>
          <w:p w14:paraId="71470187" w14:textId="057FEFC8" w:rsidR="00900B80" w:rsidRPr="009E2407" w:rsidRDefault="00900B80" w:rsidP="00FA5931">
            <w:pPr>
              <w:rPr>
                <w:rFonts w:eastAsia="Calibri" w:cstheme="minorHAnsi"/>
                <w:sz w:val="20"/>
                <w:szCs w:val="20"/>
              </w:rPr>
            </w:pPr>
            <w:r w:rsidRPr="009E2407">
              <w:rPr>
                <w:rFonts w:eastAsia="Calibri" w:cstheme="minorHAnsi"/>
                <w:sz w:val="20"/>
                <w:szCs w:val="20"/>
              </w:rPr>
              <w:t>500</w:t>
            </w:r>
          </w:p>
        </w:tc>
        <w:tc>
          <w:tcPr>
            <w:tcW w:w="990" w:type="dxa"/>
            <w:shd w:val="clear" w:color="auto" w:fill="auto"/>
            <w:vAlign w:val="center"/>
            <w:tcPrChange w:id="1315" w:author="Justin Bracci" w:date="2023-06-19T09:51:00Z">
              <w:tcPr>
                <w:tcW w:w="990" w:type="dxa"/>
                <w:shd w:val="clear" w:color="auto" w:fill="auto"/>
                <w:vAlign w:val="center"/>
              </w:tcPr>
            </w:tcPrChange>
          </w:tcPr>
          <w:p w14:paraId="35C5ADC0" w14:textId="4765500C" w:rsidR="00900B80" w:rsidRPr="000226E9" w:rsidRDefault="00900B80" w:rsidP="00FA5931">
            <w:pPr>
              <w:rPr>
                <w:rFonts w:eastAsia="Calibri" w:cstheme="minorHAnsi"/>
                <w:sz w:val="20"/>
                <w:szCs w:val="20"/>
              </w:rPr>
            </w:pPr>
            <w:r w:rsidRPr="000226E9">
              <w:rPr>
                <w:rFonts w:cstheme="minorHAnsi"/>
                <w:color w:val="000000"/>
                <w:sz w:val="20"/>
                <w:szCs w:val="20"/>
              </w:rPr>
              <w:t>200</w:t>
            </w:r>
          </w:p>
        </w:tc>
        <w:tc>
          <w:tcPr>
            <w:tcW w:w="2340" w:type="dxa"/>
            <w:noWrap/>
            <w:vAlign w:val="center"/>
            <w:hideMark/>
            <w:tcPrChange w:id="1316" w:author="Justin Bracci" w:date="2023-06-19T09:51:00Z">
              <w:tcPr>
                <w:tcW w:w="2340" w:type="dxa"/>
                <w:noWrap/>
                <w:vAlign w:val="center"/>
                <w:hideMark/>
              </w:tcPr>
            </w:tcPrChange>
          </w:tcPr>
          <w:p w14:paraId="4C128237" w14:textId="56C26423" w:rsidR="00900B80" w:rsidRPr="00153557" w:rsidRDefault="00900B80" w:rsidP="00FA5931">
            <w:pPr>
              <w:rPr>
                <w:rFonts w:eastAsia="Calibri" w:cstheme="minorHAnsi"/>
                <w:sz w:val="20"/>
                <w:szCs w:val="20"/>
                <w:vertAlign w:val="subscript"/>
                <w:rPrChange w:id="1317" w:author="Justin Bracci" w:date="2023-06-26T19:57:00Z">
                  <w:rPr>
                    <w:rFonts w:eastAsia="Calibri" w:cstheme="minorHAnsi"/>
                    <w:sz w:val="20"/>
                    <w:szCs w:val="20"/>
                  </w:rPr>
                </w:rPrChange>
              </w:rPr>
            </w:pPr>
            <w:r w:rsidRPr="009E2407">
              <w:rPr>
                <w:rFonts w:eastAsia="Calibri" w:cstheme="minorHAnsi"/>
                <w:sz w:val="20"/>
                <w:szCs w:val="20"/>
              </w:rPr>
              <w:t>$/kg</w:t>
            </w:r>
            <w:ins w:id="1318" w:author="Justin Bracci" w:date="2023-06-26T19:57:00Z">
              <w:r w:rsidR="00153557">
                <w:rPr>
                  <w:rFonts w:eastAsia="Calibri" w:cstheme="minorHAnsi"/>
                  <w:sz w:val="20"/>
                  <w:szCs w:val="20"/>
                  <w:vertAlign w:val="subscript"/>
                </w:rPr>
                <w:t>H2</w:t>
              </w:r>
            </w:ins>
          </w:p>
        </w:tc>
        <w:tc>
          <w:tcPr>
            <w:tcW w:w="1266" w:type="dxa"/>
            <w:vAlign w:val="center"/>
            <w:tcPrChange w:id="1319" w:author="Justin Bracci" w:date="2023-06-19T09:51:00Z">
              <w:tcPr>
                <w:tcW w:w="1266" w:type="dxa"/>
                <w:vAlign w:val="center"/>
              </w:tcPr>
            </w:tcPrChange>
          </w:tcPr>
          <w:p w14:paraId="7D1A60A7" w14:textId="75EA35E8" w:rsidR="00900B80" w:rsidRPr="009E2407" w:rsidRDefault="00900B80" w:rsidP="00FA5931">
            <w:pPr>
              <w:rPr>
                <w:rFonts w:eastAsia="Calibri" w:cstheme="minorHAnsi"/>
                <w:sz w:val="20"/>
                <w:szCs w:val="20"/>
              </w:rPr>
            </w:pPr>
            <w:r w:rsidRPr="009E2407">
              <w:rPr>
                <w:rFonts w:eastAsia="Calibri" w:cstheme="minorHAnsi"/>
                <w:sz w:val="20"/>
                <w:szCs w:val="20"/>
              </w:rPr>
              <w:fldChar w:fldCharType="begin" w:fldLock="1"/>
            </w:r>
            <w:r w:rsidR="001236E7">
              <w:rPr>
                <w:rFonts w:eastAsia="Calibri" w:cstheme="minorHAnsi"/>
                <w:sz w:val="20"/>
                <w:szCs w:val="20"/>
              </w:rPr>
              <w:instrText>ADDIN CSL_CITATION {"citationItems":[{"id":"ITEM-1","itemData":{"DOI":"10.1021/ACS.EST.0C07955/SUPPL_FILE/ES0C07955_SI_001.PDF","ISSN":"15205851","PMID":"33983018","abstract":"Sectors such as aviation may require low-carbon liquid fuels to dramatically reduce emissions. This analysis characterizes the economic viability of electrofuels, synthesized from CO2 from direct air capture (DAC) and hydrogen from electrolysis of water, powered primarily by solar or wind electricity. This optimization-based techno-economic analysis suggests that using today's technology, hydrocarbon electrofuels would cost upward of $4/liter of gasoline equivalent (lge), potentially falling to $1.7-1.8/lge in the next decade and &lt;$1/lge by 2050. Only in the latter case are electrofuels potentially less costly than using petroleum fuels offset with DAC with sequestration. Achieving low-end electrofuel costs is contingent on substantial reductions in the capital cost of DAC, electrolyzers, and renewable electricity generation. However, the system also requires sufficient operational flexibility to efficiently power this capital-intensive equipment on variable electricity. Such forms of flexibility include various types of storage, supplementary natural gas and grid electricity interconnections (penalized with a steep carbon price), curtailment, and the ability to modestly adjust fuel synthesis and DAC operating levels over time scales of several hours to days.","author":[{"dropping-particle":"","family":"Sherwin","given":"Evan D.","non-dropping-particle":"","parse-names":false,"suffix":""}],"container-title":"Environmental Science and Technology","id":"ITEM-1","issue":"11","issued":{"date-parts":[["2021","6","1"]]},"page":"7583-7594","publisher":"American Chemical Society","title":"Electrofuel Synthesis from Variable Renewable Electricity: An Optimization-Based Techno-Economic Analysis","type":"article-journal","volume":"55"},"uris":["http://www.mendeley.com/documents/?uuid=baf0afcc-156d-329b-9379-7074be1e2f57"]},{"id":"ITEM-2","itemData":{"author":[{"dropping-particle":"","family":"Ramsden, T.; Kroposki, B.; Levene","given":"J.","non-dropping-particle":"","parse-names":false,"suffix":""}],"id":"ITEM-2","issued":{"date-parts":[["2008"]]},"page":"1-17","title":"Opportunities for Hydrogen-Based Energy Storage for Electric Utilities. Golden","type":"article-journal"},"uris":["http://www.mendeley.com/documents/?uuid=cd350b17-89b2-4532-a4b3-a4bd345d4bb9"]}],"mendeley":{"formattedCitation":"[3], [9]","plainTextFormattedCitation":"[3], [9]","previouslyFormattedCitation":"[3], [9]"},"properties":{"noteIndex":0},"schema":"https://github.com/citation-style-language/schema/raw/master/csl-citation.json"}</w:instrText>
            </w:r>
            <w:r w:rsidRPr="009E2407">
              <w:rPr>
                <w:rFonts w:eastAsia="Calibri" w:cstheme="minorHAnsi"/>
                <w:sz w:val="20"/>
                <w:szCs w:val="20"/>
              </w:rPr>
              <w:fldChar w:fldCharType="separate"/>
            </w:r>
            <w:r w:rsidR="00E5531A" w:rsidRPr="00E5531A">
              <w:rPr>
                <w:rFonts w:eastAsia="Calibri" w:cstheme="minorHAnsi"/>
                <w:noProof/>
                <w:sz w:val="20"/>
                <w:szCs w:val="20"/>
              </w:rPr>
              <w:t>[3], [9]</w:t>
            </w:r>
            <w:r w:rsidRPr="009E2407">
              <w:rPr>
                <w:rFonts w:eastAsia="Calibri" w:cstheme="minorHAnsi"/>
                <w:sz w:val="20"/>
                <w:szCs w:val="20"/>
              </w:rPr>
              <w:fldChar w:fldCharType="end"/>
            </w:r>
          </w:p>
        </w:tc>
      </w:tr>
      <w:tr w:rsidR="00900B80" w:rsidRPr="000226E9" w14:paraId="5F6597FA" w14:textId="77777777" w:rsidTr="00900B80">
        <w:trPr>
          <w:trHeight w:val="290"/>
          <w:trPrChange w:id="1320" w:author="Justin Bracci" w:date="2023-06-19T09:51:00Z">
            <w:trPr>
              <w:trHeight w:val="290"/>
            </w:trPr>
          </w:trPrChange>
        </w:trPr>
        <w:tc>
          <w:tcPr>
            <w:tcW w:w="2965" w:type="dxa"/>
            <w:noWrap/>
            <w:vAlign w:val="center"/>
            <w:hideMark/>
            <w:tcPrChange w:id="1321" w:author="Justin Bracci" w:date="2023-06-19T09:51:00Z">
              <w:tcPr>
                <w:tcW w:w="2965" w:type="dxa"/>
                <w:noWrap/>
                <w:vAlign w:val="center"/>
                <w:hideMark/>
              </w:tcPr>
            </w:tcPrChange>
          </w:tcPr>
          <w:p w14:paraId="47926D60" w14:textId="77777777" w:rsidR="00900B80" w:rsidRDefault="00900B80" w:rsidP="00FA5931">
            <w:pPr>
              <w:rPr>
                <w:ins w:id="1322" w:author="Justin Bracci" w:date="2023-06-30T14:23:00Z"/>
                <w:rFonts w:eastAsia="Calibri" w:cstheme="minorHAnsi"/>
                <w:sz w:val="20"/>
                <w:szCs w:val="20"/>
              </w:rPr>
            </w:pPr>
            <w:r w:rsidRPr="009E2407">
              <w:rPr>
                <w:rFonts w:eastAsia="Calibri" w:cstheme="minorHAnsi"/>
                <w:sz w:val="20"/>
                <w:szCs w:val="20"/>
              </w:rPr>
              <w:t xml:space="preserve">Capital Cost </w:t>
            </w:r>
            <w:ins w:id="1323" w:author="Justin Bracci" w:date="2023-05-13T19:29:00Z">
              <w:r>
                <w:rPr>
                  <w:rFonts w:eastAsia="Calibri" w:cstheme="minorHAnsi"/>
                  <w:sz w:val="20"/>
                  <w:szCs w:val="20"/>
                </w:rPr>
                <w:t>Battery</w:t>
              </w:r>
            </w:ins>
            <w:del w:id="1324" w:author="Justin Bracci" w:date="2023-05-13T19:29:00Z">
              <w:r w:rsidRPr="009E2407" w:rsidDel="008715E5">
                <w:rPr>
                  <w:rFonts w:eastAsia="Calibri" w:cstheme="minorHAnsi"/>
                  <w:sz w:val="20"/>
                  <w:szCs w:val="20"/>
                </w:rPr>
                <w:delText>Elect</w:delText>
              </w:r>
            </w:del>
            <w:r w:rsidRPr="009E2407">
              <w:rPr>
                <w:rFonts w:eastAsia="Calibri" w:cstheme="minorHAnsi"/>
                <w:sz w:val="20"/>
                <w:szCs w:val="20"/>
              </w:rPr>
              <w:t xml:space="preserve"> </w:t>
            </w:r>
            <w:proofErr w:type="gramStart"/>
            <w:r w:rsidRPr="009E2407">
              <w:rPr>
                <w:rFonts w:eastAsia="Calibri" w:cstheme="minorHAnsi"/>
                <w:sz w:val="20"/>
                <w:szCs w:val="20"/>
              </w:rPr>
              <w:t>Storage</w:t>
            </w:r>
            <w:proofErr w:type="gramEnd"/>
          </w:p>
          <w:p w14:paraId="2CB8ECED" w14:textId="0FCB298A" w:rsidR="006F4B51" w:rsidRPr="009E2407" w:rsidRDefault="006F4B51" w:rsidP="00FA5931">
            <w:pPr>
              <w:rPr>
                <w:rFonts w:eastAsia="Calibri" w:cstheme="minorHAnsi"/>
                <w:sz w:val="20"/>
                <w:szCs w:val="20"/>
              </w:rPr>
            </w:pPr>
            <w:ins w:id="1325" w:author="Justin Bracci" w:date="2023-06-30T14:23:00Z">
              <w:r>
                <w:rPr>
                  <w:rFonts w:eastAsia="Calibri" w:cstheme="minorHAnsi"/>
                  <w:sz w:val="20"/>
                  <w:szCs w:val="20"/>
                </w:rPr>
                <w:t>(</w:t>
              </w:r>
            </w:ins>
            <w:ins w:id="1326" w:author="Justin Bracci" w:date="2023-06-30T14:24:00Z">
              <w:r>
                <w:rPr>
                  <w:rFonts w:eastAsia="Calibri" w:cstheme="minorHAnsi"/>
                  <w:sz w:val="20"/>
                  <w:szCs w:val="20"/>
                </w:rPr>
                <w:t>2020 dollars)</w:t>
              </w:r>
            </w:ins>
          </w:p>
        </w:tc>
        <w:tc>
          <w:tcPr>
            <w:tcW w:w="947" w:type="dxa"/>
            <w:shd w:val="clear" w:color="auto" w:fill="auto"/>
            <w:vAlign w:val="center"/>
            <w:tcPrChange w:id="1327" w:author="Justin Bracci" w:date="2023-06-19T09:51:00Z">
              <w:tcPr>
                <w:tcW w:w="947" w:type="dxa"/>
                <w:shd w:val="clear" w:color="auto" w:fill="auto"/>
                <w:vAlign w:val="center"/>
              </w:tcPr>
            </w:tcPrChange>
          </w:tcPr>
          <w:p w14:paraId="5193518D" w14:textId="0029435E" w:rsidR="00900B80" w:rsidRPr="000226E9" w:rsidRDefault="00900B80" w:rsidP="00FA5931">
            <w:pPr>
              <w:rPr>
                <w:rFonts w:eastAsia="Calibri" w:cstheme="minorHAnsi"/>
                <w:sz w:val="20"/>
                <w:szCs w:val="20"/>
              </w:rPr>
            </w:pPr>
            <w:r w:rsidRPr="000226E9">
              <w:rPr>
                <w:rFonts w:cstheme="minorHAnsi"/>
                <w:color w:val="000000"/>
                <w:sz w:val="20"/>
                <w:szCs w:val="20"/>
              </w:rPr>
              <w:t>350</w:t>
            </w:r>
          </w:p>
        </w:tc>
        <w:tc>
          <w:tcPr>
            <w:tcW w:w="943" w:type="dxa"/>
            <w:noWrap/>
            <w:vAlign w:val="center"/>
            <w:hideMark/>
            <w:tcPrChange w:id="1328" w:author="Justin Bracci" w:date="2023-06-19T09:51:00Z">
              <w:tcPr>
                <w:tcW w:w="943" w:type="dxa"/>
                <w:noWrap/>
                <w:vAlign w:val="center"/>
                <w:hideMark/>
              </w:tcPr>
            </w:tcPrChange>
          </w:tcPr>
          <w:p w14:paraId="4D660C26" w14:textId="4E594405" w:rsidR="00900B80" w:rsidRPr="009E2407" w:rsidRDefault="00900B80" w:rsidP="00FA5931">
            <w:pPr>
              <w:rPr>
                <w:rFonts w:eastAsia="Calibri" w:cstheme="minorHAnsi"/>
                <w:sz w:val="20"/>
                <w:szCs w:val="20"/>
              </w:rPr>
            </w:pPr>
            <w:r w:rsidRPr="009E2407">
              <w:rPr>
                <w:rFonts w:eastAsia="Calibri" w:cstheme="minorHAnsi"/>
                <w:sz w:val="20"/>
                <w:szCs w:val="20"/>
              </w:rPr>
              <w:t>250</w:t>
            </w:r>
          </w:p>
        </w:tc>
        <w:tc>
          <w:tcPr>
            <w:tcW w:w="990" w:type="dxa"/>
            <w:shd w:val="clear" w:color="auto" w:fill="auto"/>
            <w:vAlign w:val="center"/>
            <w:tcPrChange w:id="1329" w:author="Justin Bracci" w:date="2023-06-19T09:51:00Z">
              <w:tcPr>
                <w:tcW w:w="990" w:type="dxa"/>
                <w:shd w:val="clear" w:color="auto" w:fill="auto"/>
                <w:vAlign w:val="center"/>
              </w:tcPr>
            </w:tcPrChange>
          </w:tcPr>
          <w:p w14:paraId="3EB599DE" w14:textId="14BCC051" w:rsidR="00900B80" w:rsidRPr="000226E9" w:rsidRDefault="00900B80" w:rsidP="00FA5931">
            <w:pPr>
              <w:rPr>
                <w:rFonts w:eastAsia="Calibri" w:cstheme="minorHAnsi"/>
                <w:sz w:val="20"/>
                <w:szCs w:val="20"/>
              </w:rPr>
            </w:pPr>
            <w:r w:rsidRPr="000226E9">
              <w:rPr>
                <w:rFonts w:cstheme="minorHAnsi"/>
                <w:color w:val="000000"/>
                <w:sz w:val="20"/>
                <w:szCs w:val="20"/>
              </w:rPr>
              <w:t>100</w:t>
            </w:r>
          </w:p>
        </w:tc>
        <w:tc>
          <w:tcPr>
            <w:tcW w:w="2340" w:type="dxa"/>
            <w:noWrap/>
            <w:vAlign w:val="center"/>
            <w:hideMark/>
            <w:tcPrChange w:id="1330" w:author="Justin Bracci" w:date="2023-06-19T09:51:00Z">
              <w:tcPr>
                <w:tcW w:w="2340" w:type="dxa"/>
                <w:noWrap/>
                <w:vAlign w:val="center"/>
                <w:hideMark/>
              </w:tcPr>
            </w:tcPrChange>
          </w:tcPr>
          <w:p w14:paraId="5EECF5A7" w14:textId="3EB720E2" w:rsidR="00900B80" w:rsidRPr="009E2407" w:rsidRDefault="00900B80" w:rsidP="00FA5931">
            <w:pPr>
              <w:rPr>
                <w:rFonts w:eastAsia="Calibri" w:cstheme="minorHAnsi"/>
                <w:sz w:val="20"/>
                <w:szCs w:val="20"/>
              </w:rPr>
            </w:pPr>
            <w:r w:rsidRPr="009E2407">
              <w:rPr>
                <w:rFonts w:eastAsia="Calibri" w:cstheme="minorHAnsi"/>
                <w:sz w:val="20"/>
                <w:szCs w:val="20"/>
              </w:rPr>
              <w:t>$/kWh</w:t>
            </w:r>
            <w:ins w:id="1331" w:author="Justin Bracci" w:date="2023-06-25T13:52:00Z">
              <w:r w:rsidR="00356B4B">
                <w:rPr>
                  <w:vertAlign w:val="subscript"/>
                </w:rPr>
                <w:t>e</w:t>
              </w:r>
            </w:ins>
          </w:p>
        </w:tc>
        <w:tc>
          <w:tcPr>
            <w:tcW w:w="1266" w:type="dxa"/>
            <w:vAlign w:val="center"/>
            <w:tcPrChange w:id="1332" w:author="Justin Bracci" w:date="2023-06-19T09:51:00Z">
              <w:tcPr>
                <w:tcW w:w="1266" w:type="dxa"/>
                <w:vAlign w:val="center"/>
              </w:tcPr>
            </w:tcPrChange>
          </w:tcPr>
          <w:p w14:paraId="4398FE6E" w14:textId="52D20C44" w:rsidR="00900B80" w:rsidRPr="009E2407" w:rsidRDefault="00900B80" w:rsidP="00FA5931">
            <w:pPr>
              <w:rPr>
                <w:rFonts w:eastAsia="Calibri" w:cstheme="minorHAnsi"/>
                <w:sz w:val="20"/>
                <w:szCs w:val="20"/>
              </w:rPr>
            </w:pPr>
            <w:r w:rsidRPr="009E2407">
              <w:rPr>
                <w:rFonts w:eastAsia="Calibri" w:cstheme="minorHAnsi"/>
                <w:sz w:val="20"/>
                <w:szCs w:val="20"/>
              </w:rPr>
              <w:fldChar w:fldCharType="begin" w:fldLock="1"/>
            </w:r>
            <w:r w:rsidR="001236E7">
              <w:rPr>
                <w:rFonts w:eastAsia="Calibri" w:cstheme="minorHAnsi"/>
                <w:sz w:val="20"/>
                <w:szCs w:val="20"/>
              </w:rPr>
              <w:instrText>ADDIN CSL_CITATION {"citationItems":[{"id":"ITEM-1","itemData":{"DOI":"10.1021/ACS.EST.0C07955/SUPPL_FILE/ES0C07955_SI_001.PDF","ISSN":"15205851","PMID":"33983018","abstract":"Sectors such as aviation may require low-carbon liquid fuels to dramatically reduce emissions. This analysis characterizes the economic viability of electrofuels, synthesized from CO2 from direct air capture (DAC) and hydrogen from electrolysis of water, powered primarily by solar or wind electricity. This optimization-based techno-economic analysis suggests that using today's technology, hydrocarbon electrofuels would cost upward of $4/liter of gasoline equivalent (lge), potentially falling to $1.7-1.8/lge in the next decade and &lt;$1/lge by 2050. Only in the latter case are electrofuels potentially less costly than using petroleum fuels offset with DAC with sequestration. Achieving low-end electrofuel costs is contingent on substantial reductions in the capital cost of DAC, electrolyzers, and renewable electricity generation. However, the system also requires sufficient operational flexibility to efficiently power this capital-intensive equipment on variable electricity. Such forms of flexibility include various types of storage, supplementary natural gas and grid electricity interconnections (penalized with a steep carbon price), curtailment, and the ability to modestly adjust fuel synthesis and DAC operating levels over time scales of several hours to days.","author":[{"dropping-particle":"","family":"Sherwin","given":"Evan D.","non-dropping-particle":"","parse-names":false,"suffix":""}],"container-title":"Environmental Science and Technology","id":"ITEM-1","issue":"11","issued":{"date-parts":[["2021","6","1"]]},"page":"7583-7594","publisher":"American Chemical Society","title":"Electrofuel Synthesis from Variable Renewable Electricity: An Optimization-Based Techno-Economic Analysis","type":"article-journal","volume":"55"},"uris":["http://www.mendeley.com/documents/?uuid=baf0afcc-156d-329b-9379-7074be1e2f57"]},{"id":"ITEM-2","itemData":{"author":[{"dropping-particle":"","family":"Cole","given":"Wesley","non-dropping-particle":"","parse-names":false,"suffix":""},{"dropping-particle":"","family":"Frazier","given":"A Will","non-dropping-particle":"","parse-names":false,"suffix":""},{"dropping-particle":"","family":"Augustine","given":"Chad","non-dropping-particle":"","parse-names":false,"suffix":""}],"id":"ITEM-2","issued":{"date-parts":[["2021"]]},"title":"Cost Projections for Utility-Scale Battery Storage: 2021 Update","type":"report"},"uris":["http://www.mendeley.com/documents/?uuid=681c3afe-05f9-308d-9d54-6b1c22cb4c1b"]},{"id":"ITEM-3","itemData":{"URL":"https://atb.nrel.gov/","accessed":{"date-parts":[["2023","5","2"]]},"author":[{"dropping-particle":"","family":"National Renewable Energy Laboratory","given":"","non-dropping-particle":"","parse-names":false,"suffix":""}],"id":"ITEM-3","issued":{"date-parts":[["2020"]]},"title":"Annual Technology Baseline","type":"webpage"},"uris":["http://www.mendeley.com/documents/?uuid=353cab09-986a-3ece-ac37-51040cf34aa7"]}],"mendeley":{"formattedCitation":"[3], [8], [10]","plainTextFormattedCitation":"[3], [8], [10]","previouslyFormattedCitation":"[3], [8], [10]"},"properties":{"noteIndex":0},"schema":"https://github.com/citation-style-language/schema/raw/master/csl-citation.json"}</w:instrText>
            </w:r>
            <w:r w:rsidRPr="009E2407">
              <w:rPr>
                <w:rFonts w:eastAsia="Calibri" w:cstheme="minorHAnsi"/>
                <w:sz w:val="20"/>
                <w:szCs w:val="20"/>
              </w:rPr>
              <w:fldChar w:fldCharType="separate"/>
            </w:r>
            <w:r w:rsidR="00E5531A" w:rsidRPr="00E5531A">
              <w:rPr>
                <w:rFonts w:eastAsia="Calibri" w:cstheme="minorHAnsi"/>
                <w:noProof/>
                <w:sz w:val="20"/>
                <w:szCs w:val="20"/>
              </w:rPr>
              <w:t>[3], [8], [10]</w:t>
            </w:r>
            <w:r w:rsidRPr="009E2407">
              <w:rPr>
                <w:rFonts w:eastAsia="Calibri" w:cstheme="minorHAnsi"/>
                <w:sz w:val="20"/>
                <w:szCs w:val="20"/>
              </w:rPr>
              <w:fldChar w:fldCharType="end"/>
            </w:r>
          </w:p>
        </w:tc>
      </w:tr>
      <w:tr w:rsidR="00900B80" w:rsidRPr="000226E9" w14:paraId="53B48763" w14:textId="77777777" w:rsidTr="00900B80">
        <w:trPr>
          <w:trHeight w:val="290"/>
          <w:trPrChange w:id="1333" w:author="Justin Bracci" w:date="2023-06-19T09:51:00Z">
            <w:trPr>
              <w:trHeight w:val="290"/>
            </w:trPr>
          </w:trPrChange>
        </w:trPr>
        <w:tc>
          <w:tcPr>
            <w:tcW w:w="2965" w:type="dxa"/>
            <w:noWrap/>
            <w:vAlign w:val="center"/>
            <w:hideMark/>
            <w:tcPrChange w:id="1334" w:author="Justin Bracci" w:date="2023-06-19T09:51:00Z">
              <w:tcPr>
                <w:tcW w:w="2965" w:type="dxa"/>
                <w:noWrap/>
                <w:vAlign w:val="center"/>
                <w:hideMark/>
              </w:tcPr>
            </w:tcPrChange>
          </w:tcPr>
          <w:p w14:paraId="36109F0E" w14:textId="77777777" w:rsidR="00900B80" w:rsidRDefault="00900B80" w:rsidP="00FA5931">
            <w:pPr>
              <w:rPr>
                <w:ins w:id="1335" w:author="Justin Bracci" w:date="2023-06-30T14:24:00Z"/>
                <w:rFonts w:eastAsia="Calibri" w:cstheme="minorHAnsi"/>
                <w:sz w:val="20"/>
                <w:szCs w:val="20"/>
              </w:rPr>
            </w:pPr>
            <w:r w:rsidRPr="009E2407">
              <w:rPr>
                <w:rFonts w:eastAsia="Calibri" w:cstheme="minorHAnsi"/>
                <w:sz w:val="20"/>
                <w:szCs w:val="20"/>
              </w:rPr>
              <w:t>H</w:t>
            </w:r>
            <w:r w:rsidRPr="009E2407">
              <w:rPr>
                <w:rFonts w:eastAsia="Calibri" w:cstheme="minorHAnsi"/>
                <w:sz w:val="20"/>
                <w:szCs w:val="20"/>
                <w:vertAlign w:val="subscript"/>
              </w:rPr>
              <w:t>2</w:t>
            </w:r>
            <w:r w:rsidRPr="009E2407">
              <w:rPr>
                <w:rFonts w:eastAsia="Calibri" w:cstheme="minorHAnsi"/>
                <w:sz w:val="20"/>
                <w:szCs w:val="20"/>
              </w:rPr>
              <w:t xml:space="preserve"> Storage O&amp;M</w:t>
            </w:r>
          </w:p>
          <w:p w14:paraId="078E2169" w14:textId="589F61E6" w:rsidR="006F4B51" w:rsidRPr="009E2407" w:rsidRDefault="006F4B51" w:rsidP="00FA5931">
            <w:pPr>
              <w:rPr>
                <w:rFonts w:eastAsia="Calibri" w:cstheme="minorHAnsi"/>
                <w:sz w:val="20"/>
                <w:szCs w:val="20"/>
              </w:rPr>
            </w:pPr>
            <w:ins w:id="1336" w:author="Justin Bracci" w:date="2023-06-30T14:24:00Z">
              <w:r>
                <w:rPr>
                  <w:rFonts w:eastAsia="Calibri" w:cstheme="minorHAnsi"/>
                  <w:sz w:val="20"/>
                  <w:szCs w:val="20"/>
                </w:rPr>
                <w:t>(2017 dollars)</w:t>
              </w:r>
            </w:ins>
          </w:p>
        </w:tc>
        <w:tc>
          <w:tcPr>
            <w:tcW w:w="947" w:type="dxa"/>
            <w:shd w:val="clear" w:color="auto" w:fill="auto"/>
            <w:vAlign w:val="center"/>
            <w:tcPrChange w:id="1337" w:author="Justin Bracci" w:date="2023-06-19T09:51:00Z">
              <w:tcPr>
                <w:tcW w:w="947" w:type="dxa"/>
                <w:shd w:val="clear" w:color="auto" w:fill="auto"/>
                <w:vAlign w:val="center"/>
              </w:tcPr>
            </w:tcPrChange>
          </w:tcPr>
          <w:p w14:paraId="1F810C0B" w14:textId="4A0A1E87" w:rsidR="00900B80" w:rsidRPr="000226E9" w:rsidRDefault="00900B80" w:rsidP="00FA5931">
            <w:pPr>
              <w:rPr>
                <w:rFonts w:eastAsia="Calibri" w:cstheme="minorHAnsi"/>
                <w:sz w:val="20"/>
                <w:szCs w:val="20"/>
              </w:rPr>
            </w:pPr>
            <w:r w:rsidRPr="000226E9">
              <w:rPr>
                <w:rFonts w:cstheme="minorHAnsi"/>
                <w:color w:val="000000"/>
                <w:sz w:val="20"/>
                <w:szCs w:val="20"/>
              </w:rPr>
              <w:t>1</w:t>
            </w:r>
          </w:p>
        </w:tc>
        <w:tc>
          <w:tcPr>
            <w:tcW w:w="943" w:type="dxa"/>
            <w:noWrap/>
            <w:vAlign w:val="center"/>
            <w:hideMark/>
            <w:tcPrChange w:id="1338" w:author="Justin Bracci" w:date="2023-06-19T09:51:00Z">
              <w:tcPr>
                <w:tcW w:w="943" w:type="dxa"/>
                <w:noWrap/>
                <w:vAlign w:val="center"/>
                <w:hideMark/>
              </w:tcPr>
            </w:tcPrChange>
          </w:tcPr>
          <w:p w14:paraId="72A47443" w14:textId="0FB14A6E" w:rsidR="00900B80" w:rsidRPr="009E2407" w:rsidRDefault="00900B80" w:rsidP="00FA5931">
            <w:pPr>
              <w:rPr>
                <w:rFonts w:eastAsia="Calibri" w:cstheme="minorHAnsi"/>
                <w:sz w:val="20"/>
                <w:szCs w:val="20"/>
              </w:rPr>
            </w:pPr>
            <w:r w:rsidRPr="009E2407">
              <w:rPr>
                <w:rFonts w:eastAsia="Calibri" w:cstheme="minorHAnsi"/>
                <w:sz w:val="20"/>
                <w:szCs w:val="20"/>
              </w:rPr>
              <w:t>1</w:t>
            </w:r>
          </w:p>
        </w:tc>
        <w:tc>
          <w:tcPr>
            <w:tcW w:w="990" w:type="dxa"/>
            <w:shd w:val="clear" w:color="auto" w:fill="auto"/>
            <w:vAlign w:val="center"/>
            <w:tcPrChange w:id="1339" w:author="Justin Bracci" w:date="2023-06-19T09:51:00Z">
              <w:tcPr>
                <w:tcW w:w="990" w:type="dxa"/>
                <w:shd w:val="clear" w:color="auto" w:fill="auto"/>
                <w:vAlign w:val="center"/>
              </w:tcPr>
            </w:tcPrChange>
          </w:tcPr>
          <w:p w14:paraId="3F24C4A3" w14:textId="282AA2BE" w:rsidR="00900B80" w:rsidRPr="000226E9" w:rsidRDefault="00900B80" w:rsidP="00FA5931">
            <w:pPr>
              <w:rPr>
                <w:rFonts w:eastAsia="Calibri" w:cstheme="minorHAnsi"/>
                <w:sz w:val="20"/>
                <w:szCs w:val="20"/>
              </w:rPr>
            </w:pPr>
            <w:r w:rsidRPr="000226E9">
              <w:rPr>
                <w:rFonts w:cstheme="minorHAnsi"/>
                <w:color w:val="000000"/>
                <w:sz w:val="20"/>
                <w:szCs w:val="20"/>
              </w:rPr>
              <w:t>1</w:t>
            </w:r>
          </w:p>
        </w:tc>
        <w:tc>
          <w:tcPr>
            <w:tcW w:w="2340" w:type="dxa"/>
            <w:noWrap/>
            <w:vAlign w:val="center"/>
            <w:hideMark/>
            <w:tcPrChange w:id="1340" w:author="Justin Bracci" w:date="2023-06-19T09:51:00Z">
              <w:tcPr>
                <w:tcW w:w="2340" w:type="dxa"/>
                <w:noWrap/>
                <w:vAlign w:val="center"/>
                <w:hideMark/>
              </w:tcPr>
            </w:tcPrChange>
          </w:tcPr>
          <w:p w14:paraId="2A0D143E" w14:textId="18FB46BE" w:rsidR="00900B80" w:rsidRPr="009E2407" w:rsidRDefault="00900B80" w:rsidP="00FA5931">
            <w:pPr>
              <w:rPr>
                <w:rFonts w:eastAsia="Calibri" w:cstheme="minorHAnsi"/>
                <w:sz w:val="20"/>
                <w:szCs w:val="20"/>
              </w:rPr>
            </w:pPr>
            <w:r w:rsidRPr="009E2407">
              <w:rPr>
                <w:rFonts w:eastAsia="Calibri" w:cstheme="minorHAnsi"/>
                <w:sz w:val="20"/>
                <w:szCs w:val="20"/>
              </w:rPr>
              <w:t>%/year CAPEX</w:t>
            </w:r>
          </w:p>
        </w:tc>
        <w:tc>
          <w:tcPr>
            <w:tcW w:w="1266" w:type="dxa"/>
            <w:vAlign w:val="center"/>
            <w:tcPrChange w:id="1341" w:author="Justin Bracci" w:date="2023-06-19T09:51:00Z">
              <w:tcPr>
                <w:tcW w:w="1266" w:type="dxa"/>
                <w:vAlign w:val="center"/>
              </w:tcPr>
            </w:tcPrChange>
          </w:tcPr>
          <w:p w14:paraId="52CE698F" w14:textId="6699E1B8" w:rsidR="00900B80" w:rsidRPr="009E2407" w:rsidRDefault="00900B80" w:rsidP="00FA5931">
            <w:pPr>
              <w:rPr>
                <w:rFonts w:eastAsia="Calibri" w:cstheme="minorHAnsi"/>
                <w:sz w:val="20"/>
                <w:szCs w:val="20"/>
              </w:rPr>
            </w:pPr>
            <w:r w:rsidRPr="009E2407">
              <w:rPr>
                <w:rFonts w:eastAsia="Calibri" w:cstheme="minorHAnsi"/>
                <w:sz w:val="20"/>
                <w:szCs w:val="20"/>
              </w:rPr>
              <w:fldChar w:fldCharType="begin" w:fldLock="1"/>
            </w:r>
            <w:r w:rsidR="000E5616">
              <w:rPr>
                <w:rFonts w:eastAsia="Calibri" w:cstheme="minorHAnsi"/>
                <w:sz w:val="20"/>
                <w:szCs w:val="20"/>
              </w:rPr>
              <w:instrText>ADDIN CSL_CITATION {"citationItems":[{"id":"ITEM-1","itemData":{"DOI":"10.1021/ACS.EST.0C07955/SUPPL_FILE/ES0C07955_SI_001.PDF","ISSN":"15205851","PMID":"33983018","abstract":"Sectors such as aviation may require low-carbon liquid fuels to dramatically reduce emissions. This analysis characterizes the economic viability of electrofuels, synthesized from CO2 from direct air capture (DAC) and hydrogen from electrolysis of water, powered primarily by solar or wind electricity. This optimization-based techno-economic analysis suggests that using today's technology, hydrocarbon electrofuels would cost upward of $4/liter of gasoline equivalent (lge), potentially falling to $1.7-1.8/lge in the next decade and &lt;$1/lge by 2050. Only in the latter case are electrofuels potentially less costly than using petroleum fuels offset with DAC with sequestration. Achieving low-end electrofuel costs is contingent on substantial reductions in the capital cost of DAC, electrolyzers, and renewable electricity generation. However, the system also requires sufficient operational flexibility to efficiently power this capital-intensive equipment on variable electricity. Such forms of flexibility include various types of storage, supplementary natural gas and grid electricity interconnections (penalized with a steep carbon price), curtailment, and the ability to modestly adjust fuel synthesis and DAC operating levels over time scales of several hours to days.","author":[{"dropping-particle":"","family":"Sherwin","given":"Evan D.","non-dropping-particle":"","parse-names":false,"suffix":""}],"container-title":"Environmental Science and Technology","id":"ITEM-1","issue":"11","issued":{"date-parts":[["2021","6","1"]]},"page":"7583-7594","publisher":"American Chemical Society","title":"Electrofuel Synthesis from Variable Renewable Electricity: An Optimization-Based Techno-Economic Analysis","type":"article-journal","volume":"55"},"uris":["http://www.mendeley.com/documents/?uuid=baf0afcc-156d-329b-9379-7074be1e2f57"]}],"mendeley":{"formattedCitation":"[3]","plainTextFormattedCitation":"[3]","previouslyFormattedCitation":"[3]"},"properties":{"noteIndex":0},"schema":"https://github.com/citation-style-language/schema/raw/master/csl-citation.json"}</w:instrText>
            </w:r>
            <w:r w:rsidRPr="009E2407">
              <w:rPr>
                <w:rFonts w:eastAsia="Calibri" w:cstheme="minorHAnsi"/>
                <w:sz w:val="20"/>
                <w:szCs w:val="20"/>
              </w:rPr>
              <w:fldChar w:fldCharType="separate"/>
            </w:r>
            <w:r w:rsidR="00665B5F" w:rsidRPr="00665B5F">
              <w:rPr>
                <w:rFonts w:eastAsia="Calibri" w:cstheme="minorHAnsi"/>
                <w:noProof/>
                <w:sz w:val="20"/>
                <w:szCs w:val="20"/>
              </w:rPr>
              <w:t>[3]</w:t>
            </w:r>
            <w:r w:rsidRPr="009E2407">
              <w:rPr>
                <w:rFonts w:eastAsia="Calibri" w:cstheme="minorHAnsi"/>
                <w:sz w:val="20"/>
                <w:szCs w:val="20"/>
              </w:rPr>
              <w:fldChar w:fldCharType="end"/>
            </w:r>
          </w:p>
        </w:tc>
      </w:tr>
      <w:tr w:rsidR="00900B80" w:rsidRPr="000226E9" w14:paraId="1B8E3ECF" w14:textId="77777777" w:rsidTr="00900B80">
        <w:trPr>
          <w:trHeight w:val="290"/>
          <w:trPrChange w:id="1342" w:author="Justin Bracci" w:date="2023-06-19T09:51:00Z">
            <w:trPr>
              <w:trHeight w:val="290"/>
            </w:trPr>
          </w:trPrChange>
        </w:trPr>
        <w:tc>
          <w:tcPr>
            <w:tcW w:w="2965" w:type="dxa"/>
            <w:noWrap/>
            <w:vAlign w:val="center"/>
            <w:hideMark/>
            <w:tcPrChange w:id="1343" w:author="Justin Bracci" w:date="2023-06-19T09:51:00Z">
              <w:tcPr>
                <w:tcW w:w="2965" w:type="dxa"/>
                <w:noWrap/>
                <w:vAlign w:val="center"/>
                <w:hideMark/>
              </w:tcPr>
            </w:tcPrChange>
          </w:tcPr>
          <w:p w14:paraId="3390CE45" w14:textId="77777777" w:rsidR="00900B80" w:rsidRDefault="00900B80" w:rsidP="00FA5931">
            <w:pPr>
              <w:rPr>
                <w:ins w:id="1344" w:author="Justin Bracci" w:date="2023-06-30T14:24:00Z"/>
                <w:rFonts w:eastAsia="Calibri" w:cstheme="minorHAnsi"/>
                <w:sz w:val="20"/>
                <w:szCs w:val="20"/>
              </w:rPr>
            </w:pPr>
            <w:ins w:id="1345" w:author="Justin Bracci" w:date="2023-05-13T19:29:00Z">
              <w:r>
                <w:rPr>
                  <w:rFonts w:eastAsia="Calibri" w:cstheme="minorHAnsi"/>
                  <w:sz w:val="20"/>
                  <w:szCs w:val="20"/>
                </w:rPr>
                <w:t>Battery</w:t>
              </w:r>
            </w:ins>
            <w:del w:id="1346" w:author="Justin Bracci" w:date="2023-05-13T19:29:00Z">
              <w:r w:rsidRPr="009E2407" w:rsidDel="008715E5">
                <w:rPr>
                  <w:rFonts w:eastAsia="Calibri" w:cstheme="minorHAnsi"/>
                  <w:sz w:val="20"/>
                  <w:szCs w:val="20"/>
                </w:rPr>
                <w:delText>Elect</w:delText>
              </w:r>
              <w:r w:rsidDel="008715E5">
                <w:rPr>
                  <w:rFonts w:eastAsia="Calibri" w:cstheme="minorHAnsi"/>
                  <w:sz w:val="20"/>
                  <w:szCs w:val="20"/>
                </w:rPr>
                <w:delText>ricity</w:delText>
              </w:r>
            </w:del>
            <w:r w:rsidRPr="009E2407">
              <w:rPr>
                <w:rFonts w:eastAsia="Calibri" w:cstheme="minorHAnsi"/>
                <w:sz w:val="20"/>
                <w:szCs w:val="20"/>
              </w:rPr>
              <w:t xml:space="preserve"> Storage O&amp;M</w:t>
            </w:r>
          </w:p>
          <w:p w14:paraId="4B29F0A9" w14:textId="2E2833FD" w:rsidR="006F4B51" w:rsidRPr="009E2407" w:rsidRDefault="006F4B51" w:rsidP="00FA5931">
            <w:pPr>
              <w:rPr>
                <w:rFonts w:eastAsia="Calibri" w:cstheme="minorHAnsi"/>
                <w:sz w:val="20"/>
                <w:szCs w:val="20"/>
              </w:rPr>
            </w:pPr>
            <w:ins w:id="1347" w:author="Justin Bracci" w:date="2023-06-30T14:24:00Z">
              <w:r>
                <w:rPr>
                  <w:rFonts w:eastAsia="Calibri" w:cstheme="minorHAnsi"/>
                  <w:sz w:val="20"/>
                  <w:szCs w:val="20"/>
                </w:rPr>
                <w:t>(2020 dollars)</w:t>
              </w:r>
            </w:ins>
          </w:p>
        </w:tc>
        <w:tc>
          <w:tcPr>
            <w:tcW w:w="947" w:type="dxa"/>
            <w:shd w:val="clear" w:color="auto" w:fill="auto"/>
            <w:vAlign w:val="center"/>
            <w:tcPrChange w:id="1348" w:author="Justin Bracci" w:date="2023-06-19T09:51:00Z">
              <w:tcPr>
                <w:tcW w:w="947" w:type="dxa"/>
                <w:shd w:val="clear" w:color="auto" w:fill="auto"/>
                <w:vAlign w:val="center"/>
              </w:tcPr>
            </w:tcPrChange>
          </w:tcPr>
          <w:p w14:paraId="4F7B0891" w14:textId="2E3843D7" w:rsidR="00900B80" w:rsidRPr="000226E9" w:rsidRDefault="00900B80" w:rsidP="00FA5931">
            <w:pPr>
              <w:rPr>
                <w:rFonts w:eastAsia="Calibri" w:cstheme="minorHAnsi"/>
                <w:sz w:val="20"/>
                <w:szCs w:val="20"/>
              </w:rPr>
            </w:pPr>
            <w:ins w:id="1349" w:author="Justin Bracci" w:date="2023-05-02T15:23:00Z">
              <w:r>
                <w:rPr>
                  <w:rFonts w:cstheme="minorHAnsi"/>
                  <w:color w:val="000000"/>
                  <w:sz w:val="20"/>
                  <w:szCs w:val="20"/>
                </w:rPr>
                <w:t>2.5</w:t>
              </w:r>
            </w:ins>
            <w:del w:id="1350" w:author="Justin Bracci" w:date="2023-05-02T15:23:00Z">
              <w:r w:rsidRPr="000226E9" w:rsidDel="00A83E2D">
                <w:rPr>
                  <w:rFonts w:cstheme="minorHAnsi"/>
                  <w:color w:val="000000"/>
                  <w:sz w:val="20"/>
                  <w:szCs w:val="20"/>
                </w:rPr>
                <w:delText>1</w:delText>
              </w:r>
            </w:del>
          </w:p>
        </w:tc>
        <w:tc>
          <w:tcPr>
            <w:tcW w:w="943" w:type="dxa"/>
            <w:noWrap/>
            <w:vAlign w:val="center"/>
            <w:hideMark/>
            <w:tcPrChange w:id="1351" w:author="Justin Bracci" w:date="2023-06-19T09:51:00Z">
              <w:tcPr>
                <w:tcW w:w="943" w:type="dxa"/>
                <w:noWrap/>
                <w:vAlign w:val="center"/>
                <w:hideMark/>
              </w:tcPr>
            </w:tcPrChange>
          </w:tcPr>
          <w:p w14:paraId="23026388" w14:textId="4DAE1625" w:rsidR="00900B80" w:rsidRPr="009E2407" w:rsidRDefault="00900B80" w:rsidP="00FA5931">
            <w:pPr>
              <w:rPr>
                <w:rFonts w:eastAsia="Calibri" w:cstheme="minorHAnsi"/>
                <w:sz w:val="20"/>
                <w:szCs w:val="20"/>
              </w:rPr>
            </w:pPr>
            <w:ins w:id="1352" w:author="Justin Bracci" w:date="2023-05-02T15:23:00Z">
              <w:r>
                <w:rPr>
                  <w:rFonts w:eastAsia="Calibri" w:cstheme="minorHAnsi"/>
                  <w:sz w:val="20"/>
                  <w:szCs w:val="20"/>
                </w:rPr>
                <w:t>2.5</w:t>
              </w:r>
            </w:ins>
            <w:del w:id="1353" w:author="Justin Bracci" w:date="2023-05-02T15:23:00Z">
              <w:r w:rsidRPr="009E2407" w:rsidDel="00A83E2D">
                <w:rPr>
                  <w:rFonts w:eastAsia="Calibri" w:cstheme="minorHAnsi"/>
                  <w:sz w:val="20"/>
                  <w:szCs w:val="20"/>
                </w:rPr>
                <w:delText>1</w:delText>
              </w:r>
            </w:del>
          </w:p>
        </w:tc>
        <w:tc>
          <w:tcPr>
            <w:tcW w:w="990" w:type="dxa"/>
            <w:shd w:val="clear" w:color="auto" w:fill="auto"/>
            <w:vAlign w:val="center"/>
            <w:tcPrChange w:id="1354" w:author="Justin Bracci" w:date="2023-06-19T09:51:00Z">
              <w:tcPr>
                <w:tcW w:w="990" w:type="dxa"/>
                <w:shd w:val="clear" w:color="auto" w:fill="auto"/>
                <w:vAlign w:val="center"/>
              </w:tcPr>
            </w:tcPrChange>
          </w:tcPr>
          <w:p w14:paraId="57CF2B6D" w14:textId="37AF9051" w:rsidR="00900B80" w:rsidRPr="000226E9" w:rsidRDefault="00900B80" w:rsidP="00FA5931">
            <w:pPr>
              <w:rPr>
                <w:rFonts w:eastAsia="Calibri" w:cstheme="minorHAnsi"/>
                <w:sz w:val="20"/>
                <w:szCs w:val="20"/>
              </w:rPr>
            </w:pPr>
            <w:ins w:id="1355" w:author="Justin Bracci" w:date="2023-05-02T15:23:00Z">
              <w:r>
                <w:rPr>
                  <w:rFonts w:cstheme="minorHAnsi"/>
                  <w:color w:val="000000"/>
                  <w:sz w:val="20"/>
                  <w:szCs w:val="20"/>
                </w:rPr>
                <w:t>2.5</w:t>
              </w:r>
            </w:ins>
            <w:del w:id="1356" w:author="Justin Bracci" w:date="2023-05-02T15:23:00Z">
              <w:r w:rsidRPr="000226E9" w:rsidDel="00A83E2D">
                <w:rPr>
                  <w:rFonts w:cstheme="minorHAnsi"/>
                  <w:color w:val="000000"/>
                  <w:sz w:val="20"/>
                  <w:szCs w:val="20"/>
                </w:rPr>
                <w:delText>1</w:delText>
              </w:r>
            </w:del>
          </w:p>
        </w:tc>
        <w:tc>
          <w:tcPr>
            <w:tcW w:w="2340" w:type="dxa"/>
            <w:noWrap/>
            <w:vAlign w:val="center"/>
            <w:hideMark/>
            <w:tcPrChange w:id="1357" w:author="Justin Bracci" w:date="2023-06-19T09:51:00Z">
              <w:tcPr>
                <w:tcW w:w="2340" w:type="dxa"/>
                <w:noWrap/>
                <w:vAlign w:val="center"/>
                <w:hideMark/>
              </w:tcPr>
            </w:tcPrChange>
          </w:tcPr>
          <w:p w14:paraId="2DB10D9B" w14:textId="6CB9EFB1" w:rsidR="00900B80" w:rsidRPr="009E2407" w:rsidRDefault="00900B80" w:rsidP="00FA5931">
            <w:pPr>
              <w:rPr>
                <w:rFonts w:eastAsia="Calibri" w:cstheme="minorHAnsi"/>
                <w:sz w:val="20"/>
                <w:szCs w:val="20"/>
              </w:rPr>
            </w:pPr>
            <w:r w:rsidRPr="009E2407">
              <w:rPr>
                <w:rFonts w:eastAsia="Calibri" w:cstheme="minorHAnsi"/>
                <w:sz w:val="20"/>
                <w:szCs w:val="20"/>
              </w:rPr>
              <w:t>%/year CAPEX</w:t>
            </w:r>
          </w:p>
        </w:tc>
        <w:tc>
          <w:tcPr>
            <w:tcW w:w="1266" w:type="dxa"/>
            <w:vAlign w:val="center"/>
            <w:tcPrChange w:id="1358" w:author="Justin Bracci" w:date="2023-06-19T09:51:00Z">
              <w:tcPr>
                <w:tcW w:w="1266" w:type="dxa"/>
                <w:vAlign w:val="center"/>
              </w:tcPr>
            </w:tcPrChange>
          </w:tcPr>
          <w:p w14:paraId="7C63CBCC" w14:textId="353EB406" w:rsidR="00900B80" w:rsidRPr="009E2407" w:rsidRDefault="00900B80" w:rsidP="00FA5931">
            <w:pPr>
              <w:rPr>
                <w:rFonts w:eastAsia="Calibri" w:cstheme="minorHAnsi"/>
                <w:sz w:val="20"/>
                <w:szCs w:val="20"/>
              </w:rPr>
            </w:pPr>
            <w:del w:id="1359" w:author="Justin Bracci" w:date="2023-05-02T15:22:00Z">
              <w:r w:rsidRPr="009E2407" w:rsidDel="002F1638">
                <w:rPr>
                  <w:rFonts w:eastAsia="Calibri" w:cstheme="minorHAnsi"/>
                  <w:sz w:val="20"/>
                  <w:szCs w:val="20"/>
                </w:rPr>
                <w:fldChar w:fldCharType="begin" w:fldLock="1"/>
              </w:r>
              <w:r w:rsidDel="002F1638">
                <w:rPr>
                  <w:rFonts w:eastAsia="Calibri" w:cstheme="minorHAnsi"/>
                  <w:sz w:val="20"/>
                  <w:szCs w:val="20"/>
                </w:rPr>
                <w:delInstrText>ADDIN CSL_CITATION {"citationItems":[{"id":"ITEM-1","itemData":{"DOI":"10.1021/ACS.EST.0C07955/SUPPL_FILE/ES0C07955_SI_001.PDF","ISSN":"15205851","PMID":"33983018","abstract":"Sectors such as aviation may require low-carbon liquid fuels to dramatically reduce emissions. This analysis characterizes the economic viability of electrofuels, synthesized from CO2 from direct air capture (DAC) and hydrogen from electrolysis of water, powered primarily by solar or wind electricity. This optimization-based techno-economic analysis suggests that using today's technology, hydrocarbon electrofuels would cost upward of $4/liter of gasoline equivalent (lge), potentially falling to $1.7-1.8/lge in the next decade and &lt;$1/lge by 2050. Only in the latter case are electrofuels potentially less costly than using petroleum fuels offset with DAC with sequestration. Achieving low-end electrofuel costs is contingent on substantial reductions in the capital cost of DAC, electrolyzers, and renewable electricity generation. However, the system also requires sufficient operational flexibility to efficiently power this capital-intensive equipment on variable electricity. Such forms of flexibility include various types of storage, supplementary natural gas and grid electricity interconnections (penalized with a steep carbon price), curtailment, and the ability to modestly adjust fuel synthesis and DAC operating levels over time scales of several hours to days.","author":[{"dropping-particle":"","family":"Sherwin","given":"Evan D.","non-dropping-particle":"","parse-names":false,"suffix":""}],"container-title":"Environmental Science and Technology","id":"ITEM-1","issue":"11","issued":{"date-parts":[["2021","6","1"]]},"page":"7583-7594","publisher":"American Chemical Society","title":"Electrofuel Synthesis from Variable Renewable Electricity: An Optimization-Based Techno-Economic Analysis","type":"article-journal","volume":"55"},"uris":["http://www.mendeley.com/documents/?uuid=baf0afcc-156d-329b-9379-7074be1e2f57"]}],"mendeley":{"formattedCitation":"[2]","plainTextFormattedCitation":"[2]","previouslyFormattedCitation":"[2]"},"properties":{"noteIndex":0},"schema":"https://github.com/citation-style-language/schema/raw/master/csl-citation.json"}</w:delInstrText>
              </w:r>
              <w:r w:rsidRPr="009E2407" w:rsidDel="002F1638">
                <w:rPr>
                  <w:rFonts w:eastAsia="Calibri" w:cstheme="minorHAnsi"/>
                  <w:sz w:val="20"/>
                  <w:szCs w:val="20"/>
                </w:rPr>
                <w:fldChar w:fldCharType="separate"/>
              </w:r>
              <w:r w:rsidRPr="007F033E" w:rsidDel="002F1638">
                <w:rPr>
                  <w:rFonts w:eastAsia="Calibri" w:cstheme="minorHAnsi"/>
                  <w:noProof/>
                  <w:sz w:val="20"/>
                  <w:szCs w:val="20"/>
                </w:rPr>
                <w:delText>[2]</w:delText>
              </w:r>
              <w:r w:rsidRPr="009E2407" w:rsidDel="002F1638">
                <w:rPr>
                  <w:rFonts w:eastAsia="Calibri" w:cstheme="minorHAnsi"/>
                  <w:sz w:val="20"/>
                  <w:szCs w:val="20"/>
                </w:rPr>
                <w:fldChar w:fldCharType="end"/>
              </w:r>
            </w:del>
            <w:ins w:id="1360" w:author="Justin Bracci" w:date="2023-05-02T15:23:00Z">
              <w:r>
                <w:rPr>
                  <w:rFonts w:eastAsia="Calibri" w:cstheme="minorHAnsi"/>
                  <w:sz w:val="20"/>
                  <w:szCs w:val="20"/>
                </w:rPr>
                <w:fldChar w:fldCharType="begin" w:fldLock="1"/>
              </w:r>
            </w:ins>
            <w:r w:rsidR="001236E7">
              <w:rPr>
                <w:rFonts w:eastAsia="Calibri" w:cstheme="minorHAnsi"/>
                <w:sz w:val="20"/>
                <w:szCs w:val="20"/>
              </w:rPr>
              <w:instrText>ADDIN CSL_CITATION {"citationItems":[{"id":"ITEM-1","itemData":{"URL":"https://atb.nrel.gov/","accessed":{"date-parts":[["2023","5","2"]]},"author":[{"dropping-particle":"","family":"National Renewable Energy Laboratory","given":"","non-dropping-particle":"","parse-names":false,"suffix":""}],"id":"ITEM-1","issued":{"date-parts":[["2020"]]},"title":"Annual Technology Baseline","type":"webpage"},"uris":["http://www.mendeley.com/documents/?uuid=353cab09-986a-3ece-ac37-51040cf34aa7"]}],"mendeley":{"formattedCitation":"[8]","plainTextFormattedCitation":"[8]","previouslyFormattedCitation":"[8]"},"properties":{"noteIndex":0},"schema":"https://github.com/citation-style-language/schema/raw/master/csl-citation.json"}</w:instrText>
            </w:r>
            <w:r>
              <w:rPr>
                <w:rFonts w:eastAsia="Calibri" w:cstheme="minorHAnsi"/>
                <w:sz w:val="20"/>
                <w:szCs w:val="20"/>
              </w:rPr>
              <w:fldChar w:fldCharType="separate"/>
            </w:r>
            <w:r w:rsidR="00E5531A" w:rsidRPr="00E5531A">
              <w:rPr>
                <w:rFonts w:eastAsia="Calibri" w:cstheme="minorHAnsi"/>
                <w:noProof/>
                <w:sz w:val="20"/>
                <w:szCs w:val="20"/>
              </w:rPr>
              <w:t>[8]</w:t>
            </w:r>
            <w:ins w:id="1361" w:author="Justin Bracci" w:date="2023-05-02T15:23:00Z">
              <w:r>
                <w:rPr>
                  <w:rFonts w:eastAsia="Calibri" w:cstheme="minorHAnsi"/>
                  <w:sz w:val="20"/>
                  <w:szCs w:val="20"/>
                </w:rPr>
                <w:fldChar w:fldCharType="end"/>
              </w:r>
            </w:ins>
          </w:p>
        </w:tc>
      </w:tr>
      <w:tr w:rsidR="00900B80" w:rsidRPr="000226E9" w14:paraId="3C5492E8" w14:textId="77777777" w:rsidTr="00900B80">
        <w:trPr>
          <w:trHeight w:val="290"/>
          <w:trPrChange w:id="1362" w:author="Justin Bracci" w:date="2023-06-19T09:51:00Z">
            <w:trPr>
              <w:trHeight w:val="290"/>
            </w:trPr>
          </w:trPrChange>
        </w:trPr>
        <w:tc>
          <w:tcPr>
            <w:tcW w:w="2965" w:type="dxa"/>
            <w:noWrap/>
            <w:vAlign w:val="center"/>
            <w:hideMark/>
            <w:tcPrChange w:id="1363" w:author="Justin Bracci" w:date="2023-06-19T09:51:00Z">
              <w:tcPr>
                <w:tcW w:w="2965" w:type="dxa"/>
                <w:noWrap/>
                <w:vAlign w:val="center"/>
                <w:hideMark/>
              </w:tcPr>
            </w:tcPrChange>
          </w:tcPr>
          <w:p w14:paraId="5F5A49B1" w14:textId="77777777" w:rsidR="00900B80" w:rsidRPr="009E2407" w:rsidRDefault="00900B80" w:rsidP="00FA5931">
            <w:pPr>
              <w:rPr>
                <w:rFonts w:eastAsia="Calibri" w:cstheme="minorHAnsi"/>
                <w:sz w:val="20"/>
                <w:szCs w:val="20"/>
              </w:rPr>
            </w:pPr>
            <w:r w:rsidRPr="009E2407">
              <w:rPr>
                <w:rFonts w:eastAsia="Calibri" w:cstheme="minorHAnsi"/>
                <w:sz w:val="20"/>
                <w:szCs w:val="20"/>
              </w:rPr>
              <w:t>Project Life</w:t>
            </w:r>
          </w:p>
        </w:tc>
        <w:tc>
          <w:tcPr>
            <w:tcW w:w="947" w:type="dxa"/>
            <w:shd w:val="clear" w:color="auto" w:fill="auto"/>
            <w:vAlign w:val="center"/>
            <w:tcPrChange w:id="1364" w:author="Justin Bracci" w:date="2023-06-19T09:51:00Z">
              <w:tcPr>
                <w:tcW w:w="947" w:type="dxa"/>
                <w:shd w:val="clear" w:color="auto" w:fill="auto"/>
                <w:vAlign w:val="center"/>
              </w:tcPr>
            </w:tcPrChange>
          </w:tcPr>
          <w:p w14:paraId="6E08EA9E" w14:textId="598AC3F2" w:rsidR="00900B80" w:rsidRPr="000226E9" w:rsidRDefault="00900B80" w:rsidP="00FA5931">
            <w:pPr>
              <w:rPr>
                <w:rFonts w:eastAsia="Calibri" w:cstheme="minorHAnsi"/>
                <w:sz w:val="20"/>
                <w:szCs w:val="20"/>
              </w:rPr>
            </w:pPr>
            <w:r w:rsidRPr="000226E9">
              <w:rPr>
                <w:rFonts w:cstheme="minorHAnsi"/>
                <w:color w:val="000000"/>
                <w:sz w:val="20"/>
                <w:szCs w:val="20"/>
              </w:rPr>
              <w:t>25</w:t>
            </w:r>
          </w:p>
        </w:tc>
        <w:tc>
          <w:tcPr>
            <w:tcW w:w="943" w:type="dxa"/>
            <w:noWrap/>
            <w:vAlign w:val="center"/>
            <w:hideMark/>
            <w:tcPrChange w:id="1365" w:author="Justin Bracci" w:date="2023-06-19T09:51:00Z">
              <w:tcPr>
                <w:tcW w:w="943" w:type="dxa"/>
                <w:noWrap/>
                <w:vAlign w:val="center"/>
                <w:hideMark/>
              </w:tcPr>
            </w:tcPrChange>
          </w:tcPr>
          <w:p w14:paraId="25C9F015" w14:textId="3DC5F305" w:rsidR="00900B80" w:rsidRPr="009E2407" w:rsidRDefault="00900B80" w:rsidP="00FA5931">
            <w:pPr>
              <w:rPr>
                <w:rFonts w:eastAsia="Calibri" w:cstheme="minorHAnsi"/>
                <w:sz w:val="20"/>
                <w:szCs w:val="20"/>
              </w:rPr>
            </w:pPr>
            <w:r w:rsidRPr="009E2407">
              <w:rPr>
                <w:rFonts w:eastAsia="Calibri" w:cstheme="minorHAnsi"/>
                <w:sz w:val="20"/>
                <w:szCs w:val="20"/>
              </w:rPr>
              <w:t>25</w:t>
            </w:r>
          </w:p>
        </w:tc>
        <w:tc>
          <w:tcPr>
            <w:tcW w:w="990" w:type="dxa"/>
            <w:shd w:val="clear" w:color="auto" w:fill="auto"/>
            <w:vAlign w:val="center"/>
            <w:tcPrChange w:id="1366" w:author="Justin Bracci" w:date="2023-06-19T09:51:00Z">
              <w:tcPr>
                <w:tcW w:w="990" w:type="dxa"/>
                <w:shd w:val="clear" w:color="auto" w:fill="auto"/>
                <w:vAlign w:val="center"/>
              </w:tcPr>
            </w:tcPrChange>
          </w:tcPr>
          <w:p w14:paraId="3058CF2E" w14:textId="797BEDF7" w:rsidR="00900B80" w:rsidRPr="000226E9" w:rsidRDefault="00900B80" w:rsidP="00FA5931">
            <w:pPr>
              <w:rPr>
                <w:rFonts w:eastAsia="Calibri" w:cstheme="minorHAnsi"/>
                <w:sz w:val="20"/>
                <w:szCs w:val="20"/>
              </w:rPr>
            </w:pPr>
            <w:r w:rsidRPr="000226E9">
              <w:rPr>
                <w:rFonts w:cstheme="minorHAnsi"/>
                <w:color w:val="000000"/>
                <w:sz w:val="20"/>
                <w:szCs w:val="20"/>
              </w:rPr>
              <w:t>25</w:t>
            </w:r>
          </w:p>
        </w:tc>
        <w:tc>
          <w:tcPr>
            <w:tcW w:w="2340" w:type="dxa"/>
            <w:noWrap/>
            <w:vAlign w:val="center"/>
            <w:hideMark/>
            <w:tcPrChange w:id="1367" w:author="Justin Bracci" w:date="2023-06-19T09:51:00Z">
              <w:tcPr>
                <w:tcW w:w="2340" w:type="dxa"/>
                <w:noWrap/>
                <w:vAlign w:val="center"/>
                <w:hideMark/>
              </w:tcPr>
            </w:tcPrChange>
          </w:tcPr>
          <w:p w14:paraId="4F0C14DE" w14:textId="17378106" w:rsidR="00900B80" w:rsidRPr="009E2407" w:rsidRDefault="00900B80" w:rsidP="00FA5931">
            <w:pPr>
              <w:rPr>
                <w:rFonts w:eastAsia="Calibri" w:cstheme="minorHAnsi"/>
                <w:sz w:val="20"/>
                <w:szCs w:val="20"/>
              </w:rPr>
            </w:pPr>
            <w:r w:rsidRPr="009E2407">
              <w:rPr>
                <w:rFonts w:eastAsia="Calibri" w:cstheme="minorHAnsi"/>
                <w:sz w:val="20"/>
                <w:szCs w:val="20"/>
              </w:rPr>
              <w:t>years</w:t>
            </w:r>
          </w:p>
        </w:tc>
        <w:tc>
          <w:tcPr>
            <w:tcW w:w="1266" w:type="dxa"/>
            <w:vAlign w:val="center"/>
            <w:tcPrChange w:id="1368" w:author="Justin Bracci" w:date="2023-06-19T09:51:00Z">
              <w:tcPr>
                <w:tcW w:w="1266" w:type="dxa"/>
                <w:vAlign w:val="center"/>
              </w:tcPr>
            </w:tcPrChange>
          </w:tcPr>
          <w:p w14:paraId="1D896E2E" w14:textId="198978A5" w:rsidR="00900B80" w:rsidRPr="009E2407" w:rsidRDefault="00900B80" w:rsidP="00FA5931">
            <w:pPr>
              <w:rPr>
                <w:rFonts w:eastAsia="Calibri" w:cstheme="minorHAnsi"/>
                <w:sz w:val="20"/>
                <w:szCs w:val="20"/>
              </w:rPr>
            </w:pPr>
            <w:r w:rsidRPr="009E2407">
              <w:rPr>
                <w:rFonts w:eastAsia="Calibri" w:cstheme="minorHAnsi"/>
                <w:sz w:val="20"/>
                <w:szCs w:val="20"/>
              </w:rPr>
              <w:fldChar w:fldCharType="begin" w:fldLock="1"/>
            </w:r>
            <w:r w:rsidR="000E5616">
              <w:rPr>
                <w:rFonts w:eastAsia="Calibri" w:cstheme="minorHAnsi"/>
                <w:sz w:val="20"/>
                <w:szCs w:val="20"/>
              </w:rPr>
              <w:instrText>ADDIN CSL_CITATION {"citationItems":[{"id":"ITEM-1","itemData":{"DOI":"10.1021/ACS.EST.0C07955/SUPPL_FILE/ES0C07955_SI_001.PDF","ISSN":"15205851","PMID":"33983018","abstract":"Sectors such as aviation may require low-carbon liquid fuels to dramatically reduce emissions. This analysis characterizes the economic viability of electrofuels, synthesized from CO2 from direct air capture (DAC) and hydrogen from electrolysis of water, powered primarily by solar or wind electricity. This optimization-based techno-economic analysis suggests that using today's technology, hydrocarbon electrofuels would cost upward of $4/liter of gasoline equivalent (lge), potentially falling to $1.7-1.8/lge in the next decade and &lt;$1/lge by 2050. Only in the latter case are electrofuels potentially less costly than using petroleum fuels offset with DAC with sequestration. Achieving low-end electrofuel costs is contingent on substantial reductions in the capital cost of DAC, electrolyzers, and renewable electricity generation. However, the system also requires sufficient operational flexibility to efficiently power this capital-intensive equipment on variable electricity. Such forms of flexibility include various types of storage, supplementary natural gas and grid electricity interconnections (penalized with a steep carbon price), curtailment, and the ability to modestly adjust fuel synthesis and DAC operating levels over time scales of several hours to days.","author":[{"dropping-particle":"","family":"Sherwin","given":"Evan D.","non-dropping-particle":"","parse-names":false,"suffix":""}],"container-title":"Environmental Science and Technology","id":"ITEM-1","issue":"11","issued":{"date-parts":[["2021","6","1"]]},"page":"7583-7594","publisher":"American Chemical Society","title":"Electrofuel Synthesis from Variable Renewable Electricity: An Optimization-Based Techno-Economic Analysis","type":"article-journal","volume":"55"},"uris":["http://www.mendeley.com/documents/?uuid=baf0afcc-156d-329b-9379-7074be1e2f57"]}],"mendeley":{"formattedCitation":"[3]","plainTextFormattedCitation":"[3]","previouslyFormattedCitation":"[3]"},"properties":{"noteIndex":0},"schema":"https://github.com/citation-style-language/schema/raw/master/csl-citation.json"}</w:instrText>
            </w:r>
            <w:r w:rsidRPr="009E2407">
              <w:rPr>
                <w:rFonts w:eastAsia="Calibri" w:cstheme="minorHAnsi"/>
                <w:sz w:val="20"/>
                <w:szCs w:val="20"/>
              </w:rPr>
              <w:fldChar w:fldCharType="separate"/>
            </w:r>
            <w:r w:rsidR="00665B5F" w:rsidRPr="00665B5F">
              <w:rPr>
                <w:rFonts w:eastAsia="Calibri" w:cstheme="minorHAnsi"/>
                <w:noProof/>
                <w:sz w:val="20"/>
                <w:szCs w:val="20"/>
              </w:rPr>
              <w:t>[3]</w:t>
            </w:r>
            <w:r w:rsidRPr="009E2407">
              <w:rPr>
                <w:rFonts w:eastAsia="Calibri" w:cstheme="minorHAnsi"/>
                <w:sz w:val="20"/>
                <w:szCs w:val="20"/>
              </w:rPr>
              <w:fldChar w:fldCharType="end"/>
            </w:r>
          </w:p>
        </w:tc>
      </w:tr>
      <w:tr w:rsidR="00900B80" w:rsidRPr="000226E9" w14:paraId="2CA734AA" w14:textId="77777777" w:rsidTr="00900B80">
        <w:trPr>
          <w:trHeight w:val="290"/>
          <w:trPrChange w:id="1369" w:author="Justin Bracci" w:date="2023-06-19T09:51:00Z">
            <w:trPr>
              <w:trHeight w:val="290"/>
            </w:trPr>
          </w:trPrChange>
        </w:trPr>
        <w:tc>
          <w:tcPr>
            <w:tcW w:w="2965" w:type="dxa"/>
            <w:noWrap/>
            <w:vAlign w:val="center"/>
            <w:hideMark/>
            <w:tcPrChange w:id="1370" w:author="Justin Bracci" w:date="2023-06-19T09:51:00Z">
              <w:tcPr>
                <w:tcW w:w="2965" w:type="dxa"/>
                <w:noWrap/>
                <w:vAlign w:val="center"/>
                <w:hideMark/>
              </w:tcPr>
            </w:tcPrChange>
          </w:tcPr>
          <w:p w14:paraId="4A55AFAC" w14:textId="77777777" w:rsidR="00900B80" w:rsidRPr="009E2407" w:rsidRDefault="00900B80" w:rsidP="00FA5931">
            <w:pPr>
              <w:rPr>
                <w:rFonts w:eastAsia="Calibri" w:cstheme="minorHAnsi"/>
                <w:sz w:val="20"/>
                <w:szCs w:val="20"/>
              </w:rPr>
            </w:pPr>
            <w:r w:rsidRPr="009E2407">
              <w:rPr>
                <w:rFonts w:eastAsia="Calibri" w:cstheme="minorHAnsi"/>
                <w:sz w:val="20"/>
                <w:szCs w:val="20"/>
              </w:rPr>
              <w:t>WACC</w:t>
            </w:r>
          </w:p>
        </w:tc>
        <w:tc>
          <w:tcPr>
            <w:tcW w:w="947" w:type="dxa"/>
            <w:shd w:val="clear" w:color="auto" w:fill="auto"/>
            <w:vAlign w:val="center"/>
            <w:tcPrChange w:id="1371" w:author="Justin Bracci" w:date="2023-06-19T09:51:00Z">
              <w:tcPr>
                <w:tcW w:w="947" w:type="dxa"/>
                <w:shd w:val="clear" w:color="auto" w:fill="auto"/>
                <w:vAlign w:val="center"/>
              </w:tcPr>
            </w:tcPrChange>
          </w:tcPr>
          <w:p w14:paraId="10CD9DF9" w14:textId="3B8C0038" w:rsidR="00900B80" w:rsidRPr="000226E9" w:rsidRDefault="00900B80" w:rsidP="00FA5931">
            <w:pPr>
              <w:rPr>
                <w:rFonts w:eastAsia="Calibri" w:cstheme="minorHAnsi"/>
                <w:sz w:val="20"/>
                <w:szCs w:val="20"/>
              </w:rPr>
            </w:pPr>
            <w:r w:rsidRPr="000226E9">
              <w:rPr>
                <w:rFonts w:cstheme="minorHAnsi"/>
                <w:color w:val="000000"/>
                <w:sz w:val="20"/>
                <w:szCs w:val="20"/>
              </w:rPr>
              <w:t>10</w:t>
            </w:r>
          </w:p>
        </w:tc>
        <w:tc>
          <w:tcPr>
            <w:tcW w:w="943" w:type="dxa"/>
            <w:noWrap/>
            <w:vAlign w:val="center"/>
            <w:hideMark/>
            <w:tcPrChange w:id="1372" w:author="Justin Bracci" w:date="2023-06-19T09:51:00Z">
              <w:tcPr>
                <w:tcW w:w="943" w:type="dxa"/>
                <w:noWrap/>
                <w:vAlign w:val="center"/>
                <w:hideMark/>
              </w:tcPr>
            </w:tcPrChange>
          </w:tcPr>
          <w:p w14:paraId="54413F50" w14:textId="2CFD69B9" w:rsidR="00900B80" w:rsidRPr="009E2407" w:rsidRDefault="00900B80" w:rsidP="00FA5931">
            <w:pPr>
              <w:rPr>
                <w:rFonts w:eastAsia="Calibri" w:cstheme="minorHAnsi"/>
                <w:sz w:val="20"/>
                <w:szCs w:val="20"/>
              </w:rPr>
            </w:pPr>
            <w:r w:rsidRPr="009E2407">
              <w:rPr>
                <w:rFonts w:eastAsia="Calibri" w:cstheme="minorHAnsi"/>
                <w:sz w:val="20"/>
                <w:szCs w:val="20"/>
              </w:rPr>
              <w:t>8</w:t>
            </w:r>
          </w:p>
        </w:tc>
        <w:tc>
          <w:tcPr>
            <w:tcW w:w="990" w:type="dxa"/>
            <w:shd w:val="clear" w:color="auto" w:fill="auto"/>
            <w:vAlign w:val="center"/>
            <w:tcPrChange w:id="1373" w:author="Justin Bracci" w:date="2023-06-19T09:51:00Z">
              <w:tcPr>
                <w:tcW w:w="990" w:type="dxa"/>
                <w:shd w:val="clear" w:color="auto" w:fill="auto"/>
                <w:vAlign w:val="center"/>
              </w:tcPr>
            </w:tcPrChange>
          </w:tcPr>
          <w:p w14:paraId="7B3DDA8A" w14:textId="22652627" w:rsidR="00900B80" w:rsidRPr="000226E9" w:rsidRDefault="00900B80" w:rsidP="00FA5931">
            <w:pPr>
              <w:rPr>
                <w:rFonts w:eastAsia="Calibri" w:cstheme="minorHAnsi"/>
                <w:sz w:val="20"/>
                <w:szCs w:val="20"/>
              </w:rPr>
            </w:pPr>
            <w:r w:rsidRPr="000226E9">
              <w:rPr>
                <w:rFonts w:cstheme="minorHAnsi"/>
                <w:color w:val="000000"/>
                <w:sz w:val="20"/>
                <w:szCs w:val="20"/>
              </w:rPr>
              <w:t>5</w:t>
            </w:r>
          </w:p>
        </w:tc>
        <w:tc>
          <w:tcPr>
            <w:tcW w:w="2340" w:type="dxa"/>
            <w:noWrap/>
            <w:vAlign w:val="center"/>
            <w:hideMark/>
            <w:tcPrChange w:id="1374" w:author="Justin Bracci" w:date="2023-06-19T09:51:00Z">
              <w:tcPr>
                <w:tcW w:w="2340" w:type="dxa"/>
                <w:noWrap/>
                <w:vAlign w:val="center"/>
                <w:hideMark/>
              </w:tcPr>
            </w:tcPrChange>
          </w:tcPr>
          <w:p w14:paraId="6626B421" w14:textId="7F2A3D86" w:rsidR="00900B80" w:rsidRPr="009E2407" w:rsidRDefault="00900B80" w:rsidP="00FA5931">
            <w:pPr>
              <w:rPr>
                <w:rFonts w:eastAsia="Calibri" w:cstheme="minorHAnsi"/>
                <w:sz w:val="20"/>
                <w:szCs w:val="20"/>
              </w:rPr>
            </w:pPr>
            <w:r w:rsidRPr="009E2407">
              <w:rPr>
                <w:rFonts w:eastAsia="Calibri" w:cstheme="minorHAnsi"/>
                <w:sz w:val="20"/>
                <w:szCs w:val="20"/>
              </w:rPr>
              <w:t>%</w:t>
            </w:r>
          </w:p>
        </w:tc>
        <w:tc>
          <w:tcPr>
            <w:tcW w:w="1266" w:type="dxa"/>
            <w:vAlign w:val="center"/>
            <w:tcPrChange w:id="1375" w:author="Justin Bracci" w:date="2023-06-19T09:51:00Z">
              <w:tcPr>
                <w:tcW w:w="1266" w:type="dxa"/>
                <w:vAlign w:val="center"/>
              </w:tcPr>
            </w:tcPrChange>
          </w:tcPr>
          <w:p w14:paraId="75D94E8C" w14:textId="21F1382A" w:rsidR="00900B80" w:rsidRPr="009E2407" w:rsidRDefault="00900B80" w:rsidP="00FA5931">
            <w:pPr>
              <w:rPr>
                <w:rFonts w:eastAsia="Calibri" w:cstheme="minorHAnsi"/>
                <w:sz w:val="20"/>
                <w:szCs w:val="20"/>
              </w:rPr>
            </w:pPr>
            <w:r w:rsidRPr="009E2407">
              <w:rPr>
                <w:rFonts w:eastAsia="Calibri" w:cstheme="minorHAnsi"/>
                <w:sz w:val="20"/>
                <w:szCs w:val="20"/>
              </w:rPr>
              <w:fldChar w:fldCharType="begin" w:fldLock="1"/>
            </w:r>
            <w:r w:rsidR="000E5616">
              <w:rPr>
                <w:rFonts w:eastAsia="Calibri" w:cstheme="minorHAnsi"/>
                <w:sz w:val="20"/>
                <w:szCs w:val="20"/>
              </w:rPr>
              <w:instrText>ADDIN CSL_CITATION {"citationItems":[{"id":"ITEM-1","itemData":{"DOI":"10.1021/ACS.EST.0C07955/SUPPL_FILE/ES0C07955_SI_001.PDF","ISSN":"15205851","PMID":"33983018","abstract":"Sectors such as aviation may require low-carbon liquid fuels to dramatically reduce emissions. This analysis characterizes the economic viability of electrofuels, synthesized from CO2 from direct air capture (DAC) and hydrogen from electrolysis of water, powered primarily by solar or wind electricity. This optimization-based techno-economic analysis suggests that using today's technology, hydrocarbon electrofuels would cost upward of $4/liter of gasoline equivalent (lge), potentially falling to $1.7-1.8/lge in the next decade and &lt;$1/lge by 2050. Only in the latter case are electrofuels potentially less costly than using petroleum fuels offset with DAC with sequestration. Achieving low-end electrofuel costs is contingent on substantial reductions in the capital cost of DAC, electrolyzers, and renewable electricity generation. However, the system also requires sufficient operational flexibility to efficiently power this capital-intensive equipment on variable electricity. Such forms of flexibility include various types of storage, supplementary natural gas and grid electricity interconnections (penalized with a steep carbon price), curtailment, and the ability to modestly adjust fuel synthesis and DAC operating levels over time scales of several hours to days.","author":[{"dropping-particle":"","family":"Sherwin","given":"Evan D.","non-dropping-particle":"","parse-names":false,"suffix":""}],"container-title":"Environmental Science and Technology","id":"ITEM-1","issue":"11","issued":{"date-parts":[["2021","6","1"]]},"page":"7583-7594","publisher":"American Chemical Society","title":"Electrofuel Synthesis from Variable Renewable Electricity: An Optimization-Based Techno-Economic Analysis","type":"article-journal","volume":"55"},"uris":["http://www.mendeley.com/documents/?uuid=baf0afcc-156d-329b-9379-7074be1e2f57"]}],"mendeley":{"formattedCitation":"[3]","plainTextFormattedCitation":"[3]","previouslyFormattedCitation":"[3]"},"properties":{"noteIndex":0},"schema":"https://github.com/citation-style-language/schema/raw/master/csl-citation.json"}</w:instrText>
            </w:r>
            <w:r w:rsidRPr="009E2407">
              <w:rPr>
                <w:rFonts w:eastAsia="Calibri" w:cstheme="minorHAnsi"/>
                <w:sz w:val="20"/>
                <w:szCs w:val="20"/>
              </w:rPr>
              <w:fldChar w:fldCharType="separate"/>
            </w:r>
            <w:r w:rsidR="00665B5F" w:rsidRPr="00665B5F">
              <w:rPr>
                <w:rFonts w:eastAsia="Calibri" w:cstheme="minorHAnsi"/>
                <w:noProof/>
                <w:sz w:val="20"/>
                <w:szCs w:val="20"/>
              </w:rPr>
              <w:t>[3]</w:t>
            </w:r>
            <w:r w:rsidRPr="009E2407">
              <w:rPr>
                <w:rFonts w:eastAsia="Calibri" w:cstheme="minorHAnsi"/>
                <w:sz w:val="20"/>
                <w:szCs w:val="20"/>
              </w:rPr>
              <w:fldChar w:fldCharType="end"/>
            </w:r>
          </w:p>
        </w:tc>
      </w:tr>
      <w:tr w:rsidR="00900B80" w:rsidRPr="000226E9" w14:paraId="0DE4E22A" w14:textId="77777777" w:rsidTr="00900B80">
        <w:trPr>
          <w:trHeight w:val="290"/>
          <w:trPrChange w:id="1376" w:author="Justin Bracci" w:date="2023-06-19T09:51:00Z">
            <w:trPr>
              <w:trHeight w:val="290"/>
            </w:trPr>
          </w:trPrChange>
        </w:trPr>
        <w:tc>
          <w:tcPr>
            <w:tcW w:w="2965" w:type="dxa"/>
            <w:noWrap/>
            <w:vAlign w:val="center"/>
            <w:hideMark/>
            <w:tcPrChange w:id="1377" w:author="Justin Bracci" w:date="2023-06-19T09:51:00Z">
              <w:tcPr>
                <w:tcW w:w="2965" w:type="dxa"/>
                <w:noWrap/>
                <w:vAlign w:val="center"/>
                <w:hideMark/>
              </w:tcPr>
            </w:tcPrChange>
          </w:tcPr>
          <w:p w14:paraId="74BD3DDF" w14:textId="77777777" w:rsidR="00900B80" w:rsidRPr="009E2407" w:rsidRDefault="00900B80" w:rsidP="00FA5931">
            <w:pPr>
              <w:rPr>
                <w:rFonts w:eastAsia="Calibri" w:cstheme="minorHAnsi"/>
                <w:sz w:val="20"/>
                <w:szCs w:val="20"/>
              </w:rPr>
            </w:pPr>
            <w:r w:rsidRPr="009E2407">
              <w:rPr>
                <w:rFonts w:eastAsia="Calibri" w:cstheme="minorHAnsi"/>
                <w:sz w:val="20"/>
                <w:szCs w:val="20"/>
              </w:rPr>
              <w:t>Electrolyzer Cost Scaling Factor</w:t>
            </w:r>
          </w:p>
        </w:tc>
        <w:tc>
          <w:tcPr>
            <w:tcW w:w="947" w:type="dxa"/>
            <w:shd w:val="clear" w:color="auto" w:fill="auto"/>
            <w:vAlign w:val="center"/>
            <w:tcPrChange w:id="1378" w:author="Justin Bracci" w:date="2023-06-19T09:51:00Z">
              <w:tcPr>
                <w:tcW w:w="947" w:type="dxa"/>
                <w:shd w:val="clear" w:color="auto" w:fill="auto"/>
                <w:vAlign w:val="center"/>
              </w:tcPr>
            </w:tcPrChange>
          </w:tcPr>
          <w:p w14:paraId="422FA016" w14:textId="04F13977" w:rsidR="00900B80" w:rsidRPr="000226E9" w:rsidRDefault="00900B80" w:rsidP="00FA5931">
            <w:pPr>
              <w:rPr>
                <w:rFonts w:eastAsia="Calibri" w:cstheme="minorHAnsi"/>
                <w:sz w:val="20"/>
                <w:szCs w:val="20"/>
              </w:rPr>
            </w:pPr>
            <w:r w:rsidRPr="000226E9">
              <w:rPr>
                <w:rFonts w:cstheme="minorHAnsi"/>
                <w:color w:val="000000"/>
                <w:sz w:val="20"/>
                <w:szCs w:val="20"/>
              </w:rPr>
              <w:t>0.95</w:t>
            </w:r>
          </w:p>
        </w:tc>
        <w:tc>
          <w:tcPr>
            <w:tcW w:w="943" w:type="dxa"/>
            <w:noWrap/>
            <w:vAlign w:val="center"/>
            <w:hideMark/>
            <w:tcPrChange w:id="1379" w:author="Justin Bracci" w:date="2023-06-19T09:51:00Z">
              <w:tcPr>
                <w:tcW w:w="943" w:type="dxa"/>
                <w:noWrap/>
                <w:vAlign w:val="center"/>
                <w:hideMark/>
              </w:tcPr>
            </w:tcPrChange>
          </w:tcPr>
          <w:p w14:paraId="1AFB9411" w14:textId="28222D46" w:rsidR="00900B80" w:rsidRPr="009E2407" w:rsidRDefault="00900B80" w:rsidP="00FA5931">
            <w:pPr>
              <w:rPr>
                <w:rFonts w:eastAsia="Calibri" w:cstheme="minorHAnsi"/>
                <w:sz w:val="20"/>
                <w:szCs w:val="20"/>
              </w:rPr>
            </w:pPr>
            <w:r w:rsidRPr="009E2407">
              <w:rPr>
                <w:rFonts w:eastAsia="Calibri" w:cstheme="minorHAnsi"/>
                <w:sz w:val="20"/>
                <w:szCs w:val="20"/>
              </w:rPr>
              <w:t>0.95</w:t>
            </w:r>
          </w:p>
        </w:tc>
        <w:tc>
          <w:tcPr>
            <w:tcW w:w="990" w:type="dxa"/>
            <w:shd w:val="clear" w:color="auto" w:fill="auto"/>
            <w:vAlign w:val="center"/>
            <w:tcPrChange w:id="1380" w:author="Justin Bracci" w:date="2023-06-19T09:51:00Z">
              <w:tcPr>
                <w:tcW w:w="990" w:type="dxa"/>
                <w:shd w:val="clear" w:color="auto" w:fill="auto"/>
                <w:vAlign w:val="center"/>
              </w:tcPr>
            </w:tcPrChange>
          </w:tcPr>
          <w:p w14:paraId="1566372C" w14:textId="1D755EBE" w:rsidR="00900B80" w:rsidRPr="000226E9" w:rsidRDefault="00900B80" w:rsidP="00FA5931">
            <w:pPr>
              <w:rPr>
                <w:rFonts w:eastAsia="Calibri" w:cstheme="minorHAnsi"/>
                <w:sz w:val="20"/>
                <w:szCs w:val="20"/>
              </w:rPr>
            </w:pPr>
            <w:r w:rsidRPr="000226E9">
              <w:rPr>
                <w:rFonts w:cstheme="minorHAnsi"/>
                <w:color w:val="000000"/>
                <w:sz w:val="20"/>
                <w:szCs w:val="20"/>
              </w:rPr>
              <w:t>0.95</w:t>
            </w:r>
          </w:p>
        </w:tc>
        <w:tc>
          <w:tcPr>
            <w:tcW w:w="2340" w:type="dxa"/>
            <w:noWrap/>
            <w:vAlign w:val="center"/>
            <w:hideMark/>
            <w:tcPrChange w:id="1381" w:author="Justin Bracci" w:date="2023-06-19T09:51:00Z">
              <w:tcPr>
                <w:tcW w:w="2340" w:type="dxa"/>
                <w:noWrap/>
                <w:vAlign w:val="center"/>
                <w:hideMark/>
              </w:tcPr>
            </w:tcPrChange>
          </w:tcPr>
          <w:p w14:paraId="406C13FC" w14:textId="7D1481CE" w:rsidR="00900B80" w:rsidRPr="009E2407" w:rsidRDefault="00900B80" w:rsidP="00FA5931">
            <w:pPr>
              <w:rPr>
                <w:rFonts w:eastAsia="Calibri" w:cstheme="minorHAnsi"/>
                <w:sz w:val="20"/>
                <w:szCs w:val="20"/>
              </w:rPr>
            </w:pPr>
            <w:r w:rsidRPr="009E2407">
              <w:rPr>
                <w:rFonts w:eastAsia="Calibri" w:cstheme="minorHAnsi"/>
                <w:sz w:val="20"/>
                <w:szCs w:val="20"/>
              </w:rPr>
              <w:t>N/A</w:t>
            </w:r>
          </w:p>
        </w:tc>
        <w:tc>
          <w:tcPr>
            <w:tcW w:w="1266" w:type="dxa"/>
            <w:vAlign w:val="center"/>
            <w:tcPrChange w:id="1382" w:author="Justin Bracci" w:date="2023-06-19T09:51:00Z">
              <w:tcPr>
                <w:tcW w:w="1266" w:type="dxa"/>
                <w:vAlign w:val="center"/>
              </w:tcPr>
            </w:tcPrChange>
          </w:tcPr>
          <w:p w14:paraId="0D479326" w14:textId="77777777" w:rsidR="00900B80" w:rsidRPr="009E2407" w:rsidRDefault="00900B80" w:rsidP="00FA5931">
            <w:pPr>
              <w:rPr>
                <w:rFonts w:eastAsia="Calibri" w:cstheme="minorHAnsi"/>
                <w:sz w:val="20"/>
                <w:szCs w:val="20"/>
              </w:rPr>
            </w:pPr>
            <w:r w:rsidRPr="009E2407">
              <w:rPr>
                <w:rFonts w:eastAsia="Calibri" w:cstheme="minorHAnsi"/>
                <w:sz w:val="20"/>
                <w:szCs w:val="20"/>
              </w:rPr>
              <w:t>Assumed</w:t>
            </w:r>
          </w:p>
        </w:tc>
      </w:tr>
      <w:tr w:rsidR="00900B80" w:rsidRPr="000226E9" w14:paraId="5238A861" w14:textId="77777777" w:rsidTr="00900B80">
        <w:trPr>
          <w:trHeight w:val="290"/>
          <w:trPrChange w:id="1383" w:author="Justin Bracci" w:date="2023-06-19T09:51:00Z">
            <w:trPr>
              <w:trHeight w:val="290"/>
            </w:trPr>
          </w:trPrChange>
        </w:trPr>
        <w:tc>
          <w:tcPr>
            <w:tcW w:w="2965" w:type="dxa"/>
            <w:noWrap/>
            <w:vAlign w:val="center"/>
            <w:hideMark/>
            <w:tcPrChange w:id="1384" w:author="Justin Bracci" w:date="2023-06-19T09:51:00Z">
              <w:tcPr>
                <w:tcW w:w="2965" w:type="dxa"/>
                <w:noWrap/>
                <w:vAlign w:val="center"/>
                <w:hideMark/>
              </w:tcPr>
            </w:tcPrChange>
          </w:tcPr>
          <w:p w14:paraId="4352E17B" w14:textId="77777777" w:rsidR="00900B80" w:rsidRPr="009E2407" w:rsidRDefault="00900B80" w:rsidP="00FA5931">
            <w:pPr>
              <w:rPr>
                <w:rFonts w:eastAsia="Calibri" w:cstheme="minorHAnsi"/>
                <w:sz w:val="20"/>
                <w:szCs w:val="20"/>
              </w:rPr>
            </w:pPr>
            <w:r w:rsidRPr="009E2407">
              <w:rPr>
                <w:rFonts w:eastAsia="Calibri" w:cstheme="minorHAnsi"/>
                <w:sz w:val="20"/>
                <w:szCs w:val="20"/>
              </w:rPr>
              <w:t>Solar PV Cost Scaling Factor</w:t>
            </w:r>
          </w:p>
        </w:tc>
        <w:tc>
          <w:tcPr>
            <w:tcW w:w="947" w:type="dxa"/>
            <w:shd w:val="clear" w:color="auto" w:fill="auto"/>
            <w:vAlign w:val="center"/>
            <w:tcPrChange w:id="1385" w:author="Justin Bracci" w:date="2023-06-19T09:51:00Z">
              <w:tcPr>
                <w:tcW w:w="947" w:type="dxa"/>
                <w:shd w:val="clear" w:color="auto" w:fill="auto"/>
                <w:vAlign w:val="center"/>
              </w:tcPr>
            </w:tcPrChange>
          </w:tcPr>
          <w:p w14:paraId="64994253" w14:textId="35364AE5" w:rsidR="00900B80" w:rsidRPr="000226E9" w:rsidRDefault="00900B80" w:rsidP="00FA5931">
            <w:pPr>
              <w:rPr>
                <w:rFonts w:eastAsia="Calibri" w:cstheme="minorHAnsi"/>
                <w:sz w:val="20"/>
                <w:szCs w:val="20"/>
              </w:rPr>
            </w:pPr>
            <w:r w:rsidRPr="000226E9">
              <w:rPr>
                <w:rFonts w:cstheme="minorHAnsi"/>
                <w:color w:val="000000"/>
                <w:sz w:val="20"/>
                <w:szCs w:val="20"/>
              </w:rPr>
              <w:t>0.9</w:t>
            </w:r>
          </w:p>
        </w:tc>
        <w:tc>
          <w:tcPr>
            <w:tcW w:w="943" w:type="dxa"/>
            <w:noWrap/>
            <w:vAlign w:val="center"/>
            <w:hideMark/>
            <w:tcPrChange w:id="1386" w:author="Justin Bracci" w:date="2023-06-19T09:51:00Z">
              <w:tcPr>
                <w:tcW w:w="943" w:type="dxa"/>
                <w:noWrap/>
                <w:vAlign w:val="center"/>
                <w:hideMark/>
              </w:tcPr>
            </w:tcPrChange>
          </w:tcPr>
          <w:p w14:paraId="5DA0F436" w14:textId="1F4CE927" w:rsidR="00900B80" w:rsidRPr="009E2407" w:rsidRDefault="00900B80" w:rsidP="00FA5931">
            <w:pPr>
              <w:rPr>
                <w:rFonts w:eastAsia="Calibri" w:cstheme="minorHAnsi"/>
                <w:sz w:val="20"/>
                <w:szCs w:val="20"/>
              </w:rPr>
            </w:pPr>
            <w:r w:rsidRPr="009E2407">
              <w:rPr>
                <w:rFonts w:eastAsia="Calibri" w:cstheme="minorHAnsi"/>
                <w:sz w:val="20"/>
                <w:szCs w:val="20"/>
              </w:rPr>
              <w:t>0.9</w:t>
            </w:r>
          </w:p>
        </w:tc>
        <w:tc>
          <w:tcPr>
            <w:tcW w:w="990" w:type="dxa"/>
            <w:shd w:val="clear" w:color="auto" w:fill="auto"/>
            <w:vAlign w:val="center"/>
            <w:tcPrChange w:id="1387" w:author="Justin Bracci" w:date="2023-06-19T09:51:00Z">
              <w:tcPr>
                <w:tcW w:w="990" w:type="dxa"/>
                <w:shd w:val="clear" w:color="auto" w:fill="auto"/>
                <w:vAlign w:val="center"/>
              </w:tcPr>
            </w:tcPrChange>
          </w:tcPr>
          <w:p w14:paraId="606ADE9D" w14:textId="3AC057D2" w:rsidR="00900B80" w:rsidRPr="000226E9" w:rsidRDefault="00900B80" w:rsidP="00FA5931">
            <w:pPr>
              <w:rPr>
                <w:rFonts w:eastAsia="Calibri" w:cstheme="minorHAnsi"/>
                <w:sz w:val="20"/>
                <w:szCs w:val="20"/>
              </w:rPr>
            </w:pPr>
            <w:r w:rsidRPr="000226E9">
              <w:rPr>
                <w:rFonts w:cstheme="minorHAnsi"/>
                <w:color w:val="000000"/>
                <w:sz w:val="20"/>
                <w:szCs w:val="20"/>
              </w:rPr>
              <w:t>0.9</w:t>
            </w:r>
          </w:p>
        </w:tc>
        <w:tc>
          <w:tcPr>
            <w:tcW w:w="2340" w:type="dxa"/>
            <w:noWrap/>
            <w:vAlign w:val="center"/>
            <w:hideMark/>
            <w:tcPrChange w:id="1388" w:author="Justin Bracci" w:date="2023-06-19T09:51:00Z">
              <w:tcPr>
                <w:tcW w:w="2340" w:type="dxa"/>
                <w:noWrap/>
                <w:vAlign w:val="center"/>
                <w:hideMark/>
              </w:tcPr>
            </w:tcPrChange>
          </w:tcPr>
          <w:p w14:paraId="02C5B53B" w14:textId="6D40BC09" w:rsidR="00900B80" w:rsidRPr="009E2407" w:rsidRDefault="00900B80" w:rsidP="00FA5931">
            <w:pPr>
              <w:rPr>
                <w:rFonts w:eastAsia="Calibri" w:cstheme="minorHAnsi"/>
                <w:sz w:val="20"/>
                <w:szCs w:val="20"/>
              </w:rPr>
            </w:pPr>
            <w:r w:rsidRPr="009E2407">
              <w:rPr>
                <w:rFonts w:eastAsia="Calibri" w:cstheme="minorHAnsi"/>
                <w:sz w:val="20"/>
                <w:szCs w:val="20"/>
              </w:rPr>
              <w:t>N/A</w:t>
            </w:r>
          </w:p>
        </w:tc>
        <w:tc>
          <w:tcPr>
            <w:tcW w:w="1266" w:type="dxa"/>
            <w:vAlign w:val="center"/>
            <w:tcPrChange w:id="1389" w:author="Justin Bracci" w:date="2023-06-19T09:51:00Z">
              <w:tcPr>
                <w:tcW w:w="1266" w:type="dxa"/>
                <w:vAlign w:val="center"/>
              </w:tcPr>
            </w:tcPrChange>
          </w:tcPr>
          <w:p w14:paraId="75C64457" w14:textId="77777777" w:rsidR="00900B80" w:rsidRPr="009E2407" w:rsidRDefault="00900B80" w:rsidP="00FA5931">
            <w:pPr>
              <w:rPr>
                <w:rFonts w:eastAsia="Calibri" w:cstheme="minorHAnsi"/>
                <w:sz w:val="20"/>
                <w:szCs w:val="20"/>
              </w:rPr>
            </w:pPr>
            <w:r w:rsidRPr="009E2407">
              <w:rPr>
                <w:rFonts w:eastAsia="Calibri" w:cstheme="minorHAnsi"/>
                <w:sz w:val="20"/>
                <w:szCs w:val="20"/>
              </w:rPr>
              <w:t>Assumed</w:t>
            </w:r>
          </w:p>
        </w:tc>
      </w:tr>
      <w:tr w:rsidR="00900B80" w:rsidRPr="000226E9" w14:paraId="2F945190" w14:textId="77777777" w:rsidTr="00900B80">
        <w:trPr>
          <w:trHeight w:val="290"/>
          <w:trPrChange w:id="1390" w:author="Justin Bracci" w:date="2023-06-19T09:51:00Z">
            <w:trPr>
              <w:trHeight w:val="290"/>
            </w:trPr>
          </w:trPrChange>
        </w:trPr>
        <w:tc>
          <w:tcPr>
            <w:tcW w:w="2965" w:type="dxa"/>
            <w:noWrap/>
            <w:vAlign w:val="center"/>
            <w:hideMark/>
            <w:tcPrChange w:id="1391" w:author="Justin Bracci" w:date="2023-06-19T09:51:00Z">
              <w:tcPr>
                <w:tcW w:w="2965" w:type="dxa"/>
                <w:noWrap/>
                <w:vAlign w:val="center"/>
                <w:hideMark/>
              </w:tcPr>
            </w:tcPrChange>
          </w:tcPr>
          <w:p w14:paraId="7054CD58" w14:textId="77777777" w:rsidR="00900B80" w:rsidRDefault="00900B80" w:rsidP="00FA5931">
            <w:pPr>
              <w:rPr>
                <w:ins w:id="1392" w:author="Justin Bracci" w:date="2023-06-30T14:24:00Z"/>
                <w:rFonts w:eastAsia="Calibri" w:cstheme="minorHAnsi"/>
                <w:sz w:val="20"/>
                <w:szCs w:val="20"/>
              </w:rPr>
            </w:pPr>
            <w:r w:rsidRPr="009E2407">
              <w:rPr>
                <w:rFonts w:eastAsia="Calibri" w:cstheme="minorHAnsi"/>
                <w:sz w:val="20"/>
                <w:szCs w:val="20"/>
              </w:rPr>
              <w:t>Water Cost</w:t>
            </w:r>
          </w:p>
          <w:p w14:paraId="41BC92F8" w14:textId="6AE4C823" w:rsidR="002C1925" w:rsidRPr="009E2407" w:rsidRDefault="002C1925" w:rsidP="00FA5931">
            <w:pPr>
              <w:rPr>
                <w:rFonts w:eastAsia="Calibri" w:cstheme="minorHAnsi"/>
                <w:sz w:val="20"/>
                <w:szCs w:val="20"/>
              </w:rPr>
            </w:pPr>
            <w:ins w:id="1393" w:author="Justin Bracci" w:date="2023-06-30T14:24:00Z">
              <w:r>
                <w:rPr>
                  <w:rFonts w:eastAsia="Calibri" w:cstheme="minorHAnsi"/>
                  <w:sz w:val="20"/>
                  <w:szCs w:val="20"/>
                </w:rPr>
                <w:t>(2017 dollars)</w:t>
              </w:r>
            </w:ins>
          </w:p>
        </w:tc>
        <w:tc>
          <w:tcPr>
            <w:tcW w:w="947" w:type="dxa"/>
            <w:shd w:val="clear" w:color="auto" w:fill="auto"/>
            <w:vAlign w:val="center"/>
            <w:tcPrChange w:id="1394" w:author="Justin Bracci" w:date="2023-06-19T09:51:00Z">
              <w:tcPr>
                <w:tcW w:w="947" w:type="dxa"/>
                <w:shd w:val="clear" w:color="auto" w:fill="auto"/>
                <w:vAlign w:val="center"/>
              </w:tcPr>
            </w:tcPrChange>
          </w:tcPr>
          <w:p w14:paraId="5F5DF37C" w14:textId="7EE403A9" w:rsidR="00900B80" w:rsidRPr="000226E9" w:rsidRDefault="00900B80" w:rsidP="00FA5931">
            <w:pPr>
              <w:rPr>
                <w:rFonts w:eastAsia="Calibri" w:cstheme="minorHAnsi"/>
                <w:sz w:val="20"/>
                <w:szCs w:val="20"/>
              </w:rPr>
            </w:pPr>
            <w:r w:rsidRPr="000226E9">
              <w:rPr>
                <w:rFonts w:cstheme="minorHAnsi"/>
                <w:color w:val="000000"/>
                <w:sz w:val="20"/>
                <w:szCs w:val="20"/>
              </w:rPr>
              <w:t>1</w:t>
            </w:r>
          </w:p>
        </w:tc>
        <w:tc>
          <w:tcPr>
            <w:tcW w:w="943" w:type="dxa"/>
            <w:noWrap/>
            <w:vAlign w:val="center"/>
            <w:hideMark/>
            <w:tcPrChange w:id="1395" w:author="Justin Bracci" w:date="2023-06-19T09:51:00Z">
              <w:tcPr>
                <w:tcW w:w="943" w:type="dxa"/>
                <w:noWrap/>
                <w:vAlign w:val="center"/>
                <w:hideMark/>
              </w:tcPr>
            </w:tcPrChange>
          </w:tcPr>
          <w:p w14:paraId="7A5F0B15" w14:textId="598506AD" w:rsidR="00900B80" w:rsidRPr="009E2407" w:rsidRDefault="00900B80" w:rsidP="00FA5931">
            <w:pPr>
              <w:rPr>
                <w:rFonts w:eastAsia="Calibri" w:cstheme="minorHAnsi"/>
                <w:sz w:val="20"/>
                <w:szCs w:val="20"/>
              </w:rPr>
            </w:pPr>
            <w:r w:rsidRPr="009E2407">
              <w:rPr>
                <w:rFonts w:eastAsia="Calibri" w:cstheme="minorHAnsi"/>
                <w:sz w:val="20"/>
                <w:szCs w:val="20"/>
              </w:rPr>
              <w:t>1</w:t>
            </w:r>
          </w:p>
        </w:tc>
        <w:tc>
          <w:tcPr>
            <w:tcW w:w="990" w:type="dxa"/>
            <w:shd w:val="clear" w:color="auto" w:fill="auto"/>
            <w:vAlign w:val="center"/>
            <w:tcPrChange w:id="1396" w:author="Justin Bracci" w:date="2023-06-19T09:51:00Z">
              <w:tcPr>
                <w:tcW w:w="990" w:type="dxa"/>
                <w:shd w:val="clear" w:color="auto" w:fill="auto"/>
                <w:vAlign w:val="center"/>
              </w:tcPr>
            </w:tcPrChange>
          </w:tcPr>
          <w:p w14:paraId="71A77AA8" w14:textId="7FF5E0FC" w:rsidR="00900B80" w:rsidRPr="000226E9" w:rsidRDefault="00900B80" w:rsidP="00FA5931">
            <w:pPr>
              <w:rPr>
                <w:rFonts w:eastAsia="Calibri" w:cstheme="minorHAnsi"/>
                <w:sz w:val="20"/>
                <w:szCs w:val="20"/>
              </w:rPr>
            </w:pPr>
            <w:r w:rsidRPr="000226E9">
              <w:rPr>
                <w:rFonts w:cstheme="minorHAnsi"/>
                <w:color w:val="000000"/>
                <w:sz w:val="20"/>
                <w:szCs w:val="20"/>
              </w:rPr>
              <w:t>1</w:t>
            </w:r>
          </w:p>
        </w:tc>
        <w:tc>
          <w:tcPr>
            <w:tcW w:w="2340" w:type="dxa"/>
            <w:noWrap/>
            <w:vAlign w:val="center"/>
            <w:hideMark/>
            <w:tcPrChange w:id="1397" w:author="Justin Bracci" w:date="2023-06-19T09:51:00Z">
              <w:tcPr>
                <w:tcW w:w="2340" w:type="dxa"/>
                <w:noWrap/>
                <w:vAlign w:val="center"/>
                <w:hideMark/>
              </w:tcPr>
            </w:tcPrChange>
          </w:tcPr>
          <w:p w14:paraId="2B392069" w14:textId="35F207CB" w:rsidR="00900B80" w:rsidRPr="009E2407" w:rsidRDefault="00900B80" w:rsidP="00FA5931">
            <w:pPr>
              <w:rPr>
                <w:rFonts w:eastAsia="Calibri" w:cstheme="minorHAnsi"/>
                <w:sz w:val="20"/>
                <w:szCs w:val="20"/>
              </w:rPr>
            </w:pPr>
            <w:r w:rsidRPr="009E2407">
              <w:rPr>
                <w:rFonts w:eastAsia="Calibri" w:cstheme="minorHAnsi"/>
                <w:sz w:val="20"/>
                <w:szCs w:val="20"/>
              </w:rPr>
              <w:t>$/ton</w:t>
            </w:r>
          </w:p>
        </w:tc>
        <w:tc>
          <w:tcPr>
            <w:tcW w:w="1266" w:type="dxa"/>
            <w:vAlign w:val="center"/>
            <w:tcPrChange w:id="1398" w:author="Justin Bracci" w:date="2023-06-19T09:51:00Z">
              <w:tcPr>
                <w:tcW w:w="1266" w:type="dxa"/>
                <w:vAlign w:val="center"/>
              </w:tcPr>
            </w:tcPrChange>
          </w:tcPr>
          <w:p w14:paraId="499D38AE" w14:textId="42A1D0B4" w:rsidR="00900B80" w:rsidRPr="009E2407" w:rsidRDefault="00900B80" w:rsidP="00FA5931">
            <w:pPr>
              <w:rPr>
                <w:rFonts w:eastAsia="Calibri" w:cstheme="minorHAnsi"/>
                <w:sz w:val="20"/>
                <w:szCs w:val="20"/>
              </w:rPr>
            </w:pPr>
            <w:r w:rsidRPr="009E2407">
              <w:rPr>
                <w:rFonts w:eastAsia="Calibri" w:cstheme="minorHAnsi"/>
                <w:sz w:val="20"/>
                <w:szCs w:val="20"/>
              </w:rPr>
              <w:fldChar w:fldCharType="begin" w:fldLock="1"/>
            </w:r>
            <w:r w:rsidR="000E5616">
              <w:rPr>
                <w:rFonts w:eastAsia="Calibri" w:cstheme="minorHAnsi"/>
                <w:sz w:val="20"/>
                <w:szCs w:val="20"/>
              </w:rPr>
              <w:instrText>ADDIN CSL_CITATION {"citationItems":[{"id":"ITEM-1","itemData":{"DOI":"10.1021/ACS.EST.0C07955/SUPPL_FILE/ES0C07955_SI_001.PDF","ISSN":"15205851","PMID":"33983018","abstract":"Sectors such as aviation may require low-carbon liquid fuels to dramatically reduce emissions. This analysis characterizes the economic viability of electrofuels, synthesized from CO2 from direct air capture (DAC) and hydrogen from electrolysis of water, powered primarily by solar or wind electricity. This optimization-based techno-economic analysis suggests that using today's technology, hydrocarbon electrofuels would cost upward of $4/liter of gasoline equivalent (lge), potentially falling to $1.7-1.8/lge in the next decade and &lt;$1/lge by 2050. Only in the latter case are electrofuels potentially less costly than using petroleum fuels offset with DAC with sequestration. Achieving low-end electrofuel costs is contingent on substantial reductions in the capital cost of DAC, electrolyzers, and renewable electricity generation. However, the system also requires sufficient operational flexibility to efficiently power this capital-intensive equipment on variable electricity. Such forms of flexibility include various types of storage, supplementary natural gas and grid electricity interconnections (penalized with a steep carbon price), curtailment, and the ability to modestly adjust fuel synthesis and DAC operating levels over time scales of several hours to days.","author":[{"dropping-particle":"","family":"Sherwin","given":"Evan D.","non-dropping-particle":"","parse-names":false,"suffix":""}],"container-title":"Environmental Science and Technology","id":"ITEM-1","issue":"11","issued":{"date-parts":[["2021","6","1"]]},"page":"7583-7594","publisher":"American Chemical Society","title":"Electrofuel Synthesis from Variable Renewable Electricity: An Optimization-Based Techno-Economic Analysis","type":"article-journal","volume":"55"},"uris":["http://www.mendeley.com/documents/?uuid=baf0afcc-156d-329b-9379-7074be1e2f57"]}],"mendeley":{"formattedCitation":"[3]","plainTextFormattedCitation":"[3]","previouslyFormattedCitation":"[3]"},"properties":{"noteIndex":0},"schema":"https://github.com/citation-style-language/schema/raw/master/csl-citation.json"}</w:instrText>
            </w:r>
            <w:r w:rsidRPr="009E2407">
              <w:rPr>
                <w:rFonts w:eastAsia="Calibri" w:cstheme="minorHAnsi"/>
                <w:sz w:val="20"/>
                <w:szCs w:val="20"/>
              </w:rPr>
              <w:fldChar w:fldCharType="separate"/>
            </w:r>
            <w:r w:rsidR="00665B5F" w:rsidRPr="00665B5F">
              <w:rPr>
                <w:rFonts w:eastAsia="Calibri" w:cstheme="minorHAnsi"/>
                <w:noProof/>
                <w:sz w:val="20"/>
                <w:szCs w:val="20"/>
              </w:rPr>
              <w:t>[3]</w:t>
            </w:r>
            <w:r w:rsidRPr="009E2407">
              <w:rPr>
                <w:rFonts w:eastAsia="Calibri" w:cstheme="minorHAnsi"/>
                <w:sz w:val="20"/>
                <w:szCs w:val="20"/>
              </w:rPr>
              <w:fldChar w:fldCharType="end"/>
            </w:r>
          </w:p>
        </w:tc>
      </w:tr>
      <w:tr w:rsidR="00900B80" w:rsidRPr="000226E9" w14:paraId="4FB2B04F" w14:textId="77777777" w:rsidTr="00900B80">
        <w:trPr>
          <w:trHeight w:val="290"/>
          <w:trPrChange w:id="1399" w:author="Justin Bracci" w:date="2023-06-19T09:51:00Z">
            <w:trPr>
              <w:trHeight w:val="290"/>
            </w:trPr>
          </w:trPrChange>
        </w:trPr>
        <w:tc>
          <w:tcPr>
            <w:tcW w:w="2965" w:type="dxa"/>
            <w:noWrap/>
            <w:vAlign w:val="center"/>
            <w:hideMark/>
            <w:tcPrChange w:id="1400" w:author="Justin Bracci" w:date="2023-06-19T09:51:00Z">
              <w:tcPr>
                <w:tcW w:w="2965" w:type="dxa"/>
                <w:noWrap/>
                <w:vAlign w:val="center"/>
                <w:hideMark/>
              </w:tcPr>
            </w:tcPrChange>
          </w:tcPr>
          <w:p w14:paraId="5DDB70D2" w14:textId="77777777" w:rsidR="00900B80" w:rsidRPr="009E2407" w:rsidRDefault="00900B80" w:rsidP="00FA5931">
            <w:pPr>
              <w:rPr>
                <w:rFonts w:eastAsia="Calibri" w:cstheme="minorHAnsi"/>
                <w:sz w:val="20"/>
                <w:szCs w:val="20"/>
              </w:rPr>
            </w:pPr>
            <w:r w:rsidRPr="009E2407">
              <w:rPr>
                <w:rFonts w:eastAsia="Calibri" w:cstheme="minorHAnsi"/>
                <w:sz w:val="20"/>
                <w:szCs w:val="20"/>
              </w:rPr>
              <w:t>Water Usage</w:t>
            </w:r>
          </w:p>
        </w:tc>
        <w:tc>
          <w:tcPr>
            <w:tcW w:w="947" w:type="dxa"/>
            <w:shd w:val="clear" w:color="auto" w:fill="auto"/>
            <w:vAlign w:val="center"/>
            <w:tcPrChange w:id="1401" w:author="Justin Bracci" w:date="2023-06-19T09:51:00Z">
              <w:tcPr>
                <w:tcW w:w="947" w:type="dxa"/>
                <w:shd w:val="clear" w:color="auto" w:fill="auto"/>
                <w:vAlign w:val="center"/>
              </w:tcPr>
            </w:tcPrChange>
          </w:tcPr>
          <w:p w14:paraId="4D6E6C7B" w14:textId="0C6D6DBF" w:rsidR="00900B80" w:rsidRPr="000226E9" w:rsidRDefault="00900B80" w:rsidP="00FA5931">
            <w:pPr>
              <w:rPr>
                <w:rFonts w:eastAsia="Calibri" w:cstheme="minorHAnsi"/>
                <w:sz w:val="20"/>
                <w:szCs w:val="20"/>
              </w:rPr>
            </w:pPr>
            <w:r w:rsidRPr="000226E9">
              <w:rPr>
                <w:rFonts w:cstheme="minorHAnsi"/>
                <w:color w:val="000000"/>
                <w:sz w:val="20"/>
                <w:szCs w:val="20"/>
              </w:rPr>
              <w:t>15</w:t>
            </w:r>
          </w:p>
        </w:tc>
        <w:tc>
          <w:tcPr>
            <w:tcW w:w="943" w:type="dxa"/>
            <w:noWrap/>
            <w:vAlign w:val="center"/>
            <w:hideMark/>
            <w:tcPrChange w:id="1402" w:author="Justin Bracci" w:date="2023-06-19T09:51:00Z">
              <w:tcPr>
                <w:tcW w:w="943" w:type="dxa"/>
                <w:noWrap/>
                <w:vAlign w:val="center"/>
                <w:hideMark/>
              </w:tcPr>
            </w:tcPrChange>
          </w:tcPr>
          <w:p w14:paraId="46840EB7" w14:textId="52777FCB" w:rsidR="00900B80" w:rsidRPr="009E2407" w:rsidRDefault="00900B80" w:rsidP="00FA5931">
            <w:pPr>
              <w:rPr>
                <w:rFonts w:eastAsia="Calibri" w:cstheme="minorHAnsi"/>
                <w:sz w:val="20"/>
                <w:szCs w:val="20"/>
              </w:rPr>
            </w:pPr>
            <w:r w:rsidRPr="009E2407">
              <w:rPr>
                <w:rFonts w:eastAsia="Calibri" w:cstheme="minorHAnsi"/>
                <w:sz w:val="20"/>
                <w:szCs w:val="20"/>
              </w:rPr>
              <w:t>15</w:t>
            </w:r>
          </w:p>
        </w:tc>
        <w:tc>
          <w:tcPr>
            <w:tcW w:w="990" w:type="dxa"/>
            <w:shd w:val="clear" w:color="auto" w:fill="auto"/>
            <w:vAlign w:val="center"/>
            <w:tcPrChange w:id="1403" w:author="Justin Bracci" w:date="2023-06-19T09:51:00Z">
              <w:tcPr>
                <w:tcW w:w="990" w:type="dxa"/>
                <w:shd w:val="clear" w:color="auto" w:fill="auto"/>
                <w:vAlign w:val="center"/>
              </w:tcPr>
            </w:tcPrChange>
          </w:tcPr>
          <w:p w14:paraId="1D8BD296" w14:textId="16C5319D" w:rsidR="00900B80" w:rsidRPr="000226E9" w:rsidRDefault="00900B80" w:rsidP="00FA5931">
            <w:pPr>
              <w:rPr>
                <w:rFonts w:eastAsia="Calibri" w:cstheme="minorHAnsi"/>
                <w:sz w:val="20"/>
                <w:szCs w:val="20"/>
              </w:rPr>
            </w:pPr>
            <w:r w:rsidRPr="000226E9">
              <w:rPr>
                <w:rFonts w:cstheme="minorHAnsi"/>
                <w:color w:val="000000"/>
                <w:sz w:val="20"/>
                <w:szCs w:val="20"/>
              </w:rPr>
              <w:t>15</w:t>
            </w:r>
          </w:p>
        </w:tc>
        <w:tc>
          <w:tcPr>
            <w:tcW w:w="2340" w:type="dxa"/>
            <w:noWrap/>
            <w:vAlign w:val="center"/>
            <w:hideMark/>
            <w:tcPrChange w:id="1404" w:author="Justin Bracci" w:date="2023-06-19T09:51:00Z">
              <w:tcPr>
                <w:tcW w:w="2340" w:type="dxa"/>
                <w:noWrap/>
                <w:vAlign w:val="center"/>
                <w:hideMark/>
              </w:tcPr>
            </w:tcPrChange>
          </w:tcPr>
          <w:p w14:paraId="533567EF" w14:textId="6311FF52" w:rsidR="00900B80" w:rsidRPr="009E2407" w:rsidRDefault="00900B80" w:rsidP="00FA5931">
            <w:pPr>
              <w:rPr>
                <w:rFonts w:eastAsia="Calibri" w:cstheme="minorHAnsi"/>
                <w:sz w:val="20"/>
                <w:szCs w:val="20"/>
              </w:rPr>
            </w:pPr>
            <w:r w:rsidRPr="009E2407">
              <w:rPr>
                <w:rFonts w:eastAsia="Calibri" w:cstheme="minorHAnsi"/>
                <w:sz w:val="20"/>
                <w:szCs w:val="20"/>
              </w:rPr>
              <w:t>kg H</w:t>
            </w:r>
            <w:r w:rsidRPr="009E2407">
              <w:rPr>
                <w:rFonts w:eastAsia="Calibri" w:cstheme="minorHAnsi"/>
                <w:sz w:val="20"/>
                <w:szCs w:val="20"/>
                <w:vertAlign w:val="subscript"/>
              </w:rPr>
              <w:t>2</w:t>
            </w:r>
            <w:r w:rsidRPr="009E2407">
              <w:rPr>
                <w:rFonts w:eastAsia="Calibri" w:cstheme="minorHAnsi"/>
                <w:sz w:val="20"/>
                <w:szCs w:val="20"/>
              </w:rPr>
              <w:t>O/kg H2</w:t>
            </w:r>
          </w:p>
        </w:tc>
        <w:tc>
          <w:tcPr>
            <w:tcW w:w="1266" w:type="dxa"/>
            <w:vAlign w:val="center"/>
            <w:tcPrChange w:id="1405" w:author="Justin Bracci" w:date="2023-06-19T09:51:00Z">
              <w:tcPr>
                <w:tcW w:w="1266" w:type="dxa"/>
                <w:vAlign w:val="center"/>
              </w:tcPr>
            </w:tcPrChange>
          </w:tcPr>
          <w:p w14:paraId="42E1136A" w14:textId="6F81941B" w:rsidR="00900B80" w:rsidRPr="009E2407" w:rsidRDefault="00900B80" w:rsidP="00FA5931">
            <w:pPr>
              <w:rPr>
                <w:rFonts w:eastAsia="Calibri" w:cstheme="minorHAnsi"/>
                <w:sz w:val="20"/>
                <w:szCs w:val="20"/>
              </w:rPr>
            </w:pPr>
            <w:r w:rsidRPr="009E2407">
              <w:rPr>
                <w:rFonts w:eastAsia="Calibri" w:cstheme="minorHAnsi"/>
                <w:sz w:val="20"/>
                <w:szCs w:val="20"/>
              </w:rPr>
              <w:fldChar w:fldCharType="begin" w:fldLock="1"/>
            </w:r>
            <w:r w:rsidR="001236E7">
              <w:rPr>
                <w:rFonts w:eastAsia="Calibri" w:cstheme="minorHAnsi"/>
                <w:sz w:val="20"/>
                <w:szCs w:val="20"/>
              </w:rPr>
              <w:instrText>ADDIN CSL_CITATION {"citationItems":[{"id":"ITEM-1","itemData":{"author":[{"dropping-particle":"","family":"Colella","given":"Whitney","non-dropping-particle":"","parse-names":false,"suffix":""},{"dropping-particle":"","family":"James","given":"Brian D","non-dropping-particle":"","parse-names":false,"suffix":""},{"dropping-particle":"","family":"Moton","given":"Jennie M","non-dropping-particle":"","parse-names":false,"suffix":""},{"dropping-particle":"","family":"Saur","given":"Genevieve","non-dropping-particle":"","parse-names":false,"suffix":""},{"dropping-particle":"","family":"Ramsden","given":"Todd","non-dropping-particle":"","parse-names":false,"suffix":""}],"id":"ITEM-1","issued":{"date-parts":[["2014","2","27"]]},"publisher-place":"Golden, Colorado","title":"Techno-economic Analysis of PEM Electrolysis for Hydrogen Production","type":"report"},"uris":["http://www.mendeley.com/documents/?uuid=36c30a52-ea9d-3693-a750-e7e1f4d5e1fc"]}],"mendeley":{"formattedCitation":"[11]","plainTextFormattedCitation":"[11]","previouslyFormattedCitation":"[11]"},"properties":{"noteIndex":0},"schema":"https://github.com/citation-style-language/schema/raw/master/csl-citation.json"}</w:instrText>
            </w:r>
            <w:r w:rsidRPr="009E2407">
              <w:rPr>
                <w:rFonts w:eastAsia="Calibri" w:cstheme="minorHAnsi"/>
                <w:sz w:val="20"/>
                <w:szCs w:val="20"/>
              </w:rPr>
              <w:fldChar w:fldCharType="separate"/>
            </w:r>
            <w:r w:rsidR="00E5531A" w:rsidRPr="00E5531A">
              <w:rPr>
                <w:rFonts w:eastAsia="Calibri" w:cstheme="minorHAnsi"/>
                <w:noProof/>
                <w:sz w:val="20"/>
                <w:szCs w:val="20"/>
              </w:rPr>
              <w:t>[11]</w:t>
            </w:r>
            <w:r w:rsidRPr="009E2407">
              <w:rPr>
                <w:rFonts w:eastAsia="Calibri" w:cstheme="minorHAnsi"/>
                <w:sz w:val="20"/>
                <w:szCs w:val="20"/>
              </w:rPr>
              <w:fldChar w:fldCharType="end"/>
            </w:r>
          </w:p>
        </w:tc>
      </w:tr>
      <w:tr w:rsidR="00900B80" w:rsidRPr="000226E9" w14:paraId="7D89707E" w14:textId="77777777" w:rsidTr="00900B80">
        <w:trPr>
          <w:trHeight w:val="290"/>
          <w:trPrChange w:id="1406" w:author="Justin Bracci" w:date="2023-06-19T09:51:00Z">
            <w:trPr>
              <w:trHeight w:val="290"/>
            </w:trPr>
          </w:trPrChange>
        </w:trPr>
        <w:tc>
          <w:tcPr>
            <w:tcW w:w="2965" w:type="dxa"/>
            <w:noWrap/>
            <w:vAlign w:val="center"/>
            <w:hideMark/>
            <w:tcPrChange w:id="1407" w:author="Justin Bracci" w:date="2023-06-19T09:51:00Z">
              <w:tcPr>
                <w:tcW w:w="2965" w:type="dxa"/>
                <w:noWrap/>
                <w:vAlign w:val="center"/>
                <w:hideMark/>
              </w:tcPr>
            </w:tcPrChange>
          </w:tcPr>
          <w:p w14:paraId="28E1636C" w14:textId="77777777" w:rsidR="00900B80" w:rsidRDefault="00900B80" w:rsidP="00FA5931">
            <w:pPr>
              <w:rPr>
                <w:ins w:id="1408" w:author="Justin Bracci" w:date="2023-06-30T14:25:00Z"/>
                <w:rFonts w:eastAsia="Calibri" w:cstheme="minorHAnsi"/>
                <w:sz w:val="20"/>
                <w:szCs w:val="20"/>
              </w:rPr>
            </w:pPr>
            <w:r w:rsidRPr="009E2407">
              <w:rPr>
                <w:rFonts w:eastAsia="Calibri" w:cstheme="minorHAnsi"/>
                <w:sz w:val="20"/>
                <w:szCs w:val="20"/>
              </w:rPr>
              <w:t>Solar Land Cost</w:t>
            </w:r>
          </w:p>
          <w:p w14:paraId="6DAC11D6" w14:textId="41710A3E" w:rsidR="005A1FF0" w:rsidRPr="009E2407" w:rsidRDefault="005A1FF0" w:rsidP="00FA5931">
            <w:pPr>
              <w:rPr>
                <w:rFonts w:eastAsia="Calibri" w:cstheme="minorHAnsi"/>
                <w:sz w:val="20"/>
                <w:szCs w:val="20"/>
              </w:rPr>
            </w:pPr>
            <w:ins w:id="1409" w:author="Justin Bracci" w:date="2023-06-30T14:25:00Z">
              <w:r>
                <w:rPr>
                  <w:rFonts w:eastAsia="Calibri" w:cstheme="minorHAnsi"/>
                  <w:sz w:val="20"/>
                  <w:szCs w:val="20"/>
                </w:rPr>
                <w:t>(</w:t>
              </w:r>
            </w:ins>
            <w:ins w:id="1410" w:author="Justin Bracci" w:date="2023-06-30T14:26:00Z">
              <w:r>
                <w:rPr>
                  <w:rFonts w:eastAsia="Calibri" w:cstheme="minorHAnsi"/>
                  <w:sz w:val="20"/>
                  <w:szCs w:val="20"/>
                </w:rPr>
                <w:t>2020 dollars)</w:t>
              </w:r>
            </w:ins>
          </w:p>
        </w:tc>
        <w:tc>
          <w:tcPr>
            <w:tcW w:w="947" w:type="dxa"/>
            <w:shd w:val="clear" w:color="auto" w:fill="auto"/>
            <w:vAlign w:val="center"/>
            <w:tcPrChange w:id="1411" w:author="Justin Bracci" w:date="2023-06-19T09:51:00Z">
              <w:tcPr>
                <w:tcW w:w="947" w:type="dxa"/>
                <w:shd w:val="clear" w:color="auto" w:fill="auto"/>
                <w:vAlign w:val="center"/>
              </w:tcPr>
            </w:tcPrChange>
          </w:tcPr>
          <w:p w14:paraId="09F7CA5A" w14:textId="5D17FBE5" w:rsidR="00900B80" w:rsidRPr="000226E9" w:rsidRDefault="00900B80" w:rsidP="00FA5931">
            <w:pPr>
              <w:rPr>
                <w:rFonts w:eastAsia="Calibri" w:cstheme="minorHAnsi"/>
                <w:sz w:val="20"/>
                <w:szCs w:val="20"/>
              </w:rPr>
            </w:pPr>
            <w:r w:rsidRPr="000226E9">
              <w:rPr>
                <w:rFonts w:cstheme="minorHAnsi"/>
                <w:color w:val="000000"/>
                <w:sz w:val="20"/>
                <w:szCs w:val="20"/>
              </w:rPr>
              <w:t>750</w:t>
            </w:r>
          </w:p>
        </w:tc>
        <w:tc>
          <w:tcPr>
            <w:tcW w:w="943" w:type="dxa"/>
            <w:noWrap/>
            <w:vAlign w:val="center"/>
            <w:hideMark/>
            <w:tcPrChange w:id="1412" w:author="Justin Bracci" w:date="2023-06-19T09:51:00Z">
              <w:tcPr>
                <w:tcW w:w="943" w:type="dxa"/>
                <w:noWrap/>
                <w:vAlign w:val="center"/>
                <w:hideMark/>
              </w:tcPr>
            </w:tcPrChange>
          </w:tcPr>
          <w:p w14:paraId="7D35276A" w14:textId="022CC114" w:rsidR="00900B80" w:rsidRPr="009E2407" w:rsidRDefault="00900B80" w:rsidP="00FA5931">
            <w:pPr>
              <w:rPr>
                <w:rFonts w:eastAsia="Calibri" w:cstheme="minorHAnsi"/>
                <w:sz w:val="20"/>
                <w:szCs w:val="20"/>
              </w:rPr>
            </w:pPr>
            <w:r w:rsidRPr="009E2407">
              <w:rPr>
                <w:rFonts w:eastAsia="Calibri" w:cstheme="minorHAnsi"/>
                <w:sz w:val="20"/>
                <w:szCs w:val="20"/>
              </w:rPr>
              <w:t>750</w:t>
            </w:r>
          </w:p>
        </w:tc>
        <w:tc>
          <w:tcPr>
            <w:tcW w:w="990" w:type="dxa"/>
            <w:shd w:val="clear" w:color="auto" w:fill="auto"/>
            <w:vAlign w:val="center"/>
            <w:tcPrChange w:id="1413" w:author="Justin Bracci" w:date="2023-06-19T09:51:00Z">
              <w:tcPr>
                <w:tcW w:w="990" w:type="dxa"/>
                <w:shd w:val="clear" w:color="auto" w:fill="auto"/>
                <w:vAlign w:val="center"/>
              </w:tcPr>
            </w:tcPrChange>
          </w:tcPr>
          <w:p w14:paraId="6A7E7178" w14:textId="260D1680" w:rsidR="00900B80" w:rsidRPr="000226E9" w:rsidRDefault="00900B80" w:rsidP="00FA5931">
            <w:pPr>
              <w:rPr>
                <w:rFonts w:eastAsia="Calibri" w:cstheme="minorHAnsi"/>
                <w:sz w:val="20"/>
                <w:szCs w:val="20"/>
              </w:rPr>
            </w:pPr>
            <w:r w:rsidRPr="000226E9">
              <w:rPr>
                <w:rFonts w:cstheme="minorHAnsi"/>
                <w:color w:val="000000"/>
                <w:sz w:val="20"/>
                <w:szCs w:val="20"/>
              </w:rPr>
              <w:t>750</w:t>
            </w:r>
          </w:p>
        </w:tc>
        <w:tc>
          <w:tcPr>
            <w:tcW w:w="2340" w:type="dxa"/>
            <w:noWrap/>
            <w:vAlign w:val="center"/>
            <w:hideMark/>
            <w:tcPrChange w:id="1414" w:author="Justin Bracci" w:date="2023-06-19T09:51:00Z">
              <w:tcPr>
                <w:tcW w:w="2340" w:type="dxa"/>
                <w:noWrap/>
                <w:vAlign w:val="center"/>
                <w:hideMark/>
              </w:tcPr>
            </w:tcPrChange>
          </w:tcPr>
          <w:p w14:paraId="7B360444" w14:textId="547CEA7A" w:rsidR="00900B80" w:rsidRPr="009E2407" w:rsidRDefault="00900B80" w:rsidP="00FA5931">
            <w:pPr>
              <w:rPr>
                <w:rFonts w:eastAsia="Calibri" w:cstheme="minorHAnsi"/>
                <w:sz w:val="20"/>
                <w:szCs w:val="20"/>
              </w:rPr>
            </w:pPr>
            <w:r w:rsidRPr="009E2407">
              <w:rPr>
                <w:rFonts w:eastAsia="Calibri" w:cstheme="minorHAnsi"/>
                <w:sz w:val="20"/>
                <w:szCs w:val="20"/>
              </w:rPr>
              <w:t>$/acre/year</w:t>
            </w:r>
          </w:p>
        </w:tc>
        <w:tc>
          <w:tcPr>
            <w:tcW w:w="1266" w:type="dxa"/>
            <w:vAlign w:val="center"/>
            <w:tcPrChange w:id="1415" w:author="Justin Bracci" w:date="2023-06-19T09:51:00Z">
              <w:tcPr>
                <w:tcW w:w="1266" w:type="dxa"/>
                <w:vAlign w:val="center"/>
              </w:tcPr>
            </w:tcPrChange>
          </w:tcPr>
          <w:p w14:paraId="624EA128" w14:textId="58CEF193" w:rsidR="00900B80" w:rsidRPr="009E2407" w:rsidRDefault="00900B80" w:rsidP="00FA5931">
            <w:pPr>
              <w:rPr>
                <w:rFonts w:eastAsia="Calibri" w:cstheme="minorHAnsi"/>
                <w:sz w:val="20"/>
                <w:szCs w:val="20"/>
              </w:rPr>
            </w:pPr>
            <w:r w:rsidRPr="009E2407">
              <w:rPr>
                <w:rFonts w:eastAsia="Calibri" w:cstheme="minorHAnsi"/>
                <w:sz w:val="20"/>
                <w:szCs w:val="20"/>
              </w:rPr>
              <w:fldChar w:fldCharType="begin" w:fldLock="1"/>
            </w:r>
            <w:r w:rsidR="001236E7">
              <w:rPr>
                <w:rFonts w:eastAsia="Calibri" w:cstheme="minorHAnsi"/>
                <w:sz w:val="20"/>
                <w:szCs w:val="20"/>
              </w:rPr>
              <w:instrText>ADDIN CSL_CITATION {"citationItems":[{"id":"ITEM-1","itemData":{"URL":"https://www.solarlandlease.com/lease-rates-for-solar-farms-how-valuable-is-my-land","accessed":{"date-parts":[["2021","5","28"]]},"author":[{"dropping-particle":"","family":"Solar Land Lease","given":"","non-dropping-particle":"","parse-names":false,"suffix":""}],"id":"ITEM-1","issued":{"date-parts":[["0"]]},"title":"Lease Rates for Solar Farms: How Valuable Is My Land?","type":"webpage"},"uris":["http://www.mendeley.com/documents/?uuid=68a9c0aa-cdbb-3fac-9355-34f901b5f792"]}],"mendeley":{"formattedCitation":"[12]","plainTextFormattedCitation":"[12]","previouslyFormattedCitation":"[12]"},"properties":{"noteIndex":0},"schema":"https://github.com/citation-style-language/schema/raw/master/csl-citation.json"}</w:instrText>
            </w:r>
            <w:r w:rsidRPr="009E2407">
              <w:rPr>
                <w:rFonts w:eastAsia="Calibri" w:cstheme="minorHAnsi"/>
                <w:sz w:val="20"/>
                <w:szCs w:val="20"/>
              </w:rPr>
              <w:fldChar w:fldCharType="separate"/>
            </w:r>
            <w:r w:rsidR="00E5531A" w:rsidRPr="00E5531A">
              <w:rPr>
                <w:rFonts w:eastAsia="Calibri" w:cstheme="minorHAnsi"/>
                <w:noProof/>
                <w:sz w:val="20"/>
                <w:szCs w:val="20"/>
              </w:rPr>
              <w:t>[12]</w:t>
            </w:r>
            <w:r w:rsidRPr="009E2407">
              <w:rPr>
                <w:rFonts w:eastAsia="Calibri" w:cstheme="minorHAnsi"/>
                <w:sz w:val="20"/>
                <w:szCs w:val="20"/>
              </w:rPr>
              <w:fldChar w:fldCharType="end"/>
            </w:r>
          </w:p>
        </w:tc>
      </w:tr>
      <w:tr w:rsidR="00900B80" w:rsidRPr="000226E9" w14:paraId="1D4C4671" w14:textId="77777777" w:rsidTr="00900B80">
        <w:trPr>
          <w:trHeight w:val="290"/>
          <w:trPrChange w:id="1416" w:author="Justin Bracci" w:date="2023-06-19T09:51:00Z">
            <w:trPr>
              <w:trHeight w:val="290"/>
            </w:trPr>
          </w:trPrChange>
        </w:trPr>
        <w:tc>
          <w:tcPr>
            <w:tcW w:w="2965" w:type="dxa"/>
            <w:noWrap/>
            <w:vAlign w:val="center"/>
            <w:hideMark/>
            <w:tcPrChange w:id="1417" w:author="Justin Bracci" w:date="2023-06-19T09:51:00Z">
              <w:tcPr>
                <w:tcW w:w="2965" w:type="dxa"/>
                <w:noWrap/>
                <w:vAlign w:val="center"/>
                <w:hideMark/>
              </w:tcPr>
            </w:tcPrChange>
          </w:tcPr>
          <w:p w14:paraId="472273E2" w14:textId="77777777" w:rsidR="00900B80" w:rsidRPr="009E2407" w:rsidRDefault="00900B80" w:rsidP="00FA5931">
            <w:pPr>
              <w:rPr>
                <w:rFonts w:eastAsia="Calibri" w:cstheme="minorHAnsi"/>
                <w:sz w:val="20"/>
                <w:szCs w:val="20"/>
              </w:rPr>
            </w:pPr>
            <w:r w:rsidRPr="009E2407">
              <w:rPr>
                <w:rFonts w:eastAsia="Calibri" w:cstheme="minorHAnsi"/>
                <w:sz w:val="20"/>
                <w:szCs w:val="20"/>
              </w:rPr>
              <w:t>Land for Solar Farm</w:t>
            </w:r>
          </w:p>
        </w:tc>
        <w:tc>
          <w:tcPr>
            <w:tcW w:w="947" w:type="dxa"/>
            <w:shd w:val="clear" w:color="auto" w:fill="auto"/>
            <w:vAlign w:val="center"/>
            <w:tcPrChange w:id="1418" w:author="Justin Bracci" w:date="2023-06-19T09:51:00Z">
              <w:tcPr>
                <w:tcW w:w="947" w:type="dxa"/>
                <w:shd w:val="clear" w:color="auto" w:fill="auto"/>
                <w:vAlign w:val="center"/>
              </w:tcPr>
            </w:tcPrChange>
          </w:tcPr>
          <w:p w14:paraId="4B57C735" w14:textId="7C277347" w:rsidR="00900B80" w:rsidRPr="000226E9" w:rsidRDefault="00900B80" w:rsidP="00FA5931">
            <w:pPr>
              <w:rPr>
                <w:rFonts w:eastAsia="Calibri" w:cstheme="minorHAnsi"/>
                <w:sz w:val="20"/>
                <w:szCs w:val="20"/>
              </w:rPr>
            </w:pPr>
            <w:r w:rsidRPr="000226E9">
              <w:rPr>
                <w:rFonts w:cstheme="minorHAnsi"/>
                <w:color w:val="000000"/>
                <w:sz w:val="20"/>
                <w:szCs w:val="20"/>
              </w:rPr>
              <w:t>7.5</w:t>
            </w:r>
          </w:p>
        </w:tc>
        <w:tc>
          <w:tcPr>
            <w:tcW w:w="943" w:type="dxa"/>
            <w:noWrap/>
            <w:vAlign w:val="center"/>
            <w:hideMark/>
            <w:tcPrChange w:id="1419" w:author="Justin Bracci" w:date="2023-06-19T09:51:00Z">
              <w:tcPr>
                <w:tcW w:w="943" w:type="dxa"/>
                <w:noWrap/>
                <w:vAlign w:val="center"/>
                <w:hideMark/>
              </w:tcPr>
            </w:tcPrChange>
          </w:tcPr>
          <w:p w14:paraId="0FC487DC" w14:textId="723A8D9D" w:rsidR="00900B80" w:rsidRPr="009E2407" w:rsidRDefault="00900B80" w:rsidP="00FA5931">
            <w:pPr>
              <w:rPr>
                <w:rFonts w:eastAsia="Calibri" w:cstheme="minorHAnsi"/>
                <w:sz w:val="20"/>
                <w:szCs w:val="20"/>
              </w:rPr>
            </w:pPr>
            <w:r w:rsidRPr="009E2407">
              <w:rPr>
                <w:rFonts w:eastAsia="Calibri" w:cstheme="minorHAnsi"/>
                <w:sz w:val="20"/>
                <w:szCs w:val="20"/>
              </w:rPr>
              <w:t>7.5</w:t>
            </w:r>
          </w:p>
        </w:tc>
        <w:tc>
          <w:tcPr>
            <w:tcW w:w="990" w:type="dxa"/>
            <w:shd w:val="clear" w:color="auto" w:fill="auto"/>
            <w:vAlign w:val="center"/>
            <w:tcPrChange w:id="1420" w:author="Justin Bracci" w:date="2023-06-19T09:51:00Z">
              <w:tcPr>
                <w:tcW w:w="990" w:type="dxa"/>
                <w:shd w:val="clear" w:color="auto" w:fill="auto"/>
                <w:vAlign w:val="center"/>
              </w:tcPr>
            </w:tcPrChange>
          </w:tcPr>
          <w:p w14:paraId="4554327F" w14:textId="5F24E465" w:rsidR="00900B80" w:rsidRPr="000226E9" w:rsidRDefault="00900B80" w:rsidP="00FA5931">
            <w:pPr>
              <w:rPr>
                <w:rFonts w:eastAsia="Calibri" w:cstheme="minorHAnsi"/>
                <w:sz w:val="20"/>
                <w:szCs w:val="20"/>
              </w:rPr>
            </w:pPr>
            <w:r w:rsidRPr="000226E9">
              <w:rPr>
                <w:rFonts w:cstheme="minorHAnsi"/>
                <w:color w:val="000000"/>
                <w:sz w:val="20"/>
                <w:szCs w:val="20"/>
              </w:rPr>
              <w:t>7.5</w:t>
            </w:r>
          </w:p>
        </w:tc>
        <w:tc>
          <w:tcPr>
            <w:tcW w:w="2340" w:type="dxa"/>
            <w:noWrap/>
            <w:vAlign w:val="center"/>
            <w:hideMark/>
            <w:tcPrChange w:id="1421" w:author="Justin Bracci" w:date="2023-06-19T09:51:00Z">
              <w:tcPr>
                <w:tcW w:w="2340" w:type="dxa"/>
                <w:noWrap/>
                <w:vAlign w:val="center"/>
                <w:hideMark/>
              </w:tcPr>
            </w:tcPrChange>
          </w:tcPr>
          <w:p w14:paraId="019CC5D6" w14:textId="4632283C" w:rsidR="00900B80" w:rsidRPr="009E2407" w:rsidRDefault="00900B80" w:rsidP="00FA5931">
            <w:pPr>
              <w:rPr>
                <w:rFonts w:eastAsia="Calibri" w:cstheme="minorHAnsi"/>
                <w:sz w:val="20"/>
                <w:szCs w:val="20"/>
              </w:rPr>
            </w:pPr>
            <w:r w:rsidRPr="009E2407">
              <w:rPr>
                <w:rFonts w:eastAsia="Calibri" w:cstheme="minorHAnsi"/>
                <w:sz w:val="20"/>
                <w:szCs w:val="20"/>
              </w:rPr>
              <w:t>acres/MW</w:t>
            </w:r>
          </w:p>
        </w:tc>
        <w:tc>
          <w:tcPr>
            <w:tcW w:w="1266" w:type="dxa"/>
            <w:vAlign w:val="center"/>
            <w:tcPrChange w:id="1422" w:author="Justin Bracci" w:date="2023-06-19T09:51:00Z">
              <w:tcPr>
                <w:tcW w:w="1266" w:type="dxa"/>
                <w:vAlign w:val="center"/>
              </w:tcPr>
            </w:tcPrChange>
          </w:tcPr>
          <w:p w14:paraId="765E5E15" w14:textId="5F453ED6" w:rsidR="00900B80" w:rsidRPr="009E2407" w:rsidRDefault="00900B80" w:rsidP="00FA5931">
            <w:pPr>
              <w:rPr>
                <w:rFonts w:eastAsia="Calibri" w:cstheme="minorHAnsi"/>
                <w:sz w:val="20"/>
                <w:szCs w:val="20"/>
              </w:rPr>
            </w:pPr>
            <w:r w:rsidRPr="009E2407">
              <w:rPr>
                <w:rFonts w:eastAsia="Calibri" w:cstheme="minorHAnsi"/>
                <w:sz w:val="20"/>
                <w:szCs w:val="20"/>
              </w:rPr>
              <w:fldChar w:fldCharType="begin" w:fldLock="1"/>
            </w:r>
            <w:r w:rsidR="001236E7">
              <w:rPr>
                <w:rFonts w:eastAsia="Calibri" w:cstheme="minorHAnsi"/>
                <w:sz w:val="20"/>
                <w:szCs w:val="20"/>
              </w:rPr>
              <w:instrText>ADDIN CSL_CITATION {"citationItems":[{"id":"ITEM-1","itemData":{"URL":"https://www.nrel.gov/analysis/tech-lcoe-re-cost-est.html","accessed":{"date-parts":[["2021","5","28"]]},"author":[{"dropping-particle":"","family":"National Renewable Energy Laboratory","given":"","non-dropping-particle":"","parse-names":false,"suffix":""}],"id":"ITEM-1","issued":{"date-parts":[["2016"]]},"title":"Distributed Generation Renewable Energy Estimate of Costs","type":"webpage"},"uris":["http://www.mendeley.com/documents/?uuid=cb71de16-fb08-36fc-8654-35e931752f1b"]}],"mendeley":{"formattedCitation":"[13]","plainTextFormattedCitation":"[13]","previouslyFormattedCitation":"[13]"},"properties":{"noteIndex":0},"schema":"https://github.com/citation-style-language/schema/raw/master/csl-citation.json"}</w:instrText>
            </w:r>
            <w:r w:rsidRPr="009E2407">
              <w:rPr>
                <w:rFonts w:eastAsia="Calibri" w:cstheme="minorHAnsi"/>
                <w:sz w:val="20"/>
                <w:szCs w:val="20"/>
              </w:rPr>
              <w:fldChar w:fldCharType="separate"/>
            </w:r>
            <w:r w:rsidR="00E5531A" w:rsidRPr="00E5531A">
              <w:rPr>
                <w:rFonts w:eastAsia="Calibri" w:cstheme="minorHAnsi"/>
                <w:noProof/>
                <w:sz w:val="20"/>
                <w:szCs w:val="20"/>
              </w:rPr>
              <w:t>[13]</w:t>
            </w:r>
            <w:r w:rsidRPr="009E2407">
              <w:rPr>
                <w:rFonts w:eastAsia="Calibri" w:cstheme="minorHAnsi"/>
                <w:sz w:val="20"/>
                <w:szCs w:val="20"/>
              </w:rPr>
              <w:fldChar w:fldCharType="end"/>
            </w:r>
          </w:p>
        </w:tc>
      </w:tr>
      <w:tr w:rsidR="00900B80" w:rsidRPr="000226E9" w:rsidDel="00EA7D01" w14:paraId="763F29E4" w14:textId="77777777" w:rsidTr="00900B80">
        <w:trPr>
          <w:trHeight w:val="290"/>
          <w:del w:id="1423" w:author="Justin Bracci" w:date="2023-05-13T15:55:00Z"/>
          <w:trPrChange w:id="1424" w:author="Justin Bracci" w:date="2023-06-19T09:51:00Z">
            <w:trPr>
              <w:trHeight w:val="290"/>
            </w:trPr>
          </w:trPrChange>
        </w:trPr>
        <w:tc>
          <w:tcPr>
            <w:tcW w:w="2965" w:type="dxa"/>
            <w:noWrap/>
            <w:vAlign w:val="center"/>
            <w:hideMark/>
            <w:tcPrChange w:id="1425" w:author="Justin Bracci" w:date="2023-06-19T09:51:00Z">
              <w:tcPr>
                <w:tcW w:w="2965" w:type="dxa"/>
                <w:noWrap/>
                <w:vAlign w:val="center"/>
                <w:hideMark/>
              </w:tcPr>
            </w:tcPrChange>
          </w:tcPr>
          <w:p w14:paraId="65931BF0" w14:textId="61CBDE4E" w:rsidR="00900B80" w:rsidRPr="009E2407" w:rsidDel="00EA7D01" w:rsidRDefault="00900B80" w:rsidP="00FA5931">
            <w:pPr>
              <w:rPr>
                <w:del w:id="1426" w:author="Justin Bracci" w:date="2023-05-13T15:55:00Z"/>
                <w:rFonts w:eastAsia="Calibri" w:cstheme="minorHAnsi"/>
                <w:sz w:val="20"/>
                <w:szCs w:val="20"/>
              </w:rPr>
            </w:pPr>
            <w:del w:id="1427" w:author="Justin Bracci" w:date="2023-05-13T15:55:00Z">
              <w:r w:rsidRPr="009E2407" w:rsidDel="00EA7D01">
                <w:rPr>
                  <w:rFonts w:eastAsia="Calibri" w:cstheme="minorHAnsi"/>
                  <w:sz w:val="20"/>
                  <w:szCs w:val="20"/>
                </w:rPr>
                <w:delText>Grid Compensation Rate</w:delText>
              </w:r>
            </w:del>
          </w:p>
        </w:tc>
        <w:tc>
          <w:tcPr>
            <w:tcW w:w="947" w:type="dxa"/>
            <w:shd w:val="clear" w:color="auto" w:fill="auto"/>
            <w:vAlign w:val="center"/>
            <w:tcPrChange w:id="1428" w:author="Justin Bracci" w:date="2023-06-19T09:51:00Z">
              <w:tcPr>
                <w:tcW w:w="947" w:type="dxa"/>
                <w:shd w:val="clear" w:color="auto" w:fill="auto"/>
                <w:vAlign w:val="center"/>
              </w:tcPr>
            </w:tcPrChange>
          </w:tcPr>
          <w:p w14:paraId="37DF146E" w14:textId="5321B1A1" w:rsidR="00900B80" w:rsidRPr="000226E9" w:rsidDel="00EA7D01" w:rsidRDefault="00900B80" w:rsidP="00FA5931">
            <w:pPr>
              <w:rPr>
                <w:del w:id="1429" w:author="Justin Bracci" w:date="2023-05-13T15:55:00Z"/>
                <w:rFonts w:eastAsia="Calibri" w:cstheme="minorHAnsi"/>
                <w:sz w:val="20"/>
                <w:szCs w:val="20"/>
              </w:rPr>
            </w:pPr>
            <w:del w:id="1430" w:author="Justin Bracci" w:date="2023-05-13T15:55:00Z">
              <w:r w:rsidRPr="000226E9" w:rsidDel="00EA7D01">
                <w:rPr>
                  <w:rFonts w:cstheme="minorHAnsi"/>
                  <w:color w:val="000000"/>
                  <w:sz w:val="20"/>
                  <w:szCs w:val="20"/>
                </w:rPr>
                <w:delText>0.0</w:delText>
              </w:r>
              <w:r w:rsidDel="00EA7D01">
                <w:rPr>
                  <w:rFonts w:cstheme="minorHAnsi"/>
                  <w:color w:val="000000"/>
                  <w:sz w:val="20"/>
                  <w:szCs w:val="20"/>
                </w:rPr>
                <w:delText>4</w:delText>
              </w:r>
            </w:del>
          </w:p>
        </w:tc>
        <w:tc>
          <w:tcPr>
            <w:tcW w:w="943" w:type="dxa"/>
            <w:noWrap/>
            <w:vAlign w:val="center"/>
            <w:hideMark/>
            <w:tcPrChange w:id="1431" w:author="Justin Bracci" w:date="2023-06-19T09:51:00Z">
              <w:tcPr>
                <w:tcW w:w="943" w:type="dxa"/>
                <w:noWrap/>
                <w:vAlign w:val="center"/>
                <w:hideMark/>
              </w:tcPr>
            </w:tcPrChange>
          </w:tcPr>
          <w:p w14:paraId="57A3AD36" w14:textId="43CAEEE5" w:rsidR="00900B80" w:rsidRPr="009E2407" w:rsidDel="00EA7D01" w:rsidRDefault="00900B80" w:rsidP="00FA5931">
            <w:pPr>
              <w:rPr>
                <w:del w:id="1432" w:author="Justin Bracci" w:date="2023-05-13T15:55:00Z"/>
                <w:rFonts w:eastAsia="Calibri" w:cstheme="minorHAnsi"/>
                <w:sz w:val="20"/>
                <w:szCs w:val="20"/>
              </w:rPr>
            </w:pPr>
            <w:del w:id="1433" w:author="Justin Bracci" w:date="2023-05-13T15:55:00Z">
              <w:r w:rsidRPr="009E2407" w:rsidDel="00EA7D01">
                <w:rPr>
                  <w:rFonts w:eastAsia="Calibri" w:cstheme="minorHAnsi"/>
                  <w:sz w:val="20"/>
                  <w:szCs w:val="20"/>
                </w:rPr>
                <w:delText>0.0</w:delText>
              </w:r>
              <w:r w:rsidDel="00EA7D01">
                <w:rPr>
                  <w:rFonts w:eastAsia="Calibri" w:cstheme="minorHAnsi"/>
                  <w:sz w:val="20"/>
                  <w:szCs w:val="20"/>
                </w:rPr>
                <w:delText>1</w:delText>
              </w:r>
            </w:del>
          </w:p>
        </w:tc>
        <w:tc>
          <w:tcPr>
            <w:tcW w:w="990" w:type="dxa"/>
            <w:shd w:val="clear" w:color="auto" w:fill="auto"/>
            <w:vAlign w:val="center"/>
            <w:tcPrChange w:id="1434" w:author="Justin Bracci" w:date="2023-06-19T09:51:00Z">
              <w:tcPr>
                <w:tcW w:w="990" w:type="dxa"/>
                <w:shd w:val="clear" w:color="auto" w:fill="auto"/>
                <w:vAlign w:val="center"/>
              </w:tcPr>
            </w:tcPrChange>
          </w:tcPr>
          <w:p w14:paraId="28AD9A24" w14:textId="5A91D06A" w:rsidR="00900B80" w:rsidRPr="000226E9" w:rsidDel="00EA7D01" w:rsidRDefault="00900B80" w:rsidP="00FA5931">
            <w:pPr>
              <w:rPr>
                <w:del w:id="1435" w:author="Justin Bracci" w:date="2023-05-13T15:55:00Z"/>
                <w:rFonts w:eastAsia="Calibri" w:cstheme="minorHAnsi"/>
                <w:sz w:val="20"/>
                <w:szCs w:val="20"/>
              </w:rPr>
            </w:pPr>
            <w:del w:id="1436" w:author="Justin Bracci" w:date="2023-05-13T15:55:00Z">
              <w:r w:rsidRPr="000226E9" w:rsidDel="00EA7D01">
                <w:rPr>
                  <w:rFonts w:cstheme="minorHAnsi"/>
                  <w:color w:val="000000"/>
                  <w:sz w:val="20"/>
                  <w:szCs w:val="20"/>
                </w:rPr>
                <w:delText>0.0</w:delText>
              </w:r>
              <w:r w:rsidDel="00EA7D01">
                <w:rPr>
                  <w:rFonts w:cstheme="minorHAnsi"/>
                  <w:color w:val="000000"/>
                  <w:sz w:val="20"/>
                  <w:szCs w:val="20"/>
                </w:rPr>
                <w:delText>0</w:delText>
              </w:r>
            </w:del>
          </w:p>
        </w:tc>
        <w:tc>
          <w:tcPr>
            <w:tcW w:w="2340" w:type="dxa"/>
            <w:noWrap/>
            <w:vAlign w:val="center"/>
            <w:hideMark/>
            <w:tcPrChange w:id="1437" w:author="Justin Bracci" w:date="2023-06-19T09:51:00Z">
              <w:tcPr>
                <w:tcW w:w="2340" w:type="dxa"/>
                <w:noWrap/>
                <w:vAlign w:val="center"/>
                <w:hideMark/>
              </w:tcPr>
            </w:tcPrChange>
          </w:tcPr>
          <w:p w14:paraId="3D38E774" w14:textId="3F24D8B2" w:rsidR="00900B80" w:rsidRPr="009E2407" w:rsidDel="00EA7D01" w:rsidRDefault="00900B80" w:rsidP="00FA5931">
            <w:pPr>
              <w:rPr>
                <w:del w:id="1438" w:author="Justin Bracci" w:date="2023-05-13T15:55:00Z"/>
                <w:rFonts w:eastAsia="Calibri" w:cstheme="minorHAnsi"/>
                <w:sz w:val="20"/>
                <w:szCs w:val="20"/>
              </w:rPr>
            </w:pPr>
            <w:del w:id="1439" w:author="Justin Bracci" w:date="2023-05-13T15:55:00Z">
              <w:r w:rsidRPr="009E2407" w:rsidDel="00EA7D01">
                <w:rPr>
                  <w:rFonts w:eastAsia="Calibri" w:cstheme="minorHAnsi"/>
                  <w:sz w:val="20"/>
                  <w:szCs w:val="20"/>
                </w:rPr>
                <w:delText>$/kWh</w:delText>
              </w:r>
              <w:r w:rsidDel="00EA7D01">
                <w:rPr>
                  <w:rFonts w:eastAsia="Calibri" w:cstheme="minorHAnsi"/>
                  <w:sz w:val="20"/>
                  <w:szCs w:val="20"/>
                </w:rPr>
                <w:delText xml:space="preserve"> average</w:delText>
              </w:r>
            </w:del>
          </w:p>
        </w:tc>
        <w:tc>
          <w:tcPr>
            <w:tcW w:w="1266" w:type="dxa"/>
            <w:vAlign w:val="center"/>
            <w:tcPrChange w:id="1440" w:author="Justin Bracci" w:date="2023-06-19T09:51:00Z">
              <w:tcPr>
                <w:tcW w:w="1266" w:type="dxa"/>
                <w:vAlign w:val="center"/>
              </w:tcPr>
            </w:tcPrChange>
          </w:tcPr>
          <w:p w14:paraId="4B142A20" w14:textId="62233413" w:rsidR="00900B80" w:rsidRPr="009E2407" w:rsidDel="00EA7D01" w:rsidRDefault="00900B80" w:rsidP="00FA5931">
            <w:pPr>
              <w:rPr>
                <w:del w:id="1441" w:author="Justin Bracci" w:date="2023-05-13T15:55:00Z"/>
                <w:rFonts w:eastAsia="Calibri" w:cstheme="minorHAnsi"/>
                <w:sz w:val="20"/>
                <w:szCs w:val="20"/>
              </w:rPr>
            </w:pPr>
            <w:del w:id="1442" w:author="Justin Bracci" w:date="2023-05-13T15:55:00Z">
              <w:r w:rsidRPr="009E2407" w:rsidDel="00EA7D01">
                <w:rPr>
                  <w:rFonts w:eastAsia="Calibri" w:cstheme="minorHAnsi"/>
                  <w:sz w:val="20"/>
                  <w:szCs w:val="20"/>
                </w:rPr>
                <w:fldChar w:fldCharType="begin" w:fldLock="1"/>
              </w:r>
              <w:r w:rsidDel="00EA7D01">
                <w:rPr>
                  <w:rFonts w:eastAsia="Calibri" w:cstheme="minorHAnsi"/>
                  <w:sz w:val="20"/>
                  <w:szCs w:val="20"/>
                </w:rPr>
                <w:delInstrText>ADDIN CSL_CITATION {"citationItems":[{"id":"ITEM-1","itemData":{"URL":"http://oasis.caiso.com/mrioasis/logon.do","accessed":{"date-parts":[["2022","9","29"]]},"author":[{"dropping-particle":"","family":"California Independent System Operator","given":"","non-dropping-particle":"","parse-names":false,"suffix":""}],"container-title":"OASIS","id":"ITEM-1","issued":{"date-parts":[["2022"]]},"title":"Locational Marginal Prices","type":"webpage"},"uris":["http://www.mendeley.com/documents/?uuid=f083af53-adef-3e60-8d6c-5a4eb657152f"]}],"mendeley":{"formattedCitation":"[12]","plainTextFormattedCitation":"[12]","previouslyFormattedCitation":"[12]"},"properties":{"noteIndex":0},"schema":"https://github.com/citation-style-language/schema/raw/master/csl-citation.json"}</w:delInstrText>
              </w:r>
              <w:r w:rsidRPr="009E2407" w:rsidDel="00EA7D01">
                <w:rPr>
                  <w:rFonts w:eastAsia="Calibri" w:cstheme="minorHAnsi"/>
                  <w:sz w:val="20"/>
                  <w:szCs w:val="20"/>
                </w:rPr>
                <w:fldChar w:fldCharType="separate"/>
              </w:r>
              <w:r w:rsidRPr="009D5FA6" w:rsidDel="00EA7D01">
                <w:rPr>
                  <w:rFonts w:eastAsia="Calibri" w:cstheme="minorHAnsi"/>
                  <w:noProof/>
                  <w:sz w:val="20"/>
                  <w:szCs w:val="20"/>
                </w:rPr>
                <w:delText>[12]</w:delText>
              </w:r>
              <w:r w:rsidRPr="009E2407" w:rsidDel="00EA7D01">
                <w:rPr>
                  <w:rFonts w:eastAsia="Calibri" w:cstheme="minorHAnsi"/>
                  <w:sz w:val="20"/>
                  <w:szCs w:val="20"/>
                </w:rPr>
                <w:fldChar w:fldCharType="end"/>
              </w:r>
            </w:del>
          </w:p>
        </w:tc>
      </w:tr>
      <w:tr w:rsidR="00900B80" w:rsidRPr="000226E9" w14:paraId="29F7B4A9" w14:textId="77777777" w:rsidTr="00900B80">
        <w:trPr>
          <w:trHeight w:val="290"/>
          <w:trPrChange w:id="1443" w:author="Justin Bracci" w:date="2023-06-19T09:51:00Z">
            <w:trPr>
              <w:trHeight w:val="290"/>
            </w:trPr>
          </w:trPrChange>
        </w:trPr>
        <w:tc>
          <w:tcPr>
            <w:tcW w:w="2965" w:type="dxa"/>
            <w:noWrap/>
            <w:vAlign w:val="center"/>
            <w:hideMark/>
            <w:tcPrChange w:id="1444" w:author="Justin Bracci" w:date="2023-06-19T09:51:00Z">
              <w:tcPr>
                <w:tcW w:w="2965" w:type="dxa"/>
                <w:noWrap/>
                <w:vAlign w:val="center"/>
                <w:hideMark/>
              </w:tcPr>
            </w:tcPrChange>
          </w:tcPr>
          <w:p w14:paraId="44361E16" w14:textId="77777777" w:rsidR="00900B80" w:rsidRDefault="00900B80" w:rsidP="00FA5931">
            <w:pPr>
              <w:rPr>
                <w:ins w:id="1445" w:author="Justin Bracci" w:date="2023-06-30T14:26:00Z"/>
                <w:rFonts w:eastAsia="Calibri" w:cstheme="minorHAnsi"/>
                <w:sz w:val="20"/>
                <w:szCs w:val="20"/>
              </w:rPr>
            </w:pPr>
            <w:ins w:id="1446" w:author="Justin Bracci" w:date="2023-05-13T16:04:00Z">
              <w:r>
                <w:rPr>
                  <w:rFonts w:eastAsia="Calibri" w:cstheme="minorHAnsi"/>
                  <w:sz w:val="20"/>
                  <w:szCs w:val="20"/>
                </w:rPr>
                <w:t xml:space="preserve">CA </w:t>
              </w:r>
            </w:ins>
            <w:r w:rsidRPr="009E2407">
              <w:rPr>
                <w:rFonts w:eastAsia="Calibri" w:cstheme="minorHAnsi"/>
                <w:sz w:val="20"/>
                <w:szCs w:val="20"/>
              </w:rPr>
              <w:t>Grid Electricity Cost (hourly)</w:t>
            </w:r>
          </w:p>
          <w:p w14:paraId="7B6C3F04" w14:textId="6B56D743" w:rsidR="005A1FF0" w:rsidRPr="009E2407" w:rsidRDefault="005A1FF0" w:rsidP="00FA5931">
            <w:pPr>
              <w:rPr>
                <w:rFonts w:eastAsia="Calibri" w:cstheme="minorHAnsi"/>
                <w:sz w:val="20"/>
                <w:szCs w:val="20"/>
              </w:rPr>
            </w:pPr>
            <w:ins w:id="1447" w:author="Justin Bracci" w:date="2023-06-30T14:26:00Z">
              <w:r>
                <w:rPr>
                  <w:rFonts w:eastAsia="Calibri" w:cstheme="minorHAnsi"/>
                  <w:sz w:val="20"/>
                  <w:szCs w:val="20"/>
                </w:rPr>
                <w:t>(2021 dollars)</w:t>
              </w:r>
            </w:ins>
          </w:p>
        </w:tc>
        <w:tc>
          <w:tcPr>
            <w:tcW w:w="947" w:type="dxa"/>
            <w:shd w:val="clear" w:color="auto" w:fill="auto"/>
            <w:vAlign w:val="center"/>
            <w:tcPrChange w:id="1448" w:author="Justin Bracci" w:date="2023-06-19T09:51:00Z">
              <w:tcPr>
                <w:tcW w:w="947" w:type="dxa"/>
                <w:shd w:val="clear" w:color="auto" w:fill="auto"/>
                <w:vAlign w:val="center"/>
              </w:tcPr>
            </w:tcPrChange>
          </w:tcPr>
          <w:p w14:paraId="6FC5042D" w14:textId="3F69CE99" w:rsidR="00900B80" w:rsidRPr="000226E9" w:rsidRDefault="00900B80" w:rsidP="00FA5931">
            <w:pPr>
              <w:rPr>
                <w:rFonts w:eastAsia="Calibri" w:cstheme="minorHAnsi"/>
                <w:sz w:val="20"/>
                <w:szCs w:val="20"/>
              </w:rPr>
            </w:pPr>
            <w:r w:rsidRPr="000226E9">
              <w:rPr>
                <w:rFonts w:cstheme="minorHAnsi"/>
                <w:color w:val="000000"/>
                <w:sz w:val="20"/>
                <w:szCs w:val="20"/>
              </w:rPr>
              <w:t>0.0</w:t>
            </w:r>
            <w:ins w:id="1449" w:author="Justin Bracci" w:date="2023-05-13T16:04:00Z">
              <w:r>
                <w:rPr>
                  <w:rFonts w:cstheme="minorHAnsi"/>
                  <w:color w:val="000000"/>
                  <w:sz w:val="20"/>
                  <w:szCs w:val="20"/>
                </w:rPr>
                <w:t>40</w:t>
              </w:r>
            </w:ins>
            <w:del w:id="1450" w:author="Justin Bracci" w:date="2023-05-13T16:04:00Z">
              <w:r w:rsidRPr="000226E9" w:rsidDel="00BD653A">
                <w:rPr>
                  <w:rFonts w:cstheme="minorHAnsi"/>
                  <w:color w:val="000000"/>
                  <w:sz w:val="20"/>
                  <w:szCs w:val="20"/>
                </w:rPr>
                <w:delText>6</w:delText>
              </w:r>
            </w:del>
          </w:p>
        </w:tc>
        <w:tc>
          <w:tcPr>
            <w:tcW w:w="943" w:type="dxa"/>
            <w:noWrap/>
            <w:vAlign w:val="center"/>
            <w:hideMark/>
            <w:tcPrChange w:id="1451" w:author="Justin Bracci" w:date="2023-06-19T09:51:00Z">
              <w:tcPr>
                <w:tcW w:w="943" w:type="dxa"/>
                <w:noWrap/>
                <w:vAlign w:val="center"/>
                <w:hideMark/>
              </w:tcPr>
            </w:tcPrChange>
          </w:tcPr>
          <w:p w14:paraId="02BA741E" w14:textId="46215A9A" w:rsidR="00900B80" w:rsidRPr="009E2407" w:rsidRDefault="00900B80" w:rsidP="00FA5931">
            <w:pPr>
              <w:rPr>
                <w:rFonts w:eastAsia="Calibri" w:cstheme="minorHAnsi"/>
                <w:sz w:val="20"/>
                <w:szCs w:val="20"/>
              </w:rPr>
            </w:pPr>
            <w:r w:rsidRPr="009E2407">
              <w:rPr>
                <w:rFonts w:eastAsia="Calibri" w:cstheme="minorHAnsi"/>
                <w:sz w:val="20"/>
                <w:szCs w:val="20"/>
              </w:rPr>
              <w:t>0.0</w:t>
            </w:r>
            <w:ins w:id="1452" w:author="Justin Bracci" w:date="2023-05-13T16:04:00Z">
              <w:r>
                <w:rPr>
                  <w:rFonts w:eastAsia="Calibri" w:cstheme="minorHAnsi"/>
                  <w:sz w:val="20"/>
                  <w:szCs w:val="20"/>
                </w:rPr>
                <w:t>33</w:t>
              </w:r>
            </w:ins>
            <w:del w:id="1453" w:author="Justin Bracci" w:date="2023-05-13T16:04:00Z">
              <w:r w:rsidRPr="009E2407" w:rsidDel="002C2DDB">
                <w:rPr>
                  <w:rFonts w:eastAsia="Calibri" w:cstheme="minorHAnsi"/>
                  <w:sz w:val="20"/>
                  <w:szCs w:val="20"/>
                </w:rPr>
                <w:delText>6</w:delText>
              </w:r>
            </w:del>
          </w:p>
        </w:tc>
        <w:tc>
          <w:tcPr>
            <w:tcW w:w="990" w:type="dxa"/>
            <w:shd w:val="clear" w:color="auto" w:fill="auto"/>
            <w:vAlign w:val="center"/>
            <w:tcPrChange w:id="1454" w:author="Justin Bracci" w:date="2023-06-19T09:51:00Z">
              <w:tcPr>
                <w:tcW w:w="990" w:type="dxa"/>
                <w:shd w:val="clear" w:color="auto" w:fill="auto"/>
                <w:vAlign w:val="center"/>
              </w:tcPr>
            </w:tcPrChange>
          </w:tcPr>
          <w:p w14:paraId="710F73D6" w14:textId="70BA399A" w:rsidR="00900B80" w:rsidRPr="000226E9" w:rsidRDefault="00900B80" w:rsidP="00FA5931">
            <w:pPr>
              <w:rPr>
                <w:rFonts w:eastAsia="Calibri" w:cstheme="minorHAnsi"/>
                <w:sz w:val="20"/>
                <w:szCs w:val="20"/>
              </w:rPr>
            </w:pPr>
            <w:r w:rsidRPr="000226E9">
              <w:rPr>
                <w:rFonts w:cstheme="minorHAnsi"/>
                <w:color w:val="000000"/>
                <w:sz w:val="20"/>
                <w:szCs w:val="20"/>
              </w:rPr>
              <w:t>0.0</w:t>
            </w:r>
            <w:ins w:id="1455" w:author="Justin Bracci" w:date="2023-05-13T16:04:00Z">
              <w:r>
                <w:rPr>
                  <w:rFonts w:cstheme="minorHAnsi"/>
                  <w:color w:val="000000"/>
                  <w:sz w:val="20"/>
                  <w:szCs w:val="20"/>
                </w:rPr>
                <w:t>32</w:t>
              </w:r>
            </w:ins>
            <w:del w:id="1456" w:author="Justin Bracci" w:date="2023-05-13T16:04:00Z">
              <w:r w:rsidRPr="000226E9" w:rsidDel="00B35741">
                <w:rPr>
                  <w:rFonts w:cstheme="minorHAnsi"/>
                  <w:color w:val="000000"/>
                  <w:sz w:val="20"/>
                  <w:szCs w:val="20"/>
                </w:rPr>
                <w:delText>6</w:delText>
              </w:r>
            </w:del>
          </w:p>
        </w:tc>
        <w:tc>
          <w:tcPr>
            <w:tcW w:w="2340" w:type="dxa"/>
            <w:noWrap/>
            <w:vAlign w:val="center"/>
            <w:hideMark/>
            <w:tcPrChange w:id="1457" w:author="Justin Bracci" w:date="2023-06-19T09:51:00Z">
              <w:tcPr>
                <w:tcW w:w="2340" w:type="dxa"/>
                <w:noWrap/>
                <w:vAlign w:val="center"/>
                <w:hideMark/>
              </w:tcPr>
            </w:tcPrChange>
          </w:tcPr>
          <w:p w14:paraId="46055985" w14:textId="3AFA92BD" w:rsidR="00900B80" w:rsidRPr="009E2407" w:rsidRDefault="00900B80" w:rsidP="00FA5931">
            <w:pPr>
              <w:rPr>
                <w:rFonts w:eastAsia="Calibri" w:cstheme="minorHAnsi"/>
                <w:sz w:val="20"/>
                <w:szCs w:val="20"/>
              </w:rPr>
            </w:pPr>
            <w:r w:rsidRPr="009E2407">
              <w:rPr>
                <w:rFonts w:eastAsia="Calibri" w:cstheme="minorHAnsi"/>
                <w:sz w:val="20"/>
                <w:szCs w:val="20"/>
              </w:rPr>
              <w:t>$/kWh</w:t>
            </w:r>
            <w:ins w:id="1458" w:author="Justin Bracci" w:date="2023-06-25T13:52:00Z">
              <w:r w:rsidR="00356B4B">
                <w:rPr>
                  <w:vertAlign w:val="subscript"/>
                </w:rPr>
                <w:t>e</w:t>
              </w:r>
            </w:ins>
            <w:r w:rsidRPr="009E2407">
              <w:rPr>
                <w:rFonts w:eastAsia="Calibri" w:cstheme="minorHAnsi"/>
                <w:sz w:val="20"/>
                <w:szCs w:val="20"/>
              </w:rPr>
              <w:t xml:space="preserve"> </w:t>
            </w:r>
            <w:r>
              <w:rPr>
                <w:rFonts w:eastAsia="Calibri" w:cstheme="minorHAnsi"/>
                <w:sz w:val="20"/>
                <w:szCs w:val="20"/>
              </w:rPr>
              <w:t>yearly average</w:t>
            </w:r>
          </w:p>
        </w:tc>
        <w:tc>
          <w:tcPr>
            <w:tcW w:w="1266" w:type="dxa"/>
            <w:vAlign w:val="center"/>
            <w:tcPrChange w:id="1459" w:author="Justin Bracci" w:date="2023-06-19T09:51:00Z">
              <w:tcPr>
                <w:tcW w:w="1266" w:type="dxa"/>
                <w:vAlign w:val="center"/>
              </w:tcPr>
            </w:tcPrChange>
          </w:tcPr>
          <w:p w14:paraId="56482D1E" w14:textId="7DC48F75" w:rsidR="00900B80" w:rsidRPr="009E2407" w:rsidRDefault="00900B80" w:rsidP="00FA5931">
            <w:pPr>
              <w:rPr>
                <w:rFonts w:eastAsia="Calibri" w:cstheme="minorHAnsi"/>
                <w:sz w:val="20"/>
                <w:szCs w:val="20"/>
              </w:rPr>
            </w:pPr>
            <w:r w:rsidRPr="009E2407">
              <w:rPr>
                <w:rFonts w:eastAsia="Calibri" w:cstheme="minorHAnsi"/>
                <w:sz w:val="20"/>
                <w:szCs w:val="20"/>
              </w:rPr>
              <w:fldChar w:fldCharType="begin" w:fldLock="1"/>
            </w:r>
            <w:r w:rsidR="001236E7">
              <w:rPr>
                <w:rFonts w:eastAsia="Calibri" w:cstheme="minorHAnsi"/>
                <w:sz w:val="20"/>
                <w:szCs w:val="20"/>
              </w:rPr>
              <w:instrText>ADDIN CSL_CITATION {"citationItems":[{"id":"ITEM-1","itemData":{"author":[{"dropping-particle":"","family":"Gagnon","given":"Pieter","non-dropping-particle":"","parse-names":false,"suffix":""},{"dropping-particle":"","family":"Cowiestoll","given":"Brady","non-dropping-particle":"","parse-names":false,"suffix":""},{"dropping-particle":"","family":"Schwarz","given":"Marty","non-dropping-particle":"","parse-names":false,"suffix":""}],"id":"ITEM-1","issued":{"date-parts":[["2023"]]},"title":"Cambium 2022 Data","type":"report"},"uris":["http://www.mendeley.com/documents/?uuid=d79dc45d-c963-4a1f-9717-853e17c5799c"]}],"mendeley":{"formattedCitation":"[14]","plainTextFormattedCitation":"[14]","previouslyFormattedCitation":"[14]"},"properties":{"noteIndex":0},"schema":"https://github.com/citation-style-language/schema/raw/master/csl-citation.json"}</w:instrText>
            </w:r>
            <w:r w:rsidRPr="009E2407">
              <w:rPr>
                <w:rFonts w:eastAsia="Calibri" w:cstheme="minorHAnsi"/>
                <w:sz w:val="20"/>
                <w:szCs w:val="20"/>
              </w:rPr>
              <w:fldChar w:fldCharType="separate"/>
            </w:r>
            <w:r w:rsidR="00E5531A" w:rsidRPr="00E5531A">
              <w:rPr>
                <w:rFonts w:eastAsia="Calibri" w:cstheme="minorHAnsi"/>
                <w:noProof/>
                <w:sz w:val="20"/>
                <w:szCs w:val="20"/>
              </w:rPr>
              <w:t>[14]</w:t>
            </w:r>
            <w:r w:rsidRPr="009E2407">
              <w:rPr>
                <w:rFonts w:eastAsia="Calibri" w:cstheme="minorHAnsi"/>
                <w:sz w:val="20"/>
                <w:szCs w:val="20"/>
              </w:rPr>
              <w:fldChar w:fldCharType="end"/>
            </w:r>
          </w:p>
        </w:tc>
      </w:tr>
      <w:tr w:rsidR="00900B80" w:rsidRPr="000226E9" w14:paraId="38C739BA" w14:textId="77777777" w:rsidTr="00900B80">
        <w:trPr>
          <w:trHeight w:val="290"/>
          <w:trPrChange w:id="1460" w:author="Justin Bracci" w:date="2023-06-19T09:51:00Z">
            <w:trPr>
              <w:trHeight w:val="290"/>
            </w:trPr>
          </w:trPrChange>
        </w:trPr>
        <w:tc>
          <w:tcPr>
            <w:tcW w:w="2965" w:type="dxa"/>
            <w:noWrap/>
            <w:vAlign w:val="center"/>
            <w:tcPrChange w:id="1461" w:author="Justin Bracci" w:date="2023-06-19T09:51:00Z">
              <w:tcPr>
                <w:tcW w:w="2965" w:type="dxa"/>
                <w:noWrap/>
                <w:vAlign w:val="center"/>
              </w:tcPr>
            </w:tcPrChange>
          </w:tcPr>
          <w:p w14:paraId="5762D4A1" w14:textId="77777777" w:rsidR="00900B80" w:rsidRDefault="00900B80" w:rsidP="00035C57">
            <w:pPr>
              <w:rPr>
                <w:ins w:id="1462" w:author="Justin Bracci" w:date="2023-06-30T14:26:00Z"/>
                <w:rFonts w:eastAsia="Calibri" w:cstheme="minorHAnsi"/>
                <w:sz w:val="20"/>
                <w:szCs w:val="20"/>
              </w:rPr>
            </w:pPr>
            <w:ins w:id="1463" w:author="Justin Bracci" w:date="2023-05-13T16:11:00Z">
              <w:r>
                <w:rPr>
                  <w:rFonts w:eastAsia="Calibri" w:cstheme="minorHAnsi"/>
                  <w:sz w:val="20"/>
                  <w:szCs w:val="20"/>
                </w:rPr>
                <w:t xml:space="preserve">TX </w:t>
              </w:r>
              <w:r w:rsidRPr="009E2407">
                <w:rPr>
                  <w:rFonts w:eastAsia="Calibri" w:cstheme="minorHAnsi"/>
                  <w:sz w:val="20"/>
                  <w:szCs w:val="20"/>
                </w:rPr>
                <w:t>Grid Electricity Cost (hourly)</w:t>
              </w:r>
            </w:ins>
            <w:del w:id="1464" w:author="Justin Bracci" w:date="2023-05-13T16:11:00Z">
              <w:r w:rsidRPr="009E2407" w:rsidDel="00035C57">
                <w:rPr>
                  <w:rFonts w:eastAsia="Calibri" w:cstheme="minorHAnsi"/>
                  <w:sz w:val="20"/>
                  <w:szCs w:val="20"/>
                </w:rPr>
                <w:delText>Grid Emissions (hourly)</w:delText>
              </w:r>
            </w:del>
          </w:p>
          <w:p w14:paraId="4144C501" w14:textId="69B2A773" w:rsidR="005A1FF0" w:rsidRPr="009E2407" w:rsidRDefault="005A1FF0" w:rsidP="00035C57">
            <w:pPr>
              <w:rPr>
                <w:rFonts w:eastAsia="Calibri" w:cstheme="minorHAnsi"/>
                <w:sz w:val="20"/>
                <w:szCs w:val="20"/>
              </w:rPr>
            </w:pPr>
            <w:ins w:id="1465" w:author="Justin Bracci" w:date="2023-06-30T14:26:00Z">
              <w:r>
                <w:rPr>
                  <w:rFonts w:eastAsia="Calibri" w:cstheme="minorHAnsi"/>
                  <w:sz w:val="20"/>
                  <w:szCs w:val="20"/>
                </w:rPr>
                <w:t>(2021 dollars)</w:t>
              </w:r>
            </w:ins>
          </w:p>
        </w:tc>
        <w:tc>
          <w:tcPr>
            <w:tcW w:w="947" w:type="dxa"/>
            <w:shd w:val="clear" w:color="auto" w:fill="auto"/>
            <w:vAlign w:val="center"/>
            <w:tcPrChange w:id="1466" w:author="Justin Bracci" w:date="2023-06-19T09:51:00Z">
              <w:tcPr>
                <w:tcW w:w="947" w:type="dxa"/>
                <w:shd w:val="clear" w:color="auto" w:fill="auto"/>
                <w:vAlign w:val="center"/>
              </w:tcPr>
            </w:tcPrChange>
          </w:tcPr>
          <w:p w14:paraId="49180B1A" w14:textId="2153B4E8" w:rsidR="00900B80" w:rsidRPr="000226E9" w:rsidRDefault="00900B80" w:rsidP="00035C57">
            <w:pPr>
              <w:rPr>
                <w:rFonts w:eastAsia="Calibri" w:cstheme="minorHAnsi"/>
                <w:sz w:val="20"/>
                <w:szCs w:val="20"/>
              </w:rPr>
            </w:pPr>
            <w:ins w:id="1467" w:author="Justin Bracci" w:date="2023-05-13T16:11:00Z">
              <w:r w:rsidRPr="000226E9">
                <w:rPr>
                  <w:rFonts w:cstheme="minorHAnsi"/>
                  <w:color w:val="000000"/>
                  <w:sz w:val="20"/>
                  <w:szCs w:val="20"/>
                </w:rPr>
                <w:t>0.0</w:t>
              </w:r>
            </w:ins>
            <w:ins w:id="1468" w:author="Justin Bracci" w:date="2023-05-13T16:14:00Z">
              <w:r>
                <w:rPr>
                  <w:rFonts w:cstheme="minorHAnsi"/>
                  <w:color w:val="000000"/>
                  <w:sz w:val="20"/>
                  <w:szCs w:val="20"/>
                </w:rPr>
                <w:t>28</w:t>
              </w:r>
            </w:ins>
            <w:del w:id="1469" w:author="Justin Bracci" w:date="2023-05-13T16:11:00Z">
              <w:r w:rsidRPr="000226E9" w:rsidDel="00035C57">
                <w:rPr>
                  <w:rFonts w:cstheme="minorHAnsi"/>
                  <w:color w:val="000000"/>
                  <w:sz w:val="20"/>
                  <w:szCs w:val="20"/>
                </w:rPr>
                <w:delText>0.</w:delText>
              </w:r>
            </w:del>
            <w:del w:id="1470" w:author="Justin Bracci" w:date="2023-05-13T16:05:00Z">
              <w:r w:rsidRPr="000226E9" w:rsidDel="00662D9B">
                <w:rPr>
                  <w:rFonts w:cstheme="minorHAnsi"/>
                  <w:color w:val="000000"/>
                  <w:sz w:val="20"/>
                  <w:szCs w:val="20"/>
                </w:rPr>
                <w:delText>24</w:delText>
              </w:r>
            </w:del>
          </w:p>
        </w:tc>
        <w:tc>
          <w:tcPr>
            <w:tcW w:w="943" w:type="dxa"/>
            <w:noWrap/>
            <w:vAlign w:val="center"/>
            <w:tcPrChange w:id="1471" w:author="Justin Bracci" w:date="2023-06-19T09:51:00Z">
              <w:tcPr>
                <w:tcW w:w="943" w:type="dxa"/>
                <w:noWrap/>
                <w:vAlign w:val="center"/>
              </w:tcPr>
            </w:tcPrChange>
          </w:tcPr>
          <w:p w14:paraId="06469434" w14:textId="4D14F346" w:rsidR="00900B80" w:rsidRPr="009E2407" w:rsidRDefault="00900B80" w:rsidP="00035C57">
            <w:pPr>
              <w:rPr>
                <w:rFonts w:eastAsia="Calibri" w:cstheme="minorHAnsi"/>
                <w:sz w:val="20"/>
                <w:szCs w:val="20"/>
              </w:rPr>
            </w:pPr>
            <w:ins w:id="1472" w:author="Justin Bracci" w:date="2023-05-13T16:11:00Z">
              <w:r w:rsidRPr="009E2407">
                <w:rPr>
                  <w:rFonts w:eastAsia="Calibri" w:cstheme="minorHAnsi"/>
                  <w:sz w:val="20"/>
                  <w:szCs w:val="20"/>
                </w:rPr>
                <w:t>0.0</w:t>
              </w:r>
            </w:ins>
            <w:ins w:id="1473" w:author="Justin Bracci" w:date="2023-05-13T16:13:00Z">
              <w:r>
                <w:rPr>
                  <w:rFonts w:eastAsia="Calibri" w:cstheme="minorHAnsi"/>
                  <w:sz w:val="20"/>
                  <w:szCs w:val="20"/>
                </w:rPr>
                <w:t>23</w:t>
              </w:r>
            </w:ins>
            <w:del w:id="1474" w:author="Justin Bracci" w:date="2023-05-13T16:11:00Z">
              <w:r w:rsidRPr="009E2407" w:rsidDel="00035C57">
                <w:rPr>
                  <w:rFonts w:eastAsia="Calibri" w:cstheme="minorHAnsi"/>
                  <w:sz w:val="20"/>
                  <w:szCs w:val="20"/>
                </w:rPr>
                <w:delText>0.</w:delText>
              </w:r>
            </w:del>
            <w:del w:id="1475" w:author="Justin Bracci" w:date="2023-05-13T16:05:00Z">
              <w:r w:rsidRPr="009E2407" w:rsidDel="00CF0FB0">
                <w:rPr>
                  <w:rFonts w:eastAsia="Calibri" w:cstheme="minorHAnsi"/>
                  <w:sz w:val="20"/>
                  <w:szCs w:val="20"/>
                </w:rPr>
                <w:delText>12</w:delText>
              </w:r>
            </w:del>
          </w:p>
        </w:tc>
        <w:tc>
          <w:tcPr>
            <w:tcW w:w="990" w:type="dxa"/>
            <w:shd w:val="clear" w:color="auto" w:fill="auto"/>
            <w:vAlign w:val="center"/>
            <w:tcPrChange w:id="1476" w:author="Justin Bracci" w:date="2023-06-19T09:51:00Z">
              <w:tcPr>
                <w:tcW w:w="990" w:type="dxa"/>
                <w:shd w:val="clear" w:color="auto" w:fill="auto"/>
                <w:vAlign w:val="center"/>
              </w:tcPr>
            </w:tcPrChange>
          </w:tcPr>
          <w:p w14:paraId="5A47FF6F" w14:textId="19B692A2" w:rsidR="00900B80" w:rsidRPr="000226E9" w:rsidRDefault="00900B80" w:rsidP="00035C57">
            <w:pPr>
              <w:rPr>
                <w:rFonts w:eastAsia="Calibri" w:cstheme="minorHAnsi"/>
                <w:sz w:val="20"/>
                <w:szCs w:val="20"/>
              </w:rPr>
            </w:pPr>
            <w:ins w:id="1477" w:author="Justin Bracci" w:date="2023-05-13T16:11:00Z">
              <w:r w:rsidRPr="000226E9">
                <w:rPr>
                  <w:rFonts w:cstheme="minorHAnsi"/>
                  <w:color w:val="000000"/>
                  <w:sz w:val="20"/>
                  <w:szCs w:val="20"/>
                </w:rPr>
                <w:t>0.0</w:t>
              </w:r>
            </w:ins>
            <w:ins w:id="1478" w:author="Justin Bracci" w:date="2023-05-13T16:14:00Z">
              <w:r>
                <w:rPr>
                  <w:rFonts w:cstheme="minorHAnsi"/>
                  <w:color w:val="000000"/>
                  <w:sz w:val="20"/>
                  <w:szCs w:val="20"/>
                </w:rPr>
                <w:t>21</w:t>
              </w:r>
            </w:ins>
            <w:del w:id="1479" w:author="Justin Bracci" w:date="2023-05-13T16:11:00Z">
              <w:r w:rsidRPr="000226E9" w:rsidDel="00035C57">
                <w:rPr>
                  <w:rFonts w:cstheme="minorHAnsi"/>
                  <w:color w:val="000000"/>
                  <w:sz w:val="20"/>
                  <w:szCs w:val="20"/>
                </w:rPr>
                <w:delText>0.0</w:delText>
              </w:r>
            </w:del>
            <w:del w:id="1480" w:author="Justin Bracci" w:date="2023-05-13T16:05:00Z">
              <w:r w:rsidRPr="000226E9" w:rsidDel="00662D9B">
                <w:rPr>
                  <w:rFonts w:cstheme="minorHAnsi"/>
                  <w:color w:val="000000"/>
                  <w:sz w:val="20"/>
                  <w:szCs w:val="20"/>
                </w:rPr>
                <w:delText>48</w:delText>
              </w:r>
            </w:del>
          </w:p>
        </w:tc>
        <w:tc>
          <w:tcPr>
            <w:tcW w:w="2340" w:type="dxa"/>
            <w:noWrap/>
            <w:vAlign w:val="center"/>
            <w:tcPrChange w:id="1481" w:author="Justin Bracci" w:date="2023-06-19T09:51:00Z">
              <w:tcPr>
                <w:tcW w:w="2340" w:type="dxa"/>
                <w:noWrap/>
                <w:vAlign w:val="center"/>
              </w:tcPr>
            </w:tcPrChange>
          </w:tcPr>
          <w:p w14:paraId="5CB04463" w14:textId="0FA9FE51" w:rsidR="00900B80" w:rsidRPr="009E2407" w:rsidRDefault="00900B80" w:rsidP="00035C57">
            <w:pPr>
              <w:rPr>
                <w:rFonts w:eastAsia="Calibri" w:cstheme="minorHAnsi"/>
                <w:sz w:val="20"/>
                <w:szCs w:val="20"/>
              </w:rPr>
            </w:pPr>
            <w:ins w:id="1482" w:author="Justin Bracci" w:date="2023-05-13T16:11:00Z">
              <w:r w:rsidRPr="009E2407">
                <w:rPr>
                  <w:rFonts w:eastAsia="Calibri" w:cstheme="minorHAnsi"/>
                  <w:sz w:val="20"/>
                  <w:szCs w:val="20"/>
                </w:rPr>
                <w:t>$/kWh</w:t>
              </w:r>
            </w:ins>
            <w:ins w:id="1483" w:author="Justin Bracci" w:date="2023-06-25T13:52:00Z">
              <w:r w:rsidR="00356B4B">
                <w:rPr>
                  <w:vertAlign w:val="subscript"/>
                </w:rPr>
                <w:t>e</w:t>
              </w:r>
            </w:ins>
            <w:ins w:id="1484" w:author="Justin Bracci" w:date="2023-05-13T16:11:00Z">
              <w:r w:rsidRPr="009E2407">
                <w:rPr>
                  <w:rFonts w:eastAsia="Calibri" w:cstheme="minorHAnsi"/>
                  <w:sz w:val="20"/>
                  <w:szCs w:val="20"/>
                </w:rPr>
                <w:t xml:space="preserve"> </w:t>
              </w:r>
              <w:r>
                <w:rPr>
                  <w:rFonts w:eastAsia="Calibri" w:cstheme="minorHAnsi"/>
                  <w:sz w:val="20"/>
                  <w:szCs w:val="20"/>
                </w:rPr>
                <w:t>yearly average</w:t>
              </w:r>
            </w:ins>
            <w:del w:id="1485" w:author="Justin Bracci" w:date="2023-05-13T16:11:00Z">
              <w:r w:rsidRPr="009E2407" w:rsidDel="00035C57">
                <w:rPr>
                  <w:rFonts w:eastAsia="Calibri" w:cstheme="minorHAnsi"/>
                  <w:sz w:val="20"/>
                  <w:szCs w:val="20"/>
                </w:rPr>
                <w:delText>kg CO</w:delText>
              </w:r>
              <w:r w:rsidRPr="009E2407" w:rsidDel="00035C57">
                <w:rPr>
                  <w:rFonts w:eastAsia="Calibri" w:cstheme="minorHAnsi"/>
                  <w:sz w:val="20"/>
                  <w:szCs w:val="20"/>
                  <w:vertAlign w:val="subscript"/>
                </w:rPr>
                <w:delText>2</w:delText>
              </w:r>
              <w:r w:rsidRPr="009E2407" w:rsidDel="00035C57">
                <w:rPr>
                  <w:rFonts w:eastAsia="Calibri" w:cstheme="minorHAnsi"/>
                  <w:sz w:val="20"/>
                  <w:szCs w:val="20"/>
                </w:rPr>
                <w:delText>/kWh average</w:delText>
              </w:r>
            </w:del>
          </w:p>
        </w:tc>
        <w:tc>
          <w:tcPr>
            <w:tcW w:w="1266" w:type="dxa"/>
            <w:vAlign w:val="center"/>
            <w:tcPrChange w:id="1486" w:author="Justin Bracci" w:date="2023-06-19T09:51:00Z">
              <w:tcPr>
                <w:tcW w:w="1266" w:type="dxa"/>
                <w:vAlign w:val="center"/>
              </w:tcPr>
            </w:tcPrChange>
          </w:tcPr>
          <w:p w14:paraId="713C7E53" w14:textId="1CC5B51C" w:rsidR="00900B80" w:rsidRPr="009E2407" w:rsidRDefault="00900B80" w:rsidP="00035C57">
            <w:pPr>
              <w:rPr>
                <w:rFonts w:eastAsia="Calibri" w:cstheme="minorHAnsi"/>
                <w:sz w:val="20"/>
                <w:szCs w:val="20"/>
              </w:rPr>
            </w:pPr>
            <w:ins w:id="1487" w:author="Justin Bracci" w:date="2023-05-13T16:11:00Z">
              <w:r w:rsidRPr="009E2407">
                <w:rPr>
                  <w:rFonts w:eastAsia="Calibri" w:cstheme="minorHAnsi"/>
                  <w:sz w:val="20"/>
                  <w:szCs w:val="20"/>
                </w:rPr>
                <w:fldChar w:fldCharType="begin" w:fldLock="1"/>
              </w:r>
            </w:ins>
            <w:r w:rsidR="001236E7">
              <w:rPr>
                <w:rFonts w:eastAsia="Calibri" w:cstheme="minorHAnsi"/>
                <w:sz w:val="20"/>
                <w:szCs w:val="20"/>
              </w:rPr>
              <w:instrText>ADDIN CSL_CITATION {"citationItems":[{"id":"ITEM-1","itemData":{"author":[{"dropping-particle":"","family":"Gagnon","given":"Pieter","non-dropping-particle":"","parse-names":false,"suffix":""},{"dropping-particle":"","family":"Cowiestoll","given":"Brady","non-dropping-particle":"","parse-names":false,"suffix":""},{"dropping-particle":"","family":"Schwarz","given":"Marty","non-dropping-particle":"","parse-names":false,"suffix":""}],"id":"ITEM-1","issued":{"date-parts":[["2023"]]},"title":"Cambium 2022 Data","type":"report"},"uris":["http://www.mendeley.com/documents/?uuid=d79dc45d-c963-4a1f-9717-853e17c5799c"]}],"mendeley":{"formattedCitation":"[14]","plainTextFormattedCitation":"[14]","previouslyFormattedCitation":"[14]"},"properties":{"noteIndex":0},"schema":"https://github.com/citation-style-language/schema/raw/master/csl-citation.json"}</w:instrText>
            </w:r>
            <w:ins w:id="1488" w:author="Justin Bracci" w:date="2023-05-13T16:11:00Z">
              <w:r w:rsidRPr="009E2407">
                <w:rPr>
                  <w:rFonts w:eastAsia="Calibri" w:cstheme="minorHAnsi"/>
                  <w:sz w:val="20"/>
                  <w:szCs w:val="20"/>
                </w:rPr>
                <w:fldChar w:fldCharType="separate"/>
              </w:r>
            </w:ins>
            <w:r w:rsidR="00E5531A" w:rsidRPr="00E5531A">
              <w:rPr>
                <w:rFonts w:eastAsia="Calibri" w:cstheme="minorHAnsi"/>
                <w:noProof/>
                <w:sz w:val="20"/>
                <w:szCs w:val="20"/>
              </w:rPr>
              <w:t>[14]</w:t>
            </w:r>
            <w:ins w:id="1489" w:author="Justin Bracci" w:date="2023-05-13T16:11:00Z">
              <w:r w:rsidRPr="009E2407">
                <w:rPr>
                  <w:rFonts w:eastAsia="Calibri" w:cstheme="minorHAnsi"/>
                  <w:sz w:val="20"/>
                  <w:szCs w:val="20"/>
                </w:rPr>
                <w:fldChar w:fldCharType="end"/>
              </w:r>
            </w:ins>
            <w:del w:id="1490" w:author="Justin Bracci" w:date="2023-05-13T16:11:00Z">
              <w:r w:rsidRPr="009E2407" w:rsidDel="00035C57">
                <w:rPr>
                  <w:rFonts w:eastAsia="Calibri" w:cstheme="minorHAnsi"/>
                  <w:sz w:val="20"/>
                  <w:szCs w:val="20"/>
                </w:rPr>
                <w:fldChar w:fldCharType="begin" w:fldLock="1"/>
              </w:r>
              <w:r w:rsidDel="00035C57">
                <w:rPr>
                  <w:rFonts w:eastAsia="Calibri" w:cstheme="minorHAnsi"/>
                  <w:sz w:val="20"/>
                  <w:szCs w:val="20"/>
                </w:rPr>
                <w:delInstrText>ADDIN CSL_CITATION {"citationItems":[{"id":"ITEM-1","itemData":{"author":[{"dropping-particle":"","family":"Gagnon","given":"Pieter","non-dropping-particle":"","parse-names":false,"suffix":""},{"dropping-particle":"","family":"Cowiestoll","given":"Brady","non-dropping-particle":"","parse-names":false,"suffix":""},{"dropping-particle":"","family":"Schwarz","given":"Marty","non-dropping-particle":"","parse-names":false,"suffix":""}],"id":"ITEM-1","issued":{"date-parts":[["2023"]]},"title":"Cambium 2022 Data","type":"report"},"uris":["http://www.mendeley.com/documents/?uuid=d79dc45d-c963-4a1f-9717-853e17c5799c"]},{"id":"ITEM-2","itemData":{"DOI":"10.1017/CBO9781139151153","ISBN":"9781139151153","abstract":"This Intergovernmental Panel on Climate Change Special Report (IPCC-SRREN) assesses the potential role of renewable energy in the mitigation of climate change. It covers the six most important renewable energy sources - bioenergy, solar, geothermal, hydropower, ocean and wind energy - as well as their integration into present and future energy systems. It considers the environmental and social consequences associated with the deployment of these technologies, and presents strategies to overcome technical as well as non-technical obstacles to their application and diffusion. SRREN brings a broad spectrum of technology-specific experts together with scientists studying energy systems as a whole. Prepared following strict IPCC procedures, it presents an impartial assessment of the current state of knowledge: it is policy relevant but not policy prescriptive. SRREN is an invaluable assessment of the potential role of renewable energy for the mitigation of climate change for policymakers, the private sector, and academic researchers.","author":[{"dropping-particle":"","family":"Edenhofer","given":"Ottmar","non-dropping-particle":"","parse-names":false,"suffix":""},{"dropping-particle":"","family":"Madruga","given":"Ramón Pichs","non-dropping-particle":"","parse-names":false,"suffix":""},{"dropping-particle":"","family":"Sokona","given":"Youba","non-dropping-particle":"","parse-names":false,"suffix":""},{"dropping-particle":"","family":"Seyboth","given":"Kristin","non-dropping-particle":"","parse-names":false,"suffix":""},{"dropping-particle":"","family":"Matschoss","given":"Patrick","non-dropping-particle":"","parse-names":false,"suffix":""},{"dropping-particle":"","family":"Kadner","given":"Susanne","non-dropping-particle":"","parse-names":false,"suffix":""},{"dropping-particle":"","family":"Zwickel","given":"Timm","non-dropping-particle":"","parse-names":false,"suffix":""},{"dropping-particle":"","family":"Eickemeier","given":"Patrick","non-dropping-particle":"","parse-names":false,"suffix":""},{"dropping-particle":"","family":"Hansen","given":"Gerrit","non-dropping-particle":"","parse-names":false,"suffix":""},{"dropping-particle":"","family":"Schlömer","given":"Steffen","non-dropping-particle":"","parse-names":false,"suffix":""},{"dropping-particle":"","family":"Stechow","given":"Christoph","non-dropping-particle":"von","parse-names":false,"suffix":""}],"id":"ITEM-2","issued":{"date-parts":[["2012"]]},"number-of-pages":"1-1075","publisher":"Cambridge University Press","title":"Renewable energy sources and climate change mitigation: Special report of the intergovernmental panel on climate change","type":"report"},"uris":["http://www.mendeley.com/documents/?uuid=cedb096b-5787-4e5e-9400-b960a6a54436"]},{"id":"ITEM-3","itemData":{"abstract":"Electricity demand in Mauritius is growing rapidly but its environmental implications are as yet unknown. This is the topic of the current paper which presents for the first time the life cycle environmental impacts of electricity generation in Mauritius aiming to inform electricity generators and policy makers on how the impacts could be reduced. The majority of country's electricity is generated from fossil fuels, with coal contributing 40% and fuel oil 37%; the rest is from sugarcane bagasse (19%) and hydro-power (4%). The results suggest that electricity from oil has the highest impacts for six out of ten categories considered compared to the other three sources: acidification, freshwater, terrestrial and human toxicity, ozone layer depletion and photochemical oxidants. The remaining four impacts (depletion of resources, global warming, eutrophication and marine toxicity) are highest for coal. The lowest impacts are found for electricity from hydro-power. For example, the global warming potential (GWP) of electricity from coal is estimated at 1444 kg CO2 eq./MWh and for oil 754 kg CO2 eq./MWh, while for bagasse and hydro-power this impact is several orders of magnitude lower (29 and 8.6 kg CO2 eq./MWh, respectively). Oil and coal are the main contributors to the overall impacts from electricity in Mauritius (88%-99%). The contribution of bagasse is small (&lt;1%-12%) and that from hydro-power negligible (&lt;0.1%). The GWP of the electricity mix is estimated at 868 kg CO2 eq./MWh. This is equivalent to the annual GWP of 2.22 Mt CO2 eq. in 2012, an increase of 16% since 2007. To reduce its carbon emissions, Mauritius should consider reducing the share of fossil fuels through increased use of renewables such as solar PV and wind as well as improving the efficiency of the fossil power plants and reducing energy demand.","author":[{"dropping-particle":"","family":"United Nations","given":"","non-dropping-particle":"","parse-names":false,"suffix":""}],"id":"ITEM-3","issued":{"date-parts":[["2021"]]},"number-of-pages":"107","title":"Life Cycle Assessment of Electricity Generation Options","type":"report"},"uris":["http://www.mendeley.com/documents/?uuid=b788ae9a-794e-44e1-84eb-6d87c7ea05e0"]}],"mendeley":{"formattedCitation":"[12]–[14]","plainTextFormattedCitation":"[12]–[14]","previouslyFormattedCitation":"[12], [13]"},"properties":{"noteIndex":0},"schema":"https://github.com/citation-style-language/schema/raw/master/csl-citation.json"}</w:delInstrText>
              </w:r>
              <w:r w:rsidRPr="009E2407" w:rsidDel="00035C57">
                <w:rPr>
                  <w:rFonts w:eastAsia="Calibri" w:cstheme="minorHAnsi"/>
                  <w:sz w:val="20"/>
                  <w:szCs w:val="20"/>
                </w:rPr>
                <w:fldChar w:fldCharType="separate"/>
              </w:r>
              <w:r w:rsidRPr="00557A5D" w:rsidDel="00035C57">
                <w:rPr>
                  <w:rFonts w:eastAsia="Calibri" w:cstheme="minorHAnsi"/>
                  <w:noProof/>
                  <w:sz w:val="20"/>
                  <w:szCs w:val="20"/>
                </w:rPr>
                <w:delText>[12]–[14]</w:delText>
              </w:r>
              <w:r w:rsidRPr="009E2407" w:rsidDel="00035C57">
                <w:rPr>
                  <w:rFonts w:eastAsia="Calibri" w:cstheme="minorHAnsi"/>
                  <w:sz w:val="20"/>
                  <w:szCs w:val="20"/>
                </w:rPr>
                <w:fldChar w:fldCharType="end"/>
              </w:r>
            </w:del>
          </w:p>
        </w:tc>
      </w:tr>
      <w:tr w:rsidR="00900B80" w:rsidRPr="000226E9" w14:paraId="79906364" w14:textId="77777777" w:rsidTr="00900B80">
        <w:trPr>
          <w:trHeight w:val="290"/>
          <w:ins w:id="1491" w:author="Justin Bracci" w:date="2023-05-13T16:10:00Z"/>
          <w:trPrChange w:id="1492" w:author="Justin Bracci" w:date="2023-06-19T09:51:00Z">
            <w:trPr>
              <w:trHeight w:val="290"/>
            </w:trPr>
          </w:trPrChange>
        </w:trPr>
        <w:tc>
          <w:tcPr>
            <w:tcW w:w="2965" w:type="dxa"/>
            <w:noWrap/>
            <w:vAlign w:val="center"/>
            <w:tcPrChange w:id="1493" w:author="Justin Bracci" w:date="2023-06-19T09:51:00Z">
              <w:tcPr>
                <w:tcW w:w="2965" w:type="dxa"/>
                <w:noWrap/>
                <w:vAlign w:val="center"/>
              </w:tcPr>
            </w:tcPrChange>
          </w:tcPr>
          <w:p w14:paraId="6CB820AA" w14:textId="77777777" w:rsidR="00900B80" w:rsidRDefault="00900B80" w:rsidP="00035C57">
            <w:pPr>
              <w:rPr>
                <w:ins w:id="1494" w:author="Justin Bracci" w:date="2023-06-30T14:26:00Z"/>
                <w:rFonts w:eastAsia="Calibri" w:cstheme="minorHAnsi"/>
                <w:sz w:val="20"/>
                <w:szCs w:val="20"/>
              </w:rPr>
            </w:pPr>
            <w:ins w:id="1495" w:author="Justin Bracci" w:date="2023-05-13T16:11:00Z">
              <w:r>
                <w:rPr>
                  <w:rFonts w:eastAsia="Calibri" w:cstheme="minorHAnsi"/>
                  <w:sz w:val="20"/>
                  <w:szCs w:val="20"/>
                </w:rPr>
                <w:t xml:space="preserve">NY </w:t>
              </w:r>
              <w:r w:rsidRPr="009E2407">
                <w:rPr>
                  <w:rFonts w:eastAsia="Calibri" w:cstheme="minorHAnsi"/>
                  <w:sz w:val="20"/>
                  <w:szCs w:val="20"/>
                </w:rPr>
                <w:t>Grid Electricity Cost (hourly)</w:t>
              </w:r>
            </w:ins>
          </w:p>
          <w:p w14:paraId="773D46A2" w14:textId="2BECA719" w:rsidR="002A0D34" w:rsidRDefault="002A0D34" w:rsidP="00035C57">
            <w:pPr>
              <w:rPr>
                <w:ins w:id="1496" w:author="Justin Bracci" w:date="2023-05-13T16:10:00Z"/>
                <w:rFonts w:eastAsia="Calibri" w:cstheme="minorHAnsi"/>
                <w:sz w:val="20"/>
                <w:szCs w:val="20"/>
              </w:rPr>
            </w:pPr>
            <w:ins w:id="1497" w:author="Justin Bracci" w:date="2023-06-30T14:26:00Z">
              <w:r>
                <w:rPr>
                  <w:rFonts w:eastAsia="Calibri" w:cstheme="minorHAnsi"/>
                  <w:sz w:val="20"/>
                  <w:szCs w:val="20"/>
                </w:rPr>
                <w:t>(2021 dollars)</w:t>
              </w:r>
            </w:ins>
          </w:p>
        </w:tc>
        <w:tc>
          <w:tcPr>
            <w:tcW w:w="947" w:type="dxa"/>
            <w:shd w:val="clear" w:color="auto" w:fill="auto"/>
            <w:vAlign w:val="center"/>
            <w:tcPrChange w:id="1498" w:author="Justin Bracci" w:date="2023-06-19T09:51:00Z">
              <w:tcPr>
                <w:tcW w:w="947" w:type="dxa"/>
                <w:shd w:val="clear" w:color="auto" w:fill="auto"/>
                <w:vAlign w:val="center"/>
              </w:tcPr>
            </w:tcPrChange>
          </w:tcPr>
          <w:p w14:paraId="04CBBD86" w14:textId="75308698" w:rsidR="00900B80" w:rsidRPr="000226E9" w:rsidRDefault="00900B80" w:rsidP="00035C57">
            <w:pPr>
              <w:rPr>
                <w:ins w:id="1499" w:author="Justin Bracci" w:date="2023-05-13T16:10:00Z"/>
                <w:rFonts w:cstheme="minorHAnsi"/>
                <w:color w:val="000000"/>
                <w:sz w:val="20"/>
                <w:szCs w:val="20"/>
              </w:rPr>
            </w:pPr>
            <w:ins w:id="1500" w:author="Justin Bracci" w:date="2023-05-13T16:11:00Z">
              <w:r w:rsidRPr="000226E9">
                <w:rPr>
                  <w:rFonts w:cstheme="minorHAnsi"/>
                  <w:color w:val="000000"/>
                  <w:sz w:val="20"/>
                  <w:szCs w:val="20"/>
                </w:rPr>
                <w:t>0.0</w:t>
              </w:r>
              <w:r>
                <w:rPr>
                  <w:rFonts w:cstheme="minorHAnsi"/>
                  <w:color w:val="000000"/>
                  <w:sz w:val="20"/>
                  <w:szCs w:val="20"/>
                </w:rPr>
                <w:t>4</w:t>
              </w:r>
            </w:ins>
            <w:ins w:id="1501" w:author="Justin Bracci" w:date="2023-05-13T16:17:00Z">
              <w:r>
                <w:rPr>
                  <w:rFonts w:cstheme="minorHAnsi"/>
                  <w:color w:val="000000"/>
                  <w:sz w:val="20"/>
                  <w:szCs w:val="20"/>
                </w:rPr>
                <w:t>1</w:t>
              </w:r>
            </w:ins>
          </w:p>
        </w:tc>
        <w:tc>
          <w:tcPr>
            <w:tcW w:w="943" w:type="dxa"/>
            <w:noWrap/>
            <w:vAlign w:val="center"/>
            <w:tcPrChange w:id="1502" w:author="Justin Bracci" w:date="2023-06-19T09:51:00Z">
              <w:tcPr>
                <w:tcW w:w="943" w:type="dxa"/>
                <w:noWrap/>
                <w:vAlign w:val="center"/>
              </w:tcPr>
            </w:tcPrChange>
          </w:tcPr>
          <w:p w14:paraId="17327D26" w14:textId="34518C6D" w:rsidR="00900B80" w:rsidRPr="009E2407" w:rsidRDefault="00900B80" w:rsidP="00035C57">
            <w:pPr>
              <w:rPr>
                <w:ins w:id="1503" w:author="Justin Bracci" w:date="2023-05-13T16:10:00Z"/>
                <w:rFonts w:eastAsia="Calibri" w:cstheme="minorHAnsi"/>
                <w:sz w:val="20"/>
                <w:szCs w:val="20"/>
              </w:rPr>
            </w:pPr>
            <w:ins w:id="1504" w:author="Justin Bracci" w:date="2023-05-13T16:11:00Z">
              <w:r w:rsidRPr="009E2407">
                <w:rPr>
                  <w:rFonts w:eastAsia="Calibri" w:cstheme="minorHAnsi"/>
                  <w:sz w:val="20"/>
                  <w:szCs w:val="20"/>
                </w:rPr>
                <w:t>0.0</w:t>
              </w:r>
              <w:r>
                <w:rPr>
                  <w:rFonts w:eastAsia="Calibri" w:cstheme="minorHAnsi"/>
                  <w:sz w:val="20"/>
                  <w:szCs w:val="20"/>
                </w:rPr>
                <w:t>3</w:t>
              </w:r>
            </w:ins>
            <w:ins w:id="1505" w:author="Justin Bracci" w:date="2023-05-13T16:16:00Z">
              <w:r>
                <w:rPr>
                  <w:rFonts w:eastAsia="Calibri" w:cstheme="minorHAnsi"/>
                  <w:sz w:val="20"/>
                  <w:szCs w:val="20"/>
                </w:rPr>
                <w:t>6</w:t>
              </w:r>
            </w:ins>
          </w:p>
        </w:tc>
        <w:tc>
          <w:tcPr>
            <w:tcW w:w="990" w:type="dxa"/>
            <w:shd w:val="clear" w:color="auto" w:fill="auto"/>
            <w:vAlign w:val="center"/>
            <w:tcPrChange w:id="1506" w:author="Justin Bracci" w:date="2023-06-19T09:51:00Z">
              <w:tcPr>
                <w:tcW w:w="990" w:type="dxa"/>
                <w:shd w:val="clear" w:color="auto" w:fill="auto"/>
                <w:vAlign w:val="center"/>
              </w:tcPr>
            </w:tcPrChange>
          </w:tcPr>
          <w:p w14:paraId="06F7C884" w14:textId="131ACC8E" w:rsidR="00900B80" w:rsidRPr="000226E9" w:rsidRDefault="00900B80" w:rsidP="00035C57">
            <w:pPr>
              <w:rPr>
                <w:ins w:id="1507" w:author="Justin Bracci" w:date="2023-05-13T16:10:00Z"/>
                <w:rFonts w:cstheme="minorHAnsi"/>
                <w:color w:val="000000"/>
                <w:sz w:val="20"/>
                <w:szCs w:val="20"/>
              </w:rPr>
            </w:pPr>
            <w:ins w:id="1508" w:author="Justin Bracci" w:date="2023-05-13T16:11:00Z">
              <w:r w:rsidRPr="000226E9">
                <w:rPr>
                  <w:rFonts w:cstheme="minorHAnsi"/>
                  <w:color w:val="000000"/>
                  <w:sz w:val="20"/>
                  <w:szCs w:val="20"/>
                </w:rPr>
                <w:t>0.0</w:t>
              </w:r>
              <w:r>
                <w:rPr>
                  <w:rFonts w:cstheme="minorHAnsi"/>
                  <w:color w:val="000000"/>
                  <w:sz w:val="20"/>
                  <w:szCs w:val="20"/>
                </w:rPr>
                <w:t>3</w:t>
              </w:r>
            </w:ins>
            <w:ins w:id="1509" w:author="Justin Bracci" w:date="2023-05-13T16:18:00Z">
              <w:r>
                <w:rPr>
                  <w:rFonts w:cstheme="minorHAnsi"/>
                  <w:color w:val="000000"/>
                  <w:sz w:val="20"/>
                  <w:szCs w:val="20"/>
                </w:rPr>
                <w:t>8</w:t>
              </w:r>
            </w:ins>
          </w:p>
        </w:tc>
        <w:tc>
          <w:tcPr>
            <w:tcW w:w="2340" w:type="dxa"/>
            <w:noWrap/>
            <w:vAlign w:val="center"/>
            <w:tcPrChange w:id="1510" w:author="Justin Bracci" w:date="2023-06-19T09:51:00Z">
              <w:tcPr>
                <w:tcW w:w="2340" w:type="dxa"/>
                <w:noWrap/>
                <w:vAlign w:val="center"/>
              </w:tcPr>
            </w:tcPrChange>
          </w:tcPr>
          <w:p w14:paraId="6AD41BC9" w14:textId="24F320D0" w:rsidR="00900B80" w:rsidRPr="009E2407" w:rsidRDefault="00900B80" w:rsidP="00035C57">
            <w:pPr>
              <w:rPr>
                <w:ins w:id="1511" w:author="Justin Bracci" w:date="2023-05-13T16:10:00Z"/>
                <w:rFonts w:eastAsia="Calibri" w:cstheme="minorHAnsi"/>
                <w:sz w:val="20"/>
                <w:szCs w:val="20"/>
              </w:rPr>
            </w:pPr>
            <w:ins w:id="1512" w:author="Justin Bracci" w:date="2023-05-13T16:11:00Z">
              <w:r w:rsidRPr="009E2407">
                <w:rPr>
                  <w:rFonts w:eastAsia="Calibri" w:cstheme="minorHAnsi"/>
                  <w:sz w:val="20"/>
                  <w:szCs w:val="20"/>
                </w:rPr>
                <w:t>$/kWh</w:t>
              </w:r>
            </w:ins>
            <w:ins w:id="1513" w:author="Justin Bracci" w:date="2023-06-25T13:52:00Z">
              <w:r w:rsidR="00356B4B">
                <w:rPr>
                  <w:vertAlign w:val="subscript"/>
                </w:rPr>
                <w:t>e</w:t>
              </w:r>
            </w:ins>
            <w:ins w:id="1514" w:author="Justin Bracci" w:date="2023-05-13T16:11:00Z">
              <w:r w:rsidRPr="009E2407">
                <w:rPr>
                  <w:rFonts w:eastAsia="Calibri" w:cstheme="minorHAnsi"/>
                  <w:sz w:val="20"/>
                  <w:szCs w:val="20"/>
                </w:rPr>
                <w:t xml:space="preserve"> </w:t>
              </w:r>
              <w:r>
                <w:rPr>
                  <w:rFonts w:eastAsia="Calibri" w:cstheme="minorHAnsi"/>
                  <w:sz w:val="20"/>
                  <w:szCs w:val="20"/>
                </w:rPr>
                <w:t>yearly average</w:t>
              </w:r>
            </w:ins>
          </w:p>
        </w:tc>
        <w:tc>
          <w:tcPr>
            <w:tcW w:w="1266" w:type="dxa"/>
            <w:vAlign w:val="center"/>
            <w:tcPrChange w:id="1515" w:author="Justin Bracci" w:date="2023-06-19T09:51:00Z">
              <w:tcPr>
                <w:tcW w:w="1266" w:type="dxa"/>
                <w:vAlign w:val="center"/>
              </w:tcPr>
            </w:tcPrChange>
          </w:tcPr>
          <w:p w14:paraId="663AD1D2" w14:textId="6ADA0E6F" w:rsidR="00900B80" w:rsidRPr="009E2407" w:rsidRDefault="00900B80" w:rsidP="00035C57">
            <w:pPr>
              <w:rPr>
                <w:ins w:id="1516" w:author="Justin Bracci" w:date="2023-05-13T16:10:00Z"/>
                <w:rFonts w:eastAsia="Calibri" w:cstheme="minorHAnsi"/>
                <w:sz w:val="20"/>
                <w:szCs w:val="20"/>
              </w:rPr>
            </w:pPr>
            <w:ins w:id="1517" w:author="Justin Bracci" w:date="2023-05-13T16:11:00Z">
              <w:r w:rsidRPr="009E2407">
                <w:rPr>
                  <w:rFonts w:eastAsia="Calibri" w:cstheme="minorHAnsi"/>
                  <w:sz w:val="20"/>
                  <w:szCs w:val="20"/>
                </w:rPr>
                <w:fldChar w:fldCharType="begin" w:fldLock="1"/>
              </w:r>
            </w:ins>
            <w:r w:rsidR="001236E7">
              <w:rPr>
                <w:rFonts w:eastAsia="Calibri" w:cstheme="minorHAnsi"/>
                <w:sz w:val="20"/>
                <w:szCs w:val="20"/>
              </w:rPr>
              <w:instrText>ADDIN CSL_CITATION {"citationItems":[{"id":"ITEM-1","itemData":{"author":[{"dropping-particle":"","family":"Gagnon","given":"Pieter","non-dropping-particle":"","parse-names":false,"suffix":""},{"dropping-particle":"","family":"Cowiestoll","given":"Brady","non-dropping-particle":"","parse-names":false,"suffix":""},{"dropping-particle":"","family":"Schwarz","given":"Marty","non-dropping-particle":"","parse-names":false,"suffix":""}],"id":"ITEM-1","issued":{"date-parts":[["2023"]]},"title":"Cambium 2022 Data","type":"report"},"uris":["http://www.mendeley.com/documents/?uuid=d79dc45d-c963-4a1f-9717-853e17c5799c"]}],"mendeley":{"formattedCitation":"[14]","plainTextFormattedCitation":"[14]","previouslyFormattedCitation":"[14]"},"properties":{"noteIndex":0},"schema":"https://github.com/citation-style-language/schema/raw/master/csl-citation.json"}</w:instrText>
            </w:r>
            <w:ins w:id="1518" w:author="Justin Bracci" w:date="2023-05-13T16:11:00Z">
              <w:r w:rsidRPr="009E2407">
                <w:rPr>
                  <w:rFonts w:eastAsia="Calibri" w:cstheme="minorHAnsi"/>
                  <w:sz w:val="20"/>
                  <w:szCs w:val="20"/>
                </w:rPr>
                <w:fldChar w:fldCharType="separate"/>
              </w:r>
            </w:ins>
            <w:r w:rsidR="00E5531A" w:rsidRPr="00E5531A">
              <w:rPr>
                <w:rFonts w:eastAsia="Calibri" w:cstheme="minorHAnsi"/>
                <w:noProof/>
                <w:sz w:val="20"/>
                <w:szCs w:val="20"/>
              </w:rPr>
              <w:t>[14]</w:t>
            </w:r>
            <w:ins w:id="1519" w:author="Justin Bracci" w:date="2023-05-13T16:11:00Z">
              <w:r w:rsidRPr="009E2407">
                <w:rPr>
                  <w:rFonts w:eastAsia="Calibri" w:cstheme="minorHAnsi"/>
                  <w:sz w:val="20"/>
                  <w:szCs w:val="20"/>
                </w:rPr>
                <w:fldChar w:fldCharType="end"/>
              </w:r>
            </w:ins>
          </w:p>
        </w:tc>
      </w:tr>
      <w:tr w:rsidR="00900B80" w:rsidRPr="000226E9" w14:paraId="021ED2B3" w14:textId="77777777" w:rsidTr="00900B80">
        <w:trPr>
          <w:trHeight w:val="290"/>
          <w:ins w:id="1520" w:author="Justin Bracci" w:date="2023-05-13T19:11:00Z"/>
          <w:trPrChange w:id="1521" w:author="Justin Bracci" w:date="2023-06-19T09:51:00Z">
            <w:trPr>
              <w:trHeight w:val="290"/>
            </w:trPr>
          </w:trPrChange>
        </w:trPr>
        <w:tc>
          <w:tcPr>
            <w:tcW w:w="2965" w:type="dxa"/>
            <w:noWrap/>
            <w:vAlign w:val="center"/>
            <w:tcPrChange w:id="1522" w:author="Justin Bracci" w:date="2023-06-19T09:51:00Z">
              <w:tcPr>
                <w:tcW w:w="2965" w:type="dxa"/>
                <w:noWrap/>
                <w:vAlign w:val="center"/>
              </w:tcPr>
            </w:tcPrChange>
          </w:tcPr>
          <w:p w14:paraId="149D2CB8" w14:textId="5007ED84" w:rsidR="00900B80" w:rsidRDefault="00900B80" w:rsidP="00035C57">
            <w:pPr>
              <w:rPr>
                <w:ins w:id="1523" w:author="Justin Bracci" w:date="2023-05-13T19:11:00Z"/>
                <w:rFonts w:eastAsia="Calibri" w:cstheme="minorHAnsi"/>
                <w:sz w:val="20"/>
                <w:szCs w:val="20"/>
              </w:rPr>
            </w:pPr>
            <w:ins w:id="1524" w:author="Justin Bracci" w:date="2023-05-13T19:11:00Z">
              <w:r>
                <w:rPr>
                  <w:rFonts w:eastAsia="Calibri" w:cstheme="minorHAnsi"/>
                  <w:sz w:val="20"/>
                  <w:szCs w:val="20"/>
                </w:rPr>
                <w:t>Net Surplus Compensation Rate</w:t>
              </w:r>
            </w:ins>
            <w:ins w:id="1525" w:author="Justin Bracci" w:date="2023-06-30T14:26:00Z">
              <w:r w:rsidR="002A0D34">
                <w:rPr>
                  <w:rFonts w:eastAsia="Calibri" w:cstheme="minorHAnsi"/>
                  <w:sz w:val="20"/>
                  <w:szCs w:val="20"/>
                </w:rPr>
                <w:t xml:space="preserve"> (2021 dollars)</w:t>
              </w:r>
            </w:ins>
          </w:p>
        </w:tc>
        <w:tc>
          <w:tcPr>
            <w:tcW w:w="2880" w:type="dxa"/>
            <w:gridSpan w:val="3"/>
            <w:shd w:val="clear" w:color="auto" w:fill="auto"/>
            <w:vAlign w:val="center"/>
            <w:tcPrChange w:id="1526" w:author="Justin Bracci" w:date="2023-06-19T09:51:00Z">
              <w:tcPr>
                <w:tcW w:w="2880" w:type="dxa"/>
                <w:gridSpan w:val="3"/>
                <w:shd w:val="clear" w:color="auto" w:fill="auto"/>
                <w:vAlign w:val="center"/>
              </w:tcPr>
            </w:tcPrChange>
          </w:tcPr>
          <w:p w14:paraId="7414BB7B" w14:textId="0E1E38B3" w:rsidR="00900B80" w:rsidRPr="000226E9" w:rsidRDefault="00900B80" w:rsidP="00035C57">
            <w:pPr>
              <w:rPr>
                <w:ins w:id="1527" w:author="Justin Bracci" w:date="2023-05-13T19:11:00Z"/>
                <w:rFonts w:cstheme="minorHAnsi"/>
                <w:color w:val="000000"/>
                <w:sz w:val="20"/>
                <w:szCs w:val="20"/>
              </w:rPr>
            </w:pPr>
            <w:ins w:id="1528" w:author="Justin Bracci" w:date="2023-05-24T11:52:00Z">
              <w:r>
                <w:rPr>
                  <w:rFonts w:cstheme="minorHAnsi"/>
                  <w:color w:val="000000"/>
                  <w:sz w:val="20"/>
                  <w:szCs w:val="20"/>
                </w:rPr>
                <w:t>99% of</w:t>
              </w:r>
            </w:ins>
            <w:ins w:id="1529" w:author="Justin Bracci" w:date="2023-05-24T11:49:00Z">
              <w:r>
                <w:rPr>
                  <w:rFonts w:cstheme="minorHAnsi"/>
                  <w:color w:val="000000"/>
                  <w:sz w:val="20"/>
                  <w:szCs w:val="20"/>
                </w:rPr>
                <w:t xml:space="preserve"> hourly electricity costs</w:t>
              </w:r>
            </w:ins>
            <w:ins w:id="1530" w:author="Justin Bracci" w:date="2023-06-17T17:52:00Z">
              <w:r>
                <w:rPr>
                  <w:rFonts w:cstheme="minorHAnsi"/>
                  <w:color w:val="000000"/>
                  <w:sz w:val="20"/>
                  <w:szCs w:val="20"/>
                </w:rPr>
                <w:t>**</w:t>
              </w:r>
            </w:ins>
          </w:p>
        </w:tc>
        <w:tc>
          <w:tcPr>
            <w:tcW w:w="2340" w:type="dxa"/>
            <w:noWrap/>
            <w:vAlign w:val="center"/>
            <w:tcPrChange w:id="1531" w:author="Justin Bracci" w:date="2023-06-19T09:51:00Z">
              <w:tcPr>
                <w:tcW w:w="2340" w:type="dxa"/>
                <w:noWrap/>
                <w:vAlign w:val="center"/>
              </w:tcPr>
            </w:tcPrChange>
          </w:tcPr>
          <w:p w14:paraId="5A695CEA" w14:textId="36D9AEC1" w:rsidR="00900B80" w:rsidRPr="009E2407" w:rsidRDefault="00900B80" w:rsidP="00035C57">
            <w:pPr>
              <w:rPr>
                <w:ins w:id="1532" w:author="Justin Bracci" w:date="2023-05-13T19:11:00Z"/>
                <w:rFonts w:eastAsia="Calibri" w:cstheme="minorHAnsi"/>
                <w:sz w:val="20"/>
                <w:szCs w:val="20"/>
              </w:rPr>
            </w:pPr>
            <w:ins w:id="1533" w:author="Justin Bracci" w:date="2023-05-13T19:11:00Z">
              <w:r>
                <w:rPr>
                  <w:rFonts w:eastAsia="Calibri" w:cstheme="minorHAnsi"/>
                  <w:sz w:val="20"/>
                  <w:szCs w:val="20"/>
                </w:rPr>
                <w:t>$/</w:t>
              </w:r>
            </w:ins>
            <w:ins w:id="1534" w:author="Justin Bracci" w:date="2023-05-13T19:12:00Z">
              <w:r>
                <w:rPr>
                  <w:rFonts w:eastAsia="Calibri" w:cstheme="minorHAnsi"/>
                  <w:sz w:val="20"/>
                  <w:szCs w:val="20"/>
                </w:rPr>
                <w:t>kWh</w:t>
              </w:r>
            </w:ins>
            <w:ins w:id="1535" w:author="Justin Bracci" w:date="2023-06-25T13:52:00Z">
              <w:r w:rsidR="00356B4B">
                <w:rPr>
                  <w:vertAlign w:val="subscript"/>
                </w:rPr>
                <w:t>e</w:t>
              </w:r>
            </w:ins>
          </w:p>
        </w:tc>
        <w:tc>
          <w:tcPr>
            <w:tcW w:w="1266" w:type="dxa"/>
            <w:vAlign w:val="center"/>
            <w:tcPrChange w:id="1536" w:author="Justin Bracci" w:date="2023-06-19T09:51:00Z">
              <w:tcPr>
                <w:tcW w:w="1266" w:type="dxa"/>
                <w:vAlign w:val="center"/>
              </w:tcPr>
            </w:tcPrChange>
          </w:tcPr>
          <w:p w14:paraId="171E57E6" w14:textId="60729F1C" w:rsidR="00900B80" w:rsidRPr="009E2407" w:rsidRDefault="00900B80" w:rsidP="00035C57">
            <w:pPr>
              <w:rPr>
                <w:ins w:id="1537" w:author="Justin Bracci" w:date="2023-05-13T19:11:00Z"/>
                <w:rFonts w:eastAsia="Calibri" w:cstheme="minorHAnsi"/>
                <w:sz w:val="20"/>
                <w:szCs w:val="20"/>
              </w:rPr>
            </w:pPr>
            <w:ins w:id="1538" w:author="Justin Bracci" w:date="2023-05-13T19:12:00Z">
              <w:r>
                <w:rPr>
                  <w:rFonts w:eastAsia="Calibri" w:cstheme="minorHAnsi"/>
                  <w:sz w:val="20"/>
                  <w:szCs w:val="20"/>
                </w:rPr>
                <w:t>Assumed</w:t>
              </w:r>
            </w:ins>
          </w:p>
        </w:tc>
      </w:tr>
      <w:tr w:rsidR="00900B80" w:rsidRPr="000226E9" w14:paraId="297B0060" w14:textId="77777777" w:rsidTr="00900B80">
        <w:trPr>
          <w:trHeight w:val="290"/>
          <w:ins w:id="1539" w:author="Justin Bracci" w:date="2023-05-13T16:10:00Z"/>
          <w:trPrChange w:id="1540" w:author="Justin Bracci" w:date="2023-06-19T09:51:00Z">
            <w:trPr>
              <w:trHeight w:val="290"/>
            </w:trPr>
          </w:trPrChange>
        </w:trPr>
        <w:tc>
          <w:tcPr>
            <w:tcW w:w="2965" w:type="dxa"/>
            <w:noWrap/>
            <w:vAlign w:val="center"/>
            <w:tcPrChange w:id="1541" w:author="Justin Bracci" w:date="2023-06-19T09:51:00Z">
              <w:tcPr>
                <w:tcW w:w="2965" w:type="dxa"/>
                <w:noWrap/>
                <w:vAlign w:val="center"/>
              </w:tcPr>
            </w:tcPrChange>
          </w:tcPr>
          <w:p w14:paraId="1B4228DE" w14:textId="7B3D0436" w:rsidR="00900B80" w:rsidRDefault="00900B80" w:rsidP="00035C57">
            <w:pPr>
              <w:rPr>
                <w:ins w:id="1542" w:author="Justin Bracci" w:date="2023-05-13T16:10:00Z"/>
                <w:rFonts w:eastAsia="Calibri" w:cstheme="minorHAnsi"/>
                <w:sz w:val="20"/>
                <w:szCs w:val="20"/>
              </w:rPr>
            </w:pPr>
            <w:ins w:id="1543" w:author="Justin Bracci" w:date="2023-05-13T16:11:00Z">
              <w:r>
                <w:rPr>
                  <w:rFonts w:eastAsia="Calibri" w:cstheme="minorHAnsi"/>
                  <w:sz w:val="20"/>
                  <w:szCs w:val="20"/>
                </w:rPr>
                <w:t xml:space="preserve">CA Life-Cycle </w:t>
              </w:r>
              <w:r w:rsidRPr="009E2407">
                <w:rPr>
                  <w:rFonts w:eastAsia="Calibri" w:cstheme="minorHAnsi"/>
                  <w:sz w:val="20"/>
                  <w:szCs w:val="20"/>
                </w:rPr>
                <w:t>Grid Emissions (hourly)</w:t>
              </w:r>
            </w:ins>
          </w:p>
        </w:tc>
        <w:tc>
          <w:tcPr>
            <w:tcW w:w="947" w:type="dxa"/>
            <w:shd w:val="clear" w:color="auto" w:fill="auto"/>
            <w:vAlign w:val="center"/>
            <w:tcPrChange w:id="1544" w:author="Justin Bracci" w:date="2023-06-19T09:51:00Z">
              <w:tcPr>
                <w:tcW w:w="947" w:type="dxa"/>
                <w:shd w:val="clear" w:color="auto" w:fill="auto"/>
                <w:vAlign w:val="center"/>
              </w:tcPr>
            </w:tcPrChange>
          </w:tcPr>
          <w:p w14:paraId="542696C0" w14:textId="6ED7738A" w:rsidR="00900B80" w:rsidRPr="000226E9" w:rsidRDefault="00900B80" w:rsidP="00035C57">
            <w:pPr>
              <w:rPr>
                <w:ins w:id="1545" w:author="Justin Bracci" w:date="2023-05-13T16:10:00Z"/>
                <w:rFonts w:cstheme="minorHAnsi"/>
                <w:color w:val="000000"/>
                <w:sz w:val="20"/>
                <w:szCs w:val="20"/>
              </w:rPr>
            </w:pPr>
            <w:ins w:id="1546" w:author="Justin Bracci" w:date="2023-05-13T16:11:00Z">
              <w:r w:rsidRPr="000226E9">
                <w:rPr>
                  <w:rFonts w:cstheme="minorHAnsi"/>
                  <w:color w:val="000000"/>
                  <w:sz w:val="20"/>
                  <w:szCs w:val="20"/>
                </w:rPr>
                <w:t>0.</w:t>
              </w:r>
              <w:r>
                <w:rPr>
                  <w:rFonts w:cstheme="minorHAnsi"/>
                  <w:color w:val="000000"/>
                  <w:sz w:val="20"/>
                  <w:szCs w:val="20"/>
                </w:rPr>
                <w:t>20</w:t>
              </w:r>
            </w:ins>
          </w:p>
        </w:tc>
        <w:tc>
          <w:tcPr>
            <w:tcW w:w="943" w:type="dxa"/>
            <w:noWrap/>
            <w:vAlign w:val="center"/>
            <w:tcPrChange w:id="1547" w:author="Justin Bracci" w:date="2023-06-19T09:51:00Z">
              <w:tcPr>
                <w:tcW w:w="943" w:type="dxa"/>
                <w:noWrap/>
                <w:vAlign w:val="center"/>
              </w:tcPr>
            </w:tcPrChange>
          </w:tcPr>
          <w:p w14:paraId="6772363D" w14:textId="5A7872F0" w:rsidR="00900B80" w:rsidRPr="009E2407" w:rsidRDefault="00900B80" w:rsidP="00035C57">
            <w:pPr>
              <w:rPr>
                <w:ins w:id="1548" w:author="Justin Bracci" w:date="2023-05-13T16:10:00Z"/>
                <w:rFonts w:eastAsia="Calibri" w:cstheme="minorHAnsi"/>
                <w:sz w:val="20"/>
                <w:szCs w:val="20"/>
              </w:rPr>
            </w:pPr>
            <w:ins w:id="1549" w:author="Justin Bracci" w:date="2023-05-13T16:11:00Z">
              <w:r w:rsidRPr="009E2407">
                <w:rPr>
                  <w:rFonts w:eastAsia="Calibri" w:cstheme="minorHAnsi"/>
                  <w:sz w:val="20"/>
                  <w:szCs w:val="20"/>
                </w:rPr>
                <w:t>0.</w:t>
              </w:r>
              <w:r>
                <w:rPr>
                  <w:rFonts w:eastAsia="Calibri" w:cstheme="minorHAnsi"/>
                  <w:sz w:val="20"/>
                  <w:szCs w:val="20"/>
                </w:rPr>
                <w:t>077</w:t>
              </w:r>
            </w:ins>
          </w:p>
        </w:tc>
        <w:tc>
          <w:tcPr>
            <w:tcW w:w="990" w:type="dxa"/>
            <w:shd w:val="clear" w:color="auto" w:fill="auto"/>
            <w:vAlign w:val="center"/>
            <w:tcPrChange w:id="1550" w:author="Justin Bracci" w:date="2023-06-19T09:51:00Z">
              <w:tcPr>
                <w:tcW w:w="990" w:type="dxa"/>
                <w:shd w:val="clear" w:color="auto" w:fill="auto"/>
                <w:vAlign w:val="center"/>
              </w:tcPr>
            </w:tcPrChange>
          </w:tcPr>
          <w:p w14:paraId="2397B0FB" w14:textId="59DE3A20" w:rsidR="00900B80" w:rsidRPr="000226E9" w:rsidRDefault="00900B80" w:rsidP="00035C57">
            <w:pPr>
              <w:rPr>
                <w:ins w:id="1551" w:author="Justin Bracci" w:date="2023-05-13T16:10:00Z"/>
                <w:rFonts w:cstheme="minorHAnsi"/>
                <w:color w:val="000000"/>
                <w:sz w:val="20"/>
                <w:szCs w:val="20"/>
              </w:rPr>
            </w:pPr>
            <w:ins w:id="1552" w:author="Justin Bracci" w:date="2023-05-13T16:11:00Z">
              <w:r w:rsidRPr="000226E9">
                <w:rPr>
                  <w:rFonts w:cstheme="minorHAnsi"/>
                  <w:color w:val="000000"/>
                  <w:sz w:val="20"/>
                  <w:szCs w:val="20"/>
                </w:rPr>
                <w:t>0.0</w:t>
              </w:r>
              <w:r>
                <w:rPr>
                  <w:rFonts w:cstheme="minorHAnsi"/>
                  <w:color w:val="000000"/>
                  <w:sz w:val="20"/>
                  <w:szCs w:val="20"/>
                </w:rPr>
                <w:t>25</w:t>
              </w:r>
            </w:ins>
          </w:p>
        </w:tc>
        <w:tc>
          <w:tcPr>
            <w:tcW w:w="2340" w:type="dxa"/>
            <w:noWrap/>
            <w:vAlign w:val="center"/>
            <w:tcPrChange w:id="1553" w:author="Justin Bracci" w:date="2023-06-19T09:51:00Z">
              <w:tcPr>
                <w:tcW w:w="2340" w:type="dxa"/>
                <w:noWrap/>
                <w:vAlign w:val="center"/>
              </w:tcPr>
            </w:tcPrChange>
          </w:tcPr>
          <w:p w14:paraId="0D6D5977" w14:textId="701B77E4" w:rsidR="00900B80" w:rsidRPr="009E2407" w:rsidRDefault="00900B80" w:rsidP="00035C57">
            <w:pPr>
              <w:rPr>
                <w:ins w:id="1554" w:author="Justin Bracci" w:date="2023-05-13T16:10:00Z"/>
                <w:rFonts w:eastAsia="Calibri" w:cstheme="minorHAnsi"/>
                <w:sz w:val="20"/>
                <w:szCs w:val="20"/>
              </w:rPr>
            </w:pPr>
            <w:ins w:id="1555" w:author="Justin Bracci" w:date="2023-05-13T16:11:00Z">
              <w:r w:rsidRPr="009E2407">
                <w:rPr>
                  <w:rFonts w:eastAsia="Calibri" w:cstheme="minorHAnsi"/>
                  <w:sz w:val="20"/>
                  <w:szCs w:val="20"/>
                </w:rPr>
                <w:t>kg CO</w:t>
              </w:r>
              <w:r w:rsidRPr="009E2407">
                <w:rPr>
                  <w:rFonts w:eastAsia="Calibri" w:cstheme="minorHAnsi"/>
                  <w:sz w:val="20"/>
                  <w:szCs w:val="20"/>
                  <w:vertAlign w:val="subscript"/>
                </w:rPr>
                <w:t>2</w:t>
              </w:r>
              <w:r w:rsidRPr="009E2407">
                <w:rPr>
                  <w:rFonts w:eastAsia="Calibri" w:cstheme="minorHAnsi"/>
                  <w:sz w:val="20"/>
                  <w:szCs w:val="20"/>
                </w:rPr>
                <w:t>/kWh</w:t>
              </w:r>
            </w:ins>
            <w:ins w:id="1556" w:author="Justin Bracci" w:date="2023-06-25T13:52:00Z">
              <w:r w:rsidR="009F01A8">
                <w:rPr>
                  <w:vertAlign w:val="subscript"/>
                </w:rPr>
                <w:t>e</w:t>
              </w:r>
            </w:ins>
            <w:ins w:id="1557" w:author="Justin Bracci" w:date="2023-05-13T16:11:00Z">
              <w:r w:rsidRPr="009E2407">
                <w:rPr>
                  <w:rFonts w:eastAsia="Calibri" w:cstheme="minorHAnsi"/>
                  <w:sz w:val="20"/>
                  <w:szCs w:val="20"/>
                </w:rPr>
                <w:t xml:space="preserve"> average</w:t>
              </w:r>
            </w:ins>
          </w:p>
        </w:tc>
        <w:tc>
          <w:tcPr>
            <w:tcW w:w="1266" w:type="dxa"/>
            <w:vAlign w:val="center"/>
            <w:tcPrChange w:id="1558" w:author="Justin Bracci" w:date="2023-06-19T09:51:00Z">
              <w:tcPr>
                <w:tcW w:w="1266" w:type="dxa"/>
                <w:vAlign w:val="center"/>
              </w:tcPr>
            </w:tcPrChange>
          </w:tcPr>
          <w:p w14:paraId="370DDA43" w14:textId="1CCAFB5F" w:rsidR="00900B80" w:rsidRPr="009E2407" w:rsidRDefault="00900B80" w:rsidP="00035C57">
            <w:pPr>
              <w:rPr>
                <w:ins w:id="1559" w:author="Justin Bracci" w:date="2023-05-13T16:10:00Z"/>
                <w:rFonts w:eastAsia="Calibri" w:cstheme="minorHAnsi"/>
                <w:sz w:val="20"/>
                <w:szCs w:val="20"/>
              </w:rPr>
            </w:pPr>
            <w:ins w:id="1560" w:author="Justin Bracci" w:date="2023-05-13T16:11:00Z">
              <w:r w:rsidRPr="009E2407">
                <w:rPr>
                  <w:rFonts w:eastAsia="Calibri" w:cstheme="minorHAnsi"/>
                  <w:sz w:val="20"/>
                  <w:szCs w:val="20"/>
                </w:rPr>
                <w:fldChar w:fldCharType="begin" w:fldLock="1"/>
              </w:r>
            </w:ins>
            <w:r w:rsidR="001236E7">
              <w:rPr>
                <w:rFonts w:eastAsia="Calibri" w:cstheme="minorHAnsi"/>
                <w:sz w:val="20"/>
                <w:szCs w:val="20"/>
              </w:rPr>
              <w:instrText>ADDIN CSL_CITATION {"citationItems":[{"id":"ITEM-1","itemData":{"author":[{"dropping-particle":"","family":"Gagnon","given":"Pieter","non-dropping-particle":"","parse-names":false,"suffix":""},{"dropping-particle":"","family":"Cowiestoll","given":"Brady","non-dropping-particle":"","parse-names":false,"suffix":""},{"dropping-particle":"","family":"Schwarz","given":"Marty","non-dropping-particle":"","parse-names":false,"suffix":""}],"id":"ITEM-1","issued":{"date-parts":[["2023"]]},"title":"Cambium 2022 Data","type":"report"},"uris":["http://www.mendeley.com/documents/?uuid=d79dc45d-c963-4a1f-9717-853e17c5799c"]},{"id":"ITEM-2","itemData":{"DOI":"10.1017/CBO9781139151153","ISBN":"9781139151153","abstract":"This Intergovernmental Panel on Climate Change Special Report (IPCC-SRREN) assesses the potential role of renewable energy in the mitigation of climate change. It covers the six most important renewable energy sources - bioenergy, solar, geothermal, hydropower, ocean and wind energy - as well as their integration into present and future energy systems. It considers the environmental and social consequences associated with the deployment of these technologies, and presents strategies to overcome technical as well as non-technical obstacles to their application and diffusion. SRREN brings a broad spectrum of technology-specific experts together with scientists studying energy systems as a whole. Prepared following strict IPCC procedures, it presents an impartial assessment of the current state of knowledge: it is policy relevant but not policy prescriptive. SRREN is an invaluable assessment of the potential role of renewable energy for the mitigation of climate change for policymakers, the private sector, and academic researchers.","author":[{"dropping-particle":"","family":"Edenhofer","given":"Ottmar","non-dropping-particle":"","parse-names":false,"suffix":""},{"dropping-particle":"","family":"Madruga","given":"Ramón Pichs","non-dropping-particle":"","parse-names":false,"suffix":""},{"dropping-particle":"","family":"Sokona","given":"Youba","non-dropping-particle":"","parse-names":false,"suffix":""},{"dropping-particle":"","family":"Seyboth","given":"Kristin","non-dropping-particle":"","parse-names":false,"suffix":""},{"dropping-particle":"","family":"Matschoss","given":"Patrick","non-dropping-particle":"","parse-names":false,"suffix":""},{"dropping-particle":"","family":"Kadner","given":"Susanne","non-dropping-particle":"","parse-names":false,"suffix":""},{"dropping-particle":"","family":"Zwickel","given":"Timm","non-dropping-particle":"","parse-names":false,"suffix":""},{"dropping-particle":"","family":"Eickemeier","given":"Patrick","non-dropping-particle":"","parse-names":false,"suffix":""},{"dropping-particle":"","family":"Hansen","given":"Gerrit","non-dropping-particle":"","parse-names":false,"suffix":""},{"dropping-particle":"","family":"Schlömer","given":"Steffen","non-dropping-particle":"","parse-names":false,"suffix":""},{"dropping-particle":"","family":"Stechow","given":"Christoph","non-dropping-particle":"von","parse-names":false,"suffix":""}],"id":"ITEM-2","issued":{"date-parts":[["2012"]]},"number-of-pages":"1-1075","publisher":"Cambridge University Press","title":"Renewable energy sources and climate change mitigation: Special report of the intergovernmental panel on climate change","type":"report"},"uris":["http://www.mendeley.com/documents/?uuid=cedb096b-5787-4e5e-9400-b960a6a54436"]},{"id":"ITEM-3","itemData":{"abstract":"Electricity demand in Mauritius is growing rapidly but its environmental implications are as yet unknown. This is the topic of the current paper which presents for the first time the life cycle environmental impacts of electricity generation in Mauritius aiming to inform electricity generators and policy makers on how the impacts could be reduced. The majority of country's electricity is generated from fossil fuels, with coal contributing 40% and fuel oil 37%; the rest is from sugarcane bagasse (19%) and hydro-power (4%). The results suggest that electricity from oil has the highest impacts for six out of ten categories considered compared to the other three sources: acidification, freshwater, terrestrial and human toxicity, ozone layer depletion and photochemical oxidants. The remaining four impacts (depletion of resources, global warming, eutrophication and marine toxicity) are highest for coal. The lowest impacts are found for electricity from hydro-power. For example, the global warming potential (GWP) of electricity from coal is estimated at 1444 kg CO2 eq./MWh and for oil 754 kg CO2 eq./MWh, while for bagasse and hydro-power this impact is several orders of magnitude lower (29 and 8.6 kg CO2 eq./MWh, respectively). Oil and coal are the main contributors to the overall impacts from electricity in Mauritius (88%-99%). The contribution of bagasse is small (&lt;1%-12%) and that from hydro-power negligible (&lt;0.1%). The GWP of the electricity mix is estimated at 868 kg CO2 eq./MWh. This is equivalent to the annual GWP of 2.22 Mt CO2 eq. in 2012, an increase of 16% since 2007. To reduce its carbon emissions, Mauritius should consider reducing the share of fossil fuels through increased use of renewables such as solar PV and wind as well as improving the efficiency of the fossil power plants and reducing energy demand.","author":[{"dropping-particle":"","family":"United Nations","given":"","non-dropping-particle":"","parse-names":false,"suffix":""}],"id":"ITEM-3","issued":{"date-parts":[["2021"]]},"number-of-pages":"107","title":"Life Cycle Assessment of Electricity Generation Options","type":"report"},"uris":["http://www.mendeley.com/documents/?uuid=b788ae9a-794e-44e1-84eb-6d87c7ea05e0"]}],"mendeley":{"formattedCitation":"[14]–[16]","plainTextFormattedCitation":"[14]–[16]","previouslyFormattedCitation":"[14]–[16]"},"properties":{"noteIndex":0},"schema":"https://github.com/citation-style-language/schema/raw/master/csl-citation.json"}</w:instrText>
            </w:r>
            <w:ins w:id="1561" w:author="Justin Bracci" w:date="2023-05-13T16:11:00Z">
              <w:r w:rsidRPr="009E2407">
                <w:rPr>
                  <w:rFonts w:eastAsia="Calibri" w:cstheme="minorHAnsi"/>
                  <w:sz w:val="20"/>
                  <w:szCs w:val="20"/>
                </w:rPr>
                <w:fldChar w:fldCharType="separate"/>
              </w:r>
            </w:ins>
            <w:r w:rsidR="00E5531A" w:rsidRPr="00E5531A">
              <w:rPr>
                <w:rFonts w:eastAsia="Calibri" w:cstheme="minorHAnsi"/>
                <w:noProof/>
                <w:sz w:val="20"/>
                <w:szCs w:val="20"/>
              </w:rPr>
              <w:t>[14]–[16]</w:t>
            </w:r>
            <w:ins w:id="1562" w:author="Justin Bracci" w:date="2023-05-13T16:11:00Z">
              <w:r w:rsidRPr="009E2407">
                <w:rPr>
                  <w:rFonts w:eastAsia="Calibri" w:cstheme="minorHAnsi"/>
                  <w:sz w:val="20"/>
                  <w:szCs w:val="20"/>
                </w:rPr>
                <w:fldChar w:fldCharType="end"/>
              </w:r>
            </w:ins>
          </w:p>
        </w:tc>
      </w:tr>
      <w:tr w:rsidR="00900B80" w:rsidRPr="000226E9" w14:paraId="2DBAB552" w14:textId="77777777" w:rsidTr="00900B80">
        <w:trPr>
          <w:trHeight w:val="290"/>
          <w:ins w:id="1563" w:author="Justin Bracci" w:date="2023-05-13T16:10:00Z"/>
          <w:trPrChange w:id="1564" w:author="Justin Bracci" w:date="2023-06-19T09:51:00Z">
            <w:trPr>
              <w:trHeight w:val="290"/>
            </w:trPr>
          </w:trPrChange>
        </w:trPr>
        <w:tc>
          <w:tcPr>
            <w:tcW w:w="2965" w:type="dxa"/>
            <w:noWrap/>
            <w:vAlign w:val="center"/>
            <w:tcPrChange w:id="1565" w:author="Justin Bracci" w:date="2023-06-19T09:51:00Z">
              <w:tcPr>
                <w:tcW w:w="2965" w:type="dxa"/>
                <w:noWrap/>
                <w:vAlign w:val="center"/>
              </w:tcPr>
            </w:tcPrChange>
          </w:tcPr>
          <w:p w14:paraId="00EB2814" w14:textId="54DD3B52" w:rsidR="00900B80" w:rsidRDefault="00900B80" w:rsidP="00035C57">
            <w:pPr>
              <w:rPr>
                <w:ins w:id="1566" w:author="Justin Bracci" w:date="2023-05-13T16:10:00Z"/>
                <w:rFonts w:eastAsia="Calibri" w:cstheme="minorHAnsi"/>
                <w:sz w:val="20"/>
                <w:szCs w:val="20"/>
              </w:rPr>
            </w:pPr>
            <w:ins w:id="1567" w:author="Justin Bracci" w:date="2023-05-13T16:11:00Z">
              <w:r>
                <w:rPr>
                  <w:rFonts w:eastAsia="Calibri" w:cstheme="minorHAnsi"/>
                  <w:sz w:val="20"/>
                  <w:szCs w:val="20"/>
                </w:rPr>
                <w:t xml:space="preserve">TX Life-Cycle </w:t>
              </w:r>
              <w:r w:rsidRPr="009E2407">
                <w:rPr>
                  <w:rFonts w:eastAsia="Calibri" w:cstheme="minorHAnsi"/>
                  <w:sz w:val="20"/>
                  <w:szCs w:val="20"/>
                </w:rPr>
                <w:t>Grid Emissions (hourly)</w:t>
              </w:r>
            </w:ins>
          </w:p>
        </w:tc>
        <w:tc>
          <w:tcPr>
            <w:tcW w:w="947" w:type="dxa"/>
            <w:shd w:val="clear" w:color="auto" w:fill="auto"/>
            <w:vAlign w:val="center"/>
            <w:tcPrChange w:id="1568" w:author="Justin Bracci" w:date="2023-06-19T09:51:00Z">
              <w:tcPr>
                <w:tcW w:w="947" w:type="dxa"/>
                <w:shd w:val="clear" w:color="auto" w:fill="auto"/>
                <w:vAlign w:val="center"/>
              </w:tcPr>
            </w:tcPrChange>
          </w:tcPr>
          <w:p w14:paraId="586D2F20" w14:textId="793F95B2" w:rsidR="00900B80" w:rsidRPr="000226E9" w:rsidRDefault="00900B80" w:rsidP="00035C57">
            <w:pPr>
              <w:rPr>
                <w:ins w:id="1569" w:author="Justin Bracci" w:date="2023-05-13T16:10:00Z"/>
                <w:rFonts w:cstheme="minorHAnsi"/>
                <w:color w:val="000000"/>
                <w:sz w:val="20"/>
                <w:szCs w:val="20"/>
              </w:rPr>
            </w:pPr>
            <w:ins w:id="1570" w:author="Justin Bracci" w:date="2023-05-13T16:11:00Z">
              <w:r w:rsidRPr="000226E9">
                <w:rPr>
                  <w:rFonts w:cstheme="minorHAnsi"/>
                  <w:color w:val="000000"/>
                  <w:sz w:val="20"/>
                  <w:szCs w:val="20"/>
                </w:rPr>
                <w:t>0.</w:t>
              </w:r>
              <w:r>
                <w:rPr>
                  <w:rFonts w:cstheme="minorHAnsi"/>
                  <w:color w:val="000000"/>
                  <w:sz w:val="20"/>
                  <w:szCs w:val="20"/>
                </w:rPr>
                <w:t>2</w:t>
              </w:r>
            </w:ins>
            <w:ins w:id="1571" w:author="Justin Bracci" w:date="2023-05-13T16:14:00Z">
              <w:r>
                <w:rPr>
                  <w:rFonts w:cstheme="minorHAnsi"/>
                  <w:color w:val="000000"/>
                  <w:sz w:val="20"/>
                  <w:szCs w:val="20"/>
                </w:rPr>
                <w:t>9</w:t>
              </w:r>
            </w:ins>
          </w:p>
        </w:tc>
        <w:tc>
          <w:tcPr>
            <w:tcW w:w="943" w:type="dxa"/>
            <w:noWrap/>
            <w:vAlign w:val="center"/>
            <w:tcPrChange w:id="1572" w:author="Justin Bracci" w:date="2023-06-19T09:51:00Z">
              <w:tcPr>
                <w:tcW w:w="943" w:type="dxa"/>
                <w:noWrap/>
                <w:vAlign w:val="center"/>
              </w:tcPr>
            </w:tcPrChange>
          </w:tcPr>
          <w:p w14:paraId="6FB5D0BD" w14:textId="7427A48B" w:rsidR="00900B80" w:rsidRPr="009E2407" w:rsidRDefault="00900B80" w:rsidP="00035C57">
            <w:pPr>
              <w:rPr>
                <w:ins w:id="1573" w:author="Justin Bracci" w:date="2023-05-13T16:10:00Z"/>
                <w:rFonts w:eastAsia="Calibri" w:cstheme="minorHAnsi"/>
                <w:sz w:val="20"/>
                <w:szCs w:val="20"/>
              </w:rPr>
            </w:pPr>
            <w:ins w:id="1574" w:author="Justin Bracci" w:date="2023-05-13T16:11:00Z">
              <w:r w:rsidRPr="009E2407">
                <w:rPr>
                  <w:rFonts w:eastAsia="Calibri" w:cstheme="minorHAnsi"/>
                  <w:sz w:val="20"/>
                  <w:szCs w:val="20"/>
                </w:rPr>
                <w:t>0.</w:t>
              </w:r>
              <w:r>
                <w:rPr>
                  <w:rFonts w:eastAsia="Calibri" w:cstheme="minorHAnsi"/>
                  <w:sz w:val="20"/>
                  <w:szCs w:val="20"/>
                </w:rPr>
                <w:t>077</w:t>
              </w:r>
            </w:ins>
          </w:p>
        </w:tc>
        <w:tc>
          <w:tcPr>
            <w:tcW w:w="990" w:type="dxa"/>
            <w:shd w:val="clear" w:color="auto" w:fill="auto"/>
            <w:vAlign w:val="center"/>
            <w:tcPrChange w:id="1575" w:author="Justin Bracci" w:date="2023-06-19T09:51:00Z">
              <w:tcPr>
                <w:tcW w:w="990" w:type="dxa"/>
                <w:shd w:val="clear" w:color="auto" w:fill="auto"/>
                <w:vAlign w:val="center"/>
              </w:tcPr>
            </w:tcPrChange>
          </w:tcPr>
          <w:p w14:paraId="2D15E077" w14:textId="2C2424E7" w:rsidR="00900B80" w:rsidRPr="000226E9" w:rsidRDefault="00900B80" w:rsidP="00035C57">
            <w:pPr>
              <w:rPr>
                <w:ins w:id="1576" w:author="Justin Bracci" w:date="2023-05-13T16:10:00Z"/>
                <w:rFonts w:cstheme="minorHAnsi"/>
                <w:color w:val="000000"/>
                <w:sz w:val="20"/>
                <w:szCs w:val="20"/>
              </w:rPr>
            </w:pPr>
            <w:ins w:id="1577" w:author="Justin Bracci" w:date="2023-05-13T16:11:00Z">
              <w:r w:rsidRPr="000226E9">
                <w:rPr>
                  <w:rFonts w:cstheme="minorHAnsi"/>
                  <w:color w:val="000000"/>
                  <w:sz w:val="20"/>
                  <w:szCs w:val="20"/>
                </w:rPr>
                <w:t>0.0</w:t>
              </w:r>
            </w:ins>
            <w:ins w:id="1578" w:author="Justin Bracci" w:date="2023-05-13T16:14:00Z">
              <w:r>
                <w:rPr>
                  <w:rFonts w:cstheme="minorHAnsi"/>
                  <w:color w:val="000000"/>
                  <w:sz w:val="20"/>
                  <w:szCs w:val="20"/>
                </w:rPr>
                <w:t>68</w:t>
              </w:r>
            </w:ins>
          </w:p>
        </w:tc>
        <w:tc>
          <w:tcPr>
            <w:tcW w:w="2340" w:type="dxa"/>
            <w:noWrap/>
            <w:vAlign w:val="center"/>
            <w:tcPrChange w:id="1579" w:author="Justin Bracci" w:date="2023-06-19T09:51:00Z">
              <w:tcPr>
                <w:tcW w:w="2340" w:type="dxa"/>
                <w:noWrap/>
                <w:vAlign w:val="center"/>
              </w:tcPr>
            </w:tcPrChange>
          </w:tcPr>
          <w:p w14:paraId="3B510E2C" w14:textId="49A98505" w:rsidR="00900B80" w:rsidRPr="009E2407" w:rsidRDefault="00900B80" w:rsidP="00035C57">
            <w:pPr>
              <w:rPr>
                <w:ins w:id="1580" w:author="Justin Bracci" w:date="2023-05-13T16:10:00Z"/>
                <w:rFonts w:eastAsia="Calibri" w:cstheme="minorHAnsi"/>
                <w:sz w:val="20"/>
                <w:szCs w:val="20"/>
              </w:rPr>
            </w:pPr>
            <w:ins w:id="1581" w:author="Justin Bracci" w:date="2023-05-13T16:11:00Z">
              <w:r w:rsidRPr="009E2407">
                <w:rPr>
                  <w:rFonts w:eastAsia="Calibri" w:cstheme="minorHAnsi"/>
                  <w:sz w:val="20"/>
                  <w:szCs w:val="20"/>
                </w:rPr>
                <w:t>kg CO</w:t>
              </w:r>
              <w:r w:rsidRPr="009E2407">
                <w:rPr>
                  <w:rFonts w:eastAsia="Calibri" w:cstheme="minorHAnsi"/>
                  <w:sz w:val="20"/>
                  <w:szCs w:val="20"/>
                  <w:vertAlign w:val="subscript"/>
                </w:rPr>
                <w:t>2</w:t>
              </w:r>
              <w:r w:rsidRPr="009E2407">
                <w:rPr>
                  <w:rFonts w:eastAsia="Calibri" w:cstheme="minorHAnsi"/>
                  <w:sz w:val="20"/>
                  <w:szCs w:val="20"/>
                </w:rPr>
                <w:t>/kWh</w:t>
              </w:r>
            </w:ins>
            <w:ins w:id="1582" w:author="Justin Bracci" w:date="2023-06-25T13:52:00Z">
              <w:r w:rsidR="009F01A8">
                <w:rPr>
                  <w:vertAlign w:val="subscript"/>
                </w:rPr>
                <w:t>e</w:t>
              </w:r>
            </w:ins>
            <w:ins w:id="1583" w:author="Justin Bracci" w:date="2023-05-13T16:11:00Z">
              <w:r w:rsidRPr="009E2407">
                <w:rPr>
                  <w:rFonts w:eastAsia="Calibri" w:cstheme="minorHAnsi"/>
                  <w:sz w:val="20"/>
                  <w:szCs w:val="20"/>
                </w:rPr>
                <w:t xml:space="preserve"> average</w:t>
              </w:r>
            </w:ins>
          </w:p>
        </w:tc>
        <w:tc>
          <w:tcPr>
            <w:tcW w:w="1266" w:type="dxa"/>
            <w:vAlign w:val="center"/>
            <w:tcPrChange w:id="1584" w:author="Justin Bracci" w:date="2023-06-19T09:51:00Z">
              <w:tcPr>
                <w:tcW w:w="1266" w:type="dxa"/>
                <w:vAlign w:val="center"/>
              </w:tcPr>
            </w:tcPrChange>
          </w:tcPr>
          <w:p w14:paraId="2F9978C4" w14:textId="2F94F4B4" w:rsidR="00900B80" w:rsidRPr="009E2407" w:rsidRDefault="00900B80" w:rsidP="00035C57">
            <w:pPr>
              <w:rPr>
                <w:ins w:id="1585" w:author="Justin Bracci" w:date="2023-05-13T16:10:00Z"/>
                <w:rFonts w:eastAsia="Calibri" w:cstheme="minorHAnsi"/>
                <w:sz w:val="20"/>
                <w:szCs w:val="20"/>
              </w:rPr>
            </w:pPr>
            <w:ins w:id="1586" w:author="Justin Bracci" w:date="2023-05-13T16:11:00Z">
              <w:r w:rsidRPr="009E2407">
                <w:rPr>
                  <w:rFonts w:eastAsia="Calibri" w:cstheme="minorHAnsi"/>
                  <w:sz w:val="20"/>
                  <w:szCs w:val="20"/>
                </w:rPr>
                <w:fldChar w:fldCharType="begin" w:fldLock="1"/>
              </w:r>
            </w:ins>
            <w:r w:rsidR="001236E7">
              <w:rPr>
                <w:rFonts w:eastAsia="Calibri" w:cstheme="minorHAnsi"/>
                <w:sz w:val="20"/>
                <w:szCs w:val="20"/>
              </w:rPr>
              <w:instrText>ADDIN CSL_CITATION {"citationItems":[{"id":"ITEM-1","itemData":{"author":[{"dropping-particle":"","family":"Gagnon","given":"Pieter","non-dropping-particle":"","parse-names":false,"suffix":""},{"dropping-particle":"","family":"Cowiestoll","given":"Brady","non-dropping-particle":"","parse-names":false,"suffix":""},{"dropping-particle":"","family":"Schwarz","given":"Marty","non-dropping-particle":"","parse-names":false,"suffix":""}],"id":"ITEM-1","issued":{"date-parts":[["2023"]]},"title":"Cambium 2022 Data","type":"report"},"uris":["http://www.mendeley.com/documents/?uuid=d79dc45d-c963-4a1f-9717-853e17c5799c"]},{"id":"ITEM-2","itemData":{"DOI":"10.1017/CBO9781139151153","ISBN":"9781139151153","abstract":"This Intergovernmental Panel on Climate Change Special Report (IPCC-SRREN) assesses the potential role of renewable energy in the mitigation of climate change. It covers the six most important renewable energy sources - bioenergy, solar, geothermal, hydropower, ocean and wind energy - as well as their integration into present and future energy systems. It considers the environmental and social consequences associated with the deployment of these technologies, and presents strategies to overcome technical as well as non-technical obstacles to their application and diffusion. SRREN brings a broad spectrum of technology-specific experts together with scientists studying energy systems as a whole. Prepared following strict IPCC procedures, it presents an impartial assessment of the current state of knowledge: it is policy relevant but not policy prescriptive. SRREN is an invaluable assessment of the potential role of renewable energy for the mitigation of climate change for policymakers, the private sector, and academic researchers.","author":[{"dropping-particle":"","family":"Edenhofer","given":"Ottmar","non-dropping-particle":"","parse-names":false,"suffix":""},{"dropping-particle":"","family":"Madruga","given":"Ramón Pichs","non-dropping-particle":"","parse-names":false,"suffix":""},{"dropping-particle":"","family":"Sokona","given":"Youba","non-dropping-particle":"","parse-names":false,"suffix":""},{"dropping-particle":"","family":"Seyboth","given":"Kristin","non-dropping-particle":"","parse-names":false,"suffix":""},{"dropping-particle":"","family":"Matschoss","given":"Patrick","non-dropping-particle":"","parse-names":false,"suffix":""},{"dropping-particle":"","family":"Kadner","given":"Susanne","non-dropping-particle":"","parse-names":false,"suffix":""},{"dropping-particle":"","family":"Zwickel","given":"Timm","non-dropping-particle":"","parse-names":false,"suffix":""},{"dropping-particle":"","family":"Eickemeier","given":"Patrick","non-dropping-particle":"","parse-names":false,"suffix":""},{"dropping-particle":"","family":"Hansen","given":"Gerrit","non-dropping-particle":"","parse-names":false,"suffix":""},{"dropping-particle":"","family":"Schlömer","given":"Steffen","non-dropping-particle":"","parse-names":false,"suffix":""},{"dropping-particle":"","family":"Stechow","given":"Christoph","non-dropping-particle":"von","parse-names":false,"suffix":""}],"id":"ITEM-2","issued":{"date-parts":[["2012"]]},"number-of-pages":"1-1075","publisher":"Cambridge University Press","title":"Renewable energy sources and climate change mitigation: Special report of the intergovernmental panel on climate change","type":"report"},"uris":["http://www.mendeley.com/documents/?uuid=cedb096b-5787-4e5e-9400-b960a6a54436"]},{"id":"ITEM-3","itemData":{"abstract":"Electricity demand in Mauritius is growing rapidly but its environmental implications are as yet unknown. This is the topic of the current paper which presents for the first time the life cycle environmental impacts of electricity generation in Mauritius aiming to inform electricity generators and policy makers on how the impacts could be reduced. The majority of country's electricity is generated from fossil fuels, with coal contributing 40% and fuel oil 37%; the rest is from sugarcane bagasse (19%) and hydro-power (4%). The results suggest that electricity from oil has the highest impacts for six out of ten categories considered compared to the other three sources: acidification, freshwater, terrestrial and human toxicity, ozone layer depletion and photochemical oxidants. The remaining four impacts (depletion of resources, global warming, eutrophication and marine toxicity) are highest for coal. The lowest impacts are found for electricity from hydro-power. For example, the global warming potential (GWP) of electricity from coal is estimated at 1444 kg CO2 eq./MWh and for oil 754 kg CO2 eq./MWh, while for bagasse and hydro-power this impact is several orders of magnitude lower (29 and 8.6 kg CO2 eq./MWh, respectively). Oil and coal are the main contributors to the overall impacts from electricity in Mauritius (88%-99%). The contribution of bagasse is small (&lt;1%-12%) and that from hydro-power negligible (&lt;0.1%). The GWP of the electricity mix is estimated at 868 kg CO2 eq./MWh. This is equivalent to the annual GWP of 2.22 Mt CO2 eq. in 2012, an increase of 16% since 2007. To reduce its carbon emissions, Mauritius should consider reducing the share of fossil fuels through increased use of renewables such as solar PV and wind as well as improving the efficiency of the fossil power plants and reducing energy demand.","author":[{"dropping-particle":"","family":"United Nations","given":"","non-dropping-particle":"","parse-names":false,"suffix":""}],"id":"ITEM-3","issued":{"date-parts":[["2021"]]},"number-of-pages":"107","title":"Life Cycle Assessment of Electricity Generation Options","type":"report"},"uris":["http://www.mendeley.com/documents/?uuid=b788ae9a-794e-44e1-84eb-6d87c7ea05e0"]}],"mendeley":{"formattedCitation":"[14]–[16]","plainTextFormattedCitation":"[14]–[16]","previouslyFormattedCitation":"[14]–[16]"},"properties":{"noteIndex":0},"schema":"https://github.com/citation-style-language/schema/raw/master/csl-citation.json"}</w:instrText>
            </w:r>
            <w:ins w:id="1587" w:author="Justin Bracci" w:date="2023-05-13T16:11:00Z">
              <w:r w:rsidRPr="009E2407">
                <w:rPr>
                  <w:rFonts w:eastAsia="Calibri" w:cstheme="minorHAnsi"/>
                  <w:sz w:val="20"/>
                  <w:szCs w:val="20"/>
                </w:rPr>
                <w:fldChar w:fldCharType="separate"/>
              </w:r>
            </w:ins>
            <w:r w:rsidR="00E5531A" w:rsidRPr="00E5531A">
              <w:rPr>
                <w:rFonts w:eastAsia="Calibri" w:cstheme="minorHAnsi"/>
                <w:noProof/>
                <w:sz w:val="20"/>
                <w:szCs w:val="20"/>
              </w:rPr>
              <w:t>[14]–[16]</w:t>
            </w:r>
            <w:ins w:id="1588" w:author="Justin Bracci" w:date="2023-05-13T16:11:00Z">
              <w:r w:rsidRPr="009E2407">
                <w:rPr>
                  <w:rFonts w:eastAsia="Calibri" w:cstheme="minorHAnsi"/>
                  <w:sz w:val="20"/>
                  <w:szCs w:val="20"/>
                </w:rPr>
                <w:fldChar w:fldCharType="end"/>
              </w:r>
            </w:ins>
          </w:p>
        </w:tc>
      </w:tr>
      <w:tr w:rsidR="00900B80" w:rsidRPr="000226E9" w14:paraId="156E78F9" w14:textId="77777777" w:rsidTr="00900B80">
        <w:trPr>
          <w:trHeight w:val="290"/>
          <w:ins w:id="1589" w:author="Justin Bracci" w:date="2023-05-13T16:10:00Z"/>
          <w:trPrChange w:id="1590" w:author="Justin Bracci" w:date="2023-06-19T09:51:00Z">
            <w:trPr>
              <w:trHeight w:val="290"/>
            </w:trPr>
          </w:trPrChange>
        </w:trPr>
        <w:tc>
          <w:tcPr>
            <w:tcW w:w="2965" w:type="dxa"/>
            <w:noWrap/>
            <w:vAlign w:val="center"/>
            <w:tcPrChange w:id="1591" w:author="Justin Bracci" w:date="2023-06-19T09:51:00Z">
              <w:tcPr>
                <w:tcW w:w="2965" w:type="dxa"/>
                <w:noWrap/>
                <w:vAlign w:val="center"/>
              </w:tcPr>
            </w:tcPrChange>
          </w:tcPr>
          <w:p w14:paraId="472FDEE6" w14:textId="07DF56BA" w:rsidR="00900B80" w:rsidRDefault="00900B80" w:rsidP="00035C57">
            <w:pPr>
              <w:rPr>
                <w:ins w:id="1592" w:author="Justin Bracci" w:date="2023-05-13T16:10:00Z"/>
                <w:rFonts w:eastAsia="Calibri" w:cstheme="minorHAnsi"/>
                <w:sz w:val="20"/>
                <w:szCs w:val="20"/>
              </w:rPr>
            </w:pPr>
            <w:ins w:id="1593" w:author="Justin Bracci" w:date="2023-05-13T16:11:00Z">
              <w:r>
                <w:rPr>
                  <w:rFonts w:eastAsia="Calibri" w:cstheme="minorHAnsi"/>
                  <w:sz w:val="20"/>
                  <w:szCs w:val="20"/>
                </w:rPr>
                <w:t xml:space="preserve">NY Life-Cycle </w:t>
              </w:r>
              <w:r w:rsidRPr="009E2407">
                <w:rPr>
                  <w:rFonts w:eastAsia="Calibri" w:cstheme="minorHAnsi"/>
                  <w:sz w:val="20"/>
                  <w:szCs w:val="20"/>
                </w:rPr>
                <w:t>Grid Emissions (hourly)</w:t>
              </w:r>
            </w:ins>
          </w:p>
        </w:tc>
        <w:tc>
          <w:tcPr>
            <w:tcW w:w="947" w:type="dxa"/>
            <w:shd w:val="clear" w:color="auto" w:fill="auto"/>
            <w:vAlign w:val="center"/>
            <w:tcPrChange w:id="1594" w:author="Justin Bracci" w:date="2023-06-19T09:51:00Z">
              <w:tcPr>
                <w:tcW w:w="947" w:type="dxa"/>
                <w:shd w:val="clear" w:color="auto" w:fill="auto"/>
                <w:vAlign w:val="center"/>
              </w:tcPr>
            </w:tcPrChange>
          </w:tcPr>
          <w:p w14:paraId="128707FE" w14:textId="3E35A399" w:rsidR="00900B80" w:rsidRPr="000226E9" w:rsidRDefault="00900B80" w:rsidP="00035C57">
            <w:pPr>
              <w:rPr>
                <w:ins w:id="1595" w:author="Justin Bracci" w:date="2023-05-13T16:10:00Z"/>
                <w:rFonts w:cstheme="minorHAnsi"/>
                <w:color w:val="000000"/>
                <w:sz w:val="20"/>
                <w:szCs w:val="20"/>
              </w:rPr>
            </w:pPr>
            <w:ins w:id="1596" w:author="Justin Bracci" w:date="2023-05-13T16:11:00Z">
              <w:r w:rsidRPr="000226E9">
                <w:rPr>
                  <w:rFonts w:cstheme="minorHAnsi"/>
                  <w:color w:val="000000"/>
                  <w:sz w:val="20"/>
                  <w:szCs w:val="20"/>
                </w:rPr>
                <w:t>0.</w:t>
              </w:r>
              <w:r>
                <w:rPr>
                  <w:rFonts w:cstheme="minorHAnsi"/>
                  <w:color w:val="000000"/>
                  <w:sz w:val="20"/>
                  <w:szCs w:val="20"/>
                </w:rPr>
                <w:t>2</w:t>
              </w:r>
            </w:ins>
            <w:ins w:id="1597" w:author="Justin Bracci" w:date="2023-05-13T16:17:00Z">
              <w:r>
                <w:rPr>
                  <w:rFonts w:cstheme="minorHAnsi"/>
                  <w:color w:val="000000"/>
                  <w:sz w:val="20"/>
                  <w:szCs w:val="20"/>
                </w:rPr>
                <w:t>3</w:t>
              </w:r>
            </w:ins>
          </w:p>
        </w:tc>
        <w:tc>
          <w:tcPr>
            <w:tcW w:w="943" w:type="dxa"/>
            <w:noWrap/>
            <w:vAlign w:val="center"/>
            <w:tcPrChange w:id="1598" w:author="Justin Bracci" w:date="2023-06-19T09:51:00Z">
              <w:tcPr>
                <w:tcW w:w="943" w:type="dxa"/>
                <w:noWrap/>
                <w:vAlign w:val="center"/>
              </w:tcPr>
            </w:tcPrChange>
          </w:tcPr>
          <w:p w14:paraId="614A62C1" w14:textId="5FDE0D22" w:rsidR="00900B80" w:rsidRPr="009E2407" w:rsidRDefault="00900B80" w:rsidP="00035C57">
            <w:pPr>
              <w:rPr>
                <w:ins w:id="1599" w:author="Justin Bracci" w:date="2023-05-13T16:10:00Z"/>
                <w:rFonts w:eastAsia="Calibri" w:cstheme="minorHAnsi"/>
                <w:sz w:val="20"/>
                <w:szCs w:val="20"/>
              </w:rPr>
            </w:pPr>
            <w:ins w:id="1600" w:author="Justin Bracci" w:date="2023-05-13T16:11:00Z">
              <w:r w:rsidRPr="009E2407">
                <w:rPr>
                  <w:rFonts w:eastAsia="Calibri" w:cstheme="minorHAnsi"/>
                  <w:sz w:val="20"/>
                  <w:szCs w:val="20"/>
                </w:rPr>
                <w:t>0.</w:t>
              </w:r>
              <w:r>
                <w:rPr>
                  <w:rFonts w:eastAsia="Calibri" w:cstheme="minorHAnsi"/>
                  <w:sz w:val="20"/>
                  <w:szCs w:val="20"/>
                </w:rPr>
                <w:t>0</w:t>
              </w:r>
            </w:ins>
            <w:ins w:id="1601" w:author="Justin Bracci" w:date="2023-05-13T16:17:00Z">
              <w:r>
                <w:rPr>
                  <w:rFonts w:eastAsia="Calibri" w:cstheme="minorHAnsi"/>
                  <w:sz w:val="20"/>
                  <w:szCs w:val="20"/>
                </w:rPr>
                <w:t>38</w:t>
              </w:r>
            </w:ins>
          </w:p>
        </w:tc>
        <w:tc>
          <w:tcPr>
            <w:tcW w:w="990" w:type="dxa"/>
            <w:shd w:val="clear" w:color="auto" w:fill="auto"/>
            <w:vAlign w:val="center"/>
            <w:tcPrChange w:id="1602" w:author="Justin Bracci" w:date="2023-06-19T09:51:00Z">
              <w:tcPr>
                <w:tcW w:w="990" w:type="dxa"/>
                <w:shd w:val="clear" w:color="auto" w:fill="auto"/>
                <w:vAlign w:val="center"/>
              </w:tcPr>
            </w:tcPrChange>
          </w:tcPr>
          <w:p w14:paraId="7DBB6AE3" w14:textId="06F28910" w:rsidR="00900B80" w:rsidRPr="000226E9" w:rsidRDefault="00900B80" w:rsidP="00035C57">
            <w:pPr>
              <w:rPr>
                <w:ins w:id="1603" w:author="Justin Bracci" w:date="2023-05-13T16:10:00Z"/>
                <w:rFonts w:cstheme="minorHAnsi"/>
                <w:color w:val="000000"/>
                <w:sz w:val="20"/>
                <w:szCs w:val="20"/>
              </w:rPr>
            </w:pPr>
            <w:ins w:id="1604" w:author="Justin Bracci" w:date="2023-05-13T16:11:00Z">
              <w:r w:rsidRPr="000226E9">
                <w:rPr>
                  <w:rFonts w:cstheme="minorHAnsi"/>
                  <w:color w:val="000000"/>
                  <w:sz w:val="20"/>
                  <w:szCs w:val="20"/>
                </w:rPr>
                <w:t>0.0</w:t>
              </w:r>
            </w:ins>
            <w:ins w:id="1605" w:author="Justin Bracci" w:date="2023-05-13T16:18:00Z">
              <w:r>
                <w:rPr>
                  <w:rFonts w:cstheme="minorHAnsi"/>
                  <w:color w:val="000000"/>
                  <w:sz w:val="20"/>
                  <w:szCs w:val="20"/>
                </w:rPr>
                <w:t>13</w:t>
              </w:r>
            </w:ins>
          </w:p>
        </w:tc>
        <w:tc>
          <w:tcPr>
            <w:tcW w:w="2340" w:type="dxa"/>
            <w:noWrap/>
            <w:vAlign w:val="center"/>
            <w:tcPrChange w:id="1606" w:author="Justin Bracci" w:date="2023-06-19T09:51:00Z">
              <w:tcPr>
                <w:tcW w:w="2340" w:type="dxa"/>
                <w:noWrap/>
                <w:vAlign w:val="center"/>
              </w:tcPr>
            </w:tcPrChange>
          </w:tcPr>
          <w:p w14:paraId="1A00926F" w14:textId="14672E27" w:rsidR="00900B80" w:rsidRPr="009E2407" w:rsidRDefault="00900B80" w:rsidP="00035C57">
            <w:pPr>
              <w:rPr>
                <w:ins w:id="1607" w:author="Justin Bracci" w:date="2023-05-13T16:10:00Z"/>
                <w:rFonts w:eastAsia="Calibri" w:cstheme="minorHAnsi"/>
                <w:sz w:val="20"/>
                <w:szCs w:val="20"/>
              </w:rPr>
            </w:pPr>
            <w:ins w:id="1608" w:author="Justin Bracci" w:date="2023-05-13T16:11:00Z">
              <w:r w:rsidRPr="009E2407">
                <w:rPr>
                  <w:rFonts w:eastAsia="Calibri" w:cstheme="minorHAnsi"/>
                  <w:sz w:val="20"/>
                  <w:szCs w:val="20"/>
                </w:rPr>
                <w:t>kg CO</w:t>
              </w:r>
              <w:r w:rsidRPr="009E2407">
                <w:rPr>
                  <w:rFonts w:eastAsia="Calibri" w:cstheme="minorHAnsi"/>
                  <w:sz w:val="20"/>
                  <w:szCs w:val="20"/>
                  <w:vertAlign w:val="subscript"/>
                </w:rPr>
                <w:t>2</w:t>
              </w:r>
              <w:r w:rsidRPr="009E2407">
                <w:rPr>
                  <w:rFonts w:eastAsia="Calibri" w:cstheme="minorHAnsi"/>
                  <w:sz w:val="20"/>
                  <w:szCs w:val="20"/>
                </w:rPr>
                <w:t>/kWh</w:t>
              </w:r>
            </w:ins>
            <w:ins w:id="1609" w:author="Justin Bracci" w:date="2023-06-25T13:52:00Z">
              <w:r w:rsidR="009F01A8">
                <w:rPr>
                  <w:vertAlign w:val="subscript"/>
                </w:rPr>
                <w:t>e</w:t>
              </w:r>
            </w:ins>
            <w:ins w:id="1610" w:author="Justin Bracci" w:date="2023-05-13T16:11:00Z">
              <w:r w:rsidRPr="009E2407">
                <w:rPr>
                  <w:rFonts w:eastAsia="Calibri" w:cstheme="minorHAnsi"/>
                  <w:sz w:val="20"/>
                  <w:szCs w:val="20"/>
                </w:rPr>
                <w:t xml:space="preserve"> average</w:t>
              </w:r>
            </w:ins>
          </w:p>
        </w:tc>
        <w:tc>
          <w:tcPr>
            <w:tcW w:w="1266" w:type="dxa"/>
            <w:vAlign w:val="center"/>
            <w:tcPrChange w:id="1611" w:author="Justin Bracci" w:date="2023-06-19T09:51:00Z">
              <w:tcPr>
                <w:tcW w:w="1266" w:type="dxa"/>
                <w:vAlign w:val="center"/>
              </w:tcPr>
            </w:tcPrChange>
          </w:tcPr>
          <w:p w14:paraId="22FE6B7E" w14:textId="3E74E2A5" w:rsidR="00900B80" w:rsidRPr="009E2407" w:rsidRDefault="00900B80" w:rsidP="00035C57">
            <w:pPr>
              <w:rPr>
                <w:ins w:id="1612" w:author="Justin Bracci" w:date="2023-05-13T16:10:00Z"/>
                <w:rFonts w:eastAsia="Calibri" w:cstheme="minorHAnsi"/>
                <w:sz w:val="20"/>
                <w:szCs w:val="20"/>
              </w:rPr>
            </w:pPr>
            <w:ins w:id="1613" w:author="Justin Bracci" w:date="2023-05-13T16:11:00Z">
              <w:r w:rsidRPr="009E2407">
                <w:rPr>
                  <w:rFonts w:eastAsia="Calibri" w:cstheme="minorHAnsi"/>
                  <w:sz w:val="20"/>
                  <w:szCs w:val="20"/>
                </w:rPr>
                <w:fldChar w:fldCharType="begin" w:fldLock="1"/>
              </w:r>
            </w:ins>
            <w:r w:rsidR="001236E7">
              <w:rPr>
                <w:rFonts w:eastAsia="Calibri" w:cstheme="minorHAnsi"/>
                <w:sz w:val="20"/>
                <w:szCs w:val="20"/>
              </w:rPr>
              <w:instrText>ADDIN CSL_CITATION {"citationItems":[{"id":"ITEM-1","itemData":{"author":[{"dropping-particle":"","family":"Gagnon","given":"Pieter","non-dropping-particle":"","parse-names":false,"suffix":""},{"dropping-particle":"","family":"Cowiestoll","given":"Brady","non-dropping-particle":"","parse-names":false,"suffix":""},{"dropping-particle":"","family":"Schwarz","given":"Marty","non-dropping-particle":"","parse-names":false,"suffix":""}],"id":"ITEM-1","issued":{"date-parts":[["2023"]]},"title":"Cambium 2022 Data","type":"report"},"uris":["http://www.mendeley.com/documents/?uuid=d79dc45d-c963-4a1f-9717-853e17c5799c"]},{"id":"ITEM-2","itemData":{"DOI":"10.1017/CBO9781139151153","ISBN":"9781139151153","abstract":"This Intergovernmental Panel on Climate Change Special Report (IPCC-SRREN) assesses the potential role of renewable energy in the mitigation of climate change. It covers the six most important renewable energy sources - bioenergy, solar, geothermal, hydropower, ocean and wind energy - as well as their integration into present and future energy systems. It considers the environmental and social consequences associated with the deployment of these technologies, and presents strategies to overcome technical as well as non-technical obstacles to their application and diffusion. SRREN brings a broad spectrum of technology-specific experts together with scientists studying energy systems as a whole. Prepared following strict IPCC procedures, it presents an impartial assessment of the current state of knowledge: it is policy relevant but not policy prescriptive. SRREN is an invaluable assessment of the potential role of renewable energy for the mitigation of climate change for policymakers, the private sector, and academic researchers.","author":[{"dropping-particle":"","family":"Edenhofer","given":"Ottmar","non-dropping-particle":"","parse-names":false,"suffix":""},{"dropping-particle":"","family":"Madruga","given":"Ramón Pichs","non-dropping-particle":"","parse-names":false,"suffix":""},{"dropping-particle":"","family":"Sokona","given":"Youba","non-dropping-particle":"","parse-names":false,"suffix":""},{"dropping-particle":"","family":"Seyboth","given":"Kristin","non-dropping-particle":"","parse-names":false,"suffix":""},{"dropping-particle":"","family":"Matschoss","given":"Patrick","non-dropping-particle":"","parse-names":false,"suffix":""},{"dropping-particle":"","family":"Kadner","given":"Susanne","non-dropping-particle":"","parse-names":false,"suffix":""},{"dropping-particle":"","family":"Zwickel","given":"Timm","non-dropping-particle":"","parse-names":false,"suffix":""},{"dropping-particle":"","family":"Eickemeier","given":"Patrick","non-dropping-particle":"","parse-names":false,"suffix":""},{"dropping-particle":"","family":"Hansen","given":"Gerrit","non-dropping-particle":"","parse-names":false,"suffix":""},{"dropping-particle":"","family":"Schlömer","given":"Steffen","non-dropping-particle":"","parse-names":false,"suffix":""},{"dropping-particle":"","family":"Stechow","given":"Christoph","non-dropping-particle":"von","parse-names":false,"suffix":""}],"id":"ITEM-2","issued":{"date-parts":[["2012"]]},"number-of-pages":"1-1075","publisher":"Cambridge University Press","title":"Renewable energy sources and climate change mitigation: Special report of the intergovernmental panel on climate change","type":"report"},"uris":["http://www.mendeley.com/documents/?uuid=cedb096b-5787-4e5e-9400-b960a6a54436"]},{"id":"ITEM-3","itemData":{"abstract":"Electricity demand in Mauritius is growing rapidly but its environmental implications are as yet unknown. This is the topic of the current paper which presents for the first time the life cycle environmental impacts of electricity generation in Mauritius aiming to inform electricity generators and policy makers on how the impacts could be reduced. The majority of country's electricity is generated from fossil fuels, with coal contributing 40% and fuel oil 37%; the rest is from sugarcane bagasse (19%) and hydro-power (4%). The results suggest that electricity from oil has the highest impacts for six out of ten categories considered compared to the other three sources: acidification, freshwater, terrestrial and human toxicity, ozone layer depletion and photochemical oxidants. The remaining four impacts (depletion of resources, global warming, eutrophication and marine toxicity) are highest for coal. The lowest impacts are found for electricity from hydro-power. For example, the global warming potential (GWP) of electricity from coal is estimated at 1444 kg CO2 eq./MWh and for oil 754 kg CO2 eq./MWh, while for bagasse and hydro-power this impact is several orders of magnitude lower (29 and 8.6 kg CO2 eq./MWh, respectively). Oil and coal are the main contributors to the overall impacts from electricity in Mauritius (88%-99%). The contribution of bagasse is small (&lt;1%-12%) and that from hydro-power negligible (&lt;0.1%). The GWP of the electricity mix is estimated at 868 kg CO2 eq./MWh. This is equivalent to the annual GWP of 2.22 Mt CO2 eq. in 2012, an increase of 16% since 2007. To reduce its carbon emissions, Mauritius should consider reducing the share of fossil fuels through increased use of renewables such as solar PV and wind as well as improving the efficiency of the fossil power plants and reducing energy demand.","author":[{"dropping-particle":"","family":"United Nations","given":"","non-dropping-particle":"","parse-names":false,"suffix":""}],"id":"ITEM-3","issued":{"date-parts":[["2021"]]},"number-of-pages":"107","title":"Life Cycle Assessment of Electricity Generation Options","type":"report"},"uris":["http://www.mendeley.com/documents/?uuid=b788ae9a-794e-44e1-84eb-6d87c7ea05e0"]}],"mendeley":{"formattedCitation":"[14]–[16]","plainTextFormattedCitation":"[14]–[16]","previouslyFormattedCitation":"[14]–[16]"},"properties":{"noteIndex":0},"schema":"https://github.com/citation-style-language/schema/raw/master/csl-citation.json"}</w:instrText>
            </w:r>
            <w:ins w:id="1614" w:author="Justin Bracci" w:date="2023-05-13T16:11:00Z">
              <w:r w:rsidRPr="009E2407">
                <w:rPr>
                  <w:rFonts w:eastAsia="Calibri" w:cstheme="minorHAnsi"/>
                  <w:sz w:val="20"/>
                  <w:szCs w:val="20"/>
                </w:rPr>
                <w:fldChar w:fldCharType="separate"/>
              </w:r>
            </w:ins>
            <w:r w:rsidR="00E5531A" w:rsidRPr="00E5531A">
              <w:rPr>
                <w:rFonts w:eastAsia="Calibri" w:cstheme="minorHAnsi"/>
                <w:noProof/>
                <w:sz w:val="20"/>
                <w:szCs w:val="20"/>
              </w:rPr>
              <w:t>[14]–[16]</w:t>
            </w:r>
            <w:ins w:id="1615" w:author="Justin Bracci" w:date="2023-05-13T16:11:00Z">
              <w:r w:rsidRPr="009E2407">
                <w:rPr>
                  <w:rFonts w:eastAsia="Calibri" w:cstheme="minorHAnsi"/>
                  <w:sz w:val="20"/>
                  <w:szCs w:val="20"/>
                </w:rPr>
                <w:fldChar w:fldCharType="end"/>
              </w:r>
            </w:ins>
          </w:p>
        </w:tc>
      </w:tr>
      <w:tr w:rsidR="00900B80" w:rsidRPr="000226E9" w14:paraId="17250D8D" w14:textId="77777777" w:rsidTr="00900B80">
        <w:trPr>
          <w:trHeight w:val="290"/>
          <w:trPrChange w:id="1616" w:author="Justin Bracci" w:date="2023-06-19T09:51:00Z">
            <w:trPr>
              <w:trHeight w:val="290"/>
            </w:trPr>
          </w:trPrChange>
        </w:trPr>
        <w:tc>
          <w:tcPr>
            <w:tcW w:w="2965" w:type="dxa"/>
            <w:noWrap/>
            <w:vAlign w:val="center"/>
            <w:tcPrChange w:id="1617" w:author="Justin Bracci" w:date="2023-06-19T09:51:00Z">
              <w:tcPr>
                <w:tcW w:w="2965" w:type="dxa"/>
                <w:noWrap/>
                <w:vAlign w:val="center"/>
              </w:tcPr>
            </w:tcPrChange>
          </w:tcPr>
          <w:p w14:paraId="23602024" w14:textId="77777777" w:rsidR="00900B80" w:rsidRDefault="00900B80" w:rsidP="00035C57">
            <w:pPr>
              <w:rPr>
                <w:ins w:id="1618" w:author="Justin Bracci" w:date="2023-06-30T14:28:00Z"/>
                <w:rFonts w:eastAsia="Calibri" w:cstheme="minorHAnsi"/>
                <w:sz w:val="20"/>
                <w:szCs w:val="20"/>
              </w:rPr>
            </w:pPr>
            <w:ins w:id="1619" w:author="Justin Bracci" w:date="2023-05-13T15:25:00Z">
              <w:r>
                <w:rPr>
                  <w:rFonts w:eastAsia="Calibri" w:cstheme="minorHAnsi"/>
                  <w:sz w:val="20"/>
                  <w:szCs w:val="20"/>
                </w:rPr>
                <w:t xml:space="preserve">CA </w:t>
              </w:r>
            </w:ins>
            <w:r>
              <w:rPr>
                <w:rFonts w:eastAsia="Calibri" w:cstheme="minorHAnsi"/>
                <w:sz w:val="20"/>
                <w:szCs w:val="20"/>
              </w:rPr>
              <w:t>Grid Demand Charge</w:t>
            </w:r>
          </w:p>
          <w:p w14:paraId="35013580" w14:textId="72EA8405" w:rsidR="00776129" w:rsidRPr="009E2407" w:rsidRDefault="00776129" w:rsidP="00035C57">
            <w:pPr>
              <w:rPr>
                <w:rFonts w:eastAsia="Calibri" w:cstheme="minorHAnsi"/>
                <w:sz w:val="20"/>
                <w:szCs w:val="20"/>
              </w:rPr>
            </w:pPr>
            <w:ins w:id="1620" w:author="Justin Bracci" w:date="2023-06-30T14:28:00Z">
              <w:r>
                <w:rPr>
                  <w:rFonts w:eastAsia="Calibri" w:cstheme="minorHAnsi"/>
                  <w:sz w:val="20"/>
                  <w:szCs w:val="20"/>
                </w:rPr>
                <w:t>(2017 dollars)</w:t>
              </w:r>
            </w:ins>
          </w:p>
        </w:tc>
        <w:tc>
          <w:tcPr>
            <w:tcW w:w="947" w:type="dxa"/>
            <w:shd w:val="clear" w:color="auto" w:fill="auto"/>
            <w:vAlign w:val="center"/>
            <w:tcPrChange w:id="1621" w:author="Justin Bracci" w:date="2023-06-19T09:51:00Z">
              <w:tcPr>
                <w:tcW w:w="947" w:type="dxa"/>
                <w:shd w:val="clear" w:color="auto" w:fill="auto"/>
                <w:vAlign w:val="center"/>
              </w:tcPr>
            </w:tcPrChange>
          </w:tcPr>
          <w:p w14:paraId="0A6E3C88" w14:textId="7DE96824" w:rsidR="00900B80" w:rsidRPr="000226E9" w:rsidRDefault="00900B80" w:rsidP="00035C57">
            <w:pPr>
              <w:rPr>
                <w:rFonts w:cstheme="minorHAnsi"/>
                <w:color w:val="000000"/>
                <w:sz w:val="20"/>
                <w:szCs w:val="20"/>
              </w:rPr>
            </w:pPr>
            <w:r>
              <w:rPr>
                <w:rFonts w:cstheme="minorHAnsi"/>
                <w:color w:val="000000"/>
                <w:sz w:val="20"/>
                <w:szCs w:val="20"/>
              </w:rPr>
              <w:t>1</w:t>
            </w:r>
            <w:ins w:id="1622" w:author="Justin Bracci" w:date="2023-05-13T15:26:00Z">
              <w:r>
                <w:rPr>
                  <w:rFonts w:cstheme="minorHAnsi"/>
                  <w:color w:val="000000"/>
                  <w:sz w:val="20"/>
                  <w:szCs w:val="20"/>
                </w:rPr>
                <w:t>0</w:t>
              </w:r>
            </w:ins>
            <w:del w:id="1623" w:author="Justin Bracci" w:date="2023-05-13T15:26:00Z">
              <w:r w:rsidDel="009D1FAD">
                <w:rPr>
                  <w:rFonts w:cstheme="minorHAnsi"/>
                  <w:color w:val="000000"/>
                  <w:sz w:val="20"/>
                  <w:szCs w:val="20"/>
                </w:rPr>
                <w:delText>.61</w:delText>
              </w:r>
            </w:del>
          </w:p>
        </w:tc>
        <w:tc>
          <w:tcPr>
            <w:tcW w:w="943" w:type="dxa"/>
            <w:noWrap/>
            <w:vAlign w:val="center"/>
            <w:tcPrChange w:id="1624" w:author="Justin Bracci" w:date="2023-06-19T09:51:00Z">
              <w:tcPr>
                <w:tcW w:w="943" w:type="dxa"/>
                <w:noWrap/>
                <w:vAlign w:val="center"/>
              </w:tcPr>
            </w:tcPrChange>
          </w:tcPr>
          <w:p w14:paraId="4214D664" w14:textId="477F2F77" w:rsidR="00900B80" w:rsidRPr="009E2407" w:rsidRDefault="00900B80" w:rsidP="00035C57">
            <w:pPr>
              <w:rPr>
                <w:rFonts w:eastAsia="Calibri" w:cstheme="minorHAnsi"/>
                <w:sz w:val="20"/>
                <w:szCs w:val="20"/>
              </w:rPr>
            </w:pPr>
            <w:r>
              <w:rPr>
                <w:rFonts w:eastAsia="Calibri" w:cstheme="minorHAnsi"/>
                <w:sz w:val="20"/>
                <w:szCs w:val="20"/>
              </w:rPr>
              <w:t>1</w:t>
            </w:r>
            <w:ins w:id="1625" w:author="Justin Bracci" w:date="2023-05-13T15:27:00Z">
              <w:r>
                <w:rPr>
                  <w:rFonts w:eastAsia="Calibri" w:cstheme="minorHAnsi"/>
                  <w:sz w:val="20"/>
                  <w:szCs w:val="20"/>
                </w:rPr>
                <w:t>0</w:t>
              </w:r>
            </w:ins>
            <w:del w:id="1626" w:author="Justin Bracci" w:date="2023-05-13T15:27:00Z">
              <w:r w:rsidDel="009D1FAD">
                <w:rPr>
                  <w:rFonts w:eastAsia="Calibri" w:cstheme="minorHAnsi"/>
                  <w:sz w:val="20"/>
                  <w:szCs w:val="20"/>
                </w:rPr>
                <w:delText>.61</w:delText>
              </w:r>
            </w:del>
          </w:p>
        </w:tc>
        <w:tc>
          <w:tcPr>
            <w:tcW w:w="990" w:type="dxa"/>
            <w:shd w:val="clear" w:color="auto" w:fill="auto"/>
            <w:vAlign w:val="center"/>
            <w:tcPrChange w:id="1627" w:author="Justin Bracci" w:date="2023-06-19T09:51:00Z">
              <w:tcPr>
                <w:tcW w:w="990" w:type="dxa"/>
                <w:shd w:val="clear" w:color="auto" w:fill="auto"/>
                <w:vAlign w:val="center"/>
              </w:tcPr>
            </w:tcPrChange>
          </w:tcPr>
          <w:p w14:paraId="3471A1E1" w14:textId="7CC4BFDE" w:rsidR="00900B80" w:rsidRPr="000226E9" w:rsidRDefault="00900B80" w:rsidP="00035C57">
            <w:pPr>
              <w:rPr>
                <w:rFonts w:cstheme="minorHAnsi"/>
                <w:color w:val="000000"/>
                <w:sz w:val="20"/>
                <w:szCs w:val="20"/>
              </w:rPr>
            </w:pPr>
            <w:r>
              <w:rPr>
                <w:rFonts w:cstheme="minorHAnsi"/>
                <w:color w:val="000000"/>
                <w:sz w:val="20"/>
                <w:szCs w:val="20"/>
              </w:rPr>
              <w:t>1</w:t>
            </w:r>
            <w:ins w:id="1628" w:author="Justin Bracci" w:date="2023-05-13T15:27:00Z">
              <w:r>
                <w:rPr>
                  <w:rFonts w:cstheme="minorHAnsi"/>
                  <w:color w:val="000000"/>
                  <w:sz w:val="20"/>
                  <w:szCs w:val="20"/>
                </w:rPr>
                <w:t>0</w:t>
              </w:r>
            </w:ins>
            <w:del w:id="1629" w:author="Justin Bracci" w:date="2023-05-13T15:27:00Z">
              <w:r w:rsidDel="009D1FAD">
                <w:rPr>
                  <w:rFonts w:cstheme="minorHAnsi"/>
                  <w:color w:val="000000"/>
                  <w:sz w:val="20"/>
                  <w:szCs w:val="20"/>
                </w:rPr>
                <w:delText>.61</w:delText>
              </w:r>
            </w:del>
          </w:p>
        </w:tc>
        <w:tc>
          <w:tcPr>
            <w:tcW w:w="2340" w:type="dxa"/>
            <w:noWrap/>
            <w:vAlign w:val="center"/>
            <w:tcPrChange w:id="1630" w:author="Justin Bracci" w:date="2023-06-19T09:51:00Z">
              <w:tcPr>
                <w:tcW w:w="2340" w:type="dxa"/>
                <w:noWrap/>
                <w:vAlign w:val="center"/>
              </w:tcPr>
            </w:tcPrChange>
          </w:tcPr>
          <w:p w14:paraId="065C0FA1" w14:textId="3EE377BB" w:rsidR="00900B80" w:rsidRPr="009E2407" w:rsidRDefault="00900B80" w:rsidP="00035C57">
            <w:pPr>
              <w:rPr>
                <w:rFonts w:eastAsia="Calibri" w:cstheme="minorHAnsi"/>
                <w:sz w:val="20"/>
                <w:szCs w:val="20"/>
              </w:rPr>
            </w:pPr>
            <w:r>
              <w:rPr>
                <w:rFonts w:eastAsia="Calibri" w:cstheme="minorHAnsi"/>
                <w:sz w:val="20"/>
                <w:szCs w:val="20"/>
              </w:rPr>
              <w:t>$/max kW</w:t>
            </w:r>
            <w:ins w:id="1631" w:author="Justin Bracci" w:date="2023-06-28T21:04:00Z">
              <w:r w:rsidR="005D07E2">
                <w:rPr>
                  <w:rFonts w:eastAsia="Calibri" w:cstheme="minorHAnsi"/>
                  <w:sz w:val="20"/>
                  <w:szCs w:val="20"/>
                  <w:vertAlign w:val="subscript"/>
                </w:rPr>
                <w:t>e</w:t>
              </w:r>
            </w:ins>
            <w:r>
              <w:rPr>
                <w:rFonts w:eastAsia="Calibri" w:cstheme="minorHAnsi"/>
                <w:sz w:val="20"/>
                <w:szCs w:val="20"/>
              </w:rPr>
              <w:t>/month</w:t>
            </w:r>
          </w:p>
        </w:tc>
        <w:tc>
          <w:tcPr>
            <w:tcW w:w="1266" w:type="dxa"/>
            <w:vAlign w:val="center"/>
            <w:tcPrChange w:id="1632" w:author="Justin Bracci" w:date="2023-06-19T09:51:00Z">
              <w:tcPr>
                <w:tcW w:w="1266" w:type="dxa"/>
                <w:vAlign w:val="center"/>
              </w:tcPr>
            </w:tcPrChange>
          </w:tcPr>
          <w:p w14:paraId="14D053A1" w14:textId="4A6BE875" w:rsidR="00900B80" w:rsidRPr="009E2407" w:rsidRDefault="00900B80" w:rsidP="00035C57">
            <w:pPr>
              <w:rPr>
                <w:rFonts w:eastAsia="Calibri" w:cstheme="minorHAnsi"/>
                <w:sz w:val="20"/>
                <w:szCs w:val="20"/>
              </w:rPr>
            </w:pPr>
            <w:ins w:id="1633" w:author="Justin Bracci" w:date="2023-05-13T15:27:00Z">
              <w:r>
                <w:rPr>
                  <w:rFonts w:eastAsia="Calibri" w:cstheme="minorHAnsi"/>
                  <w:sz w:val="20"/>
                  <w:szCs w:val="20"/>
                </w:rPr>
                <w:fldChar w:fldCharType="begin" w:fldLock="1"/>
              </w:r>
            </w:ins>
            <w:r w:rsidR="001236E7">
              <w:rPr>
                <w:rFonts w:eastAsia="Calibri" w:cstheme="minorHAnsi"/>
                <w:sz w:val="20"/>
                <w:szCs w:val="20"/>
              </w:rPr>
              <w:instrText>ADDIN CSL_CITATION {"citationItems":[{"id":"ITEM-1","itemData":{"ISBN":"01956574","ISSN":"01956574","abstract":"SUMMARY This paper presents the first publicly available comprehensive survey of the magnitude of demand charges for commercial customers across the United States—a key predictor of the financial performance of behind-the-meter battery storage systems. Notably, it is estimated that there are nearly 5 million commercial customers in the United States who can subscribe to retail electricity tariffs that have demand charges in excess of $15 per kilowatt (kW), over a quarter of the 18 million commercial customers in total in the United States.","author":[{"dropping-particle":"","family":"National Renewable Energy Laboratory","given":"","non-dropping-particle":"","parse-names":false,"suffix":""}],"id":"ITEM-1","issued":{"date-parts":[["2017"]]},"number-of-pages":"1-7","title":"Identifying Potential Markets for Behind-the-Meter Battery Energy Storage: A Survey of U.S. Demand Charges","type":"report"},"uris":["http://www.mendeley.com/documents/?uuid=854cebe2-a6bf-41f6-9202-2abc3767a9fb"]}],"mendeley":{"formattedCitation":"[17]","plainTextFormattedCitation":"[17]","previouslyFormattedCitation":"[17]"},"properties":{"noteIndex":0},"schema":"https://github.com/citation-style-language/schema/raw/master/csl-citation.json"}</w:instrText>
            </w:r>
            <w:r>
              <w:rPr>
                <w:rFonts w:eastAsia="Calibri" w:cstheme="minorHAnsi"/>
                <w:sz w:val="20"/>
                <w:szCs w:val="20"/>
              </w:rPr>
              <w:fldChar w:fldCharType="separate"/>
            </w:r>
            <w:r w:rsidR="00E5531A" w:rsidRPr="00E5531A">
              <w:rPr>
                <w:rFonts w:eastAsia="Calibri" w:cstheme="minorHAnsi"/>
                <w:noProof/>
                <w:sz w:val="20"/>
                <w:szCs w:val="20"/>
              </w:rPr>
              <w:t>[17]</w:t>
            </w:r>
            <w:ins w:id="1634" w:author="Justin Bracci" w:date="2023-05-13T15:27:00Z">
              <w:r>
                <w:rPr>
                  <w:rFonts w:eastAsia="Calibri" w:cstheme="minorHAnsi"/>
                  <w:sz w:val="20"/>
                  <w:szCs w:val="20"/>
                </w:rPr>
                <w:fldChar w:fldCharType="end"/>
              </w:r>
            </w:ins>
            <w:del w:id="1635" w:author="Justin Bracci" w:date="2023-05-13T15:27:00Z">
              <w:r w:rsidDel="009D1FAD">
                <w:rPr>
                  <w:rFonts w:eastAsia="Calibri" w:cstheme="minorHAnsi"/>
                  <w:sz w:val="20"/>
                  <w:szCs w:val="20"/>
                </w:rPr>
                <w:fldChar w:fldCharType="begin" w:fldLock="1"/>
              </w:r>
              <w:r w:rsidRPr="009D1FAD" w:rsidDel="009D1FAD">
                <w:rPr>
                  <w:rFonts w:eastAsia="Calibri" w:cstheme="minorHAnsi"/>
                  <w:sz w:val="20"/>
                  <w:szCs w:val="20"/>
                </w:rPr>
                <w:delInstrText>ADDIN CSL_CITATION {"citationItems":[{"id":"ITEM-1","itemData":{"author":[{"dropping-particle":"","family":"Sacramento Municipal Utility District","given":"","non-dropping-particle":"","parse-names":false,"suffix":""}],"id":"ITEM-1","issued":{"date-parts":[["2020"]]},"title":"Large General Service Time-of-Day Rate Schedule","type":"report"},"uris":["http://www.mendeley.com/documents/?uuid=26d3b29f-303c-427b-a15a-a655ee0cc128"]}],"mendeley":{"formattedCitation":"[14]","plainTextFormattedCitation":"[14]","previouslyFormattedCitation":"[14]"},"properties":{"noteIndex":0},"schema":"https://github.com/citation-style-language/schema/raw/master/csl-citation.json"}</w:delInstrText>
              </w:r>
              <w:r w:rsidDel="009D1FAD">
                <w:rPr>
                  <w:rFonts w:eastAsia="Calibri" w:cstheme="minorHAnsi"/>
                  <w:sz w:val="20"/>
                  <w:szCs w:val="20"/>
                </w:rPr>
                <w:fldChar w:fldCharType="separate"/>
              </w:r>
              <w:r w:rsidRPr="009D1FAD" w:rsidDel="009D1FAD">
                <w:rPr>
                  <w:rFonts w:eastAsia="Calibri" w:cstheme="minorHAnsi"/>
                  <w:noProof/>
                  <w:sz w:val="20"/>
                  <w:szCs w:val="20"/>
                </w:rPr>
                <w:delText>[14]</w:delText>
              </w:r>
              <w:r w:rsidDel="009D1FAD">
                <w:rPr>
                  <w:rFonts w:eastAsia="Calibri" w:cstheme="minorHAnsi"/>
                  <w:sz w:val="20"/>
                  <w:szCs w:val="20"/>
                </w:rPr>
                <w:fldChar w:fldCharType="end"/>
              </w:r>
            </w:del>
          </w:p>
        </w:tc>
      </w:tr>
      <w:tr w:rsidR="00900B80" w:rsidRPr="000226E9" w14:paraId="6F390E7C" w14:textId="77777777" w:rsidTr="00900B80">
        <w:trPr>
          <w:trHeight w:val="290"/>
          <w:ins w:id="1636" w:author="Justin Bracci" w:date="2023-05-13T15:27:00Z"/>
          <w:trPrChange w:id="1637" w:author="Justin Bracci" w:date="2023-06-19T09:51:00Z">
            <w:trPr>
              <w:trHeight w:val="290"/>
            </w:trPr>
          </w:trPrChange>
        </w:trPr>
        <w:tc>
          <w:tcPr>
            <w:tcW w:w="2965" w:type="dxa"/>
            <w:noWrap/>
            <w:vAlign w:val="center"/>
            <w:tcPrChange w:id="1638" w:author="Justin Bracci" w:date="2023-06-19T09:51:00Z">
              <w:tcPr>
                <w:tcW w:w="2965" w:type="dxa"/>
                <w:noWrap/>
                <w:vAlign w:val="center"/>
              </w:tcPr>
            </w:tcPrChange>
          </w:tcPr>
          <w:p w14:paraId="36AA9A40" w14:textId="77777777" w:rsidR="00900B80" w:rsidRDefault="00900B80" w:rsidP="00035C57">
            <w:pPr>
              <w:rPr>
                <w:ins w:id="1639" w:author="Justin Bracci" w:date="2023-06-30T14:28:00Z"/>
                <w:rFonts w:eastAsia="Calibri" w:cstheme="minorHAnsi"/>
                <w:sz w:val="20"/>
                <w:szCs w:val="20"/>
              </w:rPr>
            </w:pPr>
            <w:ins w:id="1640" w:author="Justin Bracci" w:date="2023-05-13T15:28:00Z">
              <w:r>
                <w:rPr>
                  <w:rFonts w:eastAsia="Calibri" w:cstheme="minorHAnsi"/>
                  <w:sz w:val="20"/>
                  <w:szCs w:val="20"/>
                </w:rPr>
                <w:t>TX Grid Demand Charge</w:t>
              </w:r>
            </w:ins>
          </w:p>
          <w:p w14:paraId="31BC8CA5" w14:textId="44A2F4AE" w:rsidR="00776129" w:rsidRDefault="00776129" w:rsidP="00035C57">
            <w:pPr>
              <w:rPr>
                <w:ins w:id="1641" w:author="Justin Bracci" w:date="2023-05-13T15:27:00Z"/>
                <w:rFonts w:eastAsia="Calibri" w:cstheme="minorHAnsi"/>
                <w:sz w:val="20"/>
                <w:szCs w:val="20"/>
              </w:rPr>
            </w:pPr>
            <w:ins w:id="1642" w:author="Justin Bracci" w:date="2023-06-30T14:28:00Z">
              <w:r>
                <w:rPr>
                  <w:rFonts w:eastAsia="Calibri" w:cstheme="minorHAnsi"/>
                  <w:sz w:val="20"/>
                  <w:szCs w:val="20"/>
                </w:rPr>
                <w:t>(2017 dollars)</w:t>
              </w:r>
            </w:ins>
          </w:p>
        </w:tc>
        <w:tc>
          <w:tcPr>
            <w:tcW w:w="947" w:type="dxa"/>
            <w:shd w:val="clear" w:color="auto" w:fill="auto"/>
            <w:vAlign w:val="center"/>
            <w:tcPrChange w:id="1643" w:author="Justin Bracci" w:date="2023-06-19T09:51:00Z">
              <w:tcPr>
                <w:tcW w:w="947" w:type="dxa"/>
                <w:shd w:val="clear" w:color="auto" w:fill="auto"/>
                <w:vAlign w:val="center"/>
              </w:tcPr>
            </w:tcPrChange>
          </w:tcPr>
          <w:p w14:paraId="296C691D" w14:textId="603CF6AB" w:rsidR="00900B80" w:rsidRDefault="00900B80" w:rsidP="00035C57">
            <w:pPr>
              <w:rPr>
                <w:ins w:id="1644" w:author="Justin Bracci" w:date="2023-05-13T15:27:00Z"/>
                <w:rFonts w:cstheme="minorHAnsi"/>
                <w:color w:val="000000"/>
                <w:sz w:val="20"/>
                <w:szCs w:val="20"/>
              </w:rPr>
            </w:pPr>
            <w:ins w:id="1645" w:author="Justin Bracci" w:date="2023-05-13T15:29:00Z">
              <w:r>
                <w:rPr>
                  <w:rFonts w:cstheme="minorHAnsi"/>
                  <w:color w:val="000000"/>
                  <w:sz w:val="20"/>
                  <w:szCs w:val="20"/>
                </w:rPr>
                <w:t>5</w:t>
              </w:r>
            </w:ins>
          </w:p>
        </w:tc>
        <w:tc>
          <w:tcPr>
            <w:tcW w:w="943" w:type="dxa"/>
            <w:noWrap/>
            <w:vAlign w:val="center"/>
            <w:tcPrChange w:id="1646" w:author="Justin Bracci" w:date="2023-06-19T09:51:00Z">
              <w:tcPr>
                <w:tcW w:w="943" w:type="dxa"/>
                <w:noWrap/>
                <w:vAlign w:val="center"/>
              </w:tcPr>
            </w:tcPrChange>
          </w:tcPr>
          <w:p w14:paraId="3F0948D7" w14:textId="1D716472" w:rsidR="00900B80" w:rsidRDefault="00900B80" w:rsidP="00035C57">
            <w:pPr>
              <w:rPr>
                <w:ins w:id="1647" w:author="Justin Bracci" w:date="2023-05-13T15:27:00Z"/>
                <w:rFonts w:eastAsia="Calibri" w:cstheme="minorHAnsi"/>
                <w:sz w:val="20"/>
                <w:szCs w:val="20"/>
              </w:rPr>
            </w:pPr>
            <w:ins w:id="1648" w:author="Justin Bracci" w:date="2023-05-13T15:29:00Z">
              <w:r>
                <w:rPr>
                  <w:rFonts w:eastAsia="Calibri" w:cstheme="minorHAnsi"/>
                  <w:sz w:val="20"/>
                  <w:szCs w:val="20"/>
                </w:rPr>
                <w:t>5</w:t>
              </w:r>
            </w:ins>
          </w:p>
        </w:tc>
        <w:tc>
          <w:tcPr>
            <w:tcW w:w="990" w:type="dxa"/>
            <w:shd w:val="clear" w:color="auto" w:fill="auto"/>
            <w:vAlign w:val="center"/>
            <w:tcPrChange w:id="1649" w:author="Justin Bracci" w:date="2023-06-19T09:51:00Z">
              <w:tcPr>
                <w:tcW w:w="990" w:type="dxa"/>
                <w:shd w:val="clear" w:color="auto" w:fill="auto"/>
                <w:vAlign w:val="center"/>
              </w:tcPr>
            </w:tcPrChange>
          </w:tcPr>
          <w:p w14:paraId="623C28A2" w14:textId="1AAA8565" w:rsidR="00900B80" w:rsidRDefault="00900B80" w:rsidP="00035C57">
            <w:pPr>
              <w:rPr>
                <w:ins w:id="1650" w:author="Justin Bracci" w:date="2023-05-13T15:27:00Z"/>
                <w:rFonts w:cstheme="minorHAnsi"/>
                <w:color w:val="000000"/>
                <w:sz w:val="20"/>
                <w:szCs w:val="20"/>
              </w:rPr>
            </w:pPr>
            <w:ins w:id="1651" w:author="Justin Bracci" w:date="2023-05-13T15:29:00Z">
              <w:r>
                <w:rPr>
                  <w:rFonts w:cstheme="minorHAnsi"/>
                  <w:color w:val="000000"/>
                  <w:sz w:val="20"/>
                  <w:szCs w:val="20"/>
                </w:rPr>
                <w:t>5</w:t>
              </w:r>
            </w:ins>
          </w:p>
        </w:tc>
        <w:tc>
          <w:tcPr>
            <w:tcW w:w="2340" w:type="dxa"/>
            <w:noWrap/>
            <w:vAlign w:val="center"/>
            <w:tcPrChange w:id="1652" w:author="Justin Bracci" w:date="2023-06-19T09:51:00Z">
              <w:tcPr>
                <w:tcW w:w="2340" w:type="dxa"/>
                <w:noWrap/>
                <w:vAlign w:val="center"/>
              </w:tcPr>
            </w:tcPrChange>
          </w:tcPr>
          <w:p w14:paraId="38EFC876" w14:textId="3832DC37" w:rsidR="00900B80" w:rsidRDefault="00900B80" w:rsidP="00035C57">
            <w:pPr>
              <w:rPr>
                <w:ins w:id="1653" w:author="Justin Bracci" w:date="2023-05-13T15:27:00Z"/>
                <w:rFonts w:eastAsia="Calibri" w:cstheme="minorHAnsi"/>
                <w:sz w:val="20"/>
                <w:szCs w:val="20"/>
              </w:rPr>
            </w:pPr>
            <w:ins w:id="1654" w:author="Justin Bracci" w:date="2023-05-13T15:28:00Z">
              <w:r>
                <w:rPr>
                  <w:rFonts w:eastAsia="Calibri" w:cstheme="minorHAnsi"/>
                  <w:sz w:val="20"/>
                  <w:szCs w:val="20"/>
                </w:rPr>
                <w:t>$/max kW</w:t>
              </w:r>
            </w:ins>
            <w:ins w:id="1655" w:author="Justin Bracci" w:date="2023-06-28T21:04:00Z">
              <w:r w:rsidR="002F0332">
                <w:rPr>
                  <w:rFonts w:eastAsia="Calibri" w:cstheme="minorHAnsi"/>
                  <w:sz w:val="20"/>
                  <w:szCs w:val="20"/>
                  <w:vertAlign w:val="subscript"/>
                </w:rPr>
                <w:t>e</w:t>
              </w:r>
            </w:ins>
            <w:ins w:id="1656" w:author="Justin Bracci" w:date="2023-05-13T15:28:00Z">
              <w:r>
                <w:rPr>
                  <w:rFonts w:eastAsia="Calibri" w:cstheme="minorHAnsi"/>
                  <w:sz w:val="20"/>
                  <w:szCs w:val="20"/>
                </w:rPr>
                <w:t>/month</w:t>
              </w:r>
            </w:ins>
          </w:p>
        </w:tc>
        <w:tc>
          <w:tcPr>
            <w:tcW w:w="1266" w:type="dxa"/>
            <w:vAlign w:val="center"/>
            <w:tcPrChange w:id="1657" w:author="Justin Bracci" w:date="2023-06-19T09:51:00Z">
              <w:tcPr>
                <w:tcW w:w="1266" w:type="dxa"/>
                <w:vAlign w:val="center"/>
              </w:tcPr>
            </w:tcPrChange>
          </w:tcPr>
          <w:p w14:paraId="61EA2923" w14:textId="73955ECC" w:rsidR="00900B80" w:rsidRDefault="00900B80" w:rsidP="00035C57">
            <w:pPr>
              <w:rPr>
                <w:ins w:id="1658" w:author="Justin Bracci" w:date="2023-05-13T15:27:00Z"/>
                <w:rFonts w:eastAsia="Calibri" w:cstheme="minorHAnsi"/>
                <w:sz w:val="20"/>
                <w:szCs w:val="20"/>
              </w:rPr>
            </w:pPr>
            <w:ins w:id="1659" w:author="Justin Bracci" w:date="2023-05-13T15:28:00Z">
              <w:r>
                <w:rPr>
                  <w:rFonts w:eastAsia="Calibri" w:cstheme="minorHAnsi"/>
                  <w:sz w:val="20"/>
                  <w:szCs w:val="20"/>
                </w:rPr>
                <w:fldChar w:fldCharType="begin" w:fldLock="1"/>
              </w:r>
            </w:ins>
            <w:r w:rsidR="001236E7">
              <w:rPr>
                <w:rFonts w:eastAsia="Calibri" w:cstheme="minorHAnsi"/>
                <w:sz w:val="20"/>
                <w:szCs w:val="20"/>
              </w:rPr>
              <w:instrText>ADDIN CSL_CITATION {"citationItems":[{"id":"ITEM-1","itemData":{"ISBN":"01956574","ISSN":"01956574","abstract":"SUMMARY This paper presents the first publicly available comprehensive survey of the magnitude of demand charges for commercial customers across the United States—a key predictor of the financial performance of behind-the-meter battery storage systems. Notably, it is estimated that there are nearly 5 million commercial customers in the United States who can subscribe to retail electricity tariffs that have demand charges in excess of $15 per kilowatt (kW), over a quarter of the 18 million commercial customers in total in the United States.","author":[{"dropping-particle":"","family":"National Renewable Energy Laboratory","given":"","non-dropping-particle":"","parse-names":false,"suffix":""}],"id":"ITEM-1","issued":{"date-parts":[["2017"]]},"number-of-pages":"1-7","title":"Identifying Potential Markets for Behind-the-Meter Battery Energy Storage: A Survey of U.S. Demand Charges","type":"report"},"uris":["http://www.mendeley.com/documents/?uuid=854cebe2-a6bf-41f6-9202-2abc3767a9fb"]}],"mendeley":{"formattedCitation":"[17]","plainTextFormattedCitation":"[17]","previouslyFormattedCitation":"[17]"},"properties":{"noteIndex":0},"schema":"https://github.com/citation-style-language/schema/raw/master/csl-citation.json"}</w:instrText>
            </w:r>
            <w:ins w:id="1660" w:author="Justin Bracci" w:date="2023-05-13T15:28:00Z">
              <w:r>
                <w:rPr>
                  <w:rFonts w:eastAsia="Calibri" w:cstheme="minorHAnsi"/>
                  <w:sz w:val="20"/>
                  <w:szCs w:val="20"/>
                </w:rPr>
                <w:fldChar w:fldCharType="separate"/>
              </w:r>
            </w:ins>
            <w:r w:rsidR="00E5531A" w:rsidRPr="00E5531A">
              <w:rPr>
                <w:rFonts w:eastAsia="Calibri" w:cstheme="minorHAnsi"/>
                <w:noProof/>
                <w:sz w:val="20"/>
                <w:szCs w:val="20"/>
              </w:rPr>
              <w:t>[17]</w:t>
            </w:r>
            <w:ins w:id="1661" w:author="Justin Bracci" w:date="2023-05-13T15:28:00Z">
              <w:r>
                <w:rPr>
                  <w:rFonts w:eastAsia="Calibri" w:cstheme="minorHAnsi"/>
                  <w:sz w:val="20"/>
                  <w:szCs w:val="20"/>
                </w:rPr>
                <w:fldChar w:fldCharType="end"/>
              </w:r>
            </w:ins>
          </w:p>
        </w:tc>
      </w:tr>
      <w:tr w:rsidR="00900B80" w:rsidRPr="000226E9" w14:paraId="4258324C" w14:textId="77777777" w:rsidTr="00900B80">
        <w:trPr>
          <w:trHeight w:val="290"/>
          <w:ins w:id="1662" w:author="Justin Bracci" w:date="2023-05-13T15:27:00Z"/>
          <w:trPrChange w:id="1663" w:author="Justin Bracci" w:date="2023-06-19T09:51:00Z">
            <w:trPr>
              <w:trHeight w:val="290"/>
            </w:trPr>
          </w:trPrChange>
        </w:trPr>
        <w:tc>
          <w:tcPr>
            <w:tcW w:w="2965" w:type="dxa"/>
            <w:noWrap/>
            <w:vAlign w:val="center"/>
            <w:tcPrChange w:id="1664" w:author="Justin Bracci" w:date="2023-06-19T09:51:00Z">
              <w:tcPr>
                <w:tcW w:w="2965" w:type="dxa"/>
                <w:noWrap/>
                <w:vAlign w:val="center"/>
              </w:tcPr>
            </w:tcPrChange>
          </w:tcPr>
          <w:p w14:paraId="17308AB6" w14:textId="77777777" w:rsidR="00900B80" w:rsidRDefault="00900B80" w:rsidP="00035C57">
            <w:pPr>
              <w:rPr>
                <w:ins w:id="1665" w:author="Justin Bracci" w:date="2023-06-30T14:28:00Z"/>
                <w:rFonts w:eastAsia="Calibri" w:cstheme="minorHAnsi"/>
                <w:sz w:val="20"/>
                <w:szCs w:val="20"/>
              </w:rPr>
            </w:pPr>
            <w:ins w:id="1666" w:author="Justin Bracci" w:date="2023-05-13T15:28:00Z">
              <w:r>
                <w:rPr>
                  <w:rFonts w:eastAsia="Calibri" w:cstheme="minorHAnsi"/>
                  <w:sz w:val="20"/>
                  <w:szCs w:val="20"/>
                </w:rPr>
                <w:t>NY Grid Demand Charge</w:t>
              </w:r>
            </w:ins>
          </w:p>
          <w:p w14:paraId="380CA8BD" w14:textId="1C16BABF" w:rsidR="00776129" w:rsidRDefault="00776129" w:rsidP="00035C57">
            <w:pPr>
              <w:rPr>
                <w:ins w:id="1667" w:author="Justin Bracci" w:date="2023-05-13T15:27:00Z"/>
                <w:rFonts w:eastAsia="Calibri" w:cstheme="minorHAnsi"/>
                <w:sz w:val="20"/>
                <w:szCs w:val="20"/>
              </w:rPr>
            </w:pPr>
            <w:ins w:id="1668" w:author="Justin Bracci" w:date="2023-06-30T14:28:00Z">
              <w:r>
                <w:rPr>
                  <w:rFonts w:eastAsia="Calibri" w:cstheme="minorHAnsi"/>
                  <w:sz w:val="20"/>
                  <w:szCs w:val="20"/>
                </w:rPr>
                <w:t>(2017 dollars)</w:t>
              </w:r>
            </w:ins>
          </w:p>
        </w:tc>
        <w:tc>
          <w:tcPr>
            <w:tcW w:w="947" w:type="dxa"/>
            <w:shd w:val="clear" w:color="auto" w:fill="auto"/>
            <w:vAlign w:val="center"/>
            <w:tcPrChange w:id="1669" w:author="Justin Bracci" w:date="2023-06-19T09:51:00Z">
              <w:tcPr>
                <w:tcW w:w="947" w:type="dxa"/>
                <w:shd w:val="clear" w:color="auto" w:fill="auto"/>
                <w:vAlign w:val="center"/>
              </w:tcPr>
            </w:tcPrChange>
          </w:tcPr>
          <w:p w14:paraId="58B23074" w14:textId="2D026216" w:rsidR="00900B80" w:rsidRDefault="00900B80" w:rsidP="00035C57">
            <w:pPr>
              <w:rPr>
                <w:ins w:id="1670" w:author="Justin Bracci" w:date="2023-05-13T15:27:00Z"/>
                <w:rFonts w:cstheme="minorHAnsi"/>
                <w:color w:val="000000"/>
                <w:sz w:val="20"/>
                <w:szCs w:val="20"/>
              </w:rPr>
            </w:pPr>
            <w:ins w:id="1671" w:author="Justin Bracci" w:date="2023-05-13T15:29:00Z">
              <w:r>
                <w:rPr>
                  <w:rFonts w:cstheme="minorHAnsi"/>
                  <w:color w:val="000000"/>
                  <w:sz w:val="20"/>
                  <w:szCs w:val="20"/>
                </w:rPr>
                <w:t>5</w:t>
              </w:r>
            </w:ins>
          </w:p>
        </w:tc>
        <w:tc>
          <w:tcPr>
            <w:tcW w:w="943" w:type="dxa"/>
            <w:noWrap/>
            <w:vAlign w:val="center"/>
            <w:tcPrChange w:id="1672" w:author="Justin Bracci" w:date="2023-06-19T09:51:00Z">
              <w:tcPr>
                <w:tcW w:w="943" w:type="dxa"/>
                <w:noWrap/>
                <w:vAlign w:val="center"/>
              </w:tcPr>
            </w:tcPrChange>
          </w:tcPr>
          <w:p w14:paraId="46F9AB28" w14:textId="41EE8EC4" w:rsidR="00900B80" w:rsidRDefault="00900B80" w:rsidP="00035C57">
            <w:pPr>
              <w:rPr>
                <w:ins w:id="1673" w:author="Justin Bracci" w:date="2023-05-13T15:27:00Z"/>
                <w:rFonts w:eastAsia="Calibri" w:cstheme="minorHAnsi"/>
                <w:sz w:val="20"/>
                <w:szCs w:val="20"/>
              </w:rPr>
            </w:pPr>
            <w:ins w:id="1674" w:author="Justin Bracci" w:date="2023-05-13T15:29:00Z">
              <w:r>
                <w:rPr>
                  <w:rFonts w:eastAsia="Calibri" w:cstheme="minorHAnsi"/>
                  <w:sz w:val="20"/>
                  <w:szCs w:val="20"/>
                </w:rPr>
                <w:t>5</w:t>
              </w:r>
            </w:ins>
          </w:p>
        </w:tc>
        <w:tc>
          <w:tcPr>
            <w:tcW w:w="990" w:type="dxa"/>
            <w:shd w:val="clear" w:color="auto" w:fill="auto"/>
            <w:vAlign w:val="center"/>
            <w:tcPrChange w:id="1675" w:author="Justin Bracci" w:date="2023-06-19T09:51:00Z">
              <w:tcPr>
                <w:tcW w:w="990" w:type="dxa"/>
                <w:shd w:val="clear" w:color="auto" w:fill="auto"/>
                <w:vAlign w:val="center"/>
              </w:tcPr>
            </w:tcPrChange>
          </w:tcPr>
          <w:p w14:paraId="7327EF46" w14:textId="6D34EB4C" w:rsidR="00900B80" w:rsidRDefault="00900B80" w:rsidP="00035C57">
            <w:pPr>
              <w:rPr>
                <w:ins w:id="1676" w:author="Justin Bracci" w:date="2023-05-13T15:27:00Z"/>
                <w:rFonts w:cstheme="minorHAnsi"/>
                <w:color w:val="000000"/>
                <w:sz w:val="20"/>
                <w:szCs w:val="20"/>
              </w:rPr>
            </w:pPr>
            <w:ins w:id="1677" w:author="Justin Bracci" w:date="2023-05-13T15:29:00Z">
              <w:r>
                <w:rPr>
                  <w:rFonts w:cstheme="minorHAnsi"/>
                  <w:color w:val="000000"/>
                  <w:sz w:val="20"/>
                  <w:szCs w:val="20"/>
                </w:rPr>
                <w:t>5</w:t>
              </w:r>
            </w:ins>
          </w:p>
        </w:tc>
        <w:tc>
          <w:tcPr>
            <w:tcW w:w="2340" w:type="dxa"/>
            <w:noWrap/>
            <w:vAlign w:val="center"/>
            <w:tcPrChange w:id="1678" w:author="Justin Bracci" w:date="2023-06-19T09:51:00Z">
              <w:tcPr>
                <w:tcW w:w="2340" w:type="dxa"/>
                <w:noWrap/>
                <w:vAlign w:val="center"/>
              </w:tcPr>
            </w:tcPrChange>
          </w:tcPr>
          <w:p w14:paraId="5E135726" w14:textId="1236E913" w:rsidR="00900B80" w:rsidRDefault="00900B80" w:rsidP="00035C57">
            <w:pPr>
              <w:rPr>
                <w:ins w:id="1679" w:author="Justin Bracci" w:date="2023-05-13T15:27:00Z"/>
                <w:rFonts w:eastAsia="Calibri" w:cstheme="minorHAnsi"/>
                <w:sz w:val="20"/>
                <w:szCs w:val="20"/>
              </w:rPr>
            </w:pPr>
            <w:ins w:id="1680" w:author="Justin Bracci" w:date="2023-05-13T15:28:00Z">
              <w:r>
                <w:rPr>
                  <w:rFonts w:eastAsia="Calibri" w:cstheme="minorHAnsi"/>
                  <w:sz w:val="20"/>
                  <w:szCs w:val="20"/>
                </w:rPr>
                <w:t>$/max kW</w:t>
              </w:r>
            </w:ins>
            <w:ins w:id="1681" w:author="Justin Bracci" w:date="2023-06-28T21:04:00Z">
              <w:r w:rsidR="002F0332">
                <w:rPr>
                  <w:rFonts w:eastAsia="Calibri" w:cstheme="minorHAnsi"/>
                  <w:sz w:val="20"/>
                  <w:szCs w:val="20"/>
                  <w:vertAlign w:val="subscript"/>
                </w:rPr>
                <w:t>e</w:t>
              </w:r>
            </w:ins>
            <w:ins w:id="1682" w:author="Justin Bracci" w:date="2023-05-13T15:28:00Z">
              <w:r>
                <w:rPr>
                  <w:rFonts w:eastAsia="Calibri" w:cstheme="minorHAnsi"/>
                  <w:sz w:val="20"/>
                  <w:szCs w:val="20"/>
                </w:rPr>
                <w:t>/month</w:t>
              </w:r>
            </w:ins>
          </w:p>
        </w:tc>
        <w:tc>
          <w:tcPr>
            <w:tcW w:w="1266" w:type="dxa"/>
            <w:vAlign w:val="center"/>
            <w:tcPrChange w:id="1683" w:author="Justin Bracci" w:date="2023-06-19T09:51:00Z">
              <w:tcPr>
                <w:tcW w:w="1266" w:type="dxa"/>
                <w:vAlign w:val="center"/>
              </w:tcPr>
            </w:tcPrChange>
          </w:tcPr>
          <w:p w14:paraId="27033D6C" w14:textId="4F6AB8E8" w:rsidR="00900B80" w:rsidRDefault="00900B80" w:rsidP="00035C57">
            <w:pPr>
              <w:rPr>
                <w:ins w:id="1684" w:author="Justin Bracci" w:date="2023-05-13T15:27:00Z"/>
                <w:rFonts w:eastAsia="Calibri" w:cstheme="minorHAnsi"/>
                <w:sz w:val="20"/>
                <w:szCs w:val="20"/>
              </w:rPr>
            </w:pPr>
            <w:ins w:id="1685" w:author="Justin Bracci" w:date="2023-05-13T15:28:00Z">
              <w:r>
                <w:rPr>
                  <w:rFonts w:eastAsia="Calibri" w:cstheme="minorHAnsi"/>
                  <w:sz w:val="20"/>
                  <w:szCs w:val="20"/>
                </w:rPr>
                <w:fldChar w:fldCharType="begin" w:fldLock="1"/>
              </w:r>
            </w:ins>
            <w:r w:rsidR="001236E7">
              <w:rPr>
                <w:rFonts w:eastAsia="Calibri" w:cstheme="minorHAnsi"/>
                <w:sz w:val="20"/>
                <w:szCs w:val="20"/>
              </w:rPr>
              <w:instrText>ADDIN CSL_CITATION {"citationItems":[{"id":"ITEM-1","itemData":{"ISBN":"01956574","ISSN":"01956574","abstract":"SUMMARY This paper presents the first publicly available comprehensive survey of the magnitude of demand charges for commercial customers across the United States—a key predictor of the financial performance of behind-the-meter battery storage systems. Notably, it is estimated that there are nearly 5 million commercial customers in the United States who can subscribe to retail electricity tariffs that have demand charges in excess of $15 per kilowatt (kW), over a quarter of the 18 million commercial customers in total in the United States.","author":[{"dropping-particle":"","family":"National Renewable Energy Laboratory","given":"","non-dropping-particle":"","parse-names":false,"suffix":""}],"id":"ITEM-1","issued":{"date-parts":[["2017"]]},"number-of-pages":"1-7","title":"Identifying Potential Markets for Behind-the-Meter Battery Energy Storage: A Survey of U.S. Demand Charges","type":"report"},"uris":["http://www.mendeley.com/documents/?uuid=854cebe2-a6bf-41f6-9202-2abc3767a9fb"]}],"mendeley":{"formattedCitation":"[17]","plainTextFormattedCitation":"[17]","previouslyFormattedCitation":"[17]"},"properties":{"noteIndex":0},"schema":"https://github.com/citation-style-language/schema/raw/master/csl-citation.json"}</w:instrText>
            </w:r>
            <w:ins w:id="1686" w:author="Justin Bracci" w:date="2023-05-13T15:28:00Z">
              <w:r>
                <w:rPr>
                  <w:rFonts w:eastAsia="Calibri" w:cstheme="minorHAnsi"/>
                  <w:sz w:val="20"/>
                  <w:szCs w:val="20"/>
                </w:rPr>
                <w:fldChar w:fldCharType="separate"/>
              </w:r>
            </w:ins>
            <w:r w:rsidR="00E5531A" w:rsidRPr="00E5531A">
              <w:rPr>
                <w:rFonts w:eastAsia="Calibri" w:cstheme="minorHAnsi"/>
                <w:noProof/>
                <w:sz w:val="20"/>
                <w:szCs w:val="20"/>
              </w:rPr>
              <w:t>[17]</w:t>
            </w:r>
            <w:ins w:id="1687" w:author="Justin Bracci" w:date="2023-05-13T15:28:00Z">
              <w:r>
                <w:rPr>
                  <w:rFonts w:eastAsia="Calibri" w:cstheme="minorHAnsi"/>
                  <w:sz w:val="20"/>
                  <w:szCs w:val="20"/>
                </w:rPr>
                <w:fldChar w:fldCharType="end"/>
              </w:r>
            </w:ins>
          </w:p>
        </w:tc>
      </w:tr>
      <w:tr w:rsidR="00900B80" w:rsidRPr="000226E9" w:rsidDel="002E2E21" w14:paraId="7036FD5F" w14:textId="77777777" w:rsidTr="00900B80">
        <w:trPr>
          <w:trHeight w:val="290"/>
          <w:del w:id="1688" w:author="Justin Bracci" w:date="2023-05-13T15:24:00Z"/>
          <w:trPrChange w:id="1689" w:author="Justin Bracci" w:date="2023-06-19T09:51:00Z">
            <w:trPr>
              <w:trHeight w:val="290"/>
            </w:trPr>
          </w:trPrChange>
        </w:trPr>
        <w:tc>
          <w:tcPr>
            <w:tcW w:w="2965" w:type="dxa"/>
            <w:noWrap/>
            <w:vAlign w:val="center"/>
            <w:tcPrChange w:id="1690" w:author="Justin Bracci" w:date="2023-06-19T09:51:00Z">
              <w:tcPr>
                <w:tcW w:w="2965" w:type="dxa"/>
                <w:noWrap/>
                <w:vAlign w:val="center"/>
              </w:tcPr>
            </w:tcPrChange>
          </w:tcPr>
          <w:p w14:paraId="6B1A8198" w14:textId="7AA615F9" w:rsidR="00900B80" w:rsidRPr="009E2407" w:rsidDel="002E2E21" w:rsidRDefault="00900B80" w:rsidP="00035C57">
            <w:pPr>
              <w:rPr>
                <w:del w:id="1691" w:author="Justin Bracci" w:date="2023-05-13T15:24:00Z"/>
                <w:rFonts w:eastAsia="Calibri" w:cstheme="minorHAnsi"/>
                <w:sz w:val="20"/>
                <w:szCs w:val="20"/>
              </w:rPr>
            </w:pPr>
            <w:del w:id="1692" w:author="Justin Bracci" w:date="2023-05-13T15:24:00Z">
              <w:r w:rsidDel="002E2E21">
                <w:rPr>
                  <w:rFonts w:eastAsia="Calibri" w:cstheme="minorHAnsi"/>
                  <w:sz w:val="20"/>
                  <w:szCs w:val="20"/>
                </w:rPr>
                <w:delText>Site Infrastructure Charge</w:delText>
              </w:r>
            </w:del>
          </w:p>
        </w:tc>
        <w:tc>
          <w:tcPr>
            <w:tcW w:w="947" w:type="dxa"/>
            <w:shd w:val="clear" w:color="auto" w:fill="auto"/>
            <w:vAlign w:val="center"/>
            <w:tcPrChange w:id="1693" w:author="Justin Bracci" w:date="2023-06-19T09:51:00Z">
              <w:tcPr>
                <w:tcW w:w="947" w:type="dxa"/>
                <w:shd w:val="clear" w:color="auto" w:fill="auto"/>
                <w:vAlign w:val="center"/>
              </w:tcPr>
            </w:tcPrChange>
          </w:tcPr>
          <w:p w14:paraId="72EA9F9F" w14:textId="07ADC3BC" w:rsidR="00900B80" w:rsidRPr="000226E9" w:rsidDel="002E2E21" w:rsidRDefault="00900B80" w:rsidP="00035C57">
            <w:pPr>
              <w:rPr>
                <w:del w:id="1694" w:author="Justin Bracci" w:date="2023-05-13T15:24:00Z"/>
                <w:rFonts w:cstheme="minorHAnsi"/>
                <w:color w:val="000000"/>
                <w:sz w:val="20"/>
                <w:szCs w:val="20"/>
              </w:rPr>
            </w:pPr>
            <w:del w:id="1695" w:author="Justin Bracci" w:date="2023-05-13T15:24:00Z">
              <w:r w:rsidDel="002E2E21">
                <w:rPr>
                  <w:rFonts w:cstheme="minorHAnsi"/>
                  <w:color w:val="000000"/>
                  <w:sz w:val="20"/>
                  <w:szCs w:val="20"/>
                </w:rPr>
                <w:delText>4.27</w:delText>
              </w:r>
            </w:del>
          </w:p>
        </w:tc>
        <w:tc>
          <w:tcPr>
            <w:tcW w:w="943" w:type="dxa"/>
            <w:noWrap/>
            <w:vAlign w:val="center"/>
            <w:tcPrChange w:id="1696" w:author="Justin Bracci" w:date="2023-06-19T09:51:00Z">
              <w:tcPr>
                <w:tcW w:w="943" w:type="dxa"/>
                <w:noWrap/>
                <w:vAlign w:val="center"/>
              </w:tcPr>
            </w:tcPrChange>
          </w:tcPr>
          <w:p w14:paraId="2DFA9D42" w14:textId="563DCA37" w:rsidR="00900B80" w:rsidRPr="009E2407" w:rsidDel="002E2E21" w:rsidRDefault="00900B80" w:rsidP="00035C57">
            <w:pPr>
              <w:rPr>
                <w:del w:id="1697" w:author="Justin Bracci" w:date="2023-05-13T15:24:00Z"/>
                <w:rFonts w:eastAsia="Calibri" w:cstheme="minorHAnsi"/>
                <w:sz w:val="20"/>
                <w:szCs w:val="20"/>
              </w:rPr>
            </w:pPr>
            <w:del w:id="1698" w:author="Justin Bracci" w:date="2023-05-13T15:24:00Z">
              <w:r w:rsidDel="002E2E21">
                <w:rPr>
                  <w:rFonts w:eastAsia="Calibri" w:cstheme="minorHAnsi"/>
                  <w:sz w:val="20"/>
                  <w:szCs w:val="20"/>
                </w:rPr>
                <w:delText>4.27</w:delText>
              </w:r>
            </w:del>
          </w:p>
        </w:tc>
        <w:tc>
          <w:tcPr>
            <w:tcW w:w="990" w:type="dxa"/>
            <w:shd w:val="clear" w:color="auto" w:fill="auto"/>
            <w:vAlign w:val="center"/>
            <w:tcPrChange w:id="1699" w:author="Justin Bracci" w:date="2023-06-19T09:51:00Z">
              <w:tcPr>
                <w:tcW w:w="990" w:type="dxa"/>
                <w:shd w:val="clear" w:color="auto" w:fill="auto"/>
                <w:vAlign w:val="center"/>
              </w:tcPr>
            </w:tcPrChange>
          </w:tcPr>
          <w:p w14:paraId="026FC89E" w14:textId="1EA0168F" w:rsidR="00900B80" w:rsidRPr="000226E9" w:rsidDel="002E2E21" w:rsidRDefault="00900B80" w:rsidP="00035C57">
            <w:pPr>
              <w:rPr>
                <w:del w:id="1700" w:author="Justin Bracci" w:date="2023-05-13T15:24:00Z"/>
                <w:rFonts w:cstheme="minorHAnsi"/>
                <w:color w:val="000000"/>
                <w:sz w:val="20"/>
                <w:szCs w:val="20"/>
              </w:rPr>
            </w:pPr>
            <w:del w:id="1701" w:author="Justin Bracci" w:date="2023-05-13T15:24:00Z">
              <w:r w:rsidDel="002E2E21">
                <w:rPr>
                  <w:rFonts w:cstheme="minorHAnsi"/>
                  <w:color w:val="000000"/>
                  <w:sz w:val="20"/>
                  <w:szCs w:val="20"/>
                </w:rPr>
                <w:delText>4.27</w:delText>
              </w:r>
            </w:del>
          </w:p>
        </w:tc>
        <w:tc>
          <w:tcPr>
            <w:tcW w:w="2340" w:type="dxa"/>
            <w:noWrap/>
            <w:vAlign w:val="center"/>
            <w:tcPrChange w:id="1702" w:author="Justin Bracci" w:date="2023-06-19T09:51:00Z">
              <w:tcPr>
                <w:tcW w:w="2340" w:type="dxa"/>
                <w:noWrap/>
                <w:vAlign w:val="center"/>
              </w:tcPr>
            </w:tcPrChange>
          </w:tcPr>
          <w:p w14:paraId="15700E7F" w14:textId="2FC06B13" w:rsidR="00900B80" w:rsidRPr="009E2407" w:rsidDel="002E2E21" w:rsidRDefault="00900B80" w:rsidP="00035C57">
            <w:pPr>
              <w:rPr>
                <w:del w:id="1703" w:author="Justin Bracci" w:date="2023-05-13T15:24:00Z"/>
                <w:rFonts w:eastAsia="Calibri" w:cstheme="minorHAnsi"/>
                <w:sz w:val="20"/>
                <w:szCs w:val="20"/>
              </w:rPr>
            </w:pPr>
            <w:del w:id="1704" w:author="Justin Bracci" w:date="2023-05-13T15:24:00Z">
              <w:r w:rsidDel="002E2E21">
                <w:rPr>
                  <w:rFonts w:eastAsia="Calibri" w:cstheme="minorHAnsi"/>
                  <w:sz w:val="20"/>
                  <w:szCs w:val="20"/>
                </w:rPr>
                <w:delText>$/max kW/month</w:delText>
              </w:r>
            </w:del>
          </w:p>
        </w:tc>
        <w:tc>
          <w:tcPr>
            <w:tcW w:w="1266" w:type="dxa"/>
            <w:vAlign w:val="center"/>
            <w:tcPrChange w:id="1705" w:author="Justin Bracci" w:date="2023-06-19T09:51:00Z">
              <w:tcPr>
                <w:tcW w:w="1266" w:type="dxa"/>
                <w:vAlign w:val="center"/>
              </w:tcPr>
            </w:tcPrChange>
          </w:tcPr>
          <w:p w14:paraId="06E8E15B" w14:textId="49D717BA" w:rsidR="00900B80" w:rsidRPr="009E2407" w:rsidDel="002E2E21" w:rsidRDefault="00900B80" w:rsidP="00035C57">
            <w:pPr>
              <w:rPr>
                <w:del w:id="1706" w:author="Justin Bracci" w:date="2023-05-13T15:24:00Z"/>
                <w:rFonts w:eastAsia="Calibri" w:cstheme="minorHAnsi"/>
                <w:sz w:val="20"/>
                <w:szCs w:val="20"/>
              </w:rPr>
            </w:pPr>
            <w:del w:id="1707" w:author="Justin Bracci" w:date="2023-05-13T15:24:00Z">
              <w:r w:rsidDel="002E2E21">
                <w:rPr>
                  <w:rFonts w:eastAsia="Calibri" w:cstheme="minorHAnsi"/>
                  <w:sz w:val="20"/>
                  <w:szCs w:val="20"/>
                </w:rPr>
                <w:fldChar w:fldCharType="begin" w:fldLock="1"/>
              </w:r>
              <w:r w:rsidDel="002E2E21">
                <w:rPr>
                  <w:rFonts w:eastAsia="Calibri" w:cstheme="minorHAnsi"/>
                  <w:sz w:val="20"/>
                  <w:szCs w:val="20"/>
                </w:rPr>
                <w:delInstrText>ADDIN CSL_CITATION {"citationItems":[{"id":"ITEM-1","itemData":{"author":[{"dropping-particle":"","family":"Sacramento Municipal Utility District","given":"","non-dropping-particle":"","parse-names":false,"suffix":""}],"id":"ITEM-1","issued":{"date-parts":[["2020"]]},"title":"Large General Service Time-of-Day Rate Schedule","type":"report"},"uris":["http://www.mendeley.com/documents/?uuid=26d3b29f-303c-427b-a15a-a655ee0cc128"]}],"mendeley":{"formattedCitation":"[14]","plainTextFormattedCitation":"[14]","previouslyFormattedCitation":"[14]"},"properties":{"noteIndex":0},"schema":"https://github.com/citation-style-language/schema/raw/master/csl-citation.json"}</w:delInstrText>
              </w:r>
              <w:r w:rsidDel="002E2E21">
                <w:rPr>
                  <w:rFonts w:eastAsia="Calibri" w:cstheme="minorHAnsi"/>
                  <w:sz w:val="20"/>
                  <w:szCs w:val="20"/>
                </w:rPr>
                <w:fldChar w:fldCharType="separate"/>
              </w:r>
              <w:r w:rsidRPr="009D5FA6" w:rsidDel="002E2E21">
                <w:rPr>
                  <w:rFonts w:eastAsia="Calibri" w:cstheme="minorHAnsi"/>
                  <w:noProof/>
                  <w:sz w:val="20"/>
                  <w:szCs w:val="20"/>
                </w:rPr>
                <w:delText>[14]</w:delText>
              </w:r>
              <w:r w:rsidDel="002E2E21">
                <w:rPr>
                  <w:rFonts w:eastAsia="Calibri" w:cstheme="minorHAnsi"/>
                  <w:sz w:val="20"/>
                  <w:szCs w:val="20"/>
                </w:rPr>
                <w:fldChar w:fldCharType="end"/>
              </w:r>
            </w:del>
          </w:p>
        </w:tc>
      </w:tr>
      <w:tr w:rsidR="00900B80" w:rsidRPr="000226E9" w:rsidDel="0002013A" w14:paraId="08A314EF" w14:textId="77777777" w:rsidTr="00900B80">
        <w:trPr>
          <w:trHeight w:val="290"/>
          <w:del w:id="1708" w:author="Justin Bracci" w:date="2023-05-13T15:33:00Z"/>
          <w:trPrChange w:id="1709" w:author="Justin Bracci" w:date="2023-06-19T09:51:00Z">
            <w:trPr>
              <w:trHeight w:val="290"/>
            </w:trPr>
          </w:trPrChange>
        </w:trPr>
        <w:tc>
          <w:tcPr>
            <w:tcW w:w="2965" w:type="dxa"/>
            <w:noWrap/>
            <w:vAlign w:val="center"/>
            <w:tcPrChange w:id="1710" w:author="Justin Bracci" w:date="2023-06-19T09:51:00Z">
              <w:tcPr>
                <w:tcW w:w="2965" w:type="dxa"/>
                <w:noWrap/>
                <w:vAlign w:val="center"/>
              </w:tcPr>
            </w:tcPrChange>
          </w:tcPr>
          <w:p w14:paraId="19E8F11A" w14:textId="111DDD7F" w:rsidR="00900B80" w:rsidRPr="009E2407" w:rsidDel="0002013A" w:rsidRDefault="00900B80" w:rsidP="00035C57">
            <w:pPr>
              <w:rPr>
                <w:del w:id="1711" w:author="Justin Bracci" w:date="2023-05-13T15:33:00Z"/>
                <w:rFonts w:eastAsia="Calibri" w:cstheme="minorHAnsi"/>
                <w:sz w:val="20"/>
                <w:szCs w:val="20"/>
              </w:rPr>
            </w:pPr>
            <w:del w:id="1712" w:author="Justin Bracci" w:date="2023-05-13T15:33:00Z">
              <w:r w:rsidDel="0002013A">
                <w:rPr>
                  <w:rFonts w:eastAsia="Calibri" w:cstheme="minorHAnsi"/>
                  <w:sz w:val="20"/>
                  <w:szCs w:val="20"/>
                </w:rPr>
                <w:delText>Fixed Grid Charge</w:delText>
              </w:r>
            </w:del>
          </w:p>
        </w:tc>
        <w:tc>
          <w:tcPr>
            <w:tcW w:w="947" w:type="dxa"/>
            <w:shd w:val="clear" w:color="auto" w:fill="auto"/>
            <w:vAlign w:val="center"/>
            <w:tcPrChange w:id="1713" w:author="Justin Bracci" w:date="2023-06-19T09:51:00Z">
              <w:tcPr>
                <w:tcW w:w="947" w:type="dxa"/>
                <w:shd w:val="clear" w:color="auto" w:fill="auto"/>
                <w:vAlign w:val="center"/>
              </w:tcPr>
            </w:tcPrChange>
          </w:tcPr>
          <w:p w14:paraId="1876361C" w14:textId="0BFA41D9" w:rsidR="00900B80" w:rsidRPr="000226E9" w:rsidDel="0002013A" w:rsidRDefault="00900B80" w:rsidP="00035C57">
            <w:pPr>
              <w:rPr>
                <w:del w:id="1714" w:author="Justin Bracci" w:date="2023-05-13T15:33:00Z"/>
                <w:rFonts w:cstheme="minorHAnsi"/>
                <w:color w:val="000000"/>
                <w:sz w:val="20"/>
                <w:szCs w:val="20"/>
              </w:rPr>
            </w:pPr>
            <w:del w:id="1715" w:author="Justin Bracci" w:date="2023-05-13T15:33:00Z">
              <w:r w:rsidDel="0002013A">
                <w:rPr>
                  <w:rFonts w:cstheme="minorHAnsi"/>
                  <w:color w:val="000000"/>
                  <w:sz w:val="20"/>
                  <w:szCs w:val="20"/>
                </w:rPr>
                <w:delText>203.15</w:delText>
              </w:r>
            </w:del>
          </w:p>
        </w:tc>
        <w:tc>
          <w:tcPr>
            <w:tcW w:w="943" w:type="dxa"/>
            <w:noWrap/>
            <w:vAlign w:val="center"/>
            <w:tcPrChange w:id="1716" w:author="Justin Bracci" w:date="2023-06-19T09:51:00Z">
              <w:tcPr>
                <w:tcW w:w="943" w:type="dxa"/>
                <w:noWrap/>
                <w:vAlign w:val="center"/>
              </w:tcPr>
            </w:tcPrChange>
          </w:tcPr>
          <w:p w14:paraId="0A06847A" w14:textId="591C4BB3" w:rsidR="00900B80" w:rsidRPr="009E2407" w:rsidDel="0002013A" w:rsidRDefault="00900B80" w:rsidP="00035C57">
            <w:pPr>
              <w:rPr>
                <w:del w:id="1717" w:author="Justin Bracci" w:date="2023-05-13T15:33:00Z"/>
                <w:rFonts w:eastAsia="Calibri" w:cstheme="minorHAnsi"/>
                <w:sz w:val="20"/>
                <w:szCs w:val="20"/>
              </w:rPr>
            </w:pPr>
            <w:del w:id="1718" w:author="Justin Bracci" w:date="2023-05-13T15:33:00Z">
              <w:r w:rsidDel="0002013A">
                <w:rPr>
                  <w:rFonts w:cstheme="minorHAnsi"/>
                  <w:color w:val="000000"/>
                  <w:sz w:val="20"/>
                  <w:szCs w:val="20"/>
                </w:rPr>
                <w:delText>203.15</w:delText>
              </w:r>
            </w:del>
          </w:p>
        </w:tc>
        <w:tc>
          <w:tcPr>
            <w:tcW w:w="990" w:type="dxa"/>
            <w:shd w:val="clear" w:color="auto" w:fill="auto"/>
            <w:vAlign w:val="center"/>
            <w:tcPrChange w:id="1719" w:author="Justin Bracci" w:date="2023-06-19T09:51:00Z">
              <w:tcPr>
                <w:tcW w:w="990" w:type="dxa"/>
                <w:shd w:val="clear" w:color="auto" w:fill="auto"/>
                <w:vAlign w:val="center"/>
              </w:tcPr>
            </w:tcPrChange>
          </w:tcPr>
          <w:p w14:paraId="3714E78E" w14:textId="2B427A7F" w:rsidR="00900B80" w:rsidRPr="000226E9" w:rsidDel="0002013A" w:rsidRDefault="00900B80" w:rsidP="00035C57">
            <w:pPr>
              <w:rPr>
                <w:del w:id="1720" w:author="Justin Bracci" w:date="2023-05-13T15:33:00Z"/>
                <w:rFonts w:cstheme="minorHAnsi"/>
                <w:color w:val="000000"/>
                <w:sz w:val="20"/>
                <w:szCs w:val="20"/>
              </w:rPr>
            </w:pPr>
            <w:del w:id="1721" w:author="Justin Bracci" w:date="2023-05-13T15:33:00Z">
              <w:r w:rsidDel="0002013A">
                <w:rPr>
                  <w:rFonts w:cstheme="minorHAnsi"/>
                  <w:color w:val="000000"/>
                  <w:sz w:val="20"/>
                  <w:szCs w:val="20"/>
                </w:rPr>
                <w:delText>203.15</w:delText>
              </w:r>
            </w:del>
          </w:p>
        </w:tc>
        <w:tc>
          <w:tcPr>
            <w:tcW w:w="2340" w:type="dxa"/>
            <w:noWrap/>
            <w:vAlign w:val="center"/>
            <w:tcPrChange w:id="1722" w:author="Justin Bracci" w:date="2023-06-19T09:51:00Z">
              <w:tcPr>
                <w:tcW w:w="2340" w:type="dxa"/>
                <w:noWrap/>
                <w:vAlign w:val="center"/>
              </w:tcPr>
            </w:tcPrChange>
          </w:tcPr>
          <w:p w14:paraId="38040502" w14:textId="4102AFDC" w:rsidR="00900B80" w:rsidRPr="009E2407" w:rsidDel="0002013A" w:rsidRDefault="00900B80" w:rsidP="00035C57">
            <w:pPr>
              <w:rPr>
                <w:del w:id="1723" w:author="Justin Bracci" w:date="2023-05-13T15:33:00Z"/>
                <w:rFonts w:eastAsia="Calibri" w:cstheme="minorHAnsi"/>
                <w:sz w:val="20"/>
                <w:szCs w:val="20"/>
              </w:rPr>
            </w:pPr>
            <w:del w:id="1724" w:author="Justin Bracci" w:date="2023-05-13T15:33:00Z">
              <w:r w:rsidDel="0002013A">
                <w:rPr>
                  <w:rFonts w:eastAsia="Calibri" w:cstheme="minorHAnsi"/>
                  <w:sz w:val="20"/>
                  <w:szCs w:val="20"/>
                </w:rPr>
                <w:delText>$/month</w:delText>
              </w:r>
            </w:del>
          </w:p>
        </w:tc>
        <w:tc>
          <w:tcPr>
            <w:tcW w:w="1266" w:type="dxa"/>
            <w:vAlign w:val="center"/>
            <w:tcPrChange w:id="1725" w:author="Justin Bracci" w:date="2023-06-19T09:51:00Z">
              <w:tcPr>
                <w:tcW w:w="1266" w:type="dxa"/>
                <w:vAlign w:val="center"/>
              </w:tcPr>
            </w:tcPrChange>
          </w:tcPr>
          <w:p w14:paraId="0D40F014" w14:textId="4FD47DE9" w:rsidR="00900B80" w:rsidRPr="009E2407" w:rsidDel="0002013A" w:rsidRDefault="00900B80" w:rsidP="00035C57">
            <w:pPr>
              <w:rPr>
                <w:del w:id="1726" w:author="Justin Bracci" w:date="2023-05-13T15:33:00Z"/>
                <w:rFonts w:eastAsia="Calibri" w:cstheme="minorHAnsi"/>
                <w:sz w:val="20"/>
                <w:szCs w:val="20"/>
              </w:rPr>
            </w:pPr>
            <w:del w:id="1727" w:author="Justin Bracci" w:date="2023-05-13T15:33:00Z">
              <w:r w:rsidDel="0002013A">
                <w:rPr>
                  <w:rFonts w:eastAsia="Calibri" w:cstheme="minorHAnsi"/>
                  <w:sz w:val="20"/>
                  <w:szCs w:val="20"/>
                </w:rPr>
                <w:fldChar w:fldCharType="begin" w:fldLock="1"/>
              </w:r>
              <w:r w:rsidDel="0002013A">
                <w:rPr>
                  <w:rFonts w:eastAsia="Calibri" w:cstheme="minorHAnsi"/>
                  <w:sz w:val="20"/>
                  <w:szCs w:val="20"/>
                </w:rPr>
                <w:delInstrText>ADDIN CSL_CITATION {"citationItems":[{"id":"ITEM-1","itemData":{"author":[{"dropping-particle":"","family":"Sacramento Municipal Utility District","given":"","non-dropping-particle":"","parse-names":false,"suffix":""}],"id":"ITEM-1","issued":{"date-parts":[["2020"]]},"title":"Large General Service Time-of-Day Rate Schedule","type":"report"},"uris":["http://www.mendeley.com/documents/?uuid=26d3b29f-303c-427b-a15a-a655ee0cc128"]}],"mendeley":{"formattedCitation":"[15]","plainTextFormattedCitation":"[15]","previouslyFormattedCitation":"[14]"},"properties":{"noteIndex":0},"schema":"https://github.com/citation-style-language/schema/raw/master/csl-citation.json"}</w:delInstrText>
              </w:r>
              <w:r w:rsidDel="0002013A">
                <w:rPr>
                  <w:rFonts w:eastAsia="Calibri" w:cstheme="minorHAnsi"/>
                  <w:sz w:val="20"/>
                  <w:szCs w:val="20"/>
                </w:rPr>
                <w:fldChar w:fldCharType="separate"/>
              </w:r>
              <w:r w:rsidRPr="009D1FAD" w:rsidDel="0002013A">
                <w:rPr>
                  <w:rFonts w:eastAsia="Calibri" w:cstheme="minorHAnsi"/>
                  <w:noProof/>
                  <w:sz w:val="20"/>
                  <w:szCs w:val="20"/>
                </w:rPr>
                <w:delText>[15]</w:delText>
              </w:r>
              <w:r w:rsidDel="0002013A">
                <w:rPr>
                  <w:rFonts w:eastAsia="Calibri" w:cstheme="minorHAnsi"/>
                  <w:sz w:val="20"/>
                  <w:szCs w:val="20"/>
                </w:rPr>
                <w:fldChar w:fldCharType="end"/>
              </w:r>
            </w:del>
          </w:p>
        </w:tc>
      </w:tr>
      <w:tr w:rsidR="00900B80" w:rsidRPr="000226E9" w14:paraId="775E0E14" w14:textId="77777777" w:rsidTr="00900B80">
        <w:trPr>
          <w:trHeight w:val="290"/>
          <w:trPrChange w:id="1728" w:author="Justin Bracci" w:date="2023-06-19T09:51:00Z">
            <w:trPr>
              <w:trHeight w:val="290"/>
            </w:trPr>
          </w:trPrChange>
        </w:trPr>
        <w:tc>
          <w:tcPr>
            <w:tcW w:w="2965" w:type="dxa"/>
            <w:noWrap/>
            <w:vAlign w:val="center"/>
            <w:hideMark/>
            <w:tcPrChange w:id="1729" w:author="Justin Bracci" w:date="2023-06-19T09:51:00Z">
              <w:tcPr>
                <w:tcW w:w="2965" w:type="dxa"/>
                <w:noWrap/>
                <w:vAlign w:val="center"/>
                <w:hideMark/>
              </w:tcPr>
            </w:tcPrChange>
          </w:tcPr>
          <w:p w14:paraId="34A50667" w14:textId="77777777" w:rsidR="00900B80" w:rsidRPr="009E2407" w:rsidRDefault="00900B80" w:rsidP="00035C57">
            <w:pPr>
              <w:rPr>
                <w:rFonts w:eastAsia="Calibri" w:cstheme="minorHAnsi"/>
                <w:sz w:val="20"/>
                <w:szCs w:val="20"/>
              </w:rPr>
            </w:pPr>
            <w:r w:rsidRPr="009E2407">
              <w:rPr>
                <w:rFonts w:eastAsia="Calibri" w:cstheme="minorHAnsi"/>
                <w:sz w:val="20"/>
                <w:szCs w:val="20"/>
              </w:rPr>
              <w:t>Solar PV Lifecycle Emissions</w:t>
            </w:r>
          </w:p>
        </w:tc>
        <w:tc>
          <w:tcPr>
            <w:tcW w:w="947" w:type="dxa"/>
            <w:shd w:val="clear" w:color="auto" w:fill="auto"/>
            <w:vAlign w:val="center"/>
            <w:tcPrChange w:id="1730" w:author="Justin Bracci" w:date="2023-06-19T09:51:00Z">
              <w:tcPr>
                <w:tcW w:w="947" w:type="dxa"/>
                <w:shd w:val="clear" w:color="auto" w:fill="auto"/>
                <w:vAlign w:val="center"/>
              </w:tcPr>
            </w:tcPrChange>
          </w:tcPr>
          <w:p w14:paraId="71D83D7E" w14:textId="7EAFF478" w:rsidR="00900B80" w:rsidRPr="000226E9" w:rsidRDefault="00900B80" w:rsidP="00035C57">
            <w:pPr>
              <w:rPr>
                <w:rFonts w:eastAsia="Calibri" w:cstheme="minorHAnsi"/>
                <w:sz w:val="20"/>
                <w:szCs w:val="20"/>
              </w:rPr>
            </w:pPr>
            <w:r w:rsidRPr="000226E9">
              <w:rPr>
                <w:rFonts w:cstheme="minorHAnsi"/>
                <w:color w:val="000000"/>
                <w:sz w:val="20"/>
                <w:szCs w:val="20"/>
              </w:rPr>
              <w:t>0.04</w:t>
            </w:r>
          </w:p>
        </w:tc>
        <w:tc>
          <w:tcPr>
            <w:tcW w:w="943" w:type="dxa"/>
            <w:noWrap/>
            <w:vAlign w:val="center"/>
            <w:hideMark/>
            <w:tcPrChange w:id="1731" w:author="Justin Bracci" w:date="2023-06-19T09:51:00Z">
              <w:tcPr>
                <w:tcW w:w="943" w:type="dxa"/>
                <w:noWrap/>
                <w:vAlign w:val="center"/>
                <w:hideMark/>
              </w:tcPr>
            </w:tcPrChange>
          </w:tcPr>
          <w:p w14:paraId="39F37C81" w14:textId="197D2A9B" w:rsidR="00900B80" w:rsidRPr="009E2407" w:rsidRDefault="00900B80" w:rsidP="00035C57">
            <w:pPr>
              <w:rPr>
                <w:rFonts w:eastAsia="Calibri" w:cstheme="minorHAnsi"/>
                <w:sz w:val="20"/>
                <w:szCs w:val="20"/>
              </w:rPr>
            </w:pPr>
            <w:r w:rsidRPr="009E2407">
              <w:rPr>
                <w:rFonts w:eastAsia="Calibri" w:cstheme="minorHAnsi"/>
                <w:sz w:val="20"/>
                <w:szCs w:val="20"/>
              </w:rPr>
              <w:t>0.04</w:t>
            </w:r>
          </w:p>
        </w:tc>
        <w:tc>
          <w:tcPr>
            <w:tcW w:w="990" w:type="dxa"/>
            <w:shd w:val="clear" w:color="auto" w:fill="auto"/>
            <w:vAlign w:val="center"/>
            <w:tcPrChange w:id="1732" w:author="Justin Bracci" w:date="2023-06-19T09:51:00Z">
              <w:tcPr>
                <w:tcW w:w="990" w:type="dxa"/>
                <w:shd w:val="clear" w:color="auto" w:fill="auto"/>
                <w:vAlign w:val="center"/>
              </w:tcPr>
            </w:tcPrChange>
          </w:tcPr>
          <w:p w14:paraId="275D25CD" w14:textId="16DE6293" w:rsidR="00900B80" w:rsidRPr="000226E9" w:rsidRDefault="00900B80" w:rsidP="00035C57">
            <w:pPr>
              <w:rPr>
                <w:rFonts w:eastAsia="Calibri" w:cstheme="minorHAnsi"/>
                <w:sz w:val="20"/>
                <w:szCs w:val="20"/>
              </w:rPr>
            </w:pPr>
            <w:r w:rsidRPr="000226E9">
              <w:rPr>
                <w:rFonts w:cstheme="minorHAnsi"/>
                <w:color w:val="000000"/>
                <w:sz w:val="20"/>
                <w:szCs w:val="20"/>
              </w:rPr>
              <w:t>0.03</w:t>
            </w:r>
          </w:p>
        </w:tc>
        <w:tc>
          <w:tcPr>
            <w:tcW w:w="2340" w:type="dxa"/>
            <w:noWrap/>
            <w:vAlign w:val="center"/>
            <w:hideMark/>
            <w:tcPrChange w:id="1733" w:author="Justin Bracci" w:date="2023-06-19T09:51:00Z">
              <w:tcPr>
                <w:tcW w:w="2340" w:type="dxa"/>
                <w:noWrap/>
                <w:vAlign w:val="center"/>
                <w:hideMark/>
              </w:tcPr>
            </w:tcPrChange>
          </w:tcPr>
          <w:p w14:paraId="4CFC2798" w14:textId="3E4354C1" w:rsidR="00900B80" w:rsidRPr="009E2407" w:rsidRDefault="00900B80" w:rsidP="00035C57">
            <w:pPr>
              <w:rPr>
                <w:rFonts w:eastAsia="Calibri" w:cstheme="minorHAnsi"/>
                <w:sz w:val="20"/>
                <w:szCs w:val="20"/>
              </w:rPr>
            </w:pPr>
            <w:r w:rsidRPr="009E2407">
              <w:rPr>
                <w:rFonts w:eastAsia="Calibri" w:cstheme="minorHAnsi"/>
                <w:sz w:val="20"/>
                <w:szCs w:val="20"/>
              </w:rPr>
              <w:t>kg CO</w:t>
            </w:r>
            <w:r w:rsidRPr="009E2407">
              <w:rPr>
                <w:rFonts w:eastAsia="Calibri" w:cstheme="minorHAnsi"/>
                <w:sz w:val="20"/>
                <w:szCs w:val="20"/>
                <w:vertAlign w:val="subscript"/>
              </w:rPr>
              <w:t>2</w:t>
            </w:r>
            <w:r w:rsidRPr="009E2407">
              <w:rPr>
                <w:rFonts w:eastAsia="Calibri" w:cstheme="minorHAnsi"/>
                <w:sz w:val="20"/>
                <w:szCs w:val="20"/>
              </w:rPr>
              <w:t>/kWh</w:t>
            </w:r>
            <w:ins w:id="1734" w:author="Justin Bracci" w:date="2023-06-25T13:52:00Z">
              <w:r w:rsidR="009F01A8">
                <w:rPr>
                  <w:vertAlign w:val="subscript"/>
                </w:rPr>
                <w:t>e</w:t>
              </w:r>
            </w:ins>
          </w:p>
        </w:tc>
        <w:tc>
          <w:tcPr>
            <w:tcW w:w="1266" w:type="dxa"/>
            <w:vAlign w:val="center"/>
            <w:tcPrChange w:id="1735" w:author="Justin Bracci" w:date="2023-06-19T09:51:00Z">
              <w:tcPr>
                <w:tcW w:w="1266" w:type="dxa"/>
                <w:vAlign w:val="center"/>
              </w:tcPr>
            </w:tcPrChange>
          </w:tcPr>
          <w:p w14:paraId="0087DE0B" w14:textId="3C130231" w:rsidR="00900B80" w:rsidRPr="009E2407" w:rsidRDefault="00900B80" w:rsidP="00035C57">
            <w:pPr>
              <w:rPr>
                <w:rFonts w:eastAsia="Calibri" w:cstheme="minorHAnsi"/>
                <w:sz w:val="20"/>
                <w:szCs w:val="20"/>
              </w:rPr>
            </w:pPr>
            <w:r w:rsidRPr="009E2407">
              <w:rPr>
                <w:rFonts w:eastAsia="Calibri" w:cstheme="minorHAnsi"/>
                <w:sz w:val="20"/>
                <w:szCs w:val="20"/>
              </w:rPr>
              <w:fldChar w:fldCharType="begin" w:fldLock="1"/>
            </w:r>
            <w:r w:rsidR="001236E7">
              <w:rPr>
                <w:rFonts w:eastAsia="Calibri" w:cstheme="minorHAnsi"/>
                <w:sz w:val="20"/>
                <w:szCs w:val="20"/>
              </w:rPr>
              <w:instrText>ADDIN CSL_CITATION {"citationItems":[{"id":"ITEM-1","itemData":{"URL":"https://www.nrel.gov/analysis/life-cycle-assessment.html","accessed":{"date-parts":[["2022","9","29"]]},"author":[{"dropping-particle":"","family":"National Renewable Energy Laboratory","given":"","non-dropping-particle":"","parse-names":false,"suffix":""}],"id":"ITEM-1","issued":{"date-parts":[["2012"]]},"title":"Energy Analysis: Life Cycle Assessment Harmonization","type":"webpage"},"uris":["http://www.mendeley.com/documents/?uuid=1c06aeca-60e4-3289-8a61-c427f371e4a0"]}],"mendeley":{"formattedCitation":"[18]","plainTextFormattedCitation":"[18]","previouslyFormattedCitation":"[18]"},"properties":{"noteIndex":0},"schema":"https://github.com/citation-style-language/schema/raw/master/csl-citation.json"}</w:instrText>
            </w:r>
            <w:r w:rsidRPr="009E2407">
              <w:rPr>
                <w:rFonts w:eastAsia="Calibri" w:cstheme="minorHAnsi"/>
                <w:sz w:val="20"/>
                <w:szCs w:val="20"/>
              </w:rPr>
              <w:fldChar w:fldCharType="separate"/>
            </w:r>
            <w:r w:rsidR="00E5531A" w:rsidRPr="00E5531A">
              <w:rPr>
                <w:rFonts w:eastAsia="Calibri" w:cstheme="minorHAnsi"/>
                <w:noProof/>
                <w:sz w:val="20"/>
                <w:szCs w:val="20"/>
              </w:rPr>
              <w:t>[18]</w:t>
            </w:r>
            <w:r w:rsidRPr="009E2407">
              <w:rPr>
                <w:rFonts w:eastAsia="Calibri" w:cstheme="minorHAnsi"/>
                <w:sz w:val="20"/>
                <w:szCs w:val="20"/>
              </w:rPr>
              <w:fldChar w:fldCharType="end"/>
            </w:r>
          </w:p>
        </w:tc>
      </w:tr>
      <w:tr w:rsidR="00900B80" w:rsidRPr="000226E9" w14:paraId="0F33C979" w14:textId="77777777" w:rsidTr="00900B80">
        <w:trPr>
          <w:trHeight w:val="290"/>
          <w:trPrChange w:id="1736" w:author="Justin Bracci" w:date="2023-06-19T09:51:00Z">
            <w:trPr>
              <w:trHeight w:val="290"/>
            </w:trPr>
          </w:trPrChange>
        </w:trPr>
        <w:tc>
          <w:tcPr>
            <w:tcW w:w="2965" w:type="dxa"/>
            <w:noWrap/>
            <w:vAlign w:val="center"/>
            <w:hideMark/>
            <w:tcPrChange w:id="1737" w:author="Justin Bracci" w:date="2023-06-19T09:51:00Z">
              <w:tcPr>
                <w:tcW w:w="2965" w:type="dxa"/>
                <w:noWrap/>
                <w:vAlign w:val="center"/>
                <w:hideMark/>
              </w:tcPr>
            </w:tcPrChange>
          </w:tcPr>
          <w:p w14:paraId="7E221A11" w14:textId="77777777" w:rsidR="00900B80" w:rsidRDefault="00817179" w:rsidP="00035C57">
            <w:pPr>
              <w:rPr>
                <w:ins w:id="1738" w:author="Justin Bracci" w:date="2023-06-30T14:28:00Z"/>
                <w:rFonts w:eastAsia="Calibri" w:cstheme="minorHAnsi"/>
                <w:sz w:val="20"/>
                <w:szCs w:val="20"/>
              </w:rPr>
            </w:pPr>
            <w:ins w:id="1739" w:author="Justin Bracci" w:date="2023-06-20T20:20:00Z">
              <w:r w:rsidRPr="00817179">
                <w:rPr>
                  <w:rFonts w:eastAsia="Calibri" w:cstheme="minorHAnsi"/>
                  <w:sz w:val="20"/>
                  <w:szCs w:val="20"/>
                </w:rPr>
                <w:t>CO</w:t>
              </w:r>
            </w:ins>
            <w:del w:id="1740" w:author="Justin Bracci" w:date="2023-06-20T20:20:00Z">
              <w:r w:rsidR="00900B80" w:rsidRPr="00817179" w:rsidDel="00817179">
                <w:rPr>
                  <w:rFonts w:eastAsia="Calibri" w:cstheme="minorHAnsi"/>
                  <w:sz w:val="20"/>
                  <w:szCs w:val="20"/>
                </w:rPr>
                <w:delText>DAC</w:delText>
              </w:r>
              <w:r w:rsidR="00900B80" w:rsidRPr="009E2407" w:rsidDel="00770806">
                <w:rPr>
                  <w:rFonts w:eastAsia="Calibri" w:cstheme="minorHAnsi"/>
                  <w:sz w:val="20"/>
                  <w:szCs w:val="20"/>
                </w:rPr>
                <w:delText xml:space="preserve"> </w:delText>
              </w:r>
            </w:del>
            <w:ins w:id="1741" w:author="Justin Bracci" w:date="2023-06-20T20:20:00Z">
              <w:r w:rsidR="00770806">
                <w:rPr>
                  <w:rFonts w:eastAsia="Calibri" w:cstheme="minorHAnsi"/>
                  <w:sz w:val="20"/>
                  <w:szCs w:val="20"/>
                  <w:vertAlign w:val="subscript"/>
                </w:rPr>
                <w:t>2</w:t>
              </w:r>
              <w:r w:rsidR="00770806">
                <w:rPr>
                  <w:rFonts w:eastAsia="Calibri" w:cstheme="minorHAnsi"/>
                  <w:sz w:val="20"/>
                  <w:szCs w:val="20"/>
                </w:rPr>
                <w:t xml:space="preserve"> </w:t>
              </w:r>
            </w:ins>
            <w:ins w:id="1742" w:author="Justin Bracci" w:date="2023-06-25T12:16:00Z">
              <w:r w:rsidR="008C3292">
                <w:rPr>
                  <w:rFonts w:eastAsia="Calibri" w:cstheme="minorHAnsi"/>
                  <w:sz w:val="20"/>
                  <w:szCs w:val="20"/>
                </w:rPr>
                <w:t>Removal</w:t>
              </w:r>
            </w:ins>
            <w:ins w:id="1743" w:author="Justin Bracci" w:date="2023-06-20T20:20:00Z">
              <w:r w:rsidR="00770806">
                <w:rPr>
                  <w:rFonts w:eastAsia="Calibri" w:cstheme="minorHAnsi"/>
                  <w:sz w:val="20"/>
                  <w:szCs w:val="20"/>
                </w:rPr>
                <w:t xml:space="preserve"> </w:t>
              </w:r>
            </w:ins>
            <w:r w:rsidR="00900B80" w:rsidRPr="009E2407">
              <w:rPr>
                <w:rFonts w:eastAsia="Calibri" w:cstheme="minorHAnsi"/>
                <w:sz w:val="20"/>
                <w:szCs w:val="20"/>
              </w:rPr>
              <w:t>Cost</w:t>
            </w:r>
          </w:p>
          <w:p w14:paraId="6C282C2B" w14:textId="6BE5EA96" w:rsidR="005C533A" w:rsidRPr="009E2407" w:rsidRDefault="005C533A" w:rsidP="00035C57">
            <w:pPr>
              <w:rPr>
                <w:rFonts w:eastAsia="Calibri" w:cstheme="minorHAnsi"/>
                <w:sz w:val="20"/>
                <w:szCs w:val="20"/>
              </w:rPr>
            </w:pPr>
            <w:ins w:id="1744" w:author="Justin Bracci" w:date="2023-06-30T14:28:00Z">
              <w:r>
                <w:rPr>
                  <w:rFonts w:eastAsia="Calibri" w:cstheme="minorHAnsi"/>
                  <w:sz w:val="20"/>
                  <w:szCs w:val="20"/>
                </w:rPr>
                <w:t>(2017 dollars)</w:t>
              </w:r>
            </w:ins>
          </w:p>
        </w:tc>
        <w:tc>
          <w:tcPr>
            <w:tcW w:w="947" w:type="dxa"/>
            <w:shd w:val="clear" w:color="auto" w:fill="auto"/>
            <w:vAlign w:val="center"/>
            <w:tcPrChange w:id="1745" w:author="Justin Bracci" w:date="2023-06-19T09:51:00Z">
              <w:tcPr>
                <w:tcW w:w="947" w:type="dxa"/>
                <w:shd w:val="clear" w:color="auto" w:fill="auto"/>
                <w:vAlign w:val="center"/>
              </w:tcPr>
            </w:tcPrChange>
          </w:tcPr>
          <w:p w14:paraId="6DED8F36" w14:textId="3F429229" w:rsidR="00900B80" w:rsidRPr="000226E9" w:rsidRDefault="00900B80" w:rsidP="00035C57">
            <w:pPr>
              <w:rPr>
                <w:rFonts w:eastAsia="Calibri" w:cstheme="minorHAnsi"/>
                <w:sz w:val="20"/>
                <w:szCs w:val="20"/>
              </w:rPr>
            </w:pPr>
            <w:r w:rsidRPr="000226E9">
              <w:rPr>
                <w:rFonts w:cstheme="minorHAnsi"/>
                <w:color w:val="000000"/>
                <w:sz w:val="20"/>
                <w:szCs w:val="20"/>
              </w:rPr>
              <w:t>600</w:t>
            </w:r>
          </w:p>
        </w:tc>
        <w:tc>
          <w:tcPr>
            <w:tcW w:w="943" w:type="dxa"/>
            <w:noWrap/>
            <w:vAlign w:val="center"/>
            <w:hideMark/>
            <w:tcPrChange w:id="1746" w:author="Justin Bracci" w:date="2023-06-19T09:51:00Z">
              <w:tcPr>
                <w:tcW w:w="943" w:type="dxa"/>
                <w:noWrap/>
                <w:vAlign w:val="center"/>
                <w:hideMark/>
              </w:tcPr>
            </w:tcPrChange>
          </w:tcPr>
          <w:p w14:paraId="5C336488" w14:textId="1EF66781" w:rsidR="00900B80" w:rsidRPr="009E2407" w:rsidRDefault="00900B80" w:rsidP="00035C57">
            <w:pPr>
              <w:rPr>
                <w:rFonts w:eastAsia="Calibri" w:cstheme="minorHAnsi"/>
                <w:sz w:val="20"/>
                <w:szCs w:val="20"/>
              </w:rPr>
            </w:pPr>
            <w:r w:rsidRPr="009E2407">
              <w:rPr>
                <w:rFonts w:eastAsia="Calibri" w:cstheme="minorHAnsi"/>
                <w:sz w:val="20"/>
                <w:szCs w:val="20"/>
              </w:rPr>
              <w:t>200</w:t>
            </w:r>
          </w:p>
        </w:tc>
        <w:tc>
          <w:tcPr>
            <w:tcW w:w="990" w:type="dxa"/>
            <w:shd w:val="clear" w:color="auto" w:fill="auto"/>
            <w:vAlign w:val="center"/>
            <w:tcPrChange w:id="1747" w:author="Justin Bracci" w:date="2023-06-19T09:51:00Z">
              <w:tcPr>
                <w:tcW w:w="990" w:type="dxa"/>
                <w:shd w:val="clear" w:color="auto" w:fill="auto"/>
                <w:vAlign w:val="center"/>
              </w:tcPr>
            </w:tcPrChange>
          </w:tcPr>
          <w:p w14:paraId="509E4A77" w14:textId="6C7852ED" w:rsidR="00900B80" w:rsidRPr="000226E9" w:rsidRDefault="00900B80" w:rsidP="00035C57">
            <w:pPr>
              <w:rPr>
                <w:rFonts w:eastAsia="Calibri" w:cstheme="minorHAnsi"/>
                <w:sz w:val="20"/>
                <w:szCs w:val="20"/>
              </w:rPr>
            </w:pPr>
            <w:r w:rsidRPr="000226E9">
              <w:rPr>
                <w:rFonts w:cstheme="minorHAnsi"/>
                <w:color w:val="000000"/>
                <w:sz w:val="20"/>
                <w:szCs w:val="20"/>
              </w:rPr>
              <w:t>100</w:t>
            </w:r>
          </w:p>
        </w:tc>
        <w:tc>
          <w:tcPr>
            <w:tcW w:w="2340" w:type="dxa"/>
            <w:noWrap/>
            <w:vAlign w:val="center"/>
            <w:hideMark/>
            <w:tcPrChange w:id="1748" w:author="Justin Bracci" w:date="2023-06-19T09:51:00Z">
              <w:tcPr>
                <w:tcW w:w="2340" w:type="dxa"/>
                <w:noWrap/>
                <w:vAlign w:val="center"/>
                <w:hideMark/>
              </w:tcPr>
            </w:tcPrChange>
          </w:tcPr>
          <w:p w14:paraId="3AA49970" w14:textId="686E596A" w:rsidR="00900B80" w:rsidRPr="009E2407" w:rsidRDefault="00900B80" w:rsidP="00035C57">
            <w:pPr>
              <w:rPr>
                <w:rFonts w:eastAsia="Calibri" w:cstheme="minorHAnsi"/>
                <w:sz w:val="20"/>
                <w:szCs w:val="20"/>
              </w:rPr>
            </w:pPr>
            <w:r w:rsidRPr="009E2407">
              <w:rPr>
                <w:rFonts w:eastAsia="Calibri" w:cstheme="minorHAnsi"/>
                <w:sz w:val="20"/>
                <w:szCs w:val="20"/>
              </w:rPr>
              <w:t>$/metric ton CO</w:t>
            </w:r>
            <w:r w:rsidRPr="009E2407">
              <w:rPr>
                <w:rFonts w:eastAsia="Calibri" w:cstheme="minorHAnsi"/>
                <w:sz w:val="20"/>
                <w:szCs w:val="20"/>
                <w:vertAlign w:val="subscript"/>
              </w:rPr>
              <w:t>2</w:t>
            </w:r>
            <w:r w:rsidRPr="009E2407">
              <w:rPr>
                <w:rFonts w:eastAsia="Calibri" w:cstheme="minorHAnsi"/>
                <w:sz w:val="20"/>
                <w:szCs w:val="20"/>
              </w:rPr>
              <w:t xml:space="preserve"> </w:t>
            </w:r>
            <w:ins w:id="1749" w:author="Justin Bracci" w:date="2023-06-25T12:16:00Z">
              <w:r w:rsidR="00BA1E41">
                <w:rPr>
                  <w:rFonts w:eastAsia="Calibri" w:cstheme="minorHAnsi"/>
                  <w:sz w:val="20"/>
                  <w:szCs w:val="20"/>
                </w:rPr>
                <w:t>removed</w:t>
              </w:r>
            </w:ins>
            <w:del w:id="1750" w:author="Justin Bracci" w:date="2023-06-25T12:16:00Z">
              <w:r w:rsidRPr="009E2407" w:rsidDel="00BA1E41">
                <w:rPr>
                  <w:rFonts w:eastAsia="Calibri" w:cstheme="minorHAnsi"/>
                  <w:sz w:val="20"/>
                  <w:szCs w:val="20"/>
                </w:rPr>
                <w:delText>captured</w:delText>
              </w:r>
            </w:del>
          </w:p>
        </w:tc>
        <w:tc>
          <w:tcPr>
            <w:tcW w:w="1266" w:type="dxa"/>
            <w:vAlign w:val="center"/>
            <w:tcPrChange w:id="1751" w:author="Justin Bracci" w:date="2023-06-19T09:51:00Z">
              <w:tcPr>
                <w:tcW w:w="1266" w:type="dxa"/>
                <w:vAlign w:val="center"/>
              </w:tcPr>
            </w:tcPrChange>
          </w:tcPr>
          <w:p w14:paraId="579F23F8" w14:textId="72BE54C4" w:rsidR="00900B80" w:rsidRPr="009E2407" w:rsidRDefault="00900B80" w:rsidP="00035C57">
            <w:pPr>
              <w:rPr>
                <w:rFonts w:eastAsia="Calibri" w:cstheme="minorHAnsi"/>
                <w:sz w:val="20"/>
                <w:szCs w:val="20"/>
              </w:rPr>
            </w:pPr>
            <w:r w:rsidRPr="009E2407">
              <w:rPr>
                <w:rFonts w:eastAsia="Calibri" w:cstheme="minorHAnsi"/>
                <w:sz w:val="20"/>
                <w:szCs w:val="20"/>
              </w:rPr>
              <w:fldChar w:fldCharType="begin" w:fldLock="1"/>
            </w:r>
            <w:r w:rsidR="001236E7">
              <w:rPr>
                <w:rFonts w:eastAsia="Calibri" w:cstheme="minorHAnsi"/>
                <w:sz w:val="20"/>
                <w:szCs w:val="20"/>
              </w:rPr>
              <w:instrText>ADDIN CSL_CITATION {"citationItems":[{"id":"ITEM-1","itemData":{"DOI":"10.1021/ACS.EST.0C07955/SUPPL_FILE/ES0C07955_SI_001.PDF","ISSN":"15205851","PMID":"33983018","abstract":"Sectors such as aviation may require low-carbon liquid fuels to dramatically reduce emissions. This analysis characterizes the economic viability of electrofuels, synthesized from CO2 from direct air capture (DAC) and hydrogen from electrolysis of water, powered primarily by solar or wind electricity. This optimization-based techno-economic analysis suggests that using today's technology, hydrocarbon electrofuels would cost upward of $4/liter of gasoline equivalent (lge), potentially falling to $1.7-1.8/lge in the next decade and &lt;$1/lge by 2050. Only in the latter case are electrofuels potentially less costly than using petroleum fuels offset with DAC with sequestration. Achieving low-end electrofuel costs is contingent on substantial reductions in the capital cost of DAC, electrolyzers, and renewable electricity generation. However, the system also requires sufficient operational flexibility to efficiently power this capital-intensive equipment on variable electricity. Such forms of flexibility include various types of storage, supplementary natural gas and grid electricity interconnections (penalized with a steep carbon price), curtailment, and the ability to modestly adjust fuel synthesis and DAC operating levels over time scales of several hours to days.","author":[{"dropping-particle":"","family":"Sherwin","given":"Evan D.","non-dropping-particle":"","parse-names":false,"suffix":""}],"container-title":"Environmental Science and Technology","id":"ITEM-1","issue":"11","issued":{"date-parts":[["2021","6","1"]]},"page":"7583-7594","publisher":"American Chemical Society","title":"Electrofuel Synthesis from Variable Renewable Electricity: An Optimization-Based Techno-Economic Analysis","type":"article-journal","volume":"55"},"uris":["http://www.mendeley.com/documents/?uuid=baf0afcc-156d-329b-9379-7074be1e2f57"]},{"id":"ITEM-2","itemData":{"author":[{"dropping-particle":"","family":"Gertner","given":"Jon","non-dropping-particle":"","parse-names":false,"suffix":""}],"container-title":"The New York Times","id":"ITEM-2","issued":{"date-parts":[["2019"]]},"title":"The Tiny Swiss Company That Thinks It Can Help Stop Climate Change","type":"article-newspaper"},"uris":["http://www.mendeley.com/documents/?uuid=80df254f-1016-3800-9ff5-c9521b25c89b"]}],"mendeley":{"formattedCitation":"[3], [19]","plainTextFormattedCitation":"[3], [19]","previouslyFormattedCitation":"[3], [19]"},"properties":{"noteIndex":0},"schema":"https://github.com/citation-style-language/schema/raw/master/csl-citation.json"}</w:instrText>
            </w:r>
            <w:r w:rsidRPr="009E2407">
              <w:rPr>
                <w:rFonts w:eastAsia="Calibri" w:cstheme="minorHAnsi"/>
                <w:sz w:val="20"/>
                <w:szCs w:val="20"/>
              </w:rPr>
              <w:fldChar w:fldCharType="separate"/>
            </w:r>
            <w:r w:rsidR="00E5531A" w:rsidRPr="00E5531A">
              <w:rPr>
                <w:rFonts w:eastAsia="Calibri" w:cstheme="minorHAnsi"/>
                <w:noProof/>
                <w:sz w:val="20"/>
                <w:szCs w:val="20"/>
              </w:rPr>
              <w:t>[3], [19]</w:t>
            </w:r>
            <w:r w:rsidRPr="009E2407">
              <w:rPr>
                <w:rFonts w:eastAsia="Calibri" w:cstheme="minorHAnsi"/>
                <w:sz w:val="20"/>
                <w:szCs w:val="20"/>
              </w:rPr>
              <w:fldChar w:fldCharType="end"/>
            </w:r>
          </w:p>
        </w:tc>
      </w:tr>
    </w:tbl>
    <w:p w14:paraId="07CCB18C" w14:textId="7A32453E" w:rsidR="00157BB1" w:rsidRPr="001E63CD" w:rsidRDefault="00F5261D">
      <w:pPr>
        <w:rPr>
          <w:ins w:id="1752" w:author="Justin Bracci" w:date="2023-05-13T17:44:00Z"/>
          <w:sz w:val="18"/>
          <w:szCs w:val="18"/>
          <w:rPrChange w:id="1753" w:author="Justin Bracci" w:date="2023-06-30T15:10:00Z">
            <w:rPr>
              <w:ins w:id="1754" w:author="Justin Bracci" w:date="2023-05-13T17:44:00Z"/>
            </w:rPr>
          </w:rPrChange>
        </w:rPr>
      </w:pPr>
      <w:ins w:id="1755" w:author="Justin Bracci" w:date="2023-06-30T15:09:00Z">
        <w:r w:rsidRPr="001E63CD">
          <w:rPr>
            <w:sz w:val="18"/>
            <w:szCs w:val="18"/>
            <w:rPrChange w:id="1756" w:author="Justin Bracci" w:date="2023-06-30T15:10:00Z">
              <w:rPr/>
            </w:rPrChange>
          </w:rPr>
          <w:t>** Slightly less than full marginal prices are used to help improve solver convergence and to account for potential system losses.</w:t>
        </w:r>
      </w:ins>
    </w:p>
    <w:p w14:paraId="483944C0" w14:textId="17BEE1DD" w:rsidR="005D4C85" w:rsidRDefault="005D4C85">
      <w:pPr>
        <w:pStyle w:val="Caption"/>
        <w:keepNext/>
        <w:spacing w:after="0"/>
        <w:rPr>
          <w:ins w:id="1757" w:author="Justin Bracci" w:date="2023-05-13T17:45:00Z"/>
        </w:rPr>
        <w:pPrChange w:id="1758" w:author="Justin Bracci" w:date="2023-05-13T17:45:00Z">
          <w:pPr/>
        </w:pPrChange>
      </w:pPr>
      <w:bookmarkStart w:id="1759" w:name="_Toc139471949"/>
      <w:ins w:id="1760" w:author="Justin Bracci" w:date="2023-05-13T17:45:00Z">
        <w:r>
          <w:t>Table S.</w:t>
        </w:r>
        <w:r>
          <w:fldChar w:fldCharType="begin"/>
        </w:r>
        <w:r>
          <w:instrText xml:space="preserve"> SEQ Table \* ARABIC </w:instrText>
        </w:r>
      </w:ins>
      <w:r>
        <w:fldChar w:fldCharType="separate"/>
      </w:r>
      <w:ins w:id="1761" w:author="Justin Bracci" w:date="2023-07-05T17:51:00Z">
        <w:r w:rsidR="00551FB8">
          <w:rPr>
            <w:noProof/>
          </w:rPr>
          <w:t>2</w:t>
        </w:r>
      </w:ins>
      <w:ins w:id="1762" w:author="Justin Bracci" w:date="2023-05-13T17:45:00Z">
        <w:r>
          <w:fldChar w:fldCharType="end"/>
        </w:r>
        <w:r>
          <w:t xml:space="preserve">: Embodied </w:t>
        </w:r>
      </w:ins>
      <w:ins w:id="1763" w:author="Justin Bracci" w:date="2023-06-19T09:53:00Z">
        <w:r w:rsidR="00436735">
          <w:t>e</w:t>
        </w:r>
      </w:ins>
      <w:ins w:id="1764" w:author="Justin Bracci" w:date="2023-05-13T17:45:00Z">
        <w:r>
          <w:t xml:space="preserve">missions </w:t>
        </w:r>
      </w:ins>
      <w:ins w:id="1765" w:author="Justin Bracci" w:date="2023-06-19T09:53:00Z">
        <w:r w:rsidR="00436735">
          <w:t>e</w:t>
        </w:r>
      </w:ins>
      <w:ins w:id="1766" w:author="Justin Bracci" w:date="2023-05-13T17:46:00Z">
        <w:r w:rsidR="000017CE">
          <w:t xml:space="preserve">stimates for </w:t>
        </w:r>
      </w:ins>
      <w:ins w:id="1767" w:author="Justin Bracci" w:date="2023-06-19T09:53:00Z">
        <w:r w:rsidR="00436735">
          <w:t>v</w:t>
        </w:r>
      </w:ins>
      <w:ins w:id="1768" w:author="Justin Bracci" w:date="2023-05-13T17:46:00Z">
        <w:r w:rsidR="000017CE">
          <w:t xml:space="preserve">arious </w:t>
        </w:r>
      </w:ins>
      <w:ins w:id="1769" w:author="Justin Bracci" w:date="2023-06-19T09:53:00Z">
        <w:r w:rsidR="00436735">
          <w:t>e</w:t>
        </w:r>
      </w:ins>
      <w:ins w:id="1770" w:author="Justin Bracci" w:date="2023-05-13T17:46:00Z">
        <w:r w:rsidR="000017CE">
          <w:t xml:space="preserve">lectricity </w:t>
        </w:r>
      </w:ins>
      <w:ins w:id="1771" w:author="Justin Bracci" w:date="2023-06-19T09:53:00Z">
        <w:r w:rsidR="00436735">
          <w:t>g</w:t>
        </w:r>
      </w:ins>
      <w:ins w:id="1772" w:author="Justin Bracci" w:date="2023-05-13T17:46:00Z">
        <w:r w:rsidR="000017CE">
          <w:t xml:space="preserve">enerating </w:t>
        </w:r>
      </w:ins>
      <w:ins w:id="1773" w:author="Justin Bracci" w:date="2023-06-21T20:19:00Z">
        <w:r w:rsidR="008B4DC5">
          <w:t>technologies.</w:t>
        </w:r>
      </w:ins>
      <w:bookmarkEnd w:id="1759"/>
    </w:p>
    <w:tbl>
      <w:tblPr>
        <w:tblStyle w:val="TableGrid"/>
        <w:tblW w:w="0" w:type="auto"/>
        <w:tblInd w:w="-5" w:type="dxa"/>
        <w:tblLook w:val="04A0" w:firstRow="1" w:lastRow="0" w:firstColumn="1" w:lastColumn="0" w:noHBand="0" w:noVBand="1"/>
        <w:tblPrChange w:id="1774" w:author="Justin Bracci" w:date="2023-05-13T17:47:00Z">
          <w:tblPr>
            <w:tblStyle w:val="TableGrid"/>
            <w:tblW w:w="0" w:type="nil"/>
            <w:tblInd w:w="-5" w:type="dxa"/>
            <w:tblLook w:val="04A0" w:firstRow="1" w:lastRow="0" w:firstColumn="1" w:lastColumn="0" w:noHBand="0" w:noVBand="1"/>
          </w:tblPr>
        </w:tblPrChange>
      </w:tblPr>
      <w:tblGrid>
        <w:gridCol w:w="2557"/>
        <w:gridCol w:w="2033"/>
        <w:gridCol w:w="990"/>
        <w:tblGridChange w:id="1775">
          <w:tblGrid>
            <w:gridCol w:w="2557"/>
            <w:gridCol w:w="3372"/>
            <w:gridCol w:w="1412"/>
          </w:tblGrid>
        </w:tblGridChange>
      </w:tblGrid>
      <w:tr w:rsidR="003C5CE0" w:rsidRPr="003C5CE0" w14:paraId="72208F46" w14:textId="77777777" w:rsidTr="00C507B0">
        <w:trPr>
          <w:trHeight w:val="196"/>
          <w:ins w:id="1776" w:author="Justin Bracci" w:date="2023-05-13T17:44:00Z"/>
          <w:trPrChange w:id="1777" w:author="Justin Bracci" w:date="2023-05-13T17:47:00Z">
            <w:trPr>
              <w:trHeight w:val="196"/>
            </w:trPr>
          </w:trPrChange>
        </w:trPr>
        <w:tc>
          <w:tcPr>
            <w:tcW w:w="2557" w:type="dxa"/>
            <w:noWrap/>
            <w:hideMark/>
            <w:tcPrChange w:id="1778" w:author="Justin Bracci" w:date="2023-05-13T17:47:00Z">
              <w:tcPr>
                <w:tcW w:w="2557" w:type="dxa"/>
                <w:noWrap/>
                <w:hideMark/>
              </w:tcPr>
            </w:tcPrChange>
          </w:tcPr>
          <w:p w14:paraId="7FACF6FA" w14:textId="77777777" w:rsidR="003C5CE0" w:rsidRPr="003C5CE0" w:rsidRDefault="003C5CE0">
            <w:pPr>
              <w:rPr>
                <w:ins w:id="1779" w:author="Justin Bracci" w:date="2023-05-13T17:44:00Z"/>
                <w:rFonts w:cs="Times New Roman"/>
                <w:sz w:val="20"/>
                <w:szCs w:val="20"/>
                <w:rPrChange w:id="1780" w:author="Justin Bracci" w:date="2023-05-13T17:44:00Z">
                  <w:rPr>
                    <w:ins w:id="1781" w:author="Justin Bracci" w:date="2023-05-13T17:44:00Z"/>
                  </w:rPr>
                </w:rPrChange>
              </w:rPr>
            </w:pPr>
            <w:ins w:id="1782" w:author="Justin Bracci" w:date="2023-05-13T17:44:00Z">
              <w:r w:rsidRPr="003C5CE0">
                <w:rPr>
                  <w:rFonts w:cs="Times New Roman"/>
                  <w:sz w:val="20"/>
                  <w:szCs w:val="20"/>
                  <w:rPrChange w:id="1783" w:author="Justin Bracci" w:date="2023-05-13T17:44:00Z">
                    <w:rPr/>
                  </w:rPrChange>
                </w:rPr>
                <w:t>Technology</w:t>
              </w:r>
            </w:ins>
          </w:p>
        </w:tc>
        <w:tc>
          <w:tcPr>
            <w:tcW w:w="2033" w:type="dxa"/>
            <w:noWrap/>
            <w:hideMark/>
            <w:tcPrChange w:id="1784" w:author="Justin Bracci" w:date="2023-05-13T17:47:00Z">
              <w:tcPr>
                <w:tcW w:w="3372" w:type="dxa"/>
                <w:noWrap/>
                <w:hideMark/>
              </w:tcPr>
            </w:tcPrChange>
          </w:tcPr>
          <w:p w14:paraId="298BBE9F" w14:textId="44DFAAE9" w:rsidR="003C5CE0" w:rsidRPr="003C5CE0" w:rsidRDefault="003C5CE0">
            <w:pPr>
              <w:rPr>
                <w:ins w:id="1785" w:author="Justin Bracci" w:date="2023-05-13T17:44:00Z"/>
                <w:rFonts w:cs="Times New Roman"/>
                <w:sz w:val="20"/>
                <w:szCs w:val="20"/>
                <w:rPrChange w:id="1786" w:author="Justin Bracci" w:date="2023-05-13T17:44:00Z">
                  <w:rPr>
                    <w:ins w:id="1787" w:author="Justin Bracci" w:date="2023-05-13T17:44:00Z"/>
                  </w:rPr>
                </w:rPrChange>
              </w:rPr>
            </w:pPr>
            <w:ins w:id="1788" w:author="Justin Bracci" w:date="2023-05-13T17:44:00Z">
              <w:r w:rsidRPr="003C5CE0">
                <w:rPr>
                  <w:rFonts w:cs="Times New Roman"/>
                  <w:sz w:val="20"/>
                  <w:szCs w:val="20"/>
                  <w:rPrChange w:id="1789" w:author="Justin Bracci" w:date="2023-05-13T17:44:00Z">
                    <w:rPr/>
                  </w:rPrChange>
                </w:rPr>
                <w:t>Embodied Emissions (kg CO2</w:t>
              </w:r>
              <w:r w:rsidRPr="000017CE">
                <w:rPr>
                  <w:rFonts w:cs="Times New Roman"/>
                  <w:sz w:val="20"/>
                  <w:szCs w:val="20"/>
                  <w:vertAlign w:val="subscript"/>
                  <w:rPrChange w:id="1790" w:author="Justin Bracci" w:date="2023-05-13T17:46:00Z">
                    <w:rPr/>
                  </w:rPrChange>
                </w:rPr>
                <w:t>e</w:t>
              </w:r>
              <w:r w:rsidRPr="003C5CE0">
                <w:rPr>
                  <w:rFonts w:cs="Times New Roman"/>
                  <w:sz w:val="20"/>
                  <w:szCs w:val="20"/>
                  <w:rPrChange w:id="1791" w:author="Justin Bracci" w:date="2023-05-13T17:44:00Z">
                    <w:rPr/>
                  </w:rPrChange>
                </w:rPr>
                <w:t>/kWh</w:t>
              </w:r>
            </w:ins>
            <w:ins w:id="1792" w:author="Justin Bracci" w:date="2023-06-25T13:52:00Z">
              <w:r w:rsidR="009F01A8">
                <w:rPr>
                  <w:vertAlign w:val="subscript"/>
                </w:rPr>
                <w:t>e</w:t>
              </w:r>
            </w:ins>
            <w:ins w:id="1793" w:author="Justin Bracci" w:date="2023-05-13T17:44:00Z">
              <w:r w:rsidRPr="003C5CE0">
                <w:rPr>
                  <w:rFonts w:cs="Times New Roman"/>
                  <w:sz w:val="20"/>
                  <w:szCs w:val="20"/>
                  <w:rPrChange w:id="1794" w:author="Justin Bracci" w:date="2023-05-13T17:44:00Z">
                    <w:rPr/>
                  </w:rPrChange>
                </w:rPr>
                <w:t>)</w:t>
              </w:r>
            </w:ins>
          </w:p>
        </w:tc>
        <w:tc>
          <w:tcPr>
            <w:tcW w:w="990" w:type="dxa"/>
            <w:noWrap/>
            <w:hideMark/>
            <w:tcPrChange w:id="1795" w:author="Justin Bracci" w:date="2023-05-13T17:47:00Z">
              <w:tcPr>
                <w:tcW w:w="1412" w:type="dxa"/>
                <w:noWrap/>
                <w:hideMark/>
              </w:tcPr>
            </w:tcPrChange>
          </w:tcPr>
          <w:p w14:paraId="711C9F84" w14:textId="77777777" w:rsidR="003C5CE0" w:rsidRPr="003C5CE0" w:rsidRDefault="003C5CE0">
            <w:pPr>
              <w:rPr>
                <w:ins w:id="1796" w:author="Justin Bracci" w:date="2023-05-13T17:44:00Z"/>
                <w:rFonts w:cs="Times New Roman"/>
                <w:sz w:val="20"/>
                <w:szCs w:val="20"/>
                <w:rPrChange w:id="1797" w:author="Justin Bracci" w:date="2023-05-13T17:44:00Z">
                  <w:rPr>
                    <w:ins w:id="1798" w:author="Justin Bracci" w:date="2023-05-13T17:44:00Z"/>
                  </w:rPr>
                </w:rPrChange>
              </w:rPr>
            </w:pPr>
            <w:ins w:id="1799" w:author="Justin Bracci" w:date="2023-05-13T17:44:00Z">
              <w:r w:rsidRPr="003C5CE0">
                <w:rPr>
                  <w:rFonts w:cs="Times New Roman"/>
                  <w:sz w:val="20"/>
                  <w:szCs w:val="20"/>
                  <w:rPrChange w:id="1800" w:author="Justin Bracci" w:date="2023-05-13T17:44:00Z">
                    <w:rPr/>
                  </w:rPrChange>
                </w:rPr>
                <w:t>Source</w:t>
              </w:r>
            </w:ins>
          </w:p>
        </w:tc>
      </w:tr>
      <w:tr w:rsidR="003C5CE0" w:rsidRPr="003C5CE0" w14:paraId="7F5051F1" w14:textId="77777777" w:rsidTr="00C507B0">
        <w:trPr>
          <w:trHeight w:val="196"/>
          <w:ins w:id="1801" w:author="Justin Bracci" w:date="2023-05-13T17:44:00Z"/>
          <w:trPrChange w:id="1802" w:author="Justin Bracci" w:date="2023-05-13T17:47:00Z">
            <w:trPr>
              <w:trHeight w:val="196"/>
            </w:trPr>
          </w:trPrChange>
        </w:trPr>
        <w:tc>
          <w:tcPr>
            <w:tcW w:w="2557" w:type="dxa"/>
            <w:noWrap/>
            <w:hideMark/>
            <w:tcPrChange w:id="1803" w:author="Justin Bracci" w:date="2023-05-13T17:47:00Z">
              <w:tcPr>
                <w:tcW w:w="2557" w:type="dxa"/>
                <w:noWrap/>
                <w:hideMark/>
              </w:tcPr>
            </w:tcPrChange>
          </w:tcPr>
          <w:p w14:paraId="6625683D" w14:textId="77777777" w:rsidR="003C5CE0" w:rsidRPr="003C5CE0" w:rsidRDefault="003C5CE0">
            <w:pPr>
              <w:rPr>
                <w:ins w:id="1804" w:author="Justin Bracci" w:date="2023-05-13T17:44:00Z"/>
                <w:rFonts w:cs="Times New Roman"/>
                <w:sz w:val="20"/>
                <w:szCs w:val="20"/>
                <w:rPrChange w:id="1805" w:author="Justin Bracci" w:date="2023-05-13T17:44:00Z">
                  <w:rPr>
                    <w:ins w:id="1806" w:author="Justin Bracci" w:date="2023-05-13T17:44:00Z"/>
                  </w:rPr>
                </w:rPrChange>
              </w:rPr>
            </w:pPr>
            <w:ins w:id="1807" w:author="Justin Bracci" w:date="2023-05-13T17:44:00Z">
              <w:r w:rsidRPr="003C5CE0">
                <w:rPr>
                  <w:rFonts w:cs="Times New Roman"/>
                  <w:sz w:val="20"/>
                  <w:szCs w:val="20"/>
                  <w:rPrChange w:id="1808" w:author="Justin Bracci" w:date="2023-05-13T17:44:00Z">
                    <w:rPr/>
                  </w:rPrChange>
                </w:rPr>
                <w:t>Utility-Scale Battery</w:t>
              </w:r>
            </w:ins>
          </w:p>
        </w:tc>
        <w:tc>
          <w:tcPr>
            <w:tcW w:w="2033" w:type="dxa"/>
            <w:noWrap/>
            <w:hideMark/>
            <w:tcPrChange w:id="1809" w:author="Justin Bracci" w:date="2023-05-13T17:47:00Z">
              <w:tcPr>
                <w:tcW w:w="3372" w:type="dxa"/>
                <w:noWrap/>
                <w:hideMark/>
              </w:tcPr>
            </w:tcPrChange>
          </w:tcPr>
          <w:p w14:paraId="441CD715" w14:textId="77777777" w:rsidR="003C5CE0" w:rsidRPr="003C5CE0" w:rsidRDefault="003C5CE0">
            <w:pPr>
              <w:rPr>
                <w:ins w:id="1810" w:author="Justin Bracci" w:date="2023-05-13T17:44:00Z"/>
                <w:rFonts w:cs="Times New Roman"/>
                <w:sz w:val="20"/>
                <w:szCs w:val="20"/>
                <w:rPrChange w:id="1811" w:author="Justin Bracci" w:date="2023-05-13T17:44:00Z">
                  <w:rPr>
                    <w:ins w:id="1812" w:author="Justin Bracci" w:date="2023-05-13T17:44:00Z"/>
                  </w:rPr>
                </w:rPrChange>
              </w:rPr>
            </w:pPr>
            <w:ins w:id="1813" w:author="Justin Bracci" w:date="2023-05-13T17:44:00Z">
              <w:r w:rsidRPr="003C5CE0">
                <w:rPr>
                  <w:rFonts w:cs="Times New Roman"/>
                  <w:sz w:val="20"/>
                  <w:szCs w:val="20"/>
                  <w:rPrChange w:id="1814" w:author="Justin Bracci" w:date="2023-05-13T17:44:00Z">
                    <w:rPr/>
                  </w:rPrChange>
                </w:rPr>
                <w:t>40</w:t>
              </w:r>
            </w:ins>
          </w:p>
        </w:tc>
        <w:tc>
          <w:tcPr>
            <w:tcW w:w="990" w:type="dxa"/>
            <w:vMerge w:val="restart"/>
            <w:noWrap/>
            <w:hideMark/>
            <w:tcPrChange w:id="1815" w:author="Justin Bracci" w:date="2023-05-13T17:47:00Z">
              <w:tcPr>
                <w:tcW w:w="1412" w:type="dxa"/>
                <w:vMerge w:val="restart"/>
                <w:noWrap/>
                <w:hideMark/>
              </w:tcPr>
            </w:tcPrChange>
          </w:tcPr>
          <w:p w14:paraId="21742230" w14:textId="493644B6" w:rsidR="003C5CE0" w:rsidRPr="003C5CE0" w:rsidRDefault="00926064">
            <w:pPr>
              <w:rPr>
                <w:ins w:id="1816" w:author="Justin Bracci" w:date="2023-05-13T17:44:00Z"/>
                <w:rFonts w:cs="Times New Roman"/>
                <w:sz w:val="20"/>
                <w:szCs w:val="20"/>
                <w:rPrChange w:id="1817" w:author="Justin Bracci" w:date="2023-05-13T17:44:00Z">
                  <w:rPr>
                    <w:ins w:id="1818" w:author="Justin Bracci" w:date="2023-05-13T17:44:00Z"/>
                  </w:rPr>
                </w:rPrChange>
              </w:rPr>
            </w:pPr>
            <w:ins w:id="1819" w:author="Justin Bracci" w:date="2023-05-13T17:47:00Z">
              <w:r>
                <w:rPr>
                  <w:rFonts w:cs="Times New Roman"/>
                  <w:sz w:val="20"/>
                  <w:szCs w:val="20"/>
                </w:rPr>
                <w:fldChar w:fldCharType="begin" w:fldLock="1"/>
              </w:r>
            </w:ins>
            <w:r w:rsidR="001236E7">
              <w:rPr>
                <w:rFonts w:cs="Times New Roman"/>
                <w:sz w:val="20"/>
                <w:szCs w:val="20"/>
              </w:rPr>
              <w:instrText>ADDIN CSL_CITATION {"citationItems":[{"id":"ITEM-1","itemData":{"DOI":"10.1017/CBO9781139151153","ISBN":"9781139151153","abstract":"This Intergovernmental Panel on Climate Change Special Report (IPCC-SRREN) assesses the potential role of renewable energy in the mitigation of climate change. It covers the six most important renewable energy sources - bioenergy, solar, geothermal, hydropower, ocean and wind energy - as well as their integration into present and future energy systems. It considers the environmental and social consequences associated with the deployment of these technologies, and presents strategies to overcome technical as well as non-technical obstacles to their application and diffusion. SRREN brings a broad spectrum of technology-specific experts together with scientists studying energy systems as a whole. Prepared following strict IPCC procedures, it presents an impartial assessment of the current state of knowledge: it is policy relevant but not policy prescriptive. SRREN is an invaluable assessment of the potential role of renewable energy for the mitigation of climate change for policymakers, the private sector, and academic researchers.","author":[{"dropping-particle":"","family":"Edenhofer","given":"Ottmar","non-dropping-particle":"","parse-names":false,"suffix":""},{"dropping-particle":"","family":"Madruga","given":"Ramón Pichs","non-dropping-particle":"","parse-names":false,"suffix":""},{"dropping-particle":"","family":"Sokona","given":"Youba","non-dropping-particle":"","parse-names":false,"suffix":""},{"dropping-particle":"","family":"Seyboth","given":"Kristin","non-dropping-particle":"","parse-names":false,"suffix":""},{"dropping-particle":"","family":"Matschoss","given":"Patrick","non-dropping-particle":"","parse-names":false,"suffix":""},{"dropping-particle":"","family":"Kadner","given":"Susanne","non-dropping-particle":"","parse-names":false,"suffix":""},{"dropping-particle":"","family":"Zwickel","given":"Timm","non-dropping-particle":"","parse-names":false,"suffix":""},{"dropping-particle":"","family":"Eickemeier","given":"Patrick","non-dropping-particle":"","parse-names":false,"suffix":""},{"dropping-particle":"","family":"Hansen","given":"Gerrit","non-dropping-particle":"","parse-names":false,"suffix":""},{"dropping-particle":"","family":"Schlömer","given":"Steffen","non-dropping-particle":"","parse-names":false,"suffix":""},{"dropping-particle":"","family":"Stechow","given":"Christoph","non-dropping-particle":"von","parse-names":false,"suffix":""}],"id":"ITEM-1","issued":{"date-parts":[["2012"]]},"number-of-pages":"1-1075","publisher":"Cambridge University Press","title":"Renewable energy sources and climate change mitigation: Special report of the intergovernmental panel on climate change","type":"report"},"uris":["http://www.mendeley.com/documents/?uuid=cedb096b-5787-4e5e-9400-b960a6a54436"]},{"id":"ITEM-2","itemData":{"abstract":"Electricity demand in Mauritius is growing rapidly but its environmental implications are as yet unknown. This is the topic of the current paper which presents for the first time the life cycle environmental impacts of electricity generation in Mauritius aiming to inform electricity generators and policy makers on how the impacts could be reduced. The majority of country's electricity is generated from fossil fuels, with coal contributing 40% and fuel oil 37%; the rest is from sugarcane bagasse (19%) and hydro-power (4%). The results suggest that electricity from oil has the highest impacts for six out of ten categories considered compared to the other three sources: acidification, freshwater, terrestrial and human toxicity, ozone layer depletion and photochemical oxidants. The remaining four impacts (depletion of resources, global warming, eutrophication and marine toxicity) are highest for coal. The lowest impacts are found for electricity from hydro-power. For example, the global warming potential (GWP) of electricity from coal is estimated at 1444 kg CO2 eq./MWh and for oil 754 kg CO2 eq./MWh, while for bagasse and hydro-power this impact is several orders of magnitude lower (29 and 8.6 kg CO2 eq./MWh, respectively). Oil and coal are the main contributors to the overall impacts from electricity in Mauritius (88%-99%). The contribution of bagasse is small (&lt;1%-12%) and that from hydro-power negligible (&lt;0.1%). The GWP of the electricity mix is estimated at 868 kg CO2 eq./MWh. This is equivalent to the annual GWP of 2.22 Mt CO2 eq. in 2012, an increase of 16% since 2007. To reduce its carbon emissions, Mauritius should consider reducing the share of fossil fuels through increased use of renewables such as solar PV and wind as well as improving the efficiency of the fossil power plants and reducing energy demand.","author":[{"dropping-particle":"","family":"United Nations","given":"","non-dropping-particle":"","parse-names":false,"suffix":""}],"id":"ITEM-2","issued":{"date-parts":[["2021"]]},"number-of-pages":"107","title":"Life Cycle Assessment of Electricity Generation Options","type":"report"},"uris":["http://www.mendeley.com/documents/?uuid=b788ae9a-794e-44e1-84eb-6d87c7ea05e0"]}],"mendeley":{"formattedCitation":"[15], [16]","plainTextFormattedCitation":"[15], [16]","previouslyFormattedCitation":"[15], [16]"},"properties":{"noteIndex":0},"schema":"https://github.com/citation-style-language/schema/raw/master/csl-citation.json"}</w:instrText>
            </w:r>
            <w:r>
              <w:rPr>
                <w:rFonts w:cs="Times New Roman"/>
                <w:sz w:val="20"/>
                <w:szCs w:val="20"/>
              </w:rPr>
              <w:fldChar w:fldCharType="separate"/>
            </w:r>
            <w:r w:rsidR="00E5531A" w:rsidRPr="00E5531A">
              <w:rPr>
                <w:rFonts w:cs="Times New Roman"/>
                <w:noProof/>
                <w:sz w:val="20"/>
                <w:szCs w:val="20"/>
              </w:rPr>
              <w:t>[15], [16]</w:t>
            </w:r>
            <w:ins w:id="1820" w:author="Justin Bracci" w:date="2023-05-13T17:47:00Z">
              <w:r>
                <w:rPr>
                  <w:rFonts w:cs="Times New Roman"/>
                  <w:sz w:val="20"/>
                  <w:szCs w:val="20"/>
                </w:rPr>
                <w:fldChar w:fldCharType="end"/>
              </w:r>
            </w:ins>
          </w:p>
        </w:tc>
      </w:tr>
      <w:tr w:rsidR="003C5CE0" w:rsidRPr="003C5CE0" w14:paraId="2FFD819D" w14:textId="77777777" w:rsidTr="00C507B0">
        <w:trPr>
          <w:trHeight w:val="196"/>
          <w:ins w:id="1821" w:author="Justin Bracci" w:date="2023-05-13T17:44:00Z"/>
          <w:trPrChange w:id="1822" w:author="Justin Bracci" w:date="2023-05-13T17:47:00Z">
            <w:trPr>
              <w:trHeight w:val="196"/>
            </w:trPr>
          </w:trPrChange>
        </w:trPr>
        <w:tc>
          <w:tcPr>
            <w:tcW w:w="2557" w:type="dxa"/>
            <w:noWrap/>
            <w:hideMark/>
            <w:tcPrChange w:id="1823" w:author="Justin Bracci" w:date="2023-05-13T17:47:00Z">
              <w:tcPr>
                <w:tcW w:w="2557" w:type="dxa"/>
                <w:noWrap/>
                <w:hideMark/>
              </w:tcPr>
            </w:tcPrChange>
          </w:tcPr>
          <w:p w14:paraId="476487D5" w14:textId="77777777" w:rsidR="003C5CE0" w:rsidRPr="003C5CE0" w:rsidRDefault="003C5CE0">
            <w:pPr>
              <w:rPr>
                <w:ins w:id="1824" w:author="Justin Bracci" w:date="2023-05-13T17:44:00Z"/>
                <w:rFonts w:cs="Times New Roman"/>
                <w:sz w:val="20"/>
                <w:szCs w:val="20"/>
                <w:rPrChange w:id="1825" w:author="Justin Bracci" w:date="2023-05-13T17:44:00Z">
                  <w:rPr>
                    <w:ins w:id="1826" w:author="Justin Bracci" w:date="2023-05-13T17:44:00Z"/>
                  </w:rPr>
                </w:rPrChange>
              </w:rPr>
            </w:pPr>
            <w:ins w:id="1827" w:author="Justin Bracci" w:date="2023-05-13T17:44:00Z">
              <w:r w:rsidRPr="003C5CE0">
                <w:rPr>
                  <w:rFonts w:cs="Times New Roman"/>
                  <w:sz w:val="20"/>
                  <w:szCs w:val="20"/>
                  <w:rPrChange w:id="1828" w:author="Justin Bracci" w:date="2023-05-13T17:44:00Z">
                    <w:rPr/>
                  </w:rPrChange>
                </w:rPr>
                <w:t>Biomass</w:t>
              </w:r>
            </w:ins>
          </w:p>
        </w:tc>
        <w:tc>
          <w:tcPr>
            <w:tcW w:w="2033" w:type="dxa"/>
            <w:noWrap/>
            <w:hideMark/>
            <w:tcPrChange w:id="1829" w:author="Justin Bracci" w:date="2023-05-13T17:47:00Z">
              <w:tcPr>
                <w:tcW w:w="3372" w:type="dxa"/>
                <w:noWrap/>
                <w:hideMark/>
              </w:tcPr>
            </w:tcPrChange>
          </w:tcPr>
          <w:p w14:paraId="76BBC4D3" w14:textId="5C762F78" w:rsidR="003C5CE0" w:rsidRPr="003C5CE0" w:rsidRDefault="003C5CE0">
            <w:pPr>
              <w:rPr>
                <w:ins w:id="1830" w:author="Justin Bracci" w:date="2023-05-13T17:44:00Z"/>
                <w:rFonts w:cs="Times New Roman"/>
                <w:sz w:val="20"/>
                <w:szCs w:val="20"/>
                <w:rPrChange w:id="1831" w:author="Justin Bracci" w:date="2023-05-13T17:44:00Z">
                  <w:rPr>
                    <w:ins w:id="1832" w:author="Justin Bracci" w:date="2023-05-13T17:44:00Z"/>
                  </w:rPr>
                </w:rPrChange>
              </w:rPr>
            </w:pPr>
            <w:ins w:id="1833" w:author="Justin Bracci" w:date="2023-05-13T17:44:00Z">
              <w:r w:rsidRPr="003C5CE0">
                <w:rPr>
                  <w:rFonts w:cs="Times New Roman"/>
                  <w:sz w:val="20"/>
                  <w:szCs w:val="20"/>
                  <w:rPrChange w:id="1834" w:author="Justin Bracci" w:date="2023-05-13T17:44:00Z">
                    <w:rPr/>
                  </w:rPrChange>
                </w:rPr>
                <w:t>0</w:t>
              </w:r>
            </w:ins>
            <w:ins w:id="1835" w:author="Justin Bracci" w:date="2023-06-30T15:34:00Z">
              <w:r w:rsidR="00802387">
                <w:rPr>
                  <w:rFonts w:cs="Times New Roman"/>
                  <w:sz w:val="20"/>
                  <w:szCs w:val="20"/>
                </w:rPr>
                <w:t>*</w:t>
              </w:r>
            </w:ins>
          </w:p>
        </w:tc>
        <w:tc>
          <w:tcPr>
            <w:tcW w:w="990" w:type="dxa"/>
            <w:vMerge/>
            <w:hideMark/>
            <w:tcPrChange w:id="1836" w:author="Justin Bracci" w:date="2023-05-13T17:47:00Z">
              <w:tcPr>
                <w:tcW w:w="1412" w:type="dxa"/>
                <w:vMerge/>
                <w:hideMark/>
              </w:tcPr>
            </w:tcPrChange>
          </w:tcPr>
          <w:p w14:paraId="1C7AD9AD" w14:textId="77777777" w:rsidR="003C5CE0" w:rsidRPr="003C5CE0" w:rsidRDefault="003C5CE0">
            <w:pPr>
              <w:rPr>
                <w:ins w:id="1837" w:author="Justin Bracci" w:date="2023-05-13T17:44:00Z"/>
                <w:rFonts w:cs="Times New Roman"/>
                <w:sz w:val="20"/>
                <w:szCs w:val="20"/>
                <w:rPrChange w:id="1838" w:author="Justin Bracci" w:date="2023-05-13T17:44:00Z">
                  <w:rPr>
                    <w:ins w:id="1839" w:author="Justin Bracci" w:date="2023-05-13T17:44:00Z"/>
                  </w:rPr>
                </w:rPrChange>
              </w:rPr>
            </w:pPr>
          </w:p>
        </w:tc>
      </w:tr>
      <w:tr w:rsidR="003C5CE0" w:rsidRPr="003C5CE0" w14:paraId="235F74FA" w14:textId="77777777" w:rsidTr="00C507B0">
        <w:trPr>
          <w:trHeight w:val="196"/>
          <w:ins w:id="1840" w:author="Justin Bracci" w:date="2023-05-13T17:44:00Z"/>
          <w:trPrChange w:id="1841" w:author="Justin Bracci" w:date="2023-05-13T17:47:00Z">
            <w:trPr>
              <w:trHeight w:val="196"/>
            </w:trPr>
          </w:trPrChange>
        </w:trPr>
        <w:tc>
          <w:tcPr>
            <w:tcW w:w="2557" w:type="dxa"/>
            <w:noWrap/>
            <w:hideMark/>
            <w:tcPrChange w:id="1842" w:author="Justin Bracci" w:date="2023-05-13T17:47:00Z">
              <w:tcPr>
                <w:tcW w:w="2557" w:type="dxa"/>
                <w:noWrap/>
                <w:hideMark/>
              </w:tcPr>
            </w:tcPrChange>
          </w:tcPr>
          <w:p w14:paraId="2B622D9E" w14:textId="77777777" w:rsidR="003C5CE0" w:rsidRPr="003C5CE0" w:rsidRDefault="003C5CE0">
            <w:pPr>
              <w:rPr>
                <w:ins w:id="1843" w:author="Justin Bracci" w:date="2023-05-13T17:44:00Z"/>
                <w:rFonts w:cs="Times New Roman"/>
                <w:sz w:val="20"/>
                <w:szCs w:val="20"/>
                <w:rPrChange w:id="1844" w:author="Justin Bracci" w:date="2023-05-13T17:44:00Z">
                  <w:rPr>
                    <w:ins w:id="1845" w:author="Justin Bracci" w:date="2023-05-13T17:44:00Z"/>
                  </w:rPr>
                </w:rPrChange>
              </w:rPr>
            </w:pPr>
            <w:ins w:id="1846" w:author="Justin Bracci" w:date="2023-05-13T17:44:00Z">
              <w:r w:rsidRPr="003C5CE0">
                <w:rPr>
                  <w:rFonts w:cs="Times New Roman"/>
                  <w:sz w:val="20"/>
                  <w:szCs w:val="20"/>
                  <w:rPrChange w:id="1847" w:author="Justin Bracci" w:date="2023-05-13T17:44:00Z">
                    <w:rPr/>
                  </w:rPrChange>
                </w:rPr>
                <w:t>Biomass w/CCS</w:t>
              </w:r>
            </w:ins>
          </w:p>
        </w:tc>
        <w:tc>
          <w:tcPr>
            <w:tcW w:w="2033" w:type="dxa"/>
            <w:noWrap/>
            <w:hideMark/>
            <w:tcPrChange w:id="1848" w:author="Justin Bracci" w:date="2023-05-13T17:47:00Z">
              <w:tcPr>
                <w:tcW w:w="3372" w:type="dxa"/>
                <w:noWrap/>
                <w:hideMark/>
              </w:tcPr>
            </w:tcPrChange>
          </w:tcPr>
          <w:p w14:paraId="707CC81C" w14:textId="048643B6" w:rsidR="003C5CE0" w:rsidRPr="003C5CE0" w:rsidRDefault="003C5CE0">
            <w:pPr>
              <w:rPr>
                <w:ins w:id="1849" w:author="Justin Bracci" w:date="2023-05-13T17:44:00Z"/>
                <w:rFonts w:cs="Times New Roman"/>
                <w:sz w:val="20"/>
                <w:szCs w:val="20"/>
                <w:rPrChange w:id="1850" w:author="Justin Bracci" w:date="2023-05-13T17:44:00Z">
                  <w:rPr>
                    <w:ins w:id="1851" w:author="Justin Bracci" w:date="2023-05-13T17:44:00Z"/>
                  </w:rPr>
                </w:rPrChange>
              </w:rPr>
            </w:pPr>
            <w:ins w:id="1852" w:author="Justin Bracci" w:date="2023-05-13T17:44:00Z">
              <w:r w:rsidRPr="003C5CE0">
                <w:rPr>
                  <w:rFonts w:cs="Times New Roman"/>
                  <w:sz w:val="20"/>
                  <w:szCs w:val="20"/>
                  <w:rPrChange w:id="1853" w:author="Justin Bracci" w:date="2023-05-13T17:44:00Z">
                    <w:rPr/>
                  </w:rPrChange>
                </w:rPr>
                <w:t>0</w:t>
              </w:r>
            </w:ins>
            <w:ins w:id="1854" w:author="Justin Bracci" w:date="2023-06-30T15:34:00Z">
              <w:r w:rsidR="00802387">
                <w:rPr>
                  <w:rFonts w:cs="Times New Roman"/>
                  <w:sz w:val="20"/>
                  <w:szCs w:val="20"/>
                </w:rPr>
                <w:t>*</w:t>
              </w:r>
            </w:ins>
          </w:p>
        </w:tc>
        <w:tc>
          <w:tcPr>
            <w:tcW w:w="990" w:type="dxa"/>
            <w:vMerge/>
            <w:hideMark/>
            <w:tcPrChange w:id="1855" w:author="Justin Bracci" w:date="2023-05-13T17:47:00Z">
              <w:tcPr>
                <w:tcW w:w="1412" w:type="dxa"/>
                <w:vMerge/>
                <w:hideMark/>
              </w:tcPr>
            </w:tcPrChange>
          </w:tcPr>
          <w:p w14:paraId="7E15BF79" w14:textId="77777777" w:rsidR="003C5CE0" w:rsidRPr="003C5CE0" w:rsidRDefault="003C5CE0">
            <w:pPr>
              <w:rPr>
                <w:ins w:id="1856" w:author="Justin Bracci" w:date="2023-05-13T17:44:00Z"/>
                <w:rFonts w:cs="Times New Roman"/>
                <w:sz w:val="20"/>
                <w:szCs w:val="20"/>
                <w:rPrChange w:id="1857" w:author="Justin Bracci" w:date="2023-05-13T17:44:00Z">
                  <w:rPr>
                    <w:ins w:id="1858" w:author="Justin Bracci" w:date="2023-05-13T17:44:00Z"/>
                  </w:rPr>
                </w:rPrChange>
              </w:rPr>
            </w:pPr>
          </w:p>
        </w:tc>
      </w:tr>
      <w:tr w:rsidR="003C5CE0" w:rsidRPr="003C5CE0" w14:paraId="6D1A1CAB" w14:textId="77777777" w:rsidTr="00C507B0">
        <w:trPr>
          <w:trHeight w:val="196"/>
          <w:ins w:id="1859" w:author="Justin Bracci" w:date="2023-05-13T17:44:00Z"/>
          <w:trPrChange w:id="1860" w:author="Justin Bracci" w:date="2023-05-13T17:47:00Z">
            <w:trPr>
              <w:trHeight w:val="196"/>
            </w:trPr>
          </w:trPrChange>
        </w:trPr>
        <w:tc>
          <w:tcPr>
            <w:tcW w:w="2557" w:type="dxa"/>
            <w:noWrap/>
            <w:hideMark/>
            <w:tcPrChange w:id="1861" w:author="Justin Bracci" w:date="2023-05-13T17:47:00Z">
              <w:tcPr>
                <w:tcW w:w="2557" w:type="dxa"/>
                <w:noWrap/>
                <w:hideMark/>
              </w:tcPr>
            </w:tcPrChange>
          </w:tcPr>
          <w:p w14:paraId="20176394" w14:textId="77777777" w:rsidR="003C5CE0" w:rsidRPr="003C5CE0" w:rsidRDefault="003C5CE0">
            <w:pPr>
              <w:rPr>
                <w:ins w:id="1862" w:author="Justin Bracci" w:date="2023-05-13T17:44:00Z"/>
                <w:rFonts w:cs="Times New Roman"/>
                <w:sz w:val="20"/>
                <w:szCs w:val="20"/>
                <w:rPrChange w:id="1863" w:author="Justin Bracci" w:date="2023-05-13T17:44:00Z">
                  <w:rPr>
                    <w:ins w:id="1864" w:author="Justin Bracci" w:date="2023-05-13T17:44:00Z"/>
                  </w:rPr>
                </w:rPrChange>
              </w:rPr>
            </w:pPr>
            <w:ins w:id="1865" w:author="Justin Bracci" w:date="2023-05-13T17:44:00Z">
              <w:r w:rsidRPr="003C5CE0">
                <w:rPr>
                  <w:rFonts w:cs="Times New Roman"/>
                  <w:sz w:val="20"/>
                  <w:szCs w:val="20"/>
                  <w:rPrChange w:id="1866" w:author="Justin Bracci" w:date="2023-05-13T17:44:00Z">
                    <w:rPr/>
                  </w:rPrChange>
                </w:rPr>
                <w:t>Imports</w:t>
              </w:r>
            </w:ins>
          </w:p>
        </w:tc>
        <w:tc>
          <w:tcPr>
            <w:tcW w:w="2033" w:type="dxa"/>
            <w:noWrap/>
            <w:hideMark/>
            <w:tcPrChange w:id="1867" w:author="Justin Bracci" w:date="2023-05-13T17:47:00Z">
              <w:tcPr>
                <w:tcW w:w="3372" w:type="dxa"/>
                <w:noWrap/>
                <w:hideMark/>
              </w:tcPr>
            </w:tcPrChange>
          </w:tcPr>
          <w:p w14:paraId="3C53E68E" w14:textId="569375CC" w:rsidR="003C5CE0" w:rsidRPr="003C5CE0" w:rsidRDefault="003C5CE0">
            <w:pPr>
              <w:rPr>
                <w:ins w:id="1868" w:author="Justin Bracci" w:date="2023-05-13T17:44:00Z"/>
                <w:rFonts w:cs="Times New Roman"/>
                <w:sz w:val="20"/>
                <w:szCs w:val="20"/>
                <w:rPrChange w:id="1869" w:author="Justin Bracci" w:date="2023-05-13T17:44:00Z">
                  <w:rPr>
                    <w:ins w:id="1870" w:author="Justin Bracci" w:date="2023-05-13T17:44:00Z"/>
                  </w:rPr>
                </w:rPrChange>
              </w:rPr>
            </w:pPr>
            <w:ins w:id="1871" w:author="Justin Bracci" w:date="2023-05-13T17:44:00Z">
              <w:r w:rsidRPr="003C5CE0">
                <w:rPr>
                  <w:rFonts w:cs="Times New Roman"/>
                  <w:sz w:val="20"/>
                  <w:szCs w:val="20"/>
                  <w:rPrChange w:id="1872" w:author="Justin Bracci" w:date="2023-05-13T17:44:00Z">
                    <w:rPr/>
                  </w:rPrChange>
                </w:rPr>
                <w:t>0</w:t>
              </w:r>
            </w:ins>
            <w:ins w:id="1873" w:author="Justin Bracci" w:date="2023-06-30T15:34:00Z">
              <w:r w:rsidR="00802387">
                <w:rPr>
                  <w:rFonts w:cs="Times New Roman"/>
                  <w:sz w:val="20"/>
                  <w:szCs w:val="20"/>
                </w:rPr>
                <w:t>*</w:t>
              </w:r>
            </w:ins>
          </w:p>
        </w:tc>
        <w:tc>
          <w:tcPr>
            <w:tcW w:w="990" w:type="dxa"/>
            <w:vMerge/>
            <w:hideMark/>
            <w:tcPrChange w:id="1874" w:author="Justin Bracci" w:date="2023-05-13T17:47:00Z">
              <w:tcPr>
                <w:tcW w:w="1412" w:type="dxa"/>
                <w:vMerge/>
                <w:hideMark/>
              </w:tcPr>
            </w:tcPrChange>
          </w:tcPr>
          <w:p w14:paraId="79C09B7E" w14:textId="77777777" w:rsidR="003C5CE0" w:rsidRPr="003C5CE0" w:rsidRDefault="003C5CE0">
            <w:pPr>
              <w:rPr>
                <w:ins w:id="1875" w:author="Justin Bracci" w:date="2023-05-13T17:44:00Z"/>
                <w:rFonts w:cs="Times New Roman"/>
                <w:sz w:val="20"/>
                <w:szCs w:val="20"/>
                <w:rPrChange w:id="1876" w:author="Justin Bracci" w:date="2023-05-13T17:44:00Z">
                  <w:rPr>
                    <w:ins w:id="1877" w:author="Justin Bracci" w:date="2023-05-13T17:44:00Z"/>
                  </w:rPr>
                </w:rPrChange>
              </w:rPr>
            </w:pPr>
          </w:p>
        </w:tc>
      </w:tr>
      <w:tr w:rsidR="003C5CE0" w:rsidRPr="003C5CE0" w14:paraId="32AD4DB1" w14:textId="77777777" w:rsidTr="00C507B0">
        <w:trPr>
          <w:trHeight w:val="196"/>
          <w:ins w:id="1878" w:author="Justin Bracci" w:date="2023-05-13T17:44:00Z"/>
          <w:trPrChange w:id="1879" w:author="Justin Bracci" w:date="2023-05-13T17:47:00Z">
            <w:trPr>
              <w:trHeight w:val="196"/>
            </w:trPr>
          </w:trPrChange>
        </w:trPr>
        <w:tc>
          <w:tcPr>
            <w:tcW w:w="2557" w:type="dxa"/>
            <w:noWrap/>
            <w:hideMark/>
            <w:tcPrChange w:id="1880" w:author="Justin Bracci" w:date="2023-05-13T17:47:00Z">
              <w:tcPr>
                <w:tcW w:w="2557" w:type="dxa"/>
                <w:noWrap/>
                <w:hideMark/>
              </w:tcPr>
            </w:tcPrChange>
          </w:tcPr>
          <w:p w14:paraId="1DCABB8B" w14:textId="77777777" w:rsidR="003C5CE0" w:rsidRPr="003C5CE0" w:rsidRDefault="003C5CE0">
            <w:pPr>
              <w:rPr>
                <w:ins w:id="1881" w:author="Justin Bracci" w:date="2023-05-13T17:44:00Z"/>
                <w:rFonts w:cs="Times New Roman"/>
                <w:sz w:val="20"/>
                <w:szCs w:val="20"/>
                <w:rPrChange w:id="1882" w:author="Justin Bracci" w:date="2023-05-13T17:44:00Z">
                  <w:rPr>
                    <w:ins w:id="1883" w:author="Justin Bracci" w:date="2023-05-13T17:44:00Z"/>
                  </w:rPr>
                </w:rPrChange>
              </w:rPr>
            </w:pPr>
            <w:ins w:id="1884" w:author="Justin Bracci" w:date="2023-05-13T17:44:00Z">
              <w:r w:rsidRPr="003C5CE0">
                <w:rPr>
                  <w:rFonts w:cs="Times New Roman"/>
                  <w:sz w:val="20"/>
                  <w:szCs w:val="20"/>
                  <w:rPrChange w:id="1885" w:author="Justin Bracci" w:date="2023-05-13T17:44:00Z">
                    <w:rPr/>
                  </w:rPrChange>
                </w:rPr>
                <w:t>Coal</w:t>
              </w:r>
            </w:ins>
          </w:p>
        </w:tc>
        <w:tc>
          <w:tcPr>
            <w:tcW w:w="2033" w:type="dxa"/>
            <w:noWrap/>
            <w:hideMark/>
            <w:tcPrChange w:id="1886" w:author="Justin Bracci" w:date="2023-05-13T17:47:00Z">
              <w:tcPr>
                <w:tcW w:w="3372" w:type="dxa"/>
                <w:noWrap/>
                <w:hideMark/>
              </w:tcPr>
            </w:tcPrChange>
          </w:tcPr>
          <w:p w14:paraId="05897ADF" w14:textId="7C479EA2" w:rsidR="003C5CE0" w:rsidRPr="003C5CE0" w:rsidRDefault="003C5CE0">
            <w:pPr>
              <w:rPr>
                <w:ins w:id="1887" w:author="Justin Bracci" w:date="2023-05-13T17:44:00Z"/>
                <w:rFonts w:cs="Times New Roman"/>
                <w:sz w:val="20"/>
                <w:szCs w:val="20"/>
                <w:rPrChange w:id="1888" w:author="Justin Bracci" w:date="2023-05-13T17:44:00Z">
                  <w:rPr>
                    <w:ins w:id="1889" w:author="Justin Bracci" w:date="2023-05-13T17:44:00Z"/>
                  </w:rPr>
                </w:rPrChange>
              </w:rPr>
            </w:pPr>
            <w:ins w:id="1890" w:author="Justin Bracci" w:date="2023-05-13T17:44:00Z">
              <w:r w:rsidRPr="003C5CE0">
                <w:rPr>
                  <w:rFonts w:cs="Times New Roman"/>
                  <w:sz w:val="20"/>
                  <w:szCs w:val="20"/>
                  <w:rPrChange w:id="1891" w:author="Justin Bracci" w:date="2023-05-13T17:44:00Z">
                    <w:rPr/>
                  </w:rPrChange>
                </w:rPr>
                <w:t>0</w:t>
              </w:r>
            </w:ins>
            <w:ins w:id="1892" w:author="Justin Bracci" w:date="2023-06-30T15:34:00Z">
              <w:r w:rsidR="00802387">
                <w:rPr>
                  <w:rFonts w:cs="Times New Roman"/>
                  <w:sz w:val="20"/>
                  <w:szCs w:val="20"/>
                </w:rPr>
                <w:t>*</w:t>
              </w:r>
            </w:ins>
          </w:p>
        </w:tc>
        <w:tc>
          <w:tcPr>
            <w:tcW w:w="990" w:type="dxa"/>
            <w:vMerge/>
            <w:hideMark/>
            <w:tcPrChange w:id="1893" w:author="Justin Bracci" w:date="2023-05-13T17:47:00Z">
              <w:tcPr>
                <w:tcW w:w="1412" w:type="dxa"/>
                <w:vMerge/>
                <w:hideMark/>
              </w:tcPr>
            </w:tcPrChange>
          </w:tcPr>
          <w:p w14:paraId="063B7968" w14:textId="77777777" w:rsidR="003C5CE0" w:rsidRPr="003C5CE0" w:rsidRDefault="003C5CE0">
            <w:pPr>
              <w:rPr>
                <w:ins w:id="1894" w:author="Justin Bracci" w:date="2023-05-13T17:44:00Z"/>
                <w:rFonts w:cs="Times New Roman"/>
                <w:sz w:val="20"/>
                <w:szCs w:val="20"/>
                <w:rPrChange w:id="1895" w:author="Justin Bracci" w:date="2023-05-13T17:44:00Z">
                  <w:rPr>
                    <w:ins w:id="1896" w:author="Justin Bracci" w:date="2023-05-13T17:44:00Z"/>
                  </w:rPr>
                </w:rPrChange>
              </w:rPr>
            </w:pPr>
          </w:p>
        </w:tc>
      </w:tr>
      <w:tr w:rsidR="003C5CE0" w:rsidRPr="003C5CE0" w14:paraId="227DFE99" w14:textId="77777777" w:rsidTr="00C507B0">
        <w:trPr>
          <w:trHeight w:val="196"/>
          <w:ins w:id="1897" w:author="Justin Bracci" w:date="2023-05-13T17:44:00Z"/>
          <w:trPrChange w:id="1898" w:author="Justin Bracci" w:date="2023-05-13T17:47:00Z">
            <w:trPr>
              <w:trHeight w:val="196"/>
            </w:trPr>
          </w:trPrChange>
        </w:trPr>
        <w:tc>
          <w:tcPr>
            <w:tcW w:w="2557" w:type="dxa"/>
            <w:noWrap/>
            <w:hideMark/>
            <w:tcPrChange w:id="1899" w:author="Justin Bracci" w:date="2023-05-13T17:47:00Z">
              <w:tcPr>
                <w:tcW w:w="2557" w:type="dxa"/>
                <w:noWrap/>
                <w:hideMark/>
              </w:tcPr>
            </w:tcPrChange>
          </w:tcPr>
          <w:p w14:paraId="3D8A6102" w14:textId="77777777" w:rsidR="003C5CE0" w:rsidRPr="003C5CE0" w:rsidRDefault="003C5CE0">
            <w:pPr>
              <w:rPr>
                <w:ins w:id="1900" w:author="Justin Bracci" w:date="2023-05-13T17:44:00Z"/>
                <w:rFonts w:cs="Times New Roman"/>
                <w:sz w:val="20"/>
                <w:szCs w:val="20"/>
                <w:rPrChange w:id="1901" w:author="Justin Bracci" w:date="2023-05-13T17:44:00Z">
                  <w:rPr>
                    <w:ins w:id="1902" w:author="Justin Bracci" w:date="2023-05-13T17:44:00Z"/>
                  </w:rPr>
                </w:rPrChange>
              </w:rPr>
            </w:pPr>
            <w:ins w:id="1903" w:author="Justin Bracci" w:date="2023-05-13T17:44:00Z">
              <w:r w:rsidRPr="003C5CE0">
                <w:rPr>
                  <w:rFonts w:cs="Times New Roman"/>
                  <w:sz w:val="20"/>
                  <w:szCs w:val="20"/>
                  <w:rPrChange w:id="1904" w:author="Justin Bracci" w:date="2023-05-13T17:44:00Z">
                    <w:rPr/>
                  </w:rPrChange>
                </w:rPr>
                <w:t>Coal w/CCS</w:t>
              </w:r>
            </w:ins>
          </w:p>
        </w:tc>
        <w:tc>
          <w:tcPr>
            <w:tcW w:w="2033" w:type="dxa"/>
            <w:noWrap/>
            <w:hideMark/>
            <w:tcPrChange w:id="1905" w:author="Justin Bracci" w:date="2023-05-13T17:47:00Z">
              <w:tcPr>
                <w:tcW w:w="3372" w:type="dxa"/>
                <w:noWrap/>
                <w:hideMark/>
              </w:tcPr>
            </w:tcPrChange>
          </w:tcPr>
          <w:p w14:paraId="00B85E2D" w14:textId="45BB935D" w:rsidR="003C5CE0" w:rsidRPr="003C5CE0" w:rsidRDefault="003C5CE0">
            <w:pPr>
              <w:rPr>
                <w:ins w:id="1906" w:author="Justin Bracci" w:date="2023-05-13T17:44:00Z"/>
                <w:rFonts w:cs="Times New Roman"/>
                <w:sz w:val="20"/>
                <w:szCs w:val="20"/>
                <w:rPrChange w:id="1907" w:author="Justin Bracci" w:date="2023-05-13T17:44:00Z">
                  <w:rPr>
                    <w:ins w:id="1908" w:author="Justin Bracci" w:date="2023-05-13T17:44:00Z"/>
                  </w:rPr>
                </w:rPrChange>
              </w:rPr>
            </w:pPr>
            <w:ins w:id="1909" w:author="Justin Bracci" w:date="2023-05-13T17:44:00Z">
              <w:r w:rsidRPr="003C5CE0">
                <w:rPr>
                  <w:rFonts w:cs="Times New Roman"/>
                  <w:sz w:val="20"/>
                  <w:szCs w:val="20"/>
                  <w:rPrChange w:id="1910" w:author="Justin Bracci" w:date="2023-05-13T17:44:00Z">
                    <w:rPr/>
                  </w:rPrChange>
                </w:rPr>
                <w:t>0</w:t>
              </w:r>
            </w:ins>
            <w:ins w:id="1911" w:author="Justin Bracci" w:date="2023-06-30T15:34:00Z">
              <w:r w:rsidR="00802387">
                <w:rPr>
                  <w:rFonts w:cs="Times New Roman"/>
                  <w:sz w:val="20"/>
                  <w:szCs w:val="20"/>
                </w:rPr>
                <w:t>*</w:t>
              </w:r>
            </w:ins>
          </w:p>
        </w:tc>
        <w:tc>
          <w:tcPr>
            <w:tcW w:w="990" w:type="dxa"/>
            <w:vMerge/>
            <w:hideMark/>
            <w:tcPrChange w:id="1912" w:author="Justin Bracci" w:date="2023-05-13T17:47:00Z">
              <w:tcPr>
                <w:tcW w:w="1412" w:type="dxa"/>
                <w:vMerge/>
                <w:hideMark/>
              </w:tcPr>
            </w:tcPrChange>
          </w:tcPr>
          <w:p w14:paraId="3C018CA9" w14:textId="77777777" w:rsidR="003C5CE0" w:rsidRPr="003C5CE0" w:rsidRDefault="003C5CE0">
            <w:pPr>
              <w:rPr>
                <w:ins w:id="1913" w:author="Justin Bracci" w:date="2023-05-13T17:44:00Z"/>
                <w:rFonts w:cs="Times New Roman"/>
                <w:sz w:val="20"/>
                <w:szCs w:val="20"/>
                <w:rPrChange w:id="1914" w:author="Justin Bracci" w:date="2023-05-13T17:44:00Z">
                  <w:rPr>
                    <w:ins w:id="1915" w:author="Justin Bracci" w:date="2023-05-13T17:44:00Z"/>
                  </w:rPr>
                </w:rPrChange>
              </w:rPr>
            </w:pPr>
          </w:p>
        </w:tc>
      </w:tr>
      <w:tr w:rsidR="003C5CE0" w:rsidRPr="003C5CE0" w14:paraId="2FD5754F" w14:textId="77777777" w:rsidTr="00C507B0">
        <w:trPr>
          <w:trHeight w:val="196"/>
          <w:ins w:id="1916" w:author="Justin Bracci" w:date="2023-05-13T17:44:00Z"/>
          <w:trPrChange w:id="1917" w:author="Justin Bracci" w:date="2023-05-13T17:47:00Z">
            <w:trPr>
              <w:trHeight w:val="196"/>
            </w:trPr>
          </w:trPrChange>
        </w:trPr>
        <w:tc>
          <w:tcPr>
            <w:tcW w:w="2557" w:type="dxa"/>
            <w:noWrap/>
            <w:hideMark/>
            <w:tcPrChange w:id="1918" w:author="Justin Bracci" w:date="2023-05-13T17:47:00Z">
              <w:tcPr>
                <w:tcW w:w="2557" w:type="dxa"/>
                <w:noWrap/>
                <w:hideMark/>
              </w:tcPr>
            </w:tcPrChange>
          </w:tcPr>
          <w:p w14:paraId="569CF24C" w14:textId="77777777" w:rsidR="003C5CE0" w:rsidRPr="003C5CE0" w:rsidRDefault="003C5CE0">
            <w:pPr>
              <w:rPr>
                <w:ins w:id="1919" w:author="Justin Bracci" w:date="2023-05-13T17:44:00Z"/>
                <w:rFonts w:cs="Times New Roman"/>
                <w:sz w:val="20"/>
                <w:szCs w:val="20"/>
                <w:rPrChange w:id="1920" w:author="Justin Bracci" w:date="2023-05-13T17:44:00Z">
                  <w:rPr>
                    <w:ins w:id="1921" w:author="Justin Bracci" w:date="2023-05-13T17:44:00Z"/>
                  </w:rPr>
                </w:rPrChange>
              </w:rPr>
            </w:pPr>
            <w:ins w:id="1922" w:author="Justin Bracci" w:date="2023-05-13T17:44:00Z">
              <w:r w:rsidRPr="003C5CE0">
                <w:rPr>
                  <w:rFonts w:cs="Times New Roman"/>
                  <w:sz w:val="20"/>
                  <w:szCs w:val="20"/>
                  <w:rPrChange w:id="1923" w:author="Justin Bracci" w:date="2023-05-13T17:44:00Z">
                    <w:rPr/>
                  </w:rPrChange>
                </w:rPr>
                <w:t>Concentrated Solar Power</w:t>
              </w:r>
            </w:ins>
          </w:p>
        </w:tc>
        <w:tc>
          <w:tcPr>
            <w:tcW w:w="2033" w:type="dxa"/>
            <w:noWrap/>
            <w:hideMark/>
            <w:tcPrChange w:id="1924" w:author="Justin Bracci" w:date="2023-05-13T17:47:00Z">
              <w:tcPr>
                <w:tcW w:w="3372" w:type="dxa"/>
                <w:noWrap/>
                <w:hideMark/>
              </w:tcPr>
            </w:tcPrChange>
          </w:tcPr>
          <w:p w14:paraId="5E0828B8" w14:textId="77777777" w:rsidR="003C5CE0" w:rsidRPr="003C5CE0" w:rsidRDefault="003C5CE0">
            <w:pPr>
              <w:rPr>
                <w:ins w:id="1925" w:author="Justin Bracci" w:date="2023-05-13T17:44:00Z"/>
                <w:rFonts w:cs="Times New Roman"/>
                <w:sz w:val="20"/>
                <w:szCs w:val="20"/>
                <w:rPrChange w:id="1926" w:author="Justin Bracci" w:date="2023-05-13T17:44:00Z">
                  <w:rPr>
                    <w:ins w:id="1927" w:author="Justin Bracci" w:date="2023-05-13T17:44:00Z"/>
                  </w:rPr>
                </w:rPrChange>
              </w:rPr>
            </w:pPr>
            <w:ins w:id="1928" w:author="Justin Bracci" w:date="2023-05-13T17:44:00Z">
              <w:r w:rsidRPr="003C5CE0">
                <w:rPr>
                  <w:rFonts w:cs="Times New Roman"/>
                  <w:sz w:val="20"/>
                  <w:szCs w:val="20"/>
                  <w:rPrChange w:id="1929" w:author="Justin Bracci" w:date="2023-05-13T17:44:00Z">
                    <w:rPr/>
                  </w:rPrChange>
                </w:rPr>
                <w:t>30</w:t>
              </w:r>
            </w:ins>
          </w:p>
        </w:tc>
        <w:tc>
          <w:tcPr>
            <w:tcW w:w="990" w:type="dxa"/>
            <w:vMerge/>
            <w:hideMark/>
            <w:tcPrChange w:id="1930" w:author="Justin Bracci" w:date="2023-05-13T17:47:00Z">
              <w:tcPr>
                <w:tcW w:w="1412" w:type="dxa"/>
                <w:vMerge/>
                <w:hideMark/>
              </w:tcPr>
            </w:tcPrChange>
          </w:tcPr>
          <w:p w14:paraId="7A0F163F" w14:textId="77777777" w:rsidR="003C5CE0" w:rsidRPr="003C5CE0" w:rsidRDefault="003C5CE0">
            <w:pPr>
              <w:rPr>
                <w:ins w:id="1931" w:author="Justin Bracci" w:date="2023-05-13T17:44:00Z"/>
                <w:rFonts w:cs="Times New Roman"/>
                <w:sz w:val="20"/>
                <w:szCs w:val="20"/>
                <w:rPrChange w:id="1932" w:author="Justin Bracci" w:date="2023-05-13T17:44:00Z">
                  <w:rPr>
                    <w:ins w:id="1933" w:author="Justin Bracci" w:date="2023-05-13T17:44:00Z"/>
                  </w:rPr>
                </w:rPrChange>
              </w:rPr>
            </w:pPr>
          </w:p>
        </w:tc>
      </w:tr>
      <w:tr w:rsidR="003C5CE0" w:rsidRPr="003C5CE0" w14:paraId="5064B582" w14:textId="77777777" w:rsidTr="00C507B0">
        <w:trPr>
          <w:trHeight w:val="196"/>
          <w:ins w:id="1934" w:author="Justin Bracci" w:date="2023-05-13T17:44:00Z"/>
          <w:trPrChange w:id="1935" w:author="Justin Bracci" w:date="2023-05-13T17:47:00Z">
            <w:trPr>
              <w:trHeight w:val="196"/>
            </w:trPr>
          </w:trPrChange>
        </w:trPr>
        <w:tc>
          <w:tcPr>
            <w:tcW w:w="2557" w:type="dxa"/>
            <w:noWrap/>
            <w:hideMark/>
            <w:tcPrChange w:id="1936" w:author="Justin Bracci" w:date="2023-05-13T17:47:00Z">
              <w:tcPr>
                <w:tcW w:w="2557" w:type="dxa"/>
                <w:noWrap/>
                <w:hideMark/>
              </w:tcPr>
            </w:tcPrChange>
          </w:tcPr>
          <w:p w14:paraId="2B022C72" w14:textId="77777777" w:rsidR="003C5CE0" w:rsidRPr="003C5CE0" w:rsidRDefault="003C5CE0">
            <w:pPr>
              <w:rPr>
                <w:ins w:id="1937" w:author="Justin Bracci" w:date="2023-05-13T17:44:00Z"/>
                <w:rFonts w:cs="Times New Roman"/>
                <w:sz w:val="20"/>
                <w:szCs w:val="20"/>
                <w:rPrChange w:id="1938" w:author="Justin Bracci" w:date="2023-05-13T17:44:00Z">
                  <w:rPr>
                    <w:ins w:id="1939" w:author="Justin Bracci" w:date="2023-05-13T17:44:00Z"/>
                  </w:rPr>
                </w:rPrChange>
              </w:rPr>
            </w:pPr>
            <w:ins w:id="1940" w:author="Justin Bracci" w:date="2023-05-13T17:44:00Z">
              <w:r w:rsidRPr="003C5CE0">
                <w:rPr>
                  <w:rFonts w:cs="Times New Roman"/>
                  <w:sz w:val="20"/>
                  <w:szCs w:val="20"/>
                  <w:rPrChange w:id="1941" w:author="Justin Bracci" w:date="2023-05-13T17:44:00Z">
                    <w:rPr/>
                  </w:rPrChange>
                </w:rPr>
                <w:t>Distributed PV</w:t>
              </w:r>
            </w:ins>
          </w:p>
        </w:tc>
        <w:tc>
          <w:tcPr>
            <w:tcW w:w="2033" w:type="dxa"/>
            <w:noWrap/>
            <w:hideMark/>
            <w:tcPrChange w:id="1942" w:author="Justin Bracci" w:date="2023-05-13T17:47:00Z">
              <w:tcPr>
                <w:tcW w:w="3372" w:type="dxa"/>
                <w:noWrap/>
                <w:hideMark/>
              </w:tcPr>
            </w:tcPrChange>
          </w:tcPr>
          <w:p w14:paraId="0D6FD59A" w14:textId="77777777" w:rsidR="003C5CE0" w:rsidRPr="003C5CE0" w:rsidRDefault="003C5CE0">
            <w:pPr>
              <w:rPr>
                <w:ins w:id="1943" w:author="Justin Bracci" w:date="2023-05-13T17:44:00Z"/>
                <w:rFonts w:cs="Times New Roman"/>
                <w:sz w:val="20"/>
                <w:szCs w:val="20"/>
                <w:rPrChange w:id="1944" w:author="Justin Bracci" w:date="2023-05-13T17:44:00Z">
                  <w:rPr>
                    <w:ins w:id="1945" w:author="Justin Bracci" w:date="2023-05-13T17:44:00Z"/>
                  </w:rPr>
                </w:rPrChange>
              </w:rPr>
            </w:pPr>
            <w:ins w:id="1946" w:author="Justin Bracci" w:date="2023-05-13T17:44:00Z">
              <w:r w:rsidRPr="003C5CE0">
                <w:rPr>
                  <w:rFonts w:cs="Times New Roman"/>
                  <w:sz w:val="20"/>
                  <w:szCs w:val="20"/>
                  <w:rPrChange w:id="1947" w:author="Justin Bracci" w:date="2023-05-13T17:44:00Z">
                    <w:rPr/>
                  </w:rPrChange>
                </w:rPr>
                <w:t>40</w:t>
              </w:r>
            </w:ins>
          </w:p>
        </w:tc>
        <w:tc>
          <w:tcPr>
            <w:tcW w:w="990" w:type="dxa"/>
            <w:vMerge/>
            <w:hideMark/>
            <w:tcPrChange w:id="1948" w:author="Justin Bracci" w:date="2023-05-13T17:47:00Z">
              <w:tcPr>
                <w:tcW w:w="1412" w:type="dxa"/>
                <w:vMerge/>
                <w:hideMark/>
              </w:tcPr>
            </w:tcPrChange>
          </w:tcPr>
          <w:p w14:paraId="166233AA" w14:textId="77777777" w:rsidR="003C5CE0" w:rsidRPr="003C5CE0" w:rsidRDefault="003C5CE0">
            <w:pPr>
              <w:rPr>
                <w:ins w:id="1949" w:author="Justin Bracci" w:date="2023-05-13T17:44:00Z"/>
                <w:rFonts w:cs="Times New Roman"/>
                <w:sz w:val="20"/>
                <w:szCs w:val="20"/>
                <w:rPrChange w:id="1950" w:author="Justin Bracci" w:date="2023-05-13T17:44:00Z">
                  <w:rPr>
                    <w:ins w:id="1951" w:author="Justin Bracci" w:date="2023-05-13T17:44:00Z"/>
                  </w:rPr>
                </w:rPrChange>
              </w:rPr>
            </w:pPr>
          </w:p>
        </w:tc>
      </w:tr>
      <w:tr w:rsidR="003C5CE0" w:rsidRPr="003C5CE0" w14:paraId="7D3DE4F4" w14:textId="77777777" w:rsidTr="00C507B0">
        <w:trPr>
          <w:trHeight w:val="196"/>
          <w:ins w:id="1952" w:author="Justin Bracci" w:date="2023-05-13T17:44:00Z"/>
          <w:trPrChange w:id="1953" w:author="Justin Bracci" w:date="2023-05-13T17:47:00Z">
            <w:trPr>
              <w:trHeight w:val="196"/>
            </w:trPr>
          </w:trPrChange>
        </w:trPr>
        <w:tc>
          <w:tcPr>
            <w:tcW w:w="2557" w:type="dxa"/>
            <w:noWrap/>
            <w:hideMark/>
            <w:tcPrChange w:id="1954" w:author="Justin Bracci" w:date="2023-05-13T17:47:00Z">
              <w:tcPr>
                <w:tcW w:w="2557" w:type="dxa"/>
                <w:noWrap/>
                <w:hideMark/>
              </w:tcPr>
            </w:tcPrChange>
          </w:tcPr>
          <w:p w14:paraId="42941145" w14:textId="77777777" w:rsidR="003C5CE0" w:rsidRPr="003C5CE0" w:rsidRDefault="003C5CE0">
            <w:pPr>
              <w:rPr>
                <w:ins w:id="1955" w:author="Justin Bracci" w:date="2023-05-13T17:44:00Z"/>
                <w:rFonts w:cs="Times New Roman"/>
                <w:sz w:val="20"/>
                <w:szCs w:val="20"/>
                <w:rPrChange w:id="1956" w:author="Justin Bracci" w:date="2023-05-13T17:44:00Z">
                  <w:rPr>
                    <w:ins w:id="1957" w:author="Justin Bracci" w:date="2023-05-13T17:44:00Z"/>
                  </w:rPr>
                </w:rPrChange>
              </w:rPr>
            </w:pPr>
            <w:ins w:id="1958" w:author="Justin Bracci" w:date="2023-05-13T17:44:00Z">
              <w:r w:rsidRPr="003C5CE0">
                <w:rPr>
                  <w:rFonts w:cs="Times New Roman"/>
                  <w:sz w:val="20"/>
                  <w:szCs w:val="20"/>
                  <w:rPrChange w:id="1959" w:author="Justin Bracci" w:date="2023-05-13T17:44:00Z">
                    <w:rPr/>
                  </w:rPrChange>
                </w:rPr>
                <w:t>Gas Combined Cycle</w:t>
              </w:r>
            </w:ins>
          </w:p>
        </w:tc>
        <w:tc>
          <w:tcPr>
            <w:tcW w:w="2033" w:type="dxa"/>
            <w:noWrap/>
            <w:hideMark/>
            <w:tcPrChange w:id="1960" w:author="Justin Bracci" w:date="2023-05-13T17:47:00Z">
              <w:tcPr>
                <w:tcW w:w="3372" w:type="dxa"/>
                <w:noWrap/>
                <w:hideMark/>
              </w:tcPr>
            </w:tcPrChange>
          </w:tcPr>
          <w:p w14:paraId="45676420" w14:textId="53789747" w:rsidR="003C5CE0" w:rsidRPr="003C5CE0" w:rsidRDefault="003C5CE0">
            <w:pPr>
              <w:rPr>
                <w:ins w:id="1961" w:author="Justin Bracci" w:date="2023-05-13T17:44:00Z"/>
                <w:rFonts w:cs="Times New Roman"/>
                <w:sz w:val="20"/>
                <w:szCs w:val="20"/>
                <w:rPrChange w:id="1962" w:author="Justin Bracci" w:date="2023-05-13T17:44:00Z">
                  <w:rPr>
                    <w:ins w:id="1963" w:author="Justin Bracci" w:date="2023-05-13T17:44:00Z"/>
                  </w:rPr>
                </w:rPrChange>
              </w:rPr>
            </w:pPr>
            <w:ins w:id="1964" w:author="Justin Bracci" w:date="2023-05-13T17:44:00Z">
              <w:r w:rsidRPr="003C5CE0">
                <w:rPr>
                  <w:rFonts w:cs="Times New Roman"/>
                  <w:sz w:val="20"/>
                  <w:szCs w:val="20"/>
                  <w:rPrChange w:id="1965" w:author="Justin Bracci" w:date="2023-05-13T17:44:00Z">
                    <w:rPr/>
                  </w:rPrChange>
                </w:rPr>
                <w:t>0</w:t>
              </w:r>
            </w:ins>
            <w:ins w:id="1966" w:author="Justin Bracci" w:date="2023-06-30T15:34:00Z">
              <w:r w:rsidR="00802387">
                <w:rPr>
                  <w:rFonts w:cs="Times New Roman"/>
                  <w:sz w:val="20"/>
                  <w:szCs w:val="20"/>
                </w:rPr>
                <w:t>*</w:t>
              </w:r>
            </w:ins>
          </w:p>
        </w:tc>
        <w:tc>
          <w:tcPr>
            <w:tcW w:w="990" w:type="dxa"/>
            <w:vMerge/>
            <w:hideMark/>
            <w:tcPrChange w:id="1967" w:author="Justin Bracci" w:date="2023-05-13T17:47:00Z">
              <w:tcPr>
                <w:tcW w:w="1412" w:type="dxa"/>
                <w:vMerge/>
                <w:hideMark/>
              </w:tcPr>
            </w:tcPrChange>
          </w:tcPr>
          <w:p w14:paraId="2A78F438" w14:textId="77777777" w:rsidR="003C5CE0" w:rsidRPr="003C5CE0" w:rsidRDefault="003C5CE0">
            <w:pPr>
              <w:rPr>
                <w:ins w:id="1968" w:author="Justin Bracci" w:date="2023-05-13T17:44:00Z"/>
                <w:rFonts w:cs="Times New Roman"/>
                <w:sz w:val="20"/>
                <w:szCs w:val="20"/>
                <w:rPrChange w:id="1969" w:author="Justin Bracci" w:date="2023-05-13T17:44:00Z">
                  <w:rPr>
                    <w:ins w:id="1970" w:author="Justin Bracci" w:date="2023-05-13T17:44:00Z"/>
                  </w:rPr>
                </w:rPrChange>
              </w:rPr>
            </w:pPr>
          </w:p>
        </w:tc>
      </w:tr>
      <w:tr w:rsidR="003C5CE0" w:rsidRPr="003C5CE0" w14:paraId="6EC06AC2" w14:textId="77777777" w:rsidTr="00C507B0">
        <w:trPr>
          <w:trHeight w:val="196"/>
          <w:ins w:id="1971" w:author="Justin Bracci" w:date="2023-05-13T17:44:00Z"/>
          <w:trPrChange w:id="1972" w:author="Justin Bracci" w:date="2023-05-13T17:47:00Z">
            <w:trPr>
              <w:trHeight w:val="196"/>
            </w:trPr>
          </w:trPrChange>
        </w:trPr>
        <w:tc>
          <w:tcPr>
            <w:tcW w:w="2557" w:type="dxa"/>
            <w:noWrap/>
            <w:hideMark/>
            <w:tcPrChange w:id="1973" w:author="Justin Bracci" w:date="2023-05-13T17:47:00Z">
              <w:tcPr>
                <w:tcW w:w="2557" w:type="dxa"/>
                <w:noWrap/>
                <w:hideMark/>
              </w:tcPr>
            </w:tcPrChange>
          </w:tcPr>
          <w:p w14:paraId="4A8551F6" w14:textId="77777777" w:rsidR="003C5CE0" w:rsidRPr="003C5CE0" w:rsidRDefault="003C5CE0">
            <w:pPr>
              <w:rPr>
                <w:ins w:id="1974" w:author="Justin Bracci" w:date="2023-05-13T17:44:00Z"/>
                <w:rFonts w:cs="Times New Roman"/>
                <w:sz w:val="20"/>
                <w:szCs w:val="20"/>
                <w:rPrChange w:id="1975" w:author="Justin Bracci" w:date="2023-05-13T17:44:00Z">
                  <w:rPr>
                    <w:ins w:id="1976" w:author="Justin Bracci" w:date="2023-05-13T17:44:00Z"/>
                  </w:rPr>
                </w:rPrChange>
              </w:rPr>
            </w:pPr>
            <w:ins w:id="1977" w:author="Justin Bracci" w:date="2023-05-13T17:44:00Z">
              <w:r w:rsidRPr="003C5CE0">
                <w:rPr>
                  <w:rFonts w:cs="Times New Roman"/>
                  <w:sz w:val="20"/>
                  <w:szCs w:val="20"/>
                  <w:rPrChange w:id="1978" w:author="Justin Bracci" w:date="2023-05-13T17:44:00Z">
                    <w:rPr/>
                  </w:rPrChange>
                </w:rPr>
                <w:t>Gas Combined Cycle w/CCS</w:t>
              </w:r>
            </w:ins>
          </w:p>
        </w:tc>
        <w:tc>
          <w:tcPr>
            <w:tcW w:w="2033" w:type="dxa"/>
            <w:noWrap/>
            <w:hideMark/>
            <w:tcPrChange w:id="1979" w:author="Justin Bracci" w:date="2023-05-13T17:47:00Z">
              <w:tcPr>
                <w:tcW w:w="3372" w:type="dxa"/>
                <w:noWrap/>
                <w:hideMark/>
              </w:tcPr>
            </w:tcPrChange>
          </w:tcPr>
          <w:p w14:paraId="77A624CD" w14:textId="3AE3ABD3" w:rsidR="003C5CE0" w:rsidRPr="003C5CE0" w:rsidRDefault="003C5CE0">
            <w:pPr>
              <w:rPr>
                <w:ins w:id="1980" w:author="Justin Bracci" w:date="2023-05-13T17:44:00Z"/>
                <w:rFonts w:cs="Times New Roman"/>
                <w:sz w:val="20"/>
                <w:szCs w:val="20"/>
                <w:rPrChange w:id="1981" w:author="Justin Bracci" w:date="2023-05-13T17:44:00Z">
                  <w:rPr>
                    <w:ins w:id="1982" w:author="Justin Bracci" w:date="2023-05-13T17:44:00Z"/>
                  </w:rPr>
                </w:rPrChange>
              </w:rPr>
            </w:pPr>
            <w:ins w:id="1983" w:author="Justin Bracci" w:date="2023-05-13T17:44:00Z">
              <w:r w:rsidRPr="003C5CE0">
                <w:rPr>
                  <w:rFonts w:cs="Times New Roman"/>
                  <w:sz w:val="20"/>
                  <w:szCs w:val="20"/>
                  <w:rPrChange w:id="1984" w:author="Justin Bracci" w:date="2023-05-13T17:44:00Z">
                    <w:rPr/>
                  </w:rPrChange>
                </w:rPr>
                <w:t>0</w:t>
              </w:r>
            </w:ins>
            <w:ins w:id="1985" w:author="Justin Bracci" w:date="2023-06-30T15:34:00Z">
              <w:r w:rsidR="00802387">
                <w:rPr>
                  <w:rFonts w:cs="Times New Roman"/>
                  <w:sz w:val="20"/>
                  <w:szCs w:val="20"/>
                </w:rPr>
                <w:t>*</w:t>
              </w:r>
            </w:ins>
          </w:p>
        </w:tc>
        <w:tc>
          <w:tcPr>
            <w:tcW w:w="990" w:type="dxa"/>
            <w:vMerge/>
            <w:hideMark/>
            <w:tcPrChange w:id="1986" w:author="Justin Bracci" w:date="2023-05-13T17:47:00Z">
              <w:tcPr>
                <w:tcW w:w="1412" w:type="dxa"/>
                <w:vMerge/>
                <w:hideMark/>
              </w:tcPr>
            </w:tcPrChange>
          </w:tcPr>
          <w:p w14:paraId="3BDED5E4" w14:textId="77777777" w:rsidR="003C5CE0" w:rsidRPr="003C5CE0" w:rsidRDefault="003C5CE0">
            <w:pPr>
              <w:rPr>
                <w:ins w:id="1987" w:author="Justin Bracci" w:date="2023-05-13T17:44:00Z"/>
                <w:rFonts w:cs="Times New Roman"/>
                <w:sz w:val="20"/>
                <w:szCs w:val="20"/>
                <w:rPrChange w:id="1988" w:author="Justin Bracci" w:date="2023-05-13T17:44:00Z">
                  <w:rPr>
                    <w:ins w:id="1989" w:author="Justin Bracci" w:date="2023-05-13T17:44:00Z"/>
                  </w:rPr>
                </w:rPrChange>
              </w:rPr>
            </w:pPr>
          </w:p>
        </w:tc>
      </w:tr>
      <w:tr w:rsidR="003C5CE0" w:rsidRPr="003C5CE0" w14:paraId="2675252E" w14:textId="77777777" w:rsidTr="00C507B0">
        <w:trPr>
          <w:trHeight w:val="196"/>
          <w:ins w:id="1990" w:author="Justin Bracci" w:date="2023-05-13T17:44:00Z"/>
          <w:trPrChange w:id="1991" w:author="Justin Bracci" w:date="2023-05-13T17:47:00Z">
            <w:trPr>
              <w:trHeight w:val="196"/>
            </w:trPr>
          </w:trPrChange>
        </w:trPr>
        <w:tc>
          <w:tcPr>
            <w:tcW w:w="2557" w:type="dxa"/>
            <w:noWrap/>
            <w:hideMark/>
            <w:tcPrChange w:id="1992" w:author="Justin Bracci" w:date="2023-05-13T17:47:00Z">
              <w:tcPr>
                <w:tcW w:w="2557" w:type="dxa"/>
                <w:noWrap/>
                <w:hideMark/>
              </w:tcPr>
            </w:tcPrChange>
          </w:tcPr>
          <w:p w14:paraId="66CC99FF" w14:textId="77777777" w:rsidR="003C5CE0" w:rsidRPr="003C5CE0" w:rsidRDefault="003C5CE0">
            <w:pPr>
              <w:rPr>
                <w:ins w:id="1993" w:author="Justin Bracci" w:date="2023-05-13T17:44:00Z"/>
                <w:rFonts w:cs="Times New Roman"/>
                <w:sz w:val="20"/>
                <w:szCs w:val="20"/>
                <w:rPrChange w:id="1994" w:author="Justin Bracci" w:date="2023-05-13T17:44:00Z">
                  <w:rPr>
                    <w:ins w:id="1995" w:author="Justin Bracci" w:date="2023-05-13T17:44:00Z"/>
                  </w:rPr>
                </w:rPrChange>
              </w:rPr>
            </w:pPr>
            <w:ins w:id="1996" w:author="Justin Bracci" w:date="2023-05-13T17:44:00Z">
              <w:r w:rsidRPr="003C5CE0">
                <w:rPr>
                  <w:rFonts w:cs="Times New Roman"/>
                  <w:sz w:val="20"/>
                  <w:szCs w:val="20"/>
                  <w:rPrChange w:id="1997" w:author="Justin Bracci" w:date="2023-05-13T17:44:00Z">
                    <w:rPr/>
                  </w:rPrChange>
                </w:rPr>
                <w:t>Gas Combustion Turbine</w:t>
              </w:r>
            </w:ins>
          </w:p>
        </w:tc>
        <w:tc>
          <w:tcPr>
            <w:tcW w:w="2033" w:type="dxa"/>
            <w:noWrap/>
            <w:hideMark/>
            <w:tcPrChange w:id="1998" w:author="Justin Bracci" w:date="2023-05-13T17:47:00Z">
              <w:tcPr>
                <w:tcW w:w="3372" w:type="dxa"/>
                <w:noWrap/>
                <w:hideMark/>
              </w:tcPr>
            </w:tcPrChange>
          </w:tcPr>
          <w:p w14:paraId="523CBFDA" w14:textId="084CD058" w:rsidR="003C5CE0" w:rsidRPr="003C5CE0" w:rsidRDefault="003C5CE0">
            <w:pPr>
              <w:rPr>
                <w:ins w:id="1999" w:author="Justin Bracci" w:date="2023-05-13T17:44:00Z"/>
                <w:rFonts w:cs="Times New Roman"/>
                <w:sz w:val="20"/>
                <w:szCs w:val="20"/>
                <w:rPrChange w:id="2000" w:author="Justin Bracci" w:date="2023-05-13T17:44:00Z">
                  <w:rPr>
                    <w:ins w:id="2001" w:author="Justin Bracci" w:date="2023-05-13T17:44:00Z"/>
                  </w:rPr>
                </w:rPrChange>
              </w:rPr>
            </w:pPr>
            <w:ins w:id="2002" w:author="Justin Bracci" w:date="2023-05-13T17:44:00Z">
              <w:r w:rsidRPr="003C5CE0">
                <w:rPr>
                  <w:rFonts w:cs="Times New Roman"/>
                  <w:sz w:val="20"/>
                  <w:szCs w:val="20"/>
                  <w:rPrChange w:id="2003" w:author="Justin Bracci" w:date="2023-05-13T17:44:00Z">
                    <w:rPr/>
                  </w:rPrChange>
                </w:rPr>
                <w:t>0</w:t>
              </w:r>
            </w:ins>
            <w:ins w:id="2004" w:author="Justin Bracci" w:date="2023-06-30T15:34:00Z">
              <w:r w:rsidR="00802387">
                <w:rPr>
                  <w:rFonts w:cs="Times New Roman"/>
                  <w:sz w:val="20"/>
                  <w:szCs w:val="20"/>
                </w:rPr>
                <w:t>*</w:t>
              </w:r>
            </w:ins>
          </w:p>
        </w:tc>
        <w:tc>
          <w:tcPr>
            <w:tcW w:w="990" w:type="dxa"/>
            <w:vMerge/>
            <w:hideMark/>
            <w:tcPrChange w:id="2005" w:author="Justin Bracci" w:date="2023-05-13T17:47:00Z">
              <w:tcPr>
                <w:tcW w:w="1412" w:type="dxa"/>
                <w:vMerge/>
                <w:hideMark/>
              </w:tcPr>
            </w:tcPrChange>
          </w:tcPr>
          <w:p w14:paraId="7F98DD77" w14:textId="77777777" w:rsidR="003C5CE0" w:rsidRPr="003C5CE0" w:rsidRDefault="003C5CE0">
            <w:pPr>
              <w:rPr>
                <w:ins w:id="2006" w:author="Justin Bracci" w:date="2023-05-13T17:44:00Z"/>
                <w:rFonts w:cs="Times New Roman"/>
                <w:sz w:val="20"/>
                <w:szCs w:val="20"/>
                <w:rPrChange w:id="2007" w:author="Justin Bracci" w:date="2023-05-13T17:44:00Z">
                  <w:rPr>
                    <w:ins w:id="2008" w:author="Justin Bracci" w:date="2023-05-13T17:44:00Z"/>
                  </w:rPr>
                </w:rPrChange>
              </w:rPr>
            </w:pPr>
          </w:p>
        </w:tc>
      </w:tr>
      <w:tr w:rsidR="003C5CE0" w:rsidRPr="003C5CE0" w14:paraId="6A68D7BB" w14:textId="77777777" w:rsidTr="00C507B0">
        <w:trPr>
          <w:trHeight w:val="196"/>
          <w:ins w:id="2009" w:author="Justin Bracci" w:date="2023-05-13T17:44:00Z"/>
          <w:trPrChange w:id="2010" w:author="Justin Bracci" w:date="2023-05-13T17:47:00Z">
            <w:trPr>
              <w:trHeight w:val="196"/>
            </w:trPr>
          </w:trPrChange>
        </w:trPr>
        <w:tc>
          <w:tcPr>
            <w:tcW w:w="2557" w:type="dxa"/>
            <w:noWrap/>
            <w:hideMark/>
            <w:tcPrChange w:id="2011" w:author="Justin Bracci" w:date="2023-05-13T17:47:00Z">
              <w:tcPr>
                <w:tcW w:w="2557" w:type="dxa"/>
                <w:noWrap/>
                <w:hideMark/>
              </w:tcPr>
            </w:tcPrChange>
          </w:tcPr>
          <w:p w14:paraId="77200E6E" w14:textId="77777777" w:rsidR="003C5CE0" w:rsidRPr="003C5CE0" w:rsidRDefault="003C5CE0">
            <w:pPr>
              <w:rPr>
                <w:ins w:id="2012" w:author="Justin Bracci" w:date="2023-05-13T17:44:00Z"/>
                <w:rFonts w:cs="Times New Roman"/>
                <w:sz w:val="20"/>
                <w:szCs w:val="20"/>
                <w:rPrChange w:id="2013" w:author="Justin Bracci" w:date="2023-05-13T17:44:00Z">
                  <w:rPr>
                    <w:ins w:id="2014" w:author="Justin Bracci" w:date="2023-05-13T17:44:00Z"/>
                  </w:rPr>
                </w:rPrChange>
              </w:rPr>
            </w:pPr>
            <w:ins w:id="2015" w:author="Justin Bracci" w:date="2023-05-13T17:44:00Z">
              <w:r w:rsidRPr="003C5CE0">
                <w:rPr>
                  <w:rFonts w:cs="Times New Roman"/>
                  <w:sz w:val="20"/>
                  <w:szCs w:val="20"/>
                  <w:rPrChange w:id="2016" w:author="Justin Bracci" w:date="2023-05-13T17:44:00Z">
                    <w:rPr/>
                  </w:rPrChange>
                </w:rPr>
                <w:t>Geothermal</w:t>
              </w:r>
            </w:ins>
          </w:p>
        </w:tc>
        <w:tc>
          <w:tcPr>
            <w:tcW w:w="2033" w:type="dxa"/>
            <w:noWrap/>
            <w:hideMark/>
            <w:tcPrChange w:id="2017" w:author="Justin Bracci" w:date="2023-05-13T17:47:00Z">
              <w:tcPr>
                <w:tcW w:w="3372" w:type="dxa"/>
                <w:noWrap/>
                <w:hideMark/>
              </w:tcPr>
            </w:tcPrChange>
          </w:tcPr>
          <w:p w14:paraId="23D67F0F" w14:textId="77777777" w:rsidR="003C5CE0" w:rsidRPr="003C5CE0" w:rsidRDefault="003C5CE0">
            <w:pPr>
              <w:rPr>
                <w:ins w:id="2018" w:author="Justin Bracci" w:date="2023-05-13T17:44:00Z"/>
                <w:rFonts w:cs="Times New Roman"/>
                <w:sz w:val="20"/>
                <w:szCs w:val="20"/>
                <w:rPrChange w:id="2019" w:author="Justin Bracci" w:date="2023-05-13T17:44:00Z">
                  <w:rPr>
                    <w:ins w:id="2020" w:author="Justin Bracci" w:date="2023-05-13T17:44:00Z"/>
                  </w:rPr>
                </w:rPrChange>
              </w:rPr>
            </w:pPr>
            <w:ins w:id="2021" w:author="Justin Bracci" w:date="2023-05-13T17:44:00Z">
              <w:r w:rsidRPr="003C5CE0">
                <w:rPr>
                  <w:rFonts w:cs="Times New Roman"/>
                  <w:sz w:val="20"/>
                  <w:szCs w:val="20"/>
                  <w:rPrChange w:id="2022" w:author="Justin Bracci" w:date="2023-05-13T17:44:00Z">
                    <w:rPr/>
                  </w:rPrChange>
                </w:rPr>
                <w:t>40</w:t>
              </w:r>
            </w:ins>
          </w:p>
        </w:tc>
        <w:tc>
          <w:tcPr>
            <w:tcW w:w="990" w:type="dxa"/>
            <w:vMerge/>
            <w:hideMark/>
            <w:tcPrChange w:id="2023" w:author="Justin Bracci" w:date="2023-05-13T17:47:00Z">
              <w:tcPr>
                <w:tcW w:w="1412" w:type="dxa"/>
                <w:vMerge/>
                <w:hideMark/>
              </w:tcPr>
            </w:tcPrChange>
          </w:tcPr>
          <w:p w14:paraId="76D527E8" w14:textId="77777777" w:rsidR="003C5CE0" w:rsidRPr="003C5CE0" w:rsidRDefault="003C5CE0">
            <w:pPr>
              <w:rPr>
                <w:ins w:id="2024" w:author="Justin Bracci" w:date="2023-05-13T17:44:00Z"/>
                <w:rFonts w:cs="Times New Roman"/>
                <w:sz w:val="20"/>
                <w:szCs w:val="20"/>
                <w:rPrChange w:id="2025" w:author="Justin Bracci" w:date="2023-05-13T17:44:00Z">
                  <w:rPr>
                    <w:ins w:id="2026" w:author="Justin Bracci" w:date="2023-05-13T17:44:00Z"/>
                  </w:rPr>
                </w:rPrChange>
              </w:rPr>
            </w:pPr>
          </w:p>
        </w:tc>
      </w:tr>
      <w:tr w:rsidR="003C5CE0" w:rsidRPr="003C5CE0" w14:paraId="5748A75D" w14:textId="77777777" w:rsidTr="00C507B0">
        <w:trPr>
          <w:trHeight w:val="196"/>
          <w:ins w:id="2027" w:author="Justin Bracci" w:date="2023-05-13T17:44:00Z"/>
          <w:trPrChange w:id="2028" w:author="Justin Bracci" w:date="2023-05-13T17:47:00Z">
            <w:trPr>
              <w:trHeight w:val="196"/>
            </w:trPr>
          </w:trPrChange>
        </w:trPr>
        <w:tc>
          <w:tcPr>
            <w:tcW w:w="2557" w:type="dxa"/>
            <w:noWrap/>
            <w:hideMark/>
            <w:tcPrChange w:id="2029" w:author="Justin Bracci" w:date="2023-05-13T17:47:00Z">
              <w:tcPr>
                <w:tcW w:w="2557" w:type="dxa"/>
                <w:noWrap/>
                <w:hideMark/>
              </w:tcPr>
            </w:tcPrChange>
          </w:tcPr>
          <w:p w14:paraId="532902DD" w14:textId="77777777" w:rsidR="003C5CE0" w:rsidRPr="003C5CE0" w:rsidRDefault="003C5CE0">
            <w:pPr>
              <w:rPr>
                <w:ins w:id="2030" w:author="Justin Bracci" w:date="2023-05-13T17:44:00Z"/>
                <w:rFonts w:cs="Times New Roman"/>
                <w:sz w:val="20"/>
                <w:szCs w:val="20"/>
                <w:rPrChange w:id="2031" w:author="Justin Bracci" w:date="2023-05-13T17:44:00Z">
                  <w:rPr>
                    <w:ins w:id="2032" w:author="Justin Bracci" w:date="2023-05-13T17:44:00Z"/>
                  </w:rPr>
                </w:rPrChange>
              </w:rPr>
            </w:pPr>
            <w:ins w:id="2033" w:author="Justin Bracci" w:date="2023-05-13T17:44:00Z">
              <w:r w:rsidRPr="003C5CE0">
                <w:rPr>
                  <w:rFonts w:cs="Times New Roman"/>
                  <w:sz w:val="20"/>
                  <w:szCs w:val="20"/>
                  <w:rPrChange w:id="2034" w:author="Justin Bracci" w:date="2023-05-13T17:44:00Z">
                    <w:rPr/>
                  </w:rPrChange>
                </w:rPr>
                <w:t>Hydropower</w:t>
              </w:r>
            </w:ins>
          </w:p>
        </w:tc>
        <w:tc>
          <w:tcPr>
            <w:tcW w:w="2033" w:type="dxa"/>
            <w:noWrap/>
            <w:hideMark/>
            <w:tcPrChange w:id="2035" w:author="Justin Bracci" w:date="2023-05-13T17:47:00Z">
              <w:tcPr>
                <w:tcW w:w="3372" w:type="dxa"/>
                <w:noWrap/>
                <w:hideMark/>
              </w:tcPr>
            </w:tcPrChange>
          </w:tcPr>
          <w:p w14:paraId="675FC1A2" w14:textId="77777777" w:rsidR="003C5CE0" w:rsidRPr="003C5CE0" w:rsidRDefault="003C5CE0">
            <w:pPr>
              <w:rPr>
                <w:ins w:id="2036" w:author="Justin Bracci" w:date="2023-05-13T17:44:00Z"/>
                <w:rFonts w:cs="Times New Roman"/>
                <w:sz w:val="20"/>
                <w:szCs w:val="20"/>
                <w:rPrChange w:id="2037" w:author="Justin Bracci" w:date="2023-05-13T17:44:00Z">
                  <w:rPr>
                    <w:ins w:id="2038" w:author="Justin Bracci" w:date="2023-05-13T17:44:00Z"/>
                  </w:rPr>
                </w:rPrChange>
              </w:rPr>
            </w:pPr>
            <w:ins w:id="2039" w:author="Justin Bracci" w:date="2023-05-13T17:44:00Z">
              <w:r w:rsidRPr="003C5CE0">
                <w:rPr>
                  <w:rFonts w:cs="Times New Roman"/>
                  <w:sz w:val="20"/>
                  <w:szCs w:val="20"/>
                  <w:rPrChange w:id="2040" w:author="Justin Bracci" w:date="2023-05-13T17:44:00Z">
                    <w:rPr/>
                  </w:rPrChange>
                </w:rPr>
                <w:t>5</w:t>
              </w:r>
            </w:ins>
          </w:p>
        </w:tc>
        <w:tc>
          <w:tcPr>
            <w:tcW w:w="990" w:type="dxa"/>
            <w:vMerge/>
            <w:hideMark/>
            <w:tcPrChange w:id="2041" w:author="Justin Bracci" w:date="2023-05-13T17:47:00Z">
              <w:tcPr>
                <w:tcW w:w="1412" w:type="dxa"/>
                <w:vMerge/>
                <w:hideMark/>
              </w:tcPr>
            </w:tcPrChange>
          </w:tcPr>
          <w:p w14:paraId="5F944C86" w14:textId="77777777" w:rsidR="003C5CE0" w:rsidRPr="003C5CE0" w:rsidRDefault="003C5CE0">
            <w:pPr>
              <w:rPr>
                <w:ins w:id="2042" w:author="Justin Bracci" w:date="2023-05-13T17:44:00Z"/>
                <w:rFonts w:cs="Times New Roman"/>
                <w:sz w:val="20"/>
                <w:szCs w:val="20"/>
                <w:rPrChange w:id="2043" w:author="Justin Bracci" w:date="2023-05-13T17:44:00Z">
                  <w:rPr>
                    <w:ins w:id="2044" w:author="Justin Bracci" w:date="2023-05-13T17:44:00Z"/>
                  </w:rPr>
                </w:rPrChange>
              </w:rPr>
            </w:pPr>
          </w:p>
        </w:tc>
      </w:tr>
      <w:tr w:rsidR="003C5CE0" w:rsidRPr="003C5CE0" w14:paraId="154CCD59" w14:textId="77777777" w:rsidTr="00C507B0">
        <w:trPr>
          <w:trHeight w:val="196"/>
          <w:ins w:id="2045" w:author="Justin Bracci" w:date="2023-05-13T17:44:00Z"/>
          <w:trPrChange w:id="2046" w:author="Justin Bracci" w:date="2023-05-13T17:47:00Z">
            <w:trPr>
              <w:trHeight w:val="196"/>
            </w:trPr>
          </w:trPrChange>
        </w:trPr>
        <w:tc>
          <w:tcPr>
            <w:tcW w:w="2557" w:type="dxa"/>
            <w:noWrap/>
            <w:hideMark/>
            <w:tcPrChange w:id="2047" w:author="Justin Bracci" w:date="2023-05-13T17:47:00Z">
              <w:tcPr>
                <w:tcW w:w="2557" w:type="dxa"/>
                <w:noWrap/>
                <w:hideMark/>
              </w:tcPr>
            </w:tcPrChange>
          </w:tcPr>
          <w:p w14:paraId="19499033" w14:textId="77777777" w:rsidR="003C5CE0" w:rsidRPr="003C5CE0" w:rsidRDefault="003C5CE0">
            <w:pPr>
              <w:rPr>
                <w:ins w:id="2048" w:author="Justin Bracci" w:date="2023-05-13T17:44:00Z"/>
                <w:rFonts w:cs="Times New Roman"/>
                <w:sz w:val="20"/>
                <w:szCs w:val="20"/>
                <w:rPrChange w:id="2049" w:author="Justin Bracci" w:date="2023-05-13T17:44:00Z">
                  <w:rPr>
                    <w:ins w:id="2050" w:author="Justin Bracci" w:date="2023-05-13T17:44:00Z"/>
                  </w:rPr>
                </w:rPrChange>
              </w:rPr>
            </w:pPr>
            <w:ins w:id="2051" w:author="Justin Bracci" w:date="2023-05-13T17:44:00Z">
              <w:r w:rsidRPr="003C5CE0">
                <w:rPr>
                  <w:rFonts w:cs="Times New Roman"/>
                  <w:sz w:val="20"/>
                  <w:szCs w:val="20"/>
                  <w:rPrChange w:id="2052" w:author="Justin Bracci" w:date="2023-05-13T17:44:00Z">
                    <w:rPr/>
                  </w:rPrChange>
                </w:rPr>
                <w:t>Nuclear</w:t>
              </w:r>
            </w:ins>
          </w:p>
        </w:tc>
        <w:tc>
          <w:tcPr>
            <w:tcW w:w="2033" w:type="dxa"/>
            <w:noWrap/>
            <w:hideMark/>
            <w:tcPrChange w:id="2053" w:author="Justin Bracci" w:date="2023-05-13T17:47:00Z">
              <w:tcPr>
                <w:tcW w:w="3372" w:type="dxa"/>
                <w:noWrap/>
                <w:hideMark/>
              </w:tcPr>
            </w:tcPrChange>
          </w:tcPr>
          <w:p w14:paraId="362DC035" w14:textId="25D09213" w:rsidR="003C5CE0" w:rsidRPr="003C5CE0" w:rsidRDefault="003C5CE0">
            <w:pPr>
              <w:rPr>
                <w:ins w:id="2054" w:author="Justin Bracci" w:date="2023-05-13T17:44:00Z"/>
                <w:rFonts w:cs="Times New Roman"/>
                <w:sz w:val="20"/>
                <w:szCs w:val="20"/>
                <w:rPrChange w:id="2055" w:author="Justin Bracci" w:date="2023-05-13T17:44:00Z">
                  <w:rPr>
                    <w:ins w:id="2056" w:author="Justin Bracci" w:date="2023-05-13T17:44:00Z"/>
                  </w:rPr>
                </w:rPrChange>
              </w:rPr>
            </w:pPr>
            <w:ins w:id="2057" w:author="Justin Bracci" w:date="2023-05-13T17:44:00Z">
              <w:r w:rsidRPr="003C5CE0">
                <w:rPr>
                  <w:rFonts w:cs="Times New Roman"/>
                  <w:sz w:val="20"/>
                  <w:szCs w:val="20"/>
                  <w:rPrChange w:id="2058" w:author="Justin Bracci" w:date="2023-05-13T17:44:00Z">
                    <w:rPr/>
                  </w:rPrChange>
                </w:rPr>
                <w:t>0</w:t>
              </w:r>
            </w:ins>
            <w:ins w:id="2059" w:author="Justin Bracci" w:date="2023-06-30T15:35:00Z">
              <w:r w:rsidR="00802387">
                <w:rPr>
                  <w:rFonts w:cs="Times New Roman"/>
                  <w:sz w:val="20"/>
                  <w:szCs w:val="20"/>
                </w:rPr>
                <w:t>*</w:t>
              </w:r>
            </w:ins>
          </w:p>
        </w:tc>
        <w:tc>
          <w:tcPr>
            <w:tcW w:w="990" w:type="dxa"/>
            <w:vMerge/>
            <w:hideMark/>
            <w:tcPrChange w:id="2060" w:author="Justin Bracci" w:date="2023-05-13T17:47:00Z">
              <w:tcPr>
                <w:tcW w:w="1412" w:type="dxa"/>
                <w:vMerge/>
                <w:hideMark/>
              </w:tcPr>
            </w:tcPrChange>
          </w:tcPr>
          <w:p w14:paraId="14337644" w14:textId="77777777" w:rsidR="003C5CE0" w:rsidRPr="003C5CE0" w:rsidRDefault="003C5CE0">
            <w:pPr>
              <w:rPr>
                <w:ins w:id="2061" w:author="Justin Bracci" w:date="2023-05-13T17:44:00Z"/>
                <w:rFonts w:cs="Times New Roman"/>
                <w:sz w:val="20"/>
                <w:szCs w:val="20"/>
                <w:rPrChange w:id="2062" w:author="Justin Bracci" w:date="2023-05-13T17:44:00Z">
                  <w:rPr>
                    <w:ins w:id="2063" w:author="Justin Bracci" w:date="2023-05-13T17:44:00Z"/>
                  </w:rPr>
                </w:rPrChange>
              </w:rPr>
            </w:pPr>
          </w:p>
        </w:tc>
      </w:tr>
      <w:tr w:rsidR="003C5CE0" w:rsidRPr="003C5CE0" w14:paraId="6E7CB23B" w14:textId="77777777" w:rsidTr="00C507B0">
        <w:trPr>
          <w:trHeight w:val="196"/>
          <w:ins w:id="2064" w:author="Justin Bracci" w:date="2023-05-13T17:44:00Z"/>
          <w:trPrChange w:id="2065" w:author="Justin Bracci" w:date="2023-05-13T17:47:00Z">
            <w:trPr>
              <w:trHeight w:val="196"/>
            </w:trPr>
          </w:trPrChange>
        </w:trPr>
        <w:tc>
          <w:tcPr>
            <w:tcW w:w="2557" w:type="dxa"/>
            <w:noWrap/>
            <w:hideMark/>
            <w:tcPrChange w:id="2066" w:author="Justin Bracci" w:date="2023-05-13T17:47:00Z">
              <w:tcPr>
                <w:tcW w:w="2557" w:type="dxa"/>
                <w:noWrap/>
                <w:hideMark/>
              </w:tcPr>
            </w:tcPrChange>
          </w:tcPr>
          <w:p w14:paraId="3E6E7D1D" w14:textId="77777777" w:rsidR="003C5CE0" w:rsidRPr="003C5CE0" w:rsidRDefault="003C5CE0">
            <w:pPr>
              <w:rPr>
                <w:ins w:id="2067" w:author="Justin Bracci" w:date="2023-05-13T17:44:00Z"/>
                <w:rFonts w:cs="Times New Roman"/>
                <w:sz w:val="20"/>
                <w:szCs w:val="20"/>
                <w:rPrChange w:id="2068" w:author="Justin Bracci" w:date="2023-05-13T17:44:00Z">
                  <w:rPr>
                    <w:ins w:id="2069" w:author="Justin Bracci" w:date="2023-05-13T17:44:00Z"/>
                  </w:rPr>
                </w:rPrChange>
              </w:rPr>
            </w:pPr>
            <w:ins w:id="2070" w:author="Justin Bracci" w:date="2023-05-13T17:44:00Z">
              <w:r w:rsidRPr="003C5CE0">
                <w:rPr>
                  <w:rFonts w:cs="Times New Roman"/>
                  <w:sz w:val="20"/>
                  <w:szCs w:val="20"/>
                  <w:rPrChange w:id="2071" w:author="Justin Bracci" w:date="2023-05-13T17:44:00Z">
                    <w:rPr/>
                  </w:rPrChange>
                </w:rPr>
                <w:t>Oil-Gas-Steam</w:t>
              </w:r>
            </w:ins>
          </w:p>
        </w:tc>
        <w:tc>
          <w:tcPr>
            <w:tcW w:w="2033" w:type="dxa"/>
            <w:noWrap/>
            <w:hideMark/>
            <w:tcPrChange w:id="2072" w:author="Justin Bracci" w:date="2023-05-13T17:47:00Z">
              <w:tcPr>
                <w:tcW w:w="3372" w:type="dxa"/>
                <w:noWrap/>
                <w:hideMark/>
              </w:tcPr>
            </w:tcPrChange>
          </w:tcPr>
          <w:p w14:paraId="2FC29AB3" w14:textId="345005D5" w:rsidR="003C5CE0" w:rsidRPr="003C5CE0" w:rsidRDefault="003C5CE0">
            <w:pPr>
              <w:rPr>
                <w:ins w:id="2073" w:author="Justin Bracci" w:date="2023-05-13T17:44:00Z"/>
                <w:rFonts w:cs="Times New Roman"/>
                <w:sz w:val="20"/>
                <w:szCs w:val="20"/>
                <w:rPrChange w:id="2074" w:author="Justin Bracci" w:date="2023-05-13T17:44:00Z">
                  <w:rPr>
                    <w:ins w:id="2075" w:author="Justin Bracci" w:date="2023-05-13T17:44:00Z"/>
                  </w:rPr>
                </w:rPrChange>
              </w:rPr>
            </w:pPr>
            <w:ins w:id="2076" w:author="Justin Bracci" w:date="2023-05-13T17:44:00Z">
              <w:r w:rsidRPr="003C5CE0">
                <w:rPr>
                  <w:rFonts w:cs="Times New Roman"/>
                  <w:sz w:val="20"/>
                  <w:szCs w:val="20"/>
                  <w:rPrChange w:id="2077" w:author="Justin Bracci" w:date="2023-05-13T17:44:00Z">
                    <w:rPr/>
                  </w:rPrChange>
                </w:rPr>
                <w:t>0</w:t>
              </w:r>
            </w:ins>
            <w:ins w:id="2078" w:author="Justin Bracci" w:date="2023-06-30T15:35:00Z">
              <w:r w:rsidR="00802387">
                <w:rPr>
                  <w:rFonts w:cs="Times New Roman"/>
                  <w:sz w:val="20"/>
                  <w:szCs w:val="20"/>
                </w:rPr>
                <w:t>*</w:t>
              </w:r>
            </w:ins>
          </w:p>
        </w:tc>
        <w:tc>
          <w:tcPr>
            <w:tcW w:w="990" w:type="dxa"/>
            <w:vMerge/>
            <w:hideMark/>
            <w:tcPrChange w:id="2079" w:author="Justin Bracci" w:date="2023-05-13T17:47:00Z">
              <w:tcPr>
                <w:tcW w:w="1412" w:type="dxa"/>
                <w:vMerge/>
                <w:hideMark/>
              </w:tcPr>
            </w:tcPrChange>
          </w:tcPr>
          <w:p w14:paraId="57B5A4B6" w14:textId="77777777" w:rsidR="003C5CE0" w:rsidRPr="003C5CE0" w:rsidRDefault="003C5CE0">
            <w:pPr>
              <w:rPr>
                <w:ins w:id="2080" w:author="Justin Bracci" w:date="2023-05-13T17:44:00Z"/>
                <w:rFonts w:cs="Times New Roman"/>
                <w:sz w:val="20"/>
                <w:szCs w:val="20"/>
                <w:rPrChange w:id="2081" w:author="Justin Bracci" w:date="2023-05-13T17:44:00Z">
                  <w:rPr>
                    <w:ins w:id="2082" w:author="Justin Bracci" w:date="2023-05-13T17:44:00Z"/>
                  </w:rPr>
                </w:rPrChange>
              </w:rPr>
            </w:pPr>
          </w:p>
        </w:tc>
      </w:tr>
      <w:tr w:rsidR="003C5CE0" w:rsidRPr="003C5CE0" w14:paraId="477DDD1F" w14:textId="77777777" w:rsidTr="00C507B0">
        <w:trPr>
          <w:trHeight w:val="196"/>
          <w:ins w:id="2083" w:author="Justin Bracci" w:date="2023-05-13T17:44:00Z"/>
          <w:trPrChange w:id="2084" w:author="Justin Bracci" w:date="2023-05-13T17:47:00Z">
            <w:trPr>
              <w:trHeight w:val="196"/>
            </w:trPr>
          </w:trPrChange>
        </w:trPr>
        <w:tc>
          <w:tcPr>
            <w:tcW w:w="2557" w:type="dxa"/>
            <w:noWrap/>
            <w:hideMark/>
            <w:tcPrChange w:id="2085" w:author="Justin Bracci" w:date="2023-05-13T17:47:00Z">
              <w:tcPr>
                <w:tcW w:w="2557" w:type="dxa"/>
                <w:noWrap/>
                <w:hideMark/>
              </w:tcPr>
            </w:tcPrChange>
          </w:tcPr>
          <w:p w14:paraId="40CE72A7" w14:textId="77777777" w:rsidR="003C5CE0" w:rsidRPr="003C5CE0" w:rsidRDefault="003C5CE0">
            <w:pPr>
              <w:rPr>
                <w:ins w:id="2086" w:author="Justin Bracci" w:date="2023-05-13T17:44:00Z"/>
                <w:rFonts w:cs="Times New Roman"/>
                <w:sz w:val="20"/>
                <w:szCs w:val="20"/>
                <w:rPrChange w:id="2087" w:author="Justin Bracci" w:date="2023-05-13T17:44:00Z">
                  <w:rPr>
                    <w:ins w:id="2088" w:author="Justin Bracci" w:date="2023-05-13T17:44:00Z"/>
                  </w:rPr>
                </w:rPrChange>
              </w:rPr>
            </w:pPr>
            <w:ins w:id="2089" w:author="Justin Bracci" w:date="2023-05-13T17:44:00Z">
              <w:r w:rsidRPr="003C5CE0">
                <w:rPr>
                  <w:rFonts w:cs="Times New Roman"/>
                  <w:sz w:val="20"/>
                  <w:szCs w:val="20"/>
                  <w:rPrChange w:id="2090" w:author="Justin Bracci" w:date="2023-05-13T17:44:00Z">
                    <w:rPr/>
                  </w:rPrChange>
                </w:rPr>
                <w:t>Pumped Hydro Storage</w:t>
              </w:r>
            </w:ins>
          </w:p>
        </w:tc>
        <w:tc>
          <w:tcPr>
            <w:tcW w:w="2033" w:type="dxa"/>
            <w:noWrap/>
            <w:hideMark/>
            <w:tcPrChange w:id="2091" w:author="Justin Bracci" w:date="2023-05-13T17:47:00Z">
              <w:tcPr>
                <w:tcW w:w="3372" w:type="dxa"/>
                <w:noWrap/>
                <w:hideMark/>
              </w:tcPr>
            </w:tcPrChange>
          </w:tcPr>
          <w:p w14:paraId="4B1135D4" w14:textId="77777777" w:rsidR="003C5CE0" w:rsidRPr="003C5CE0" w:rsidRDefault="003C5CE0">
            <w:pPr>
              <w:rPr>
                <w:ins w:id="2092" w:author="Justin Bracci" w:date="2023-05-13T17:44:00Z"/>
                <w:rFonts w:cs="Times New Roman"/>
                <w:sz w:val="20"/>
                <w:szCs w:val="20"/>
                <w:rPrChange w:id="2093" w:author="Justin Bracci" w:date="2023-05-13T17:44:00Z">
                  <w:rPr>
                    <w:ins w:id="2094" w:author="Justin Bracci" w:date="2023-05-13T17:44:00Z"/>
                  </w:rPr>
                </w:rPrChange>
              </w:rPr>
            </w:pPr>
            <w:ins w:id="2095" w:author="Justin Bracci" w:date="2023-05-13T17:44:00Z">
              <w:r w:rsidRPr="003C5CE0">
                <w:rPr>
                  <w:rFonts w:cs="Times New Roman"/>
                  <w:sz w:val="20"/>
                  <w:szCs w:val="20"/>
                  <w:rPrChange w:id="2096" w:author="Justin Bracci" w:date="2023-05-13T17:44:00Z">
                    <w:rPr/>
                  </w:rPrChange>
                </w:rPr>
                <w:t>5</w:t>
              </w:r>
            </w:ins>
          </w:p>
        </w:tc>
        <w:tc>
          <w:tcPr>
            <w:tcW w:w="990" w:type="dxa"/>
            <w:vMerge/>
            <w:hideMark/>
            <w:tcPrChange w:id="2097" w:author="Justin Bracci" w:date="2023-05-13T17:47:00Z">
              <w:tcPr>
                <w:tcW w:w="1412" w:type="dxa"/>
                <w:vMerge/>
                <w:hideMark/>
              </w:tcPr>
            </w:tcPrChange>
          </w:tcPr>
          <w:p w14:paraId="6E4AD297" w14:textId="77777777" w:rsidR="003C5CE0" w:rsidRPr="003C5CE0" w:rsidRDefault="003C5CE0">
            <w:pPr>
              <w:rPr>
                <w:ins w:id="2098" w:author="Justin Bracci" w:date="2023-05-13T17:44:00Z"/>
                <w:rFonts w:cs="Times New Roman"/>
                <w:sz w:val="20"/>
                <w:szCs w:val="20"/>
                <w:rPrChange w:id="2099" w:author="Justin Bracci" w:date="2023-05-13T17:44:00Z">
                  <w:rPr>
                    <w:ins w:id="2100" w:author="Justin Bracci" w:date="2023-05-13T17:44:00Z"/>
                  </w:rPr>
                </w:rPrChange>
              </w:rPr>
            </w:pPr>
          </w:p>
        </w:tc>
      </w:tr>
      <w:tr w:rsidR="003C5CE0" w:rsidRPr="003C5CE0" w14:paraId="2B841497" w14:textId="77777777" w:rsidTr="00C507B0">
        <w:trPr>
          <w:trHeight w:val="196"/>
          <w:ins w:id="2101" w:author="Justin Bracci" w:date="2023-05-13T17:44:00Z"/>
          <w:trPrChange w:id="2102" w:author="Justin Bracci" w:date="2023-05-13T17:47:00Z">
            <w:trPr>
              <w:trHeight w:val="196"/>
            </w:trPr>
          </w:trPrChange>
        </w:trPr>
        <w:tc>
          <w:tcPr>
            <w:tcW w:w="2557" w:type="dxa"/>
            <w:noWrap/>
            <w:hideMark/>
            <w:tcPrChange w:id="2103" w:author="Justin Bracci" w:date="2023-05-13T17:47:00Z">
              <w:tcPr>
                <w:tcW w:w="2557" w:type="dxa"/>
                <w:noWrap/>
                <w:hideMark/>
              </w:tcPr>
            </w:tcPrChange>
          </w:tcPr>
          <w:p w14:paraId="4298C840" w14:textId="77777777" w:rsidR="003C5CE0" w:rsidRPr="003C5CE0" w:rsidRDefault="003C5CE0">
            <w:pPr>
              <w:rPr>
                <w:ins w:id="2104" w:author="Justin Bracci" w:date="2023-05-13T17:44:00Z"/>
                <w:rFonts w:cs="Times New Roman"/>
                <w:sz w:val="20"/>
                <w:szCs w:val="20"/>
                <w:rPrChange w:id="2105" w:author="Justin Bracci" w:date="2023-05-13T17:44:00Z">
                  <w:rPr>
                    <w:ins w:id="2106" w:author="Justin Bracci" w:date="2023-05-13T17:44:00Z"/>
                  </w:rPr>
                </w:rPrChange>
              </w:rPr>
            </w:pPr>
            <w:ins w:id="2107" w:author="Justin Bracci" w:date="2023-05-13T17:44:00Z">
              <w:r w:rsidRPr="003C5CE0">
                <w:rPr>
                  <w:rFonts w:cs="Times New Roman"/>
                  <w:sz w:val="20"/>
                  <w:szCs w:val="20"/>
                  <w:rPrChange w:id="2108" w:author="Justin Bracci" w:date="2023-05-13T17:44:00Z">
                    <w:rPr/>
                  </w:rPrChange>
                </w:rPr>
                <w:t>Utility-Scale PV</w:t>
              </w:r>
            </w:ins>
          </w:p>
        </w:tc>
        <w:tc>
          <w:tcPr>
            <w:tcW w:w="2033" w:type="dxa"/>
            <w:noWrap/>
            <w:hideMark/>
            <w:tcPrChange w:id="2109" w:author="Justin Bracci" w:date="2023-05-13T17:47:00Z">
              <w:tcPr>
                <w:tcW w:w="3372" w:type="dxa"/>
                <w:noWrap/>
                <w:hideMark/>
              </w:tcPr>
            </w:tcPrChange>
          </w:tcPr>
          <w:p w14:paraId="7A471EDB" w14:textId="77777777" w:rsidR="003C5CE0" w:rsidRPr="003C5CE0" w:rsidRDefault="003C5CE0">
            <w:pPr>
              <w:rPr>
                <w:ins w:id="2110" w:author="Justin Bracci" w:date="2023-05-13T17:44:00Z"/>
                <w:rFonts w:cs="Times New Roman"/>
                <w:sz w:val="20"/>
                <w:szCs w:val="20"/>
                <w:rPrChange w:id="2111" w:author="Justin Bracci" w:date="2023-05-13T17:44:00Z">
                  <w:rPr>
                    <w:ins w:id="2112" w:author="Justin Bracci" w:date="2023-05-13T17:44:00Z"/>
                  </w:rPr>
                </w:rPrChange>
              </w:rPr>
            </w:pPr>
            <w:ins w:id="2113" w:author="Justin Bracci" w:date="2023-05-13T17:44:00Z">
              <w:r w:rsidRPr="003C5CE0">
                <w:rPr>
                  <w:rFonts w:cs="Times New Roman"/>
                  <w:sz w:val="20"/>
                  <w:szCs w:val="20"/>
                  <w:rPrChange w:id="2114" w:author="Justin Bracci" w:date="2023-05-13T17:44:00Z">
                    <w:rPr/>
                  </w:rPrChange>
                </w:rPr>
                <w:t>40</w:t>
              </w:r>
            </w:ins>
          </w:p>
        </w:tc>
        <w:tc>
          <w:tcPr>
            <w:tcW w:w="990" w:type="dxa"/>
            <w:vMerge/>
            <w:hideMark/>
            <w:tcPrChange w:id="2115" w:author="Justin Bracci" w:date="2023-05-13T17:47:00Z">
              <w:tcPr>
                <w:tcW w:w="1412" w:type="dxa"/>
                <w:vMerge/>
                <w:hideMark/>
              </w:tcPr>
            </w:tcPrChange>
          </w:tcPr>
          <w:p w14:paraId="1577AF12" w14:textId="77777777" w:rsidR="003C5CE0" w:rsidRPr="003C5CE0" w:rsidRDefault="003C5CE0">
            <w:pPr>
              <w:rPr>
                <w:ins w:id="2116" w:author="Justin Bracci" w:date="2023-05-13T17:44:00Z"/>
                <w:rFonts w:cs="Times New Roman"/>
                <w:sz w:val="20"/>
                <w:szCs w:val="20"/>
                <w:rPrChange w:id="2117" w:author="Justin Bracci" w:date="2023-05-13T17:44:00Z">
                  <w:rPr>
                    <w:ins w:id="2118" w:author="Justin Bracci" w:date="2023-05-13T17:44:00Z"/>
                  </w:rPr>
                </w:rPrChange>
              </w:rPr>
            </w:pPr>
          </w:p>
        </w:tc>
      </w:tr>
      <w:tr w:rsidR="003C5CE0" w:rsidRPr="003C5CE0" w14:paraId="49F8CEC1" w14:textId="77777777" w:rsidTr="00C507B0">
        <w:trPr>
          <w:trHeight w:val="196"/>
          <w:ins w:id="2119" w:author="Justin Bracci" w:date="2023-05-13T17:44:00Z"/>
          <w:trPrChange w:id="2120" w:author="Justin Bracci" w:date="2023-05-13T17:47:00Z">
            <w:trPr>
              <w:trHeight w:val="196"/>
            </w:trPr>
          </w:trPrChange>
        </w:trPr>
        <w:tc>
          <w:tcPr>
            <w:tcW w:w="2557" w:type="dxa"/>
            <w:noWrap/>
            <w:hideMark/>
            <w:tcPrChange w:id="2121" w:author="Justin Bracci" w:date="2023-05-13T17:47:00Z">
              <w:tcPr>
                <w:tcW w:w="2557" w:type="dxa"/>
                <w:noWrap/>
                <w:hideMark/>
              </w:tcPr>
            </w:tcPrChange>
          </w:tcPr>
          <w:p w14:paraId="0516B089" w14:textId="77777777" w:rsidR="003C5CE0" w:rsidRPr="003C5CE0" w:rsidRDefault="003C5CE0">
            <w:pPr>
              <w:rPr>
                <w:ins w:id="2122" w:author="Justin Bracci" w:date="2023-05-13T17:44:00Z"/>
                <w:rFonts w:cs="Times New Roman"/>
                <w:sz w:val="20"/>
                <w:szCs w:val="20"/>
                <w:rPrChange w:id="2123" w:author="Justin Bracci" w:date="2023-05-13T17:44:00Z">
                  <w:rPr>
                    <w:ins w:id="2124" w:author="Justin Bracci" w:date="2023-05-13T17:44:00Z"/>
                  </w:rPr>
                </w:rPrChange>
              </w:rPr>
            </w:pPr>
            <w:ins w:id="2125" w:author="Justin Bracci" w:date="2023-05-13T17:44:00Z">
              <w:r w:rsidRPr="003C5CE0">
                <w:rPr>
                  <w:rFonts w:cs="Times New Roman"/>
                  <w:sz w:val="20"/>
                  <w:szCs w:val="20"/>
                  <w:rPrChange w:id="2126" w:author="Justin Bracci" w:date="2023-05-13T17:44:00Z">
                    <w:rPr/>
                  </w:rPrChange>
                </w:rPr>
                <w:t>Onshore Wind</w:t>
              </w:r>
            </w:ins>
          </w:p>
        </w:tc>
        <w:tc>
          <w:tcPr>
            <w:tcW w:w="2033" w:type="dxa"/>
            <w:noWrap/>
            <w:hideMark/>
            <w:tcPrChange w:id="2127" w:author="Justin Bracci" w:date="2023-05-13T17:47:00Z">
              <w:tcPr>
                <w:tcW w:w="3372" w:type="dxa"/>
                <w:noWrap/>
                <w:hideMark/>
              </w:tcPr>
            </w:tcPrChange>
          </w:tcPr>
          <w:p w14:paraId="527F3CC7" w14:textId="77777777" w:rsidR="003C5CE0" w:rsidRPr="003C5CE0" w:rsidRDefault="003C5CE0">
            <w:pPr>
              <w:rPr>
                <w:ins w:id="2128" w:author="Justin Bracci" w:date="2023-05-13T17:44:00Z"/>
                <w:rFonts w:cs="Times New Roman"/>
                <w:sz w:val="20"/>
                <w:szCs w:val="20"/>
                <w:rPrChange w:id="2129" w:author="Justin Bracci" w:date="2023-05-13T17:44:00Z">
                  <w:rPr>
                    <w:ins w:id="2130" w:author="Justin Bracci" w:date="2023-05-13T17:44:00Z"/>
                  </w:rPr>
                </w:rPrChange>
              </w:rPr>
            </w:pPr>
            <w:ins w:id="2131" w:author="Justin Bracci" w:date="2023-05-13T17:44:00Z">
              <w:r w:rsidRPr="003C5CE0">
                <w:rPr>
                  <w:rFonts w:cs="Times New Roman"/>
                  <w:sz w:val="20"/>
                  <w:szCs w:val="20"/>
                  <w:rPrChange w:id="2132" w:author="Justin Bracci" w:date="2023-05-13T17:44:00Z">
                    <w:rPr/>
                  </w:rPrChange>
                </w:rPr>
                <w:t>10</w:t>
              </w:r>
            </w:ins>
          </w:p>
        </w:tc>
        <w:tc>
          <w:tcPr>
            <w:tcW w:w="990" w:type="dxa"/>
            <w:vMerge/>
            <w:hideMark/>
            <w:tcPrChange w:id="2133" w:author="Justin Bracci" w:date="2023-05-13T17:47:00Z">
              <w:tcPr>
                <w:tcW w:w="1412" w:type="dxa"/>
                <w:vMerge/>
                <w:hideMark/>
              </w:tcPr>
            </w:tcPrChange>
          </w:tcPr>
          <w:p w14:paraId="764B834B" w14:textId="77777777" w:rsidR="003C5CE0" w:rsidRPr="003C5CE0" w:rsidRDefault="003C5CE0">
            <w:pPr>
              <w:rPr>
                <w:ins w:id="2134" w:author="Justin Bracci" w:date="2023-05-13T17:44:00Z"/>
                <w:rFonts w:cs="Times New Roman"/>
                <w:sz w:val="20"/>
                <w:szCs w:val="20"/>
                <w:rPrChange w:id="2135" w:author="Justin Bracci" w:date="2023-05-13T17:44:00Z">
                  <w:rPr>
                    <w:ins w:id="2136" w:author="Justin Bracci" w:date="2023-05-13T17:44:00Z"/>
                  </w:rPr>
                </w:rPrChange>
              </w:rPr>
            </w:pPr>
          </w:p>
        </w:tc>
      </w:tr>
      <w:tr w:rsidR="003C5CE0" w:rsidRPr="003C5CE0" w14:paraId="3D6065BE" w14:textId="77777777" w:rsidTr="00C507B0">
        <w:trPr>
          <w:trHeight w:val="196"/>
          <w:ins w:id="2137" w:author="Justin Bracci" w:date="2023-05-13T17:44:00Z"/>
          <w:trPrChange w:id="2138" w:author="Justin Bracci" w:date="2023-05-13T17:47:00Z">
            <w:trPr>
              <w:trHeight w:val="196"/>
            </w:trPr>
          </w:trPrChange>
        </w:trPr>
        <w:tc>
          <w:tcPr>
            <w:tcW w:w="2557" w:type="dxa"/>
            <w:noWrap/>
            <w:hideMark/>
            <w:tcPrChange w:id="2139" w:author="Justin Bracci" w:date="2023-05-13T17:47:00Z">
              <w:tcPr>
                <w:tcW w:w="2557" w:type="dxa"/>
                <w:noWrap/>
                <w:hideMark/>
              </w:tcPr>
            </w:tcPrChange>
          </w:tcPr>
          <w:p w14:paraId="69209B5A" w14:textId="77777777" w:rsidR="003C5CE0" w:rsidRPr="003C5CE0" w:rsidRDefault="003C5CE0">
            <w:pPr>
              <w:rPr>
                <w:ins w:id="2140" w:author="Justin Bracci" w:date="2023-05-13T17:44:00Z"/>
                <w:rFonts w:cs="Times New Roman"/>
                <w:sz w:val="20"/>
                <w:szCs w:val="20"/>
                <w:rPrChange w:id="2141" w:author="Justin Bracci" w:date="2023-05-13T17:44:00Z">
                  <w:rPr>
                    <w:ins w:id="2142" w:author="Justin Bracci" w:date="2023-05-13T17:44:00Z"/>
                  </w:rPr>
                </w:rPrChange>
              </w:rPr>
            </w:pPr>
            <w:ins w:id="2143" w:author="Justin Bracci" w:date="2023-05-13T17:44:00Z">
              <w:r w:rsidRPr="003C5CE0">
                <w:rPr>
                  <w:rFonts w:cs="Times New Roman"/>
                  <w:sz w:val="20"/>
                  <w:szCs w:val="20"/>
                  <w:rPrChange w:id="2144" w:author="Justin Bracci" w:date="2023-05-13T17:44:00Z">
                    <w:rPr/>
                  </w:rPrChange>
                </w:rPr>
                <w:t>Offshore Wind</w:t>
              </w:r>
            </w:ins>
          </w:p>
        </w:tc>
        <w:tc>
          <w:tcPr>
            <w:tcW w:w="2033" w:type="dxa"/>
            <w:noWrap/>
            <w:hideMark/>
            <w:tcPrChange w:id="2145" w:author="Justin Bracci" w:date="2023-05-13T17:47:00Z">
              <w:tcPr>
                <w:tcW w:w="3372" w:type="dxa"/>
                <w:noWrap/>
                <w:hideMark/>
              </w:tcPr>
            </w:tcPrChange>
          </w:tcPr>
          <w:p w14:paraId="22F4B259" w14:textId="77777777" w:rsidR="003C5CE0" w:rsidRPr="003C5CE0" w:rsidRDefault="003C5CE0">
            <w:pPr>
              <w:rPr>
                <w:ins w:id="2146" w:author="Justin Bracci" w:date="2023-05-13T17:44:00Z"/>
                <w:rFonts w:cs="Times New Roman"/>
                <w:sz w:val="20"/>
                <w:szCs w:val="20"/>
                <w:rPrChange w:id="2147" w:author="Justin Bracci" w:date="2023-05-13T17:44:00Z">
                  <w:rPr>
                    <w:ins w:id="2148" w:author="Justin Bracci" w:date="2023-05-13T17:44:00Z"/>
                  </w:rPr>
                </w:rPrChange>
              </w:rPr>
            </w:pPr>
            <w:ins w:id="2149" w:author="Justin Bracci" w:date="2023-05-13T17:44:00Z">
              <w:r w:rsidRPr="003C5CE0">
                <w:rPr>
                  <w:rFonts w:cs="Times New Roman"/>
                  <w:sz w:val="20"/>
                  <w:szCs w:val="20"/>
                  <w:rPrChange w:id="2150" w:author="Justin Bracci" w:date="2023-05-13T17:44:00Z">
                    <w:rPr/>
                  </w:rPrChange>
                </w:rPr>
                <w:t>10</w:t>
              </w:r>
            </w:ins>
          </w:p>
        </w:tc>
        <w:tc>
          <w:tcPr>
            <w:tcW w:w="990" w:type="dxa"/>
            <w:vMerge/>
            <w:hideMark/>
            <w:tcPrChange w:id="2151" w:author="Justin Bracci" w:date="2023-05-13T17:47:00Z">
              <w:tcPr>
                <w:tcW w:w="1412" w:type="dxa"/>
                <w:vMerge/>
                <w:hideMark/>
              </w:tcPr>
            </w:tcPrChange>
          </w:tcPr>
          <w:p w14:paraId="206AD454" w14:textId="77777777" w:rsidR="003C5CE0" w:rsidRPr="003C5CE0" w:rsidRDefault="003C5CE0">
            <w:pPr>
              <w:rPr>
                <w:ins w:id="2152" w:author="Justin Bracci" w:date="2023-05-13T17:44:00Z"/>
                <w:rFonts w:cs="Times New Roman"/>
                <w:sz w:val="20"/>
                <w:szCs w:val="20"/>
                <w:rPrChange w:id="2153" w:author="Justin Bracci" w:date="2023-05-13T17:44:00Z">
                  <w:rPr>
                    <w:ins w:id="2154" w:author="Justin Bracci" w:date="2023-05-13T17:44:00Z"/>
                  </w:rPr>
                </w:rPrChange>
              </w:rPr>
            </w:pPr>
          </w:p>
        </w:tc>
      </w:tr>
    </w:tbl>
    <w:p w14:paraId="334156E1" w14:textId="65A23DD5" w:rsidR="003C5CE0" w:rsidRDefault="00802387">
      <w:ins w:id="2155" w:author="Justin Bracci" w:date="2023-06-30T15:35:00Z">
        <w:r w:rsidRPr="00DB3C81">
          <w:rPr>
            <w:sz w:val="18"/>
            <w:szCs w:val="18"/>
          </w:rPr>
          <w:t>*</w:t>
        </w:r>
        <w:r w:rsidR="007A04F6">
          <w:rPr>
            <w:sz w:val="18"/>
            <w:szCs w:val="18"/>
          </w:rPr>
          <w:t xml:space="preserve"> </w:t>
        </w:r>
      </w:ins>
      <w:ins w:id="2156" w:author="Justin Bracci" w:date="2023-06-30T15:38:00Z">
        <w:r w:rsidR="00AC0166">
          <w:rPr>
            <w:sz w:val="18"/>
            <w:szCs w:val="18"/>
          </w:rPr>
          <w:t>V</w:t>
        </w:r>
      </w:ins>
      <w:ins w:id="2157" w:author="Justin Bracci" w:date="2023-06-30T15:36:00Z">
        <w:r w:rsidR="007A04F6">
          <w:rPr>
            <w:sz w:val="18"/>
            <w:szCs w:val="18"/>
          </w:rPr>
          <w:t xml:space="preserve">alues are </w:t>
        </w:r>
      </w:ins>
      <w:ins w:id="2158" w:author="Justin Bracci" w:date="2023-06-30T15:37:00Z">
        <w:r w:rsidR="000A1011">
          <w:rPr>
            <w:sz w:val="18"/>
            <w:szCs w:val="18"/>
          </w:rPr>
          <w:t>close enough to zero to</w:t>
        </w:r>
      </w:ins>
      <w:ins w:id="2159" w:author="Justin Bracci" w:date="2023-06-30T15:40:00Z">
        <w:r w:rsidR="007A22EC">
          <w:rPr>
            <w:sz w:val="18"/>
            <w:szCs w:val="18"/>
          </w:rPr>
          <w:t xml:space="preserve"> have a</w:t>
        </w:r>
      </w:ins>
      <w:ins w:id="2160" w:author="Justin Bracci" w:date="2023-06-30T15:41:00Z">
        <w:r w:rsidR="00604CE4">
          <w:rPr>
            <w:sz w:val="18"/>
            <w:szCs w:val="18"/>
          </w:rPr>
          <w:t xml:space="preserve"> negligible</w:t>
        </w:r>
      </w:ins>
      <w:ins w:id="2161" w:author="Justin Bracci" w:date="2023-06-30T15:39:00Z">
        <w:r w:rsidR="00434866">
          <w:rPr>
            <w:sz w:val="18"/>
            <w:szCs w:val="18"/>
          </w:rPr>
          <w:t xml:space="preserve"> impact on </w:t>
        </w:r>
      </w:ins>
      <w:ins w:id="2162" w:author="Justin Bracci" w:date="2023-06-30T15:40:00Z">
        <w:r w:rsidR="007A22EC">
          <w:rPr>
            <w:sz w:val="18"/>
            <w:szCs w:val="18"/>
          </w:rPr>
          <w:t>results if included</w:t>
        </w:r>
      </w:ins>
    </w:p>
    <w:p w14:paraId="6A70D234" w14:textId="06CE7853" w:rsidR="00F17649" w:rsidRDefault="00F17649" w:rsidP="006964FE">
      <w:pPr>
        <w:pStyle w:val="Heading2"/>
        <w:numPr>
          <w:ilvl w:val="0"/>
          <w:numId w:val="4"/>
        </w:numPr>
      </w:pPr>
      <w:bookmarkStart w:id="2163" w:name="_Toc139472008"/>
      <w:r>
        <w:t>Fossil</w:t>
      </w:r>
      <w:r w:rsidRPr="001321C9">
        <w:t>-Based Hydrogen Production</w:t>
      </w:r>
      <w:r>
        <w:t xml:space="preserve"> Configuration and</w:t>
      </w:r>
      <w:r w:rsidRPr="001321C9">
        <w:t xml:space="preserve"> </w:t>
      </w:r>
      <w:r>
        <w:t>Data Table</w:t>
      </w:r>
      <w:r w:rsidR="00210A80">
        <w:t>s</w:t>
      </w:r>
      <w:bookmarkEnd w:id="2163"/>
    </w:p>
    <w:p w14:paraId="0601D514" w14:textId="0F321207" w:rsidR="00D76B7A" w:rsidRPr="006B207C" w:rsidRDefault="00D76B7A" w:rsidP="00D76B7A">
      <w:r>
        <w:t>This section contains data tables of the primary inputs used to develop the fossil-based production model results. In addition to next-decade technology, Table S.</w:t>
      </w:r>
      <w:del w:id="2164" w:author="Justin Bracci" w:date="2023-05-13T17:47:00Z">
        <w:r w:rsidR="00F81923" w:rsidDel="00C507B0">
          <w:delText>3</w:delText>
        </w:r>
      </w:del>
      <w:ins w:id="2165" w:author="Justin Bracci" w:date="2023-06-21T20:21:00Z">
        <w:r w:rsidR="0013190C">
          <w:t>4</w:t>
        </w:r>
      </w:ins>
      <w:r>
        <w:t xml:space="preserve"> also contains input data </w:t>
      </w:r>
      <w:r w:rsidR="00F81923">
        <w:t xml:space="preserve">that changes </w:t>
      </w:r>
      <w:r w:rsidR="00014C26">
        <w:t>with</w:t>
      </w:r>
      <w:r>
        <w:t xml:space="preserve"> current and mid-century technology assumptions.</w:t>
      </w:r>
      <w:ins w:id="2166" w:author="Justin Bracci" w:date="2023-06-30T14:33:00Z">
        <w:r w:rsidR="001A3728">
          <w:t xml:space="preserve"> </w:t>
        </w:r>
      </w:ins>
      <w:ins w:id="2167" w:author="Justin Bracci" w:date="2023-06-30T14:44:00Z">
        <w:r w:rsidR="002D1BAD">
          <w:t xml:space="preserve">Cost data are drawn from sources with values in 2017 through 2021 dollars. We assume our results are in 2020 dollars without harmonizing input costs </w:t>
        </w:r>
      </w:ins>
      <w:ins w:id="2168" w:author="Justin Bracci" w:date="2023-06-30T15:52:00Z">
        <w:r w:rsidR="006F4DE1">
          <w:t xml:space="preserve">as </w:t>
        </w:r>
      </w:ins>
      <w:ins w:id="2169" w:author="Justin Bracci" w:date="2023-06-30T14:44:00Z">
        <w:r w:rsidR="002D1BAD">
          <w:t xml:space="preserve">they are all plus-or-minus 5% of the 2020 dollar value </w:t>
        </w:r>
        <w:r w:rsidR="002D1BAD">
          <w:fldChar w:fldCharType="begin" w:fldLock="1"/>
        </w:r>
      </w:ins>
      <w:r w:rsidR="000E5616">
        <w:instrText>ADDIN CSL_CITATION {"citationItems":[{"id":"ITEM-1","itemData":{"URL":"https://www.bls.gov/data/inflation_calculator.htm","author":[{"dropping-particle":"","family":"U.S. Bureau of Labor Statistics","given":"","non-dropping-particle":"","parse-names":false,"suffix":""}],"id":"ITEM-1","issued":{"date-parts":[["2023"]]},"title":"CPI Inflation Calculator","type":"webpage"},"uris":["http://www.mendeley.com/documents/?uuid=124040c4-d226-418b-8574-5bee3f041e9c"]}],"mendeley":{"formattedCitation":"[1]","plainTextFormattedCitation":"[1]","previouslyFormattedCitation":"[1]"},"properties":{"noteIndex":0},"schema":"https://github.com/citation-style-language/schema/raw/master/csl-citation.json"}</w:instrText>
      </w:r>
      <w:ins w:id="2170" w:author="Justin Bracci" w:date="2023-06-30T14:44:00Z">
        <w:r w:rsidR="002D1BAD">
          <w:fldChar w:fldCharType="separate"/>
        </w:r>
        <w:r w:rsidR="002D1BAD" w:rsidRPr="00665B5F">
          <w:rPr>
            <w:noProof/>
          </w:rPr>
          <w:t>[1]</w:t>
        </w:r>
        <w:r w:rsidR="002D1BAD">
          <w:fldChar w:fldCharType="end"/>
        </w:r>
        <w:r w:rsidR="002D1BAD">
          <w:t>.</w:t>
        </w:r>
      </w:ins>
    </w:p>
    <w:p w14:paraId="1B6738DD" w14:textId="26DA69A7" w:rsidR="00F17649" w:rsidRPr="00CE573E" w:rsidRDefault="00F17649" w:rsidP="00F17649">
      <w:pPr>
        <w:pStyle w:val="Caption"/>
        <w:keepNext/>
        <w:spacing w:after="0"/>
      </w:pPr>
      <w:bookmarkStart w:id="2171" w:name="_Toc139471950"/>
      <w:r>
        <w:t>Table S.</w:t>
      </w:r>
      <w:r w:rsidR="0002648F">
        <w:fldChar w:fldCharType="begin"/>
      </w:r>
      <w:r w:rsidR="0002648F">
        <w:instrText xml:space="preserve"> SEQ Table \* ARABIC </w:instrText>
      </w:r>
      <w:r w:rsidR="0002648F">
        <w:fldChar w:fldCharType="separate"/>
      </w:r>
      <w:ins w:id="2172" w:author="Justin Bracci" w:date="2023-07-05T17:51:00Z">
        <w:r w:rsidR="00551FB8">
          <w:rPr>
            <w:noProof/>
          </w:rPr>
          <w:t>3</w:t>
        </w:r>
      </w:ins>
      <w:del w:id="2173" w:author="Justin Bracci" w:date="2023-05-13T17:45:00Z">
        <w:r w:rsidR="00194902" w:rsidDel="005D4C85">
          <w:rPr>
            <w:noProof/>
          </w:rPr>
          <w:delText>2</w:delText>
        </w:r>
      </w:del>
      <w:r w:rsidR="0002648F">
        <w:rPr>
          <w:noProof/>
        </w:rPr>
        <w:fldChar w:fldCharType="end"/>
      </w:r>
      <w:r>
        <w:t>: Fossil-based hydrogen production model input parameters. (1) Refers to an SMR with process CO</w:t>
      </w:r>
      <w:r>
        <w:rPr>
          <w:vertAlign w:val="subscript"/>
        </w:rPr>
        <w:t>2</w:t>
      </w:r>
      <w:r>
        <w:t xml:space="preserve"> capture. (2) Refers to an SMR with process and flue gas CO</w:t>
      </w:r>
      <w:r>
        <w:rPr>
          <w:vertAlign w:val="subscript"/>
        </w:rPr>
        <w:t>2</w:t>
      </w:r>
      <w:r>
        <w:t xml:space="preserve"> capture. (3) Refers to an ATR with process CO</w:t>
      </w:r>
      <w:r>
        <w:rPr>
          <w:vertAlign w:val="subscript"/>
        </w:rPr>
        <w:t>2</w:t>
      </w:r>
      <w:r>
        <w:t xml:space="preserve"> capture</w:t>
      </w:r>
      <w:bookmarkEnd w:id="2171"/>
    </w:p>
    <w:tbl>
      <w:tblPr>
        <w:tblStyle w:val="TableGrid"/>
        <w:tblW w:w="0" w:type="auto"/>
        <w:tblLook w:val="04A0" w:firstRow="1" w:lastRow="0" w:firstColumn="1" w:lastColumn="0" w:noHBand="0" w:noVBand="1"/>
      </w:tblPr>
      <w:tblGrid>
        <w:gridCol w:w="2483"/>
        <w:gridCol w:w="842"/>
        <w:gridCol w:w="898"/>
        <w:gridCol w:w="974"/>
        <w:gridCol w:w="974"/>
        <w:gridCol w:w="2121"/>
        <w:gridCol w:w="1058"/>
      </w:tblGrid>
      <w:tr w:rsidR="00F17649" w:rsidRPr="00BE4873" w14:paraId="5174B8FB" w14:textId="77777777" w:rsidTr="0069225C">
        <w:trPr>
          <w:trHeight w:val="290"/>
        </w:trPr>
        <w:tc>
          <w:tcPr>
            <w:tcW w:w="2483" w:type="dxa"/>
            <w:vMerge w:val="restart"/>
            <w:noWrap/>
            <w:hideMark/>
          </w:tcPr>
          <w:p w14:paraId="61FD4974" w14:textId="77777777" w:rsidR="00F17649" w:rsidRPr="00BE4873" w:rsidRDefault="00F17649" w:rsidP="0069225C">
            <w:pPr>
              <w:rPr>
                <w:rFonts w:cstheme="minorHAnsi"/>
                <w:sz w:val="20"/>
                <w:szCs w:val="20"/>
              </w:rPr>
            </w:pPr>
            <w:r w:rsidRPr="00BE4873">
              <w:rPr>
                <w:rFonts w:cstheme="minorHAnsi"/>
                <w:sz w:val="20"/>
                <w:szCs w:val="20"/>
              </w:rPr>
              <w:t>Input Parameters</w:t>
            </w:r>
          </w:p>
        </w:tc>
        <w:tc>
          <w:tcPr>
            <w:tcW w:w="3688" w:type="dxa"/>
            <w:gridSpan w:val="4"/>
            <w:noWrap/>
            <w:hideMark/>
          </w:tcPr>
          <w:p w14:paraId="4CF7D8CE" w14:textId="77777777" w:rsidR="00F17649" w:rsidRPr="00BE4873" w:rsidRDefault="00F17649" w:rsidP="0069225C">
            <w:pPr>
              <w:rPr>
                <w:rFonts w:cstheme="minorHAnsi"/>
                <w:sz w:val="20"/>
                <w:szCs w:val="20"/>
              </w:rPr>
            </w:pPr>
            <w:r w:rsidRPr="00BE4873">
              <w:rPr>
                <w:rFonts w:cstheme="minorHAnsi"/>
                <w:sz w:val="20"/>
                <w:szCs w:val="20"/>
              </w:rPr>
              <w:t>Production Method</w:t>
            </w:r>
          </w:p>
        </w:tc>
        <w:tc>
          <w:tcPr>
            <w:tcW w:w="2121" w:type="dxa"/>
            <w:vMerge w:val="restart"/>
            <w:noWrap/>
            <w:hideMark/>
          </w:tcPr>
          <w:p w14:paraId="5B4545BA" w14:textId="77777777" w:rsidR="00F17649" w:rsidRPr="00BE4873" w:rsidRDefault="00F17649" w:rsidP="0069225C">
            <w:pPr>
              <w:rPr>
                <w:rFonts w:cstheme="minorHAnsi"/>
                <w:sz w:val="20"/>
                <w:szCs w:val="20"/>
              </w:rPr>
            </w:pPr>
            <w:r w:rsidRPr="00BE4873">
              <w:rPr>
                <w:rFonts w:cstheme="minorHAnsi"/>
                <w:sz w:val="20"/>
                <w:szCs w:val="20"/>
              </w:rPr>
              <w:t>Units</w:t>
            </w:r>
          </w:p>
        </w:tc>
        <w:tc>
          <w:tcPr>
            <w:tcW w:w="1058" w:type="dxa"/>
            <w:vMerge w:val="restart"/>
            <w:noWrap/>
            <w:hideMark/>
          </w:tcPr>
          <w:p w14:paraId="0B90EA2F" w14:textId="77777777" w:rsidR="00F17649" w:rsidRPr="00BE4873" w:rsidRDefault="00F17649" w:rsidP="0069225C">
            <w:pPr>
              <w:rPr>
                <w:rFonts w:cstheme="minorHAnsi"/>
                <w:sz w:val="20"/>
                <w:szCs w:val="20"/>
              </w:rPr>
            </w:pPr>
            <w:r w:rsidRPr="00BE4873">
              <w:rPr>
                <w:rFonts w:cstheme="minorHAnsi"/>
                <w:sz w:val="20"/>
                <w:szCs w:val="20"/>
              </w:rPr>
              <w:t>Source</w:t>
            </w:r>
          </w:p>
        </w:tc>
      </w:tr>
      <w:tr w:rsidR="00F17649" w:rsidRPr="00BE4873" w14:paraId="124D2B86" w14:textId="77777777" w:rsidTr="0069225C">
        <w:trPr>
          <w:trHeight w:val="290"/>
        </w:trPr>
        <w:tc>
          <w:tcPr>
            <w:tcW w:w="2483" w:type="dxa"/>
            <w:vMerge/>
            <w:hideMark/>
          </w:tcPr>
          <w:p w14:paraId="05E95FF6" w14:textId="77777777" w:rsidR="00F17649" w:rsidRPr="00BE4873" w:rsidRDefault="00F17649" w:rsidP="0069225C">
            <w:pPr>
              <w:rPr>
                <w:rFonts w:cstheme="minorHAnsi"/>
                <w:sz w:val="20"/>
                <w:szCs w:val="20"/>
              </w:rPr>
            </w:pPr>
          </w:p>
        </w:tc>
        <w:tc>
          <w:tcPr>
            <w:tcW w:w="842" w:type="dxa"/>
            <w:noWrap/>
            <w:hideMark/>
          </w:tcPr>
          <w:p w14:paraId="65130D9F" w14:textId="77777777" w:rsidR="00F17649" w:rsidRPr="00BE4873" w:rsidRDefault="00F17649" w:rsidP="0069225C">
            <w:pPr>
              <w:rPr>
                <w:rFonts w:cstheme="minorHAnsi"/>
                <w:sz w:val="20"/>
                <w:szCs w:val="20"/>
              </w:rPr>
            </w:pPr>
            <w:r w:rsidRPr="00BE4873">
              <w:rPr>
                <w:rFonts w:cstheme="minorHAnsi"/>
                <w:sz w:val="20"/>
                <w:szCs w:val="20"/>
              </w:rPr>
              <w:t>SMR</w:t>
            </w:r>
          </w:p>
        </w:tc>
        <w:tc>
          <w:tcPr>
            <w:tcW w:w="898" w:type="dxa"/>
            <w:noWrap/>
            <w:hideMark/>
          </w:tcPr>
          <w:p w14:paraId="26FE81E0" w14:textId="77777777" w:rsidR="00F17649" w:rsidRPr="00BE4873" w:rsidRDefault="00F17649" w:rsidP="0069225C">
            <w:pPr>
              <w:rPr>
                <w:rFonts w:cstheme="minorHAnsi"/>
                <w:sz w:val="20"/>
                <w:szCs w:val="20"/>
              </w:rPr>
            </w:pPr>
            <w:r w:rsidRPr="00BE4873">
              <w:rPr>
                <w:rFonts w:cstheme="minorHAnsi"/>
                <w:sz w:val="20"/>
                <w:szCs w:val="20"/>
              </w:rPr>
              <w:t>SMR-CCS (1)</w:t>
            </w:r>
          </w:p>
        </w:tc>
        <w:tc>
          <w:tcPr>
            <w:tcW w:w="974" w:type="dxa"/>
            <w:noWrap/>
            <w:hideMark/>
          </w:tcPr>
          <w:p w14:paraId="0CC9448C" w14:textId="77777777" w:rsidR="00F17649" w:rsidRPr="00BE4873" w:rsidRDefault="00F17649" w:rsidP="0069225C">
            <w:pPr>
              <w:rPr>
                <w:rFonts w:cstheme="minorHAnsi"/>
                <w:sz w:val="20"/>
                <w:szCs w:val="20"/>
              </w:rPr>
            </w:pPr>
            <w:r w:rsidRPr="00BE4873">
              <w:rPr>
                <w:rFonts w:cstheme="minorHAnsi"/>
                <w:sz w:val="20"/>
                <w:szCs w:val="20"/>
              </w:rPr>
              <w:t>SMR-CCS (2)</w:t>
            </w:r>
          </w:p>
        </w:tc>
        <w:tc>
          <w:tcPr>
            <w:tcW w:w="974" w:type="dxa"/>
            <w:noWrap/>
            <w:hideMark/>
          </w:tcPr>
          <w:p w14:paraId="20575DFE" w14:textId="77777777" w:rsidR="00F17649" w:rsidRPr="00BE4873" w:rsidRDefault="00F17649" w:rsidP="0069225C">
            <w:pPr>
              <w:rPr>
                <w:rFonts w:cstheme="minorHAnsi"/>
                <w:sz w:val="20"/>
                <w:szCs w:val="20"/>
              </w:rPr>
            </w:pPr>
            <w:r w:rsidRPr="00BE4873">
              <w:rPr>
                <w:rFonts w:cstheme="minorHAnsi"/>
                <w:sz w:val="20"/>
                <w:szCs w:val="20"/>
              </w:rPr>
              <w:t>ATR-CCS</w:t>
            </w:r>
            <w:r>
              <w:rPr>
                <w:rFonts w:cstheme="minorHAnsi"/>
                <w:sz w:val="20"/>
                <w:szCs w:val="20"/>
              </w:rPr>
              <w:t xml:space="preserve"> (3)</w:t>
            </w:r>
          </w:p>
        </w:tc>
        <w:tc>
          <w:tcPr>
            <w:tcW w:w="2121" w:type="dxa"/>
            <w:vMerge/>
            <w:hideMark/>
          </w:tcPr>
          <w:p w14:paraId="52BD966A" w14:textId="77777777" w:rsidR="00F17649" w:rsidRPr="00BE4873" w:rsidRDefault="00F17649" w:rsidP="0069225C">
            <w:pPr>
              <w:rPr>
                <w:rFonts w:cstheme="minorHAnsi"/>
                <w:sz w:val="20"/>
                <w:szCs w:val="20"/>
              </w:rPr>
            </w:pPr>
          </w:p>
        </w:tc>
        <w:tc>
          <w:tcPr>
            <w:tcW w:w="1058" w:type="dxa"/>
            <w:vMerge/>
            <w:hideMark/>
          </w:tcPr>
          <w:p w14:paraId="4E4042BD" w14:textId="77777777" w:rsidR="00F17649" w:rsidRPr="00BE4873" w:rsidRDefault="00F17649" w:rsidP="0069225C">
            <w:pPr>
              <w:rPr>
                <w:rFonts w:cstheme="minorHAnsi"/>
                <w:sz w:val="20"/>
                <w:szCs w:val="20"/>
              </w:rPr>
            </w:pPr>
          </w:p>
        </w:tc>
      </w:tr>
      <w:tr w:rsidR="00F17649" w:rsidRPr="00BE4873" w14:paraId="4BDC1F61" w14:textId="77777777" w:rsidTr="0069225C">
        <w:trPr>
          <w:trHeight w:val="290"/>
        </w:trPr>
        <w:tc>
          <w:tcPr>
            <w:tcW w:w="2483" w:type="dxa"/>
            <w:noWrap/>
            <w:hideMark/>
          </w:tcPr>
          <w:p w14:paraId="358B6582" w14:textId="77777777" w:rsidR="00F17649" w:rsidRPr="00BE4873" w:rsidRDefault="00F17649" w:rsidP="0069225C">
            <w:pPr>
              <w:rPr>
                <w:rFonts w:cstheme="minorHAnsi"/>
                <w:sz w:val="20"/>
                <w:szCs w:val="20"/>
              </w:rPr>
            </w:pPr>
            <w:r w:rsidRPr="00BE4873">
              <w:rPr>
                <w:rFonts w:cstheme="minorHAnsi"/>
                <w:sz w:val="20"/>
                <w:szCs w:val="20"/>
              </w:rPr>
              <w:t>Capacity Factor</w:t>
            </w:r>
          </w:p>
        </w:tc>
        <w:tc>
          <w:tcPr>
            <w:tcW w:w="842" w:type="dxa"/>
            <w:noWrap/>
            <w:hideMark/>
          </w:tcPr>
          <w:p w14:paraId="3FC1FE0C" w14:textId="77777777" w:rsidR="00F17649" w:rsidRPr="00BE4873" w:rsidRDefault="00F17649" w:rsidP="0069225C">
            <w:pPr>
              <w:rPr>
                <w:rFonts w:cstheme="minorHAnsi"/>
                <w:sz w:val="20"/>
                <w:szCs w:val="20"/>
              </w:rPr>
            </w:pPr>
            <w:r w:rsidRPr="00BE4873">
              <w:rPr>
                <w:rFonts w:cstheme="minorHAnsi"/>
                <w:sz w:val="20"/>
                <w:szCs w:val="20"/>
              </w:rPr>
              <w:t>90%</w:t>
            </w:r>
          </w:p>
        </w:tc>
        <w:tc>
          <w:tcPr>
            <w:tcW w:w="898" w:type="dxa"/>
            <w:noWrap/>
            <w:hideMark/>
          </w:tcPr>
          <w:p w14:paraId="103BF9B0" w14:textId="77777777" w:rsidR="00F17649" w:rsidRPr="00BE4873" w:rsidRDefault="00F17649" w:rsidP="0069225C">
            <w:pPr>
              <w:rPr>
                <w:rFonts w:cstheme="minorHAnsi"/>
                <w:sz w:val="20"/>
                <w:szCs w:val="20"/>
              </w:rPr>
            </w:pPr>
            <w:r w:rsidRPr="00BE4873">
              <w:rPr>
                <w:rFonts w:cstheme="minorHAnsi"/>
                <w:sz w:val="20"/>
                <w:szCs w:val="20"/>
              </w:rPr>
              <w:t>90%</w:t>
            </w:r>
          </w:p>
        </w:tc>
        <w:tc>
          <w:tcPr>
            <w:tcW w:w="974" w:type="dxa"/>
            <w:noWrap/>
            <w:hideMark/>
          </w:tcPr>
          <w:p w14:paraId="67E69AEB" w14:textId="77777777" w:rsidR="00F17649" w:rsidRPr="00BE4873" w:rsidRDefault="00F17649" w:rsidP="0069225C">
            <w:pPr>
              <w:rPr>
                <w:rFonts w:cstheme="minorHAnsi"/>
                <w:sz w:val="20"/>
                <w:szCs w:val="20"/>
              </w:rPr>
            </w:pPr>
            <w:r w:rsidRPr="00BE4873">
              <w:rPr>
                <w:rFonts w:cstheme="minorHAnsi"/>
                <w:sz w:val="20"/>
                <w:szCs w:val="20"/>
              </w:rPr>
              <w:t>90%</w:t>
            </w:r>
          </w:p>
        </w:tc>
        <w:tc>
          <w:tcPr>
            <w:tcW w:w="974" w:type="dxa"/>
            <w:noWrap/>
            <w:hideMark/>
          </w:tcPr>
          <w:p w14:paraId="14D21C3D" w14:textId="77777777" w:rsidR="00F17649" w:rsidRPr="00BE4873" w:rsidRDefault="00F17649" w:rsidP="0069225C">
            <w:pPr>
              <w:rPr>
                <w:rFonts w:cstheme="minorHAnsi"/>
                <w:sz w:val="20"/>
                <w:szCs w:val="20"/>
              </w:rPr>
            </w:pPr>
            <w:r w:rsidRPr="00BE4873">
              <w:rPr>
                <w:rFonts w:cstheme="minorHAnsi"/>
                <w:sz w:val="20"/>
                <w:szCs w:val="20"/>
              </w:rPr>
              <w:t>90%</w:t>
            </w:r>
          </w:p>
        </w:tc>
        <w:tc>
          <w:tcPr>
            <w:tcW w:w="2121" w:type="dxa"/>
            <w:noWrap/>
            <w:hideMark/>
          </w:tcPr>
          <w:p w14:paraId="5B921518" w14:textId="77777777" w:rsidR="00F17649" w:rsidRPr="00BE4873" w:rsidRDefault="00F17649" w:rsidP="0069225C">
            <w:pPr>
              <w:rPr>
                <w:rFonts w:cstheme="minorHAnsi"/>
                <w:sz w:val="20"/>
                <w:szCs w:val="20"/>
              </w:rPr>
            </w:pPr>
            <w:r w:rsidRPr="00BE4873">
              <w:rPr>
                <w:rFonts w:cstheme="minorHAnsi"/>
                <w:sz w:val="20"/>
                <w:szCs w:val="20"/>
              </w:rPr>
              <w:t>N/A</w:t>
            </w:r>
          </w:p>
        </w:tc>
        <w:tc>
          <w:tcPr>
            <w:tcW w:w="1058" w:type="dxa"/>
            <w:noWrap/>
            <w:hideMark/>
          </w:tcPr>
          <w:p w14:paraId="0E4017C2" w14:textId="3E7FACE9" w:rsidR="00F17649" w:rsidRPr="00BE4873" w:rsidRDefault="00F17649" w:rsidP="0069225C">
            <w:pPr>
              <w:rPr>
                <w:rFonts w:cstheme="minorHAnsi"/>
                <w:sz w:val="20"/>
                <w:szCs w:val="20"/>
              </w:rPr>
            </w:pPr>
            <w:r w:rsidRPr="00BE4873">
              <w:rPr>
                <w:rFonts w:cstheme="minorHAnsi"/>
                <w:sz w:val="20"/>
                <w:szCs w:val="20"/>
              </w:rPr>
              <w:t> </w:t>
            </w:r>
            <w:r>
              <w:rPr>
                <w:rFonts w:cstheme="minorHAnsi"/>
                <w:sz w:val="20"/>
                <w:szCs w:val="20"/>
              </w:rPr>
              <w:fldChar w:fldCharType="begin" w:fldLock="1"/>
            </w:r>
            <w:r w:rsidR="001236E7">
              <w:rPr>
                <w:rFonts w:cstheme="minorHAnsi"/>
                <w:sz w:val="20"/>
                <w:szCs w:val="20"/>
              </w:rPr>
              <w:instrText>ADDIN CSL_CITATION {"citationItems":[{"id":"ITEM-1","itemData":{"abstract":"This report presents an independent assessment of the cost and performance of select hydrogen production plants utilizing fossil fuel resources as the primary feedstocks – specifically, natural gas (NG), steam methane reforming (SMR), NG autothermal reforming (ATR), coal gasification, and coal/biomass co-gasification – using a systematic, transparent technical and economic approach. Study cases were selected to reflect the capabilities of current, commercial technologies within plant configurations, and at scales, representative of next commercial offerings facing no fundamental research and development (R&amp;D) obstacles. Additionally, several areas of R&amp;D are identified as potential pathways for performance improvements and cost reductions. Attributional global warming potential (GWP) profiles of the impactful energy and material streams entering and exiting the plant boundaries were used to develop life cycle greenhouse gas (GHG) emissions results for each case based on the quantity of each stream and are expressed as carbon dioxide equivalents (CO2e). A life cycle GHG emissions target of 0 pounds (lb) CO2e/lb H2 produced, or “net-zero,” was targeted in one plant. Six hydrogen plant configurations are analyzed in this report: Three natural gas reforming configurations — two NG SMR cases (with and without carbon dioxide [CO2] capture) and one NG ATR case (with CO2 capture). Three gasification configurations — two coal gasification cases (with and without CO2 capture) and one coal/biomass co-gasification case (with CO2 capture). Full, bottom-up estimates for each case in this study were not pursued. Instead, the capital and operation and maintenance (O&amp;M) costs for each of the cases were estimated using a combined bottom-up and scaling approach. The cost metric used in this report is the levelized cost of hydrogen (LCOH) reported in real 2018 dollars, which is the revenue that must be received by the producer per kilogram of hydrogen produced to meet the desired return on equity after meeting all debt and tax obligations and operating expenses.","author":[{"dropping-particle":"","family":"National Energy Technology Laboratory","given":"","non-dropping-particle":"","parse-names":false,"suffix":""}],"id":"ITEM-1","issued":{"date-parts":[["2022"]]},"title":"Comparison of Commercial, State-of-the-Art, Fossil-Based Hydrogen Production Technologies","type":"report"},"uris":["http://www.mendeley.com/documents/?uuid=fb85cb2d-ed0a-4f79-a4d1-88e1897e596b"]}],"mendeley":{"formattedCitation":"[20]","plainTextFormattedCitation":"[20]","previouslyFormattedCitation":"[20]"},"properties":{"noteIndex":0},"schema":"https://github.com/citation-style-language/schema/raw/master/csl-citation.json"}</w:instrText>
            </w:r>
            <w:r>
              <w:rPr>
                <w:rFonts w:cstheme="minorHAnsi"/>
                <w:sz w:val="20"/>
                <w:szCs w:val="20"/>
              </w:rPr>
              <w:fldChar w:fldCharType="separate"/>
            </w:r>
            <w:r w:rsidR="00E5531A" w:rsidRPr="00E5531A">
              <w:rPr>
                <w:rFonts w:cstheme="minorHAnsi"/>
                <w:noProof/>
                <w:sz w:val="20"/>
                <w:szCs w:val="20"/>
              </w:rPr>
              <w:t>[20]</w:t>
            </w:r>
            <w:r>
              <w:rPr>
                <w:rFonts w:cstheme="minorHAnsi"/>
                <w:sz w:val="20"/>
                <w:szCs w:val="20"/>
              </w:rPr>
              <w:fldChar w:fldCharType="end"/>
            </w:r>
          </w:p>
        </w:tc>
      </w:tr>
      <w:tr w:rsidR="00F17649" w:rsidRPr="00BE4873" w14:paraId="607E841F" w14:textId="77777777" w:rsidTr="0069225C">
        <w:trPr>
          <w:trHeight w:val="290"/>
        </w:trPr>
        <w:tc>
          <w:tcPr>
            <w:tcW w:w="2483" w:type="dxa"/>
            <w:noWrap/>
            <w:hideMark/>
          </w:tcPr>
          <w:p w14:paraId="56ACA507" w14:textId="77777777" w:rsidR="00F17649" w:rsidRPr="00BE4873" w:rsidRDefault="00F17649" w:rsidP="0069225C">
            <w:pPr>
              <w:rPr>
                <w:rFonts w:cstheme="minorHAnsi"/>
                <w:sz w:val="20"/>
                <w:szCs w:val="20"/>
              </w:rPr>
            </w:pPr>
            <w:r w:rsidRPr="00BE4873">
              <w:rPr>
                <w:rFonts w:cstheme="minorHAnsi"/>
                <w:sz w:val="20"/>
                <w:szCs w:val="20"/>
              </w:rPr>
              <w:t>CO</w:t>
            </w:r>
            <w:r>
              <w:rPr>
                <w:rFonts w:cstheme="minorHAnsi"/>
                <w:sz w:val="20"/>
                <w:szCs w:val="20"/>
                <w:vertAlign w:val="subscript"/>
              </w:rPr>
              <w:t>2</w:t>
            </w:r>
            <w:r w:rsidRPr="00BE4873">
              <w:rPr>
                <w:rFonts w:cstheme="minorHAnsi"/>
                <w:sz w:val="20"/>
                <w:szCs w:val="20"/>
              </w:rPr>
              <w:t xml:space="preserve"> Capture Percent</w:t>
            </w:r>
          </w:p>
        </w:tc>
        <w:tc>
          <w:tcPr>
            <w:tcW w:w="842" w:type="dxa"/>
            <w:noWrap/>
            <w:hideMark/>
          </w:tcPr>
          <w:p w14:paraId="3843E0C0" w14:textId="77777777" w:rsidR="00F17649" w:rsidRPr="00BE4873" w:rsidRDefault="00F17649" w:rsidP="0069225C">
            <w:pPr>
              <w:rPr>
                <w:rFonts w:cstheme="minorHAnsi"/>
                <w:sz w:val="20"/>
                <w:szCs w:val="20"/>
              </w:rPr>
            </w:pPr>
            <w:r w:rsidRPr="00BE4873">
              <w:rPr>
                <w:rFonts w:cstheme="minorHAnsi"/>
                <w:sz w:val="20"/>
                <w:szCs w:val="20"/>
              </w:rPr>
              <w:t>0%</w:t>
            </w:r>
          </w:p>
        </w:tc>
        <w:tc>
          <w:tcPr>
            <w:tcW w:w="898" w:type="dxa"/>
            <w:noWrap/>
            <w:hideMark/>
          </w:tcPr>
          <w:p w14:paraId="1F11EC1C" w14:textId="77777777" w:rsidR="00F17649" w:rsidRPr="00BE4873" w:rsidRDefault="00F17649" w:rsidP="0069225C">
            <w:pPr>
              <w:rPr>
                <w:rFonts w:cstheme="minorHAnsi"/>
                <w:sz w:val="20"/>
                <w:szCs w:val="20"/>
              </w:rPr>
            </w:pPr>
            <w:r w:rsidRPr="00BE4873">
              <w:rPr>
                <w:rFonts w:cstheme="minorHAnsi"/>
                <w:sz w:val="20"/>
                <w:szCs w:val="20"/>
              </w:rPr>
              <w:t>56%</w:t>
            </w:r>
          </w:p>
        </w:tc>
        <w:tc>
          <w:tcPr>
            <w:tcW w:w="974" w:type="dxa"/>
            <w:noWrap/>
            <w:hideMark/>
          </w:tcPr>
          <w:p w14:paraId="0D9BB728" w14:textId="77777777" w:rsidR="00F17649" w:rsidRPr="00BE4873" w:rsidRDefault="00F17649" w:rsidP="0069225C">
            <w:pPr>
              <w:rPr>
                <w:rFonts w:cstheme="minorHAnsi"/>
                <w:sz w:val="20"/>
                <w:szCs w:val="20"/>
              </w:rPr>
            </w:pPr>
            <w:r w:rsidRPr="00BE4873">
              <w:rPr>
                <w:rFonts w:cstheme="minorHAnsi"/>
                <w:sz w:val="20"/>
                <w:szCs w:val="20"/>
              </w:rPr>
              <w:t>96%</w:t>
            </w:r>
          </w:p>
        </w:tc>
        <w:tc>
          <w:tcPr>
            <w:tcW w:w="974" w:type="dxa"/>
            <w:noWrap/>
            <w:hideMark/>
          </w:tcPr>
          <w:p w14:paraId="29CE29DD" w14:textId="77777777" w:rsidR="00F17649" w:rsidRPr="00BE4873" w:rsidRDefault="00F17649" w:rsidP="0069225C">
            <w:pPr>
              <w:rPr>
                <w:rFonts w:cstheme="minorHAnsi"/>
                <w:sz w:val="20"/>
                <w:szCs w:val="20"/>
              </w:rPr>
            </w:pPr>
            <w:r w:rsidRPr="00BE4873">
              <w:rPr>
                <w:rFonts w:cstheme="minorHAnsi"/>
                <w:sz w:val="20"/>
                <w:szCs w:val="20"/>
              </w:rPr>
              <w:t>95%</w:t>
            </w:r>
          </w:p>
        </w:tc>
        <w:tc>
          <w:tcPr>
            <w:tcW w:w="2121" w:type="dxa"/>
            <w:noWrap/>
            <w:hideMark/>
          </w:tcPr>
          <w:p w14:paraId="6528BCD4" w14:textId="77777777" w:rsidR="00F17649" w:rsidRPr="00BE4873" w:rsidRDefault="00F17649" w:rsidP="0069225C">
            <w:pPr>
              <w:rPr>
                <w:rFonts w:cstheme="minorHAnsi"/>
                <w:sz w:val="20"/>
                <w:szCs w:val="20"/>
              </w:rPr>
            </w:pPr>
            <w:r w:rsidRPr="00BE4873">
              <w:rPr>
                <w:rFonts w:cstheme="minorHAnsi"/>
                <w:sz w:val="20"/>
                <w:szCs w:val="20"/>
              </w:rPr>
              <w:t>%</w:t>
            </w:r>
          </w:p>
        </w:tc>
        <w:tc>
          <w:tcPr>
            <w:tcW w:w="1058" w:type="dxa"/>
            <w:noWrap/>
            <w:hideMark/>
          </w:tcPr>
          <w:p w14:paraId="66E0FE09" w14:textId="0EECB444" w:rsidR="00F17649" w:rsidRPr="00BE4873" w:rsidRDefault="00F17649" w:rsidP="0069225C">
            <w:pPr>
              <w:rPr>
                <w:rFonts w:cstheme="minorHAnsi"/>
                <w:sz w:val="20"/>
                <w:szCs w:val="20"/>
              </w:rPr>
            </w:pPr>
            <w:r w:rsidRPr="00BE4873">
              <w:rPr>
                <w:rFonts w:cstheme="minorHAnsi"/>
                <w:sz w:val="20"/>
                <w:szCs w:val="20"/>
              </w:rPr>
              <w:t> </w:t>
            </w:r>
            <w:r>
              <w:rPr>
                <w:rFonts w:cstheme="minorHAnsi"/>
                <w:sz w:val="20"/>
                <w:szCs w:val="20"/>
              </w:rPr>
              <w:fldChar w:fldCharType="begin" w:fldLock="1"/>
            </w:r>
            <w:r w:rsidR="001236E7">
              <w:rPr>
                <w:rFonts w:cstheme="minorHAnsi"/>
                <w:sz w:val="20"/>
                <w:szCs w:val="20"/>
              </w:rPr>
              <w:instrText>ADDIN CSL_CITATION {"citationItems":[{"id":"ITEM-1","itemData":{"abstract":"This report presents an independent assessment of the cost and performance of select hydrogen production plants utilizing fossil fuel resources as the primary feedstocks – specifically, natural gas (NG), steam methane reforming (SMR), NG autothermal reforming (ATR), coal gasification, and coal/biomass co-gasification – using a systematic, transparent technical and economic approach. Study cases were selected to reflect the capabilities of current, commercial technologies within plant configurations, and at scales, representative of next commercial offerings facing no fundamental research and development (R&amp;D) obstacles. Additionally, several areas of R&amp;D are identified as potential pathways for performance improvements and cost reductions. Attributional global warming potential (GWP) profiles of the impactful energy and material streams entering and exiting the plant boundaries were used to develop life cycle greenhouse gas (GHG) emissions results for each case based on the quantity of each stream and are expressed as carbon dioxide equivalents (CO2e). A life cycle GHG emissions target of 0 pounds (lb) CO2e/lb H2 produced, or “net-zero,” was targeted in one plant. Six hydrogen plant configurations are analyzed in this report: Three natural gas reforming configurations — two NG SMR cases (with and without carbon dioxide [CO2] capture) and one NG ATR case (with CO2 capture). Three gasification configurations — two coal gasification cases (with and without CO2 capture) and one coal/biomass co-gasification case (with CO2 capture). Full, bottom-up estimates for each case in this study were not pursued. Instead, the capital and operation and maintenance (O&amp;M) costs for each of the cases were estimated using a combined bottom-up and scaling approach. The cost metric used in this report is the levelized cost of hydrogen (LCOH) reported in real 2018 dollars, which is the revenue that must be received by the producer per kilogram of hydrogen produced to meet the desired return on equity after meeting all debt and tax obligations and operating expenses.","author":[{"dropping-particle":"","family":"National Energy Technology Laboratory","given":"","non-dropping-particle":"","parse-names":false,"suffix":""}],"id":"ITEM-1","issued":{"date-parts":[["2022"]]},"title":"Comparison of Commercial, State-of-the-Art, Fossil-Based Hydrogen Production Technologies","type":"report"},"uris":["http://www.mendeley.com/documents/?uuid=fb85cb2d-ed0a-4f79-a4d1-88e1897e596b"]}],"mendeley":{"formattedCitation":"[20]","plainTextFormattedCitation":"[20]","previouslyFormattedCitation":"[20]"},"properties":{"noteIndex":0},"schema":"https://github.com/citation-style-language/schema/raw/master/csl-citation.json"}</w:instrText>
            </w:r>
            <w:r>
              <w:rPr>
                <w:rFonts w:cstheme="minorHAnsi"/>
                <w:sz w:val="20"/>
                <w:szCs w:val="20"/>
              </w:rPr>
              <w:fldChar w:fldCharType="separate"/>
            </w:r>
            <w:r w:rsidR="00E5531A" w:rsidRPr="00E5531A">
              <w:rPr>
                <w:rFonts w:cstheme="minorHAnsi"/>
                <w:noProof/>
                <w:sz w:val="20"/>
                <w:szCs w:val="20"/>
              </w:rPr>
              <w:t>[20]</w:t>
            </w:r>
            <w:r>
              <w:rPr>
                <w:rFonts w:cstheme="minorHAnsi"/>
                <w:sz w:val="20"/>
                <w:szCs w:val="20"/>
              </w:rPr>
              <w:fldChar w:fldCharType="end"/>
            </w:r>
          </w:p>
        </w:tc>
      </w:tr>
      <w:tr w:rsidR="00F17649" w:rsidRPr="00BE4873" w14:paraId="4FD88350" w14:textId="77777777" w:rsidTr="0069225C">
        <w:trPr>
          <w:trHeight w:val="290"/>
        </w:trPr>
        <w:tc>
          <w:tcPr>
            <w:tcW w:w="2483" w:type="dxa"/>
            <w:noWrap/>
            <w:hideMark/>
          </w:tcPr>
          <w:p w14:paraId="709F85D5" w14:textId="77777777" w:rsidR="00F17649" w:rsidRPr="00BE4873" w:rsidRDefault="00F17649" w:rsidP="0069225C">
            <w:pPr>
              <w:rPr>
                <w:rFonts w:cstheme="minorHAnsi"/>
                <w:sz w:val="20"/>
                <w:szCs w:val="20"/>
              </w:rPr>
            </w:pPr>
            <w:r>
              <w:rPr>
                <w:rFonts w:cstheme="minorHAnsi"/>
                <w:sz w:val="20"/>
                <w:szCs w:val="20"/>
              </w:rPr>
              <w:t>Baseline H</w:t>
            </w:r>
            <w:r>
              <w:rPr>
                <w:rFonts w:cstheme="minorHAnsi"/>
                <w:sz w:val="20"/>
                <w:szCs w:val="20"/>
                <w:vertAlign w:val="subscript"/>
              </w:rPr>
              <w:t>2</w:t>
            </w:r>
            <w:r>
              <w:rPr>
                <w:rFonts w:cstheme="minorHAnsi"/>
                <w:sz w:val="20"/>
                <w:szCs w:val="20"/>
              </w:rPr>
              <w:t xml:space="preserve"> </w:t>
            </w:r>
            <w:r w:rsidRPr="00BE4873">
              <w:rPr>
                <w:rFonts w:cstheme="minorHAnsi"/>
                <w:sz w:val="20"/>
                <w:szCs w:val="20"/>
              </w:rPr>
              <w:t>Production Capacity</w:t>
            </w:r>
          </w:p>
        </w:tc>
        <w:tc>
          <w:tcPr>
            <w:tcW w:w="842" w:type="dxa"/>
            <w:noWrap/>
            <w:hideMark/>
          </w:tcPr>
          <w:p w14:paraId="32DE1DC9" w14:textId="77777777" w:rsidR="00F17649" w:rsidRPr="00BE4873" w:rsidRDefault="00F17649" w:rsidP="0069225C">
            <w:pPr>
              <w:rPr>
                <w:rFonts w:cstheme="minorHAnsi"/>
                <w:sz w:val="20"/>
                <w:szCs w:val="20"/>
              </w:rPr>
            </w:pPr>
            <w:r w:rsidRPr="00BE4873">
              <w:rPr>
                <w:rFonts w:cstheme="minorHAnsi"/>
                <w:sz w:val="20"/>
                <w:szCs w:val="20"/>
              </w:rPr>
              <w:t>483</w:t>
            </w:r>
          </w:p>
        </w:tc>
        <w:tc>
          <w:tcPr>
            <w:tcW w:w="898" w:type="dxa"/>
            <w:noWrap/>
            <w:hideMark/>
          </w:tcPr>
          <w:p w14:paraId="0E2986F5" w14:textId="77777777" w:rsidR="00F17649" w:rsidRPr="00BE4873" w:rsidRDefault="00F17649" w:rsidP="0069225C">
            <w:pPr>
              <w:rPr>
                <w:rFonts w:cstheme="minorHAnsi"/>
                <w:sz w:val="20"/>
                <w:szCs w:val="20"/>
              </w:rPr>
            </w:pPr>
            <w:r w:rsidRPr="00BE4873">
              <w:rPr>
                <w:rFonts w:cstheme="minorHAnsi"/>
                <w:sz w:val="20"/>
                <w:szCs w:val="20"/>
              </w:rPr>
              <w:t>483</w:t>
            </w:r>
          </w:p>
        </w:tc>
        <w:tc>
          <w:tcPr>
            <w:tcW w:w="974" w:type="dxa"/>
            <w:noWrap/>
            <w:hideMark/>
          </w:tcPr>
          <w:p w14:paraId="6A2B1DCC" w14:textId="77777777" w:rsidR="00F17649" w:rsidRPr="00BE4873" w:rsidRDefault="00F17649" w:rsidP="0069225C">
            <w:pPr>
              <w:rPr>
                <w:rFonts w:cstheme="minorHAnsi"/>
                <w:sz w:val="20"/>
                <w:szCs w:val="20"/>
              </w:rPr>
            </w:pPr>
            <w:r w:rsidRPr="00BE4873">
              <w:rPr>
                <w:rFonts w:cstheme="minorHAnsi"/>
                <w:sz w:val="20"/>
                <w:szCs w:val="20"/>
              </w:rPr>
              <w:t>483</w:t>
            </w:r>
          </w:p>
        </w:tc>
        <w:tc>
          <w:tcPr>
            <w:tcW w:w="974" w:type="dxa"/>
            <w:noWrap/>
            <w:hideMark/>
          </w:tcPr>
          <w:p w14:paraId="13230F2D" w14:textId="77777777" w:rsidR="00F17649" w:rsidRPr="00BE4873" w:rsidRDefault="00F17649" w:rsidP="0069225C">
            <w:pPr>
              <w:rPr>
                <w:rFonts w:cstheme="minorHAnsi"/>
                <w:sz w:val="20"/>
                <w:szCs w:val="20"/>
              </w:rPr>
            </w:pPr>
            <w:r w:rsidRPr="00BE4873">
              <w:rPr>
                <w:rFonts w:cstheme="minorHAnsi"/>
                <w:sz w:val="20"/>
                <w:szCs w:val="20"/>
              </w:rPr>
              <w:t>660</w:t>
            </w:r>
          </w:p>
        </w:tc>
        <w:tc>
          <w:tcPr>
            <w:tcW w:w="2121" w:type="dxa"/>
            <w:noWrap/>
            <w:hideMark/>
          </w:tcPr>
          <w:p w14:paraId="4309F2AF" w14:textId="77777777" w:rsidR="00F17649" w:rsidRPr="00BE4873" w:rsidRDefault="00F17649" w:rsidP="0069225C">
            <w:pPr>
              <w:rPr>
                <w:rFonts w:cstheme="minorHAnsi"/>
                <w:sz w:val="20"/>
                <w:szCs w:val="20"/>
              </w:rPr>
            </w:pPr>
            <w:r w:rsidRPr="00BE4873">
              <w:rPr>
                <w:rFonts w:cstheme="minorHAnsi"/>
                <w:sz w:val="20"/>
                <w:szCs w:val="20"/>
              </w:rPr>
              <w:t>metric ton/day</w:t>
            </w:r>
          </w:p>
        </w:tc>
        <w:tc>
          <w:tcPr>
            <w:tcW w:w="1058" w:type="dxa"/>
            <w:noWrap/>
            <w:hideMark/>
          </w:tcPr>
          <w:p w14:paraId="6FB00C65" w14:textId="4FB35D51" w:rsidR="00F17649" w:rsidRPr="00BE4873" w:rsidRDefault="00F17649" w:rsidP="0069225C">
            <w:pPr>
              <w:rPr>
                <w:rFonts w:cstheme="minorHAnsi"/>
                <w:sz w:val="20"/>
                <w:szCs w:val="20"/>
              </w:rPr>
            </w:pPr>
            <w:r w:rsidRPr="00BE4873">
              <w:rPr>
                <w:rFonts w:cstheme="minorHAnsi"/>
                <w:sz w:val="20"/>
                <w:szCs w:val="20"/>
              </w:rPr>
              <w:t> </w:t>
            </w:r>
            <w:r>
              <w:rPr>
                <w:rFonts w:cstheme="minorHAnsi"/>
                <w:sz w:val="20"/>
                <w:szCs w:val="20"/>
              </w:rPr>
              <w:fldChar w:fldCharType="begin" w:fldLock="1"/>
            </w:r>
            <w:r w:rsidR="001236E7">
              <w:rPr>
                <w:rFonts w:cstheme="minorHAnsi"/>
                <w:sz w:val="20"/>
                <w:szCs w:val="20"/>
              </w:rPr>
              <w:instrText>ADDIN CSL_CITATION {"citationItems":[{"id":"ITEM-1","itemData":{"abstract":"This report presents an independent assessment of the cost and performance of select hydrogen production plants utilizing fossil fuel resources as the primary feedstocks – specifically, natural gas (NG), steam methane reforming (SMR), NG autothermal reforming (ATR), coal gasification, and coal/biomass co-gasification – using a systematic, transparent technical and economic approach. Study cases were selected to reflect the capabilities of current, commercial technologies within plant configurations, and at scales, representative of next commercial offerings facing no fundamental research and development (R&amp;D) obstacles. Additionally, several areas of R&amp;D are identified as potential pathways for performance improvements and cost reductions. Attributional global warming potential (GWP) profiles of the impactful energy and material streams entering and exiting the plant boundaries were used to develop life cycle greenhouse gas (GHG) emissions results for each case based on the quantity of each stream and are expressed as carbon dioxide equivalents (CO2e). A life cycle GHG emissions target of 0 pounds (lb) CO2e/lb H2 produced, or “net-zero,” was targeted in one plant. Six hydrogen plant configurations are analyzed in this report: Three natural gas reforming configurations — two NG SMR cases (with and without carbon dioxide [CO2] capture) and one NG ATR case (with CO2 capture). Three gasification configurations — two coal gasification cases (with and without CO2 capture) and one coal/biomass co-gasification case (with CO2 capture). Full, bottom-up estimates for each case in this study were not pursued. Instead, the capital and operation and maintenance (O&amp;M) costs for each of the cases were estimated using a combined bottom-up and scaling approach. The cost metric used in this report is the levelized cost of hydrogen (LCOH) reported in real 2018 dollars, which is the revenue that must be received by the producer per kilogram of hydrogen produced to meet the desired return on equity after meeting all debt and tax obligations and operating expenses.","author":[{"dropping-particle":"","family":"National Energy Technology Laboratory","given":"","non-dropping-particle":"","parse-names":false,"suffix":""}],"id":"ITEM-1","issued":{"date-parts":[["2022"]]},"title":"Comparison of Commercial, State-of-the-Art, Fossil-Based Hydrogen Production Technologies","type":"report"},"uris":["http://www.mendeley.com/documents/?uuid=fb85cb2d-ed0a-4f79-a4d1-88e1897e596b"]}],"mendeley":{"formattedCitation":"[20]","plainTextFormattedCitation":"[20]","previouslyFormattedCitation":"[20]"},"properties":{"noteIndex":0},"schema":"https://github.com/citation-style-language/schema/raw/master/csl-citation.json"}</w:instrText>
            </w:r>
            <w:r>
              <w:rPr>
                <w:rFonts w:cstheme="minorHAnsi"/>
                <w:sz w:val="20"/>
                <w:szCs w:val="20"/>
              </w:rPr>
              <w:fldChar w:fldCharType="separate"/>
            </w:r>
            <w:r w:rsidR="00E5531A" w:rsidRPr="00E5531A">
              <w:rPr>
                <w:rFonts w:cstheme="minorHAnsi"/>
                <w:noProof/>
                <w:sz w:val="20"/>
                <w:szCs w:val="20"/>
              </w:rPr>
              <w:t>[20]</w:t>
            </w:r>
            <w:r>
              <w:rPr>
                <w:rFonts w:cstheme="minorHAnsi"/>
                <w:sz w:val="20"/>
                <w:szCs w:val="20"/>
              </w:rPr>
              <w:fldChar w:fldCharType="end"/>
            </w:r>
          </w:p>
        </w:tc>
      </w:tr>
      <w:tr w:rsidR="00F17649" w:rsidRPr="00BE4873" w14:paraId="665641EF" w14:textId="77777777" w:rsidTr="0069225C">
        <w:trPr>
          <w:trHeight w:val="290"/>
        </w:trPr>
        <w:tc>
          <w:tcPr>
            <w:tcW w:w="2483" w:type="dxa"/>
            <w:noWrap/>
          </w:tcPr>
          <w:p w14:paraId="40328162" w14:textId="77777777" w:rsidR="00F17649" w:rsidRPr="00FE43B2" w:rsidRDefault="00F17649" w:rsidP="0069225C">
            <w:pPr>
              <w:rPr>
                <w:rFonts w:cstheme="minorHAnsi"/>
                <w:sz w:val="20"/>
                <w:szCs w:val="20"/>
              </w:rPr>
            </w:pPr>
            <w:r>
              <w:rPr>
                <w:rFonts w:cstheme="minorHAnsi"/>
                <w:sz w:val="20"/>
                <w:szCs w:val="20"/>
              </w:rPr>
              <w:t>Next Decade Production Capacity</w:t>
            </w:r>
          </w:p>
        </w:tc>
        <w:tc>
          <w:tcPr>
            <w:tcW w:w="842" w:type="dxa"/>
            <w:noWrap/>
          </w:tcPr>
          <w:p w14:paraId="6C9A66F6" w14:textId="77777777" w:rsidR="00F17649" w:rsidRDefault="00F17649" w:rsidP="0069225C">
            <w:pPr>
              <w:rPr>
                <w:rFonts w:cstheme="minorHAnsi"/>
                <w:sz w:val="20"/>
                <w:szCs w:val="20"/>
              </w:rPr>
            </w:pPr>
            <w:r>
              <w:rPr>
                <w:rFonts w:cstheme="minorHAnsi"/>
                <w:sz w:val="20"/>
                <w:szCs w:val="20"/>
              </w:rPr>
              <w:t>250</w:t>
            </w:r>
          </w:p>
        </w:tc>
        <w:tc>
          <w:tcPr>
            <w:tcW w:w="898" w:type="dxa"/>
            <w:noWrap/>
          </w:tcPr>
          <w:p w14:paraId="7A6CEDD0" w14:textId="77777777" w:rsidR="00F17649" w:rsidRDefault="00F17649" w:rsidP="0069225C">
            <w:pPr>
              <w:rPr>
                <w:rFonts w:cstheme="minorHAnsi"/>
                <w:sz w:val="20"/>
                <w:szCs w:val="20"/>
              </w:rPr>
            </w:pPr>
            <w:r>
              <w:rPr>
                <w:rFonts w:cstheme="minorHAnsi"/>
                <w:sz w:val="20"/>
                <w:szCs w:val="20"/>
              </w:rPr>
              <w:t>250</w:t>
            </w:r>
          </w:p>
        </w:tc>
        <w:tc>
          <w:tcPr>
            <w:tcW w:w="974" w:type="dxa"/>
            <w:noWrap/>
          </w:tcPr>
          <w:p w14:paraId="3FEC4DE8" w14:textId="77777777" w:rsidR="00F17649" w:rsidRDefault="00F17649" w:rsidP="0069225C">
            <w:pPr>
              <w:rPr>
                <w:rFonts w:cstheme="minorHAnsi"/>
                <w:sz w:val="20"/>
                <w:szCs w:val="20"/>
              </w:rPr>
            </w:pPr>
            <w:r>
              <w:rPr>
                <w:rFonts w:cstheme="minorHAnsi"/>
                <w:sz w:val="20"/>
                <w:szCs w:val="20"/>
              </w:rPr>
              <w:t>250</w:t>
            </w:r>
          </w:p>
        </w:tc>
        <w:tc>
          <w:tcPr>
            <w:tcW w:w="974" w:type="dxa"/>
            <w:noWrap/>
          </w:tcPr>
          <w:p w14:paraId="6775952C" w14:textId="77777777" w:rsidR="00F17649" w:rsidRDefault="00F17649" w:rsidP="0069225C">
            <w:pPr>
              <w:rPr>
                <w:rFonts w:cstheme="minorHAnsi"/>
                <w:sz w:val="20"/>
                <w:szCs w:val="20"/>
              </w:rPr>
            </w:pPr>
            <w:r>
              <w:rPr>
                <w:rFonts w:cstheme="minorHAnsi"/>
                <w:sz w:val="20"/>
                <w:szCs w:val="20"/>
              </w:rPr>
              <w:t>250</w:t>
            </w:r>
          </w:p>
        </w:tc>
        <w:tc>
          <w:tcPr>
            <w:tcW w:w="2121" w:type="dxa"/>
            <w:noWrap/>
          </w:tcPr>
          <w:p w14:paraId="24E8954C" w14:textId="77777777" w:rsidR="00F17649" w:rsidRDefault="00F17649" w:rsidP="0069225C">
            <w:pPr>
              <w:rPr>
                <w:rFonts w:cstheme="minorHAnsi"/>
                <w:sz w:val="20"/>
                <w:szCs w:val="20"/>
              </w:rPr>
            </w:pPr>
            <w:r w:rsidRPr="00BE4873">
              <w:rPr>
                <w:rFonts w:cstheme="minorHAnsi"/>
                <w:sz w:val="20"/>
                <w:szCs w:val="20"/>
              </w:rPr>
              <w:t>metric ton/day</w:t>
            </w:r>
          </w:p>
        </w:tc>
        <w:tc>
          <w:tcPr>
            <w:tcW w:w="1058" w:type="dxa"/>
            <w:noWrap/>
          </w:tcPr>
          <w:p w14:paraId="09B4560F" w14:textId="77777777" w:rsidR="00F17649" w:rsidRDefault="00F17649" w:rsidP="0069225C">
            <w:pPr>
              <w:rPr>
                <w:rFonts w:cstheme="minorHAnsi"/>
                <w:sz w:val="20"/>
                <w:szCs w:val="20"/>
              </w:rPr>
            </w:pPr>
            <w:r>
              <w:rPr>
                <w:rFonts w:cstheme="minorHAnsi"/>
                <w:sz w:val="20"/>
                <w:szCs w:val="20"/>
              </w:rPr>
              <w:t>N/A</w:t>
            </w:r>
          </w:p>
        </w:tc>
      </w:tr>
      <w:tr w:rsidR="00F17649" w:rsidRPr="00BE4873" w14:paraId="534C4595" w14:textId="77777777" w:rsidTr="0069225C">
        <w:trPr>
          <w:trHeight w:val="290"/>
        </w:trPr>
        <w:tc>
          <w:tcPr>
            <w:tcW w:w="2483" w:type="dxa"/>
            <w:noWrap/>
          </w:tcPr>
          <w:p w14:paraId="162C486A" w14:textId="77777777" w:rsidR="00F17649" w:rsidRPr="00BE4873" w:rsidRDefault="00F17649" w:rsidP="0069225C">
            <w:pPr>
              <w:rPr>
                <w:rFonts w:cstheme="minorHAnsi"/>
                <w:sz w:val="20"/>
                <w:szCs w:val="20"/>
              </w:rPr>
            </w:pPr>
            <w:r>
              <w:rPr>
                <w:rFonts w:cstheme="minorHAnsi"/>
                <w:sz w:val="20"/>
                <w:szCs w:val="20"/>
              </w:rPr>
              <w:t>Plant Life</w:t>
            </w:r>
          </w:p>
        </w:tc>
        <w:tc>
          <w:tcPr>
            <w:tcW w:w="842" w:type="dxa"/>
            <w:noWrap/>
          </w:tcPr>
          <w:p w14:paraId="3BE2D523" w14:textId="77777777" w:rsidR="00F17649" w:rsidRPr="00BE4873" w:rsidRDefault="00F17649" w:rsidP="0069225C">
            <w:pPr>
              <w:rPr>
                <w:rFonts w:cstheme="minorHAnsi"/>
                <w:sz w:val="20"/>
                <w:szCs w:val="20"/>
              </w:rPr>
            </w:pPr>
            <w:r>
              <w:rPr>
                <w:rFonts w:cstheme="minorHAnsi"/>
                <w:sz w:val="20"/>
                <w:szCs w:val="20"/>
              </w:rPr>
              <w:t>30</w:t>
            </w:r>
          </w:p>
        </w:tc>
        <w:tc>
          <w:tcPr>
            <w:tcW w:w="898" w:type="dxa"/>
            <w:noWrap/>
          </w:tcPr>
          <w:p w14:paraId="08177643" w14:textId="77777777" w:rsidR="00F17649" w:rsidRPr="00BE4873" w:rsidRDefault="00F17649" w:rsidP="0069225C">
            <w:pPr>
              <w:rPr>
                <w:rFonts w:cstheme="minorHAnsi"/>
                <w:sz w:val="20"/>
                <w:szCs w:val="20"/>
              </w:rPr>
            </w:pPr>
            <w:r>
              <w:rPr>
                <w:rFonts w:cstheme="minorHAnsi"/>
                <w:sz w:val="20"/>
                <w:szCs w:val="20"/>
              </w:rPr>
              <w:t>30</w:t>
            </w:r>
          </w:p>
        </w:tc>
        <w:tc>
          <w:tcPr>
            <w:tcW w:w="974" w:type="dxa"/>
            <w:noWrap/>
          </w:tcPr>
          <w:p w14:paraId="072093F4" w14:textId="77777777" w:rsidR="00F17649" w:rsidRPr="00BE4873" w:rsidRDefault="00F17649" w:rsidP="0069225C">
            <w:pPr>
              <w:rPr>
                <w:rFonts w:cstheme="minorHAnsi"/>
                <w:sz w:val="20"/>
                <w:szCs w:val="20"/>
              </w:rPr>
            </w:pPr>
            <w:r>
              <w:rPr>
                <w:rFonts w:cstheme="minorHAnsi"/>
                <w:sz w:val="20"/>
                <w:szCs w:val="20"/>
              </w:rPr>
              <w:t>30</w:t>
            </w:r>
          </w:p>
        </w:tc>
        <w:tc>
          <w:tcPr>
            <w:tcW w:w="974" w:type="dxa"/>
            <w:noWrap/>
          </w:tcPr>
          <w:p w14:paraId="07D8A02E" w14:textId="77777777" w:rsidR="00F17649" w:rsidRPr="00BE4873" w:rsidRDefault="00F17649" w:rsidP="0069225C">
            <w:pPr>
              <w:rPr>
                <w:rFonts w:cstheme="minorHAnsi"/>
                <w:sz w:val="20"/>
                <w:szCs w:val="20"/>
              </w:rPr>
            </w:pPr>
            <w:r>
              <w:rPr>
                <w:rFonts w:cstheme="minorHAnsi"/>
                <w:sz w:val="20"/>
                <w:szCs w:val="20"/>
              </w:rPr>
              <w:t>30</w:t>
            </w:r>
          </w:p>
        </w:tc>
        <w:tc>
          <w:tcPr>
            <w:tcW w:w="2121" w:type="dxa"/>
            <w:noWrap/>
          </w:tcPr>
          <w:p w14:paraId="1C85C274" w14:textId="77777777" w:rsidR="00F17649" w:rsidRPr="00BE4873" w:rsidRDefault="00F17649" w:rsidP="0069225C">
            <w:pPr>
              <w:rPr>
                <w:rFonts w:cstheme="minorHAnsi"/>
                <w:sz w:val="20"/>
                <w:szCs w:val="20"/>
              </w:rPr>
            </w:pPr>
            <w:r>
              <w:rPr>
                <w:rFonts w:cstheme="minorHAnsi"/>
                <w:sz w:val="20"/>
                <w:szCs w:val="20"/>
              </w:rPr>
              <w:t>years</w:t>
            </w:r>
          </w:p>
        </w:tc>
        <w:tc>
          <w:tcPr>
            <w:tcW w:w="1058" w:type="dxa"/>
            <w:noWrap/>
          </w:tcPr>
          <w:p w14:paraId="5281A964" w14:textId="7CC94F38" w:rsidR="00F17649" w:rsidRPr="00BE4873" w:rsidRDefault="00F17649" w:rsidP="0069225C">
            <w:pPr>
              <w:rPr>
                <w:rFonts w:cstheme="minorHAnsi"/>
                <w:sz w:val="20"/>
                <w:szCs w:val="20"/>
              </w:rPr>
            </w:pPr>
            <w:r>
              <w:rPr>
                <w:rFonts w:cstheme="minorHAnsi"/>
                <w:sz w:val="20"/>
                <w:szCs w:val="20"/>
              </w:rPr>
              <w:fldChar w:fldCharType="begin" w:fldLock="1"/>
            </w:r>
            <w:r w:rsidR="001236E7">
              <w:rPr>
                <w:rFonts w:cstheme="minorHAnsi"/>
                <w:sz w:val="20"/>
                <w:szCs w:val="20"/>
              </w:rPr>
              <w:instrText>ADDIN CSL_CITATION {"citationItems":[{"id":"ITEM-1","itemData":{"author":[{"dropping-particle":"","family":"Theis","given":"Joel","non-dropping-particle":"","parse-names":false,"suffix":""}],"id":"ITEM-1","issued":{"date-parts":[["2019"]]},"title":"Cost Estimation Methodology for NETL Assessments of Power Plant Performance","type":"report"},"uris":["http://www.mendeley.com/documents/?uuid=27ee5280-59da-3a70-8037-8f8795b71d94"]}],"mendeley":{"formattedCitation":"[21]","plainTextFormattedCitation":"[21]","previouslyFormattedCitation":"[21]"},"properties":{"noteIndex":0},"schema":"https://github.com/citation-style-language/schema/raw/master/csl-citation.json"}</w:instrText>
            </w:r>
            <w:r>
              <w:rPr>
                <w:rFonts w:cstheme="minorHAnsi"/>
                <w:sz w:val="20"/>
                <w:szCs w:val="20"/>
              </w:rPr>
              <w:fldChar w:fldCharType="separate"/>
            </w:r>
            <w:r w:rsidR="00E5531A" w:rsidRPr="00E5531A">
              <w:rPr>
                <w:rFonts w:cstheme="minorHAnsi"/>
                <w:noProof/>
                <w:sz w:val="20"/>
                <w:szCs w:val="20"/>
              </w:rPr>
              <w:t>[21]</w:t>
            </w:r>
            <w:r>
              <w:rPr>
                <w:rFonts w:cstheme="minorHAnsi"/>
                <w:sz w:val="20"/>
                <w:szCs w:val="20"/>
              </w:rPr>
              <w:fldChar w:fldCharType="end"/>
            </w:r>
          </w:p>
        </w:tc>
      </w:tr>
      <w:tr w:rsidR="00F17649" w:rsidRPr="00BE4873" w14:paraId="244C085E" w14:textId="77777777" w:rsidTr="0069225C">
        <w:trPr>
          <w:trHeight w:val="290"/>
        </w:trPr>
        <w:tc>
          <w:tcPr>
            <w:tcW w:w="2483" w:type="dxa"/>
            <w:noWrap/>
            <w:hideMark/>
          </w:tcPr>
          <w:p w14:paraId="30164051" w14:textId="77777777" w:rsidR="00F17649" w:rsidRPr="00BE4873" w:rsidRDefault="00F17649" w:rsidP="0069225C">
            <w:pPr>
              <w:rPr>
                <w:rFonts w:cstheme="minorHAnsi"/>
                <w:sz w:val="20"/>
                <w:szCs w:val="20"/>
              </w:rPr>
            </w:pPr>
            <w:r w:rsidRPr="00BE4873">
              <w:rPr>
                <w:rFonts w:cstheme="minorHAnsi"/>
                <w:sz w:val="20"/>
                <w:szCs w:val="20"/>
              </w:rPr>
              <w:t>Electricity Use</w:t>
            </w:r>
          </w:p>
        </w:tc>
        <w:tc>
          <w:tcPr>
            <w:tcW w:w="842" w:type="dxa"/>
            <w:noWrap/>
            <w:hideMark/>
          </w:tcPr>
          <w:p w14:paraId="60AE3F70" w14:textId="77777777" w:rsidR="00F17649" w:rsidRPr="00BE4873" w:rsidRDefault="00F17649" w:rsidP="0069225C">
            <w:pPr>
              <w:rPr>
                <w:rFonts w:cstheme="minorHAnsi"/>
                <w:sz w:val="20"/>
                <w:szCs w:val="20"/>
              </w:rPr>
            </w:pPr>
            <w:r w:rsidRPr="00BE4873">
              <w:rPr>
                <w:rFonts w:cstheme="minorHAnsi"/>
                <w:sz w:val="20"/>
                <w:szCs w:val="20"/>
              </w:rPr>
              <w:t>0.65</w:t>
            </w:r>
          </w:p>
        </w:tc>
        <w:tc>
          <w:tcPr>
            <w:tcW w:w="898" w:type="dxa"/>
            <w:noWrap/>
            <w:hideMark/>
          </w:tcPr>
          <w:p w14:paraId="17C487A1" w14:textId="77777777" w:rsidR="00F17649" w:rsidRPr="00BE4873" w:rsidRDefault="00F17649" w:rsidP="0069225C">
            <w:pPr>
              <w:rPr>
                <w:rFonts w:cstheme="minorHAnsi"/>
                <w:sz w:val="20"/>
                <w:szCs w:val="20"/>
              </w:rPr>
            </w:pPr>
            <w:r w:rsidRPr="00BE4873">
              <w:rPr>
                <w:rFonts w:cstheme="minorHAnsi"/>
                <w:sz w:val="20"/>
                <w:szCs w:val="20"/>
              </w:rPr>
              <w:t>1.5</w:t>
            </w:r>
          </w:p>
        </w:tc>
        <w:tc>
          <w:tcPr>
            <w:tcW w:w="974" w:type="dxa"/>
            <w:noWrap/>
            <w:hideMark/>
          </w:tcPr>
          <w:p w14:paraId="6993DA17" w14:textId="77777777" w:rsidR="00F17649" w:rsidRPr="00BE4873" w:rsidRDefault="00F17649" w:rsidP="0069225C">
            <w:pPr>
              <w:rPr>
                <w:rFonts w:cstheme="minorHAnsi"/>
                <w:sz w:val="20"/>
                <w:szCs w:val="20"/>
              </w:rPr>
            </w:pPr>
            <w:r w:rsidRPr="00BE4873">
              <w:rPr>
                <w:rFonts w:cstheme="minorHAnsi"/>
                <w:sz w:val="20"/>
                <w:szCs w:val="20"/>
              </w:rPr>
              <w:t>2.04</w:t>
            </w:r>
          </w:p>
        </w:tc>
        <w:tc>
          <w:tcPr>
            <w:tcW w:w="974" w:type="dxa"/>
            <w:noWrap/>
            <w:hideMark/>
          </w:tcPr>
          <w:p w14:paraId="6822A3CE" w14:textId="77777777" w:rsidR="00F17649" w:rsidRPr="00BE4873" w:rsidRDefault="00F17649" w:rsidP="0069225C">
            <w:pPr>
              <w:rPr>
                <w:rFonts w:cstheme="minorHAnsi"/>
                <w:sz w:val="20"/>
                <w:szCs w:val="20"/>
              </w:rPr>
            </w:pPr>
            <w:r w:rsidRPr="00BE4873">
              <w:rPr>
                <w:rFonts w:cstheme="minorHAnsi"/>
                <w:sz w:val="20"/>
                <w:szCs w:val="20"/>
              </w:rPr>
              <w:t>4</w:t>
            </w:r>
          </w:p>
        </w:tc>
        <w:tc>
          <w:tcPr>
            <w:tcW w:w="2121" w:type="dxa"/>
            <w:noWrap/>
            <w:hideMark/>
          </w:tcPr>
          <w:p w14:paraId="13F314EB" w14:textId="43615301" w:rsidR="00F17649" w:rsidRPr="00BE4873" w:rsidRDefault="00F17649" w:rsidP="0069225C">
            <w:pPr>
              <w:rPr>
                <w:rFonts w:cstheme="minorHAnsi"/>
                <w:sz w:val="20"/>
                <w:szCs w:val="20"/>
              </w:rPr>
            </w:pPr>
            <w:r w:rsidRPr="00BE4873">
              <w:rPr>
                <w:rFonts w:cstheme="minorHAnsi"/>
                <w:sz w:val="20"/>
                <w:szCs w:val="20"/>
              </w:rPr>
              <w:t>kWh</w:t>
            </w:r>
            <w:ins w:id="2174" w:author="Justin Bracci" w:date="2023-06-25T13:53:00Z">
              <w:r w:rsidR="009F01A8">
                <w:rPr>
                  <w:vertAlign w:val="subscript"/>
                </w:rPr>
                <w:t>e</w:t>
              </w:r>
            </w:ins>
            <w:r w:rsidRPr="00BE4873">
              <w:rPr>
                <w:rFonts w:cstheme="minorHAnsi"/>
                <w:sz w:val="20"/>
                <w:szCs w:val="20"/>
              </w:rPr>
              <w:t>/kg H</w:t>
            </w:r>
            <w:r w:rsidRPr="004B18E9">
              <w:rPr>
                <w:rFonts w:cstheme="minorHAnsi"/>
                <w:sz w:val="20"/>
                <w:szCs w:val="20"/>
                <w:vertAlign w:val="subscript"/>
              </w:rPr>
              <w:t>2</w:t>
            </w:r>
            <w:r w:rsidRPr="00BE4873">
              <w:rPr>
                <w:rFonts w:cstheme="minorHAnsi"/>
                <w:sz w:val="20"/>
                <w:szCs w:val="20"/>
              </w:rPr>
              <w:t xml:space="preserve"> capacity</w:t>
            </w:r>
          </w:p>
        </w:tc>
        <w:tc>
          <w:tcPr>
            <w:tcW w:w="1058" w:type="dxa"/>
            <w:noWrap/>
            <w:hideMark/>
          </w:tcPr>
          <w:p w14:paraId="6F76313E" w14:textId="72023686" w:rsidR="00F17649" w:rsidRPr="00BE4873" w:rsidRDefault="00F17649" w:rsidP="0069225C">
            <w:pPr>
              <w:rPr>
                <w:rFonts w:cstheme="minorHAnsi"/>
                <w:sz w:val="20"/>
                <w:szCs w:val="20"/>
              </w:rPr>
            </w:pPr>
            <w:r w:rsidRPr="00BE4873">
              <w:rPr>
                <w:rFonts w:cstheme="minorHAnsi"/>
                <w:sz w:val="20"/>
                <w:szCs w:val="20"/>
              </w:rPr>
              <w:t> </w:t>
            </w:r>
            <w:r>
              <w:rPr>
                <w:rFonts w:cstheme="minorHAnsi"/>
                <w:sz w:val="20"/>
                <w:szCs w:val="20"/>
              </w:rPr>
              <w:fldChar w:fldCharType="begin" w:fldLock="1"/>
            </w:r>
            <w:r w:rsidR="001236E7">
              <w:rPr>
                <w:rFonts w:cstheme="minorHAnsi"/>
                <w:sz w:val="20"/>
                <w:szCs w:val="20"/>
              </w:rPr>
              <w:instrText>ADDIN CSL_CITATION {"citationItems":[{"id":"ITEM-1","itemData":{"abstract":"This report presents an independent assessment of the cost and performance of select hydrogen production plants utilizing fossil fuel resources as the primary feedstocks – specifically, natural gas (NG), steam methane reforming (SMR), NG autothermal reforming (ATR), coal gasification, and coal/biomass co-gasification – using a systematic, transparent technical and economic approach. Study cases were selected to reflect the capabilities of current, commercial technologies within plant configurations, and at scales, representative of next commercial offerings facing no fundamental research and development (R&amp;D) obstacles. Additionally, several areas of R&amp;D are identified as potential pathways for performance improvements and cost reductions. Attributional global warming potential (GWP) profiles of the impactful energy and material streams entering and exiting the plant boundaries were used to develop life cycle greenhouse gas (GHG) emissions results for each case based on the quantity of each stream and are expressed as carbon dioxide equivalents (CO2e). A life cycle GHG emissions target of 0 pounds (lb) CO2e/lb H2 produced, or “net-zero,” was targeted in one plant. Six hydrogen plant configurations are analyzed in this report: Three natural gas reforming configurations — two NG SMR cases (with and without carbon dioxide [CO2] capture) and one NG ATR case (with CO2 capture). Three gasification configurations — two coal gasification cases (with and without CO2 capture) and one coal/biomass co-gasification case (with CO2 capture). Full, bottom-up estimates for each case in this study were not pursued. Instead, the capital and operation and maintenance (O&amp;M) costs for each of the cases were estimated using a combined bottom-up and scaling approach. The cost metric used in this report is the levelized cost of hydrogen (LCOH) reported in real 2018 dollars, which is the revenue that must be received by the producer per kilogram of hydrogen produced to meet the desired return on equity after meeting all debt and tax obligations and operating expenses.","author":[{"dropping-particle":"","family":"National Energy Technology Laboratory","given":"","non-dropping-particle":"","parse-names":false,"suffix":""}],"id":"ITEM-1","issued":{"date-parts":[["2022"]]},"title":"Comparison of Commercial, State-of-the-Art, Fossil-Based Hydrogen Production Technologies","type":"report"},"uris":["http://www.mendeley.com/documents/?uuid=fb85cb2d-ed0a-4f79-a4d1-88e1897e596b"]}],"mendeley":{"formattedCitation":"[20]","plainTextFormattedCitation":"[20]","previouslyFormattedCitation":"[20]"},"properties":{"noteIndex":0},"schema":"https://github.com/citation-style-language/schema/raw/master/csl-citation.json"}</w:instrText>
            </w:r>
            <w:r>
              <w:rPr>
                <w:rFonts w:cstheme="minorHAnsi"/>
                <w:sz w:val="20"/>
                <w:szCs w:val="20"/>
              </w:rPr>
              <w:fldChar w:fldCharType="separate"/>
            </w:r>
            <w:r w:rsidR="00E5531A" w:rsidRPr="00E5531A">
              <w:rPr>
                <w:rFonts w:cstheme="minorHAnsi"/>
                <w:noProof/>
                <w:sz w:val="20"/>
                <w:szCs w:val="20"/>
              </w:rPr>
              <w:t>[20]</w:t>
            </w:r>
            <w:r>
              <w:rPr>
                <w:rFonts w:cstheme="minorHAnsi"/>
                <w:sz w:val="20"/>
                <w:szCs w:val="20"/>
              </w:rPr>
              <w:fldChar w:fldCharType="end"/>
            </w:r>
          </w:p>
        </w:tc>
      </w:tr>
      <w:tr w:rsidR="00F17649" w:rsidRPr="00BE4873" w14:paraId="4F4FF5B1" w14:textId="77777777" w:rsidTr="0069225C">
        <w:trPr>
          <w:trHeight w:val="290"/>
        </w:trPr>
        <w:tc>
          <w:tcPr>
            <w:tcW w:w="2483" w:type="dxa"/>
            <w:noWrap/>
            <w:hideMark/>
          </w:tcPr>
          <w:p w14:paraId="13E9C6E8" w14:textId="77777777" w:rsidR="00F17649" w:rsidRPr="00BE4873" w:rsidRDefault="00F17649" w:rsidP="0069225C">
            <w:pPr>
              <w:rPr>
                <w:rFonts w:cstheme="minorHAnsi"/>
                <w:sz w:val="20"/>
                <w:szCs w:val="20"/>
              </w:rPr>
            </w:pPr>
            <w:r w:rsidRPr="00BE4873">
              <w:rPr>
                <w:rFonts w:cstheme="minorHAnsi"/>
                <w:sz w:val="20"/>
                <w:szCs w:val="20"/>
              </w:rPr>
              <w:t>Natural Gas Use</w:t>
            </w:r>
          </w:p>
        </w:tc>
        <w:tc>
          <w:tcPr>
            <w:tcW w:w="842" w:type="dxa"/>
            <w:noWrap/>
            <w:hideMark/>
          </w:tcPr>
          <w:p w14:paraId="0A807412" w14:textId="77777777" w:rsidR="00F17649" w:rsidRPr="00BE4873" w:rsidRDefault="00F17649" w:rsidP="0069225C">
            <w:pPr>
              <w:rPr>
                <w:rFonts w:cstheme="minorHAnsi"/>
                <w:sz w:val="20"/>
                <w:szCs w:val="20"/>
              </w:rPr>
            </w:pPr>
            <w:r w:rsidRPr="00BE4873">
              <w:rPr>
                <w:rFonts w:cstheme="minorHAnsi"/>
                <w:sz w:val="20"/>
                <w:szCs w:val="20"/>
              </w:rPr>
              <w:t>3.53</w:t>
            </w:r>
          </w:p>
        </w:tc>
        <w:tc>
          <w:tcPr>
            <w:tcW w:w="898" w:type="dxa"/>
            <w:noWrap/>
            <w:hideMark/>
          </w:tcPr>
          <w:p w14:paraId="7CF19C72" w14:textId="77777777" w:rsidR="00F17649" w:rsidRPr="00BE4873" w:rsidRDefault="00F17649" w:rsidP="0069225C">
            <w:pPr>
              <w:rPr>
                <w:rFonts w:cstheme="minorHAnsi"/>
                <w:sz w:val="20"/>
                <w:szCs w:val="20"/>
              </w:rPr>
            </w:pPr>
            <w:r w:rsidRPr="00BE4873">
              <w:rPr>
                <w:rFonts w:cstheme="minorHAnsi"/>
                <w:sz w:val="20"/>
                <w:szCs w:val="20"/>
              </w:rPr>
              <w:t>3.58</w:t>
            </w:r>
          </w:p>
        </w:tc>
        <w:tc>
          <w:tcPr>
            <w:tcW w:w="974" w:type="dxa"/>
            <w:noWrap/>
            <w:hideMark/>
          </w:tcPr>
          <w:p w14:paraId="5C0BAD4F" w14:textId="77777777" w:rsidR="00F17649" w:rsidRPr="00BE4873" w:rsidRDefault="00F17649" w:rsidP="0069225C">
            <w:pPr>
              <w:rPr>
                <w:rFonts w:cstheme="minorHAnsi"/>
                <w:sz w:val="20"/>
                <w:szCs w:val="20"/>
              </w:rPr>
            </w:pPr>
            <w:r w:rsidRPr="00BE4873">
              <w:rPr>
                <w:rFonts w:cstheme="minorHAnsi"/>
                <w:sz w:val="20"/>
                <w:szCs w:val="20"/>
              </w:rPr>
              <w:t>3.75</w:t>
            </w:r>
          </w:p>
        </w:tc>
        <w:tc>
          <w:tcPr>
            <w:tcW w:w="974" w:type="dxa"/>
            <w:noWrap/>
            <w:hideMark/>
          </w:tcPr>
          <w:p w14:paraId="47049F1E" w14:textId="77777777" w:rsidR="00F17649" w:rsidRPr="00BE4873" w:rsidRDefault="00F17649" w:rsidP="0069225C">
            <w:pPr>
              <w:rPr>
                <w:rFonts w:cstheme="minorHAnsi"/>
                <w:sz w:val="20"/>
                <w:szCs w:val="20"/>
              </w:rPr>
            </w:pPr>
            <w:r w:rsidRPr="00BE4873">
              <w:rPr>
                <w:rFonts w:cstheme="minorHAnsi"/>
                <w:sz w:val="20"/>
                <w:szCs w:val="20"/>
              </w:rPr>
              <w:t>3.52</w:t>
            </w:r>
          </w:p>
        </w:tc>
        <w:tc>
          <w:tcPr>
            <w:tcW w:w="2121" w:type="dxa"/>
            <w:noWrap/>
            <w:hideMark/>
          </w:tcPr>
          <w:p w14:paraId="17591F90" w14:textId="77777777" w:rsidR="00F17649" w:rsidRPr="00BE4873" w:rsidRDefault="00F17649" w:rsidP="0069225C">
            <w:pPr>
              <w:rPr>
                <w:rFonts w:cstheme="minorHAnsi"/>
                <w:sz w:val="20"/>
                <w:szCs w:val="20"/>
              </w:rPr>
            </w:pPr>
            <w:r w:rsidRPr="00BE4873">
              <w:rPr>
                <w:rFonts w:cstheme="minorHAnsi"/>
                <w:sz w:val="20"/>
                <w:szCs w:val="20"/>
              </w:rPr>
              <w:t>kg CH4/kg H</w:t>
            </w:r>
            <w:r w:rsidRPr="004B18E9">
              <w:rPr>
                <w:rFonts w:cstheme="minorHAnsi"/>
                <w:sz w:val="20"/>
                <w:szCs w:val="20"/>
                <w:vertAlign w:val="subscript"/>
              </w:rPr>
              <w:t>2</w:t>
            </w:r>
            <w:r w:rsidRPr="00BE4873">
              <w:rPr>
                <w:rFonts w:cstheme="minorHAnsi"/>
                <w:sz w:val="20"/>
                <w:szCs w:val="20"/>
              </w:rPr>
              <w:t xml:space="preserve"> capacity</w:t>
            </w:r>
          </w:p>
        </w:tc>
        <w:tc>
          <w:tcPr>
            <w:tcW w:w="1058" w:type="dxa"/>
            <w:noWrap/>
            <w:hideMark/>
          </w:tcPr>
          <w:p w14:paraId="511C8CBC" w14:textId="2A62C93F" w:rsidR="00F17649" w:rsidRPr="00BE4873" w:rsidRDefault="00F17649" w:rsidP="0069225C">
            <w:pPr>
              <w:rPr>
                <w:rFonts w:cstheme="minorHAnsi"/>
                <w:sz w:val="20"/>
                <w:szCs w:val="20"/>
              </w:rPr>
            </w:pPr>
            <w:r w:rsidRPr="00BE4873">
              <w:rPr>
                <w:rFonts w:cstheme="minorHAnsi"/>
                <w:sz w:val="20"/>
                <w:szCs w:val="20"/>
              </w:rPr>
              <w:t> </w:t>
            </w:r>
            <w:r>
              <w:rPr>
                <w:rFonts w:cstheme="minorHAnsi"/>
                <w:sz w:val="20"/>
                <w:szCs w:val="20"/>
              </w:rPr>
              <w:fldChar w:fldCharType="begin" w:fldLock="1"/>
            </w:r>
            <w:r w:rsidR="001236E7">
              <w:rPr>
                <w:rFonts w:cstheme="minorHAnsi"/>
                <w:sz w:val="20"/>
                <w:szCs w:val="20"/>
              </w:rPr>
              <w:instrText>ADDIN CSL_CITATION {"citationItems":[{"id":"ITEM-1","itemData":{"abstract":"This report presents an independent assessment of the cost and performance of select hydrogen production plants utilizing fossil fuel resources as the primary feedstocks – specifically, natural gas (NG), steam methane reforming (SMR), NG autothermal reforming (ATR), coal gasification, and coal/biomass co-gasification – using a systematic, transparent technical and economic approach. Study cases were selected to reflect the capabilities of current, commercial technologies within plant configurations, and at scales, representative of next commercial offerings facing no fundamental research and development (R&amp;D) obstacles. Additionally, several areas of R&amp;D are identified as potential pathways for performance improvements and cost reductions. Attributional global warming potential (GWP) profiles of the impactful energy and material streams entering and exiting the plant boundaries were used to develop life cycle greenhouse gas (GHG) emissions results for each case based on the quantity of each stream and are expressed as carbon dioxide equivalents (CO2e). A life cycle GHG emissions target of 0 pounds (lb) CO2e/lb H2 produced, or “net-zero,” was targeted in one plant. Six hydrogen plant configurations are analyzed in this report: Three natural gas reforming configurations — two NG SMR cases (with and without carbon dioxide [CO2] capture) and one NG ATR case (with CO2 capture). Three gasification configurations — two coal gasification cases (with and without CO2 capture) and one coal/biomass co-gasification case (with CO2 capture). Full, bottom-up estimates for each case in this study were not pursued. Instead, the capital and operation and maintenance (O&amp;M) costs for each of the cases were estimated using a combined bottom-up and scaling approach. The cost metric used in this report is the levelized cost of hydrogen (LCOH) reported in real 2018 dollars, which is the revenue that must be received by the producer per kilogram of hydrogen produced to meet the desired return on equity after meeting all debt and tax obligations and operating expenses.","author":[{"dropping-particle":"","family":"National Energy Technology Laboratory","given":"","non-dropping-particle":"","parse-names":false,"suffix":""}],"id":"ITEM-1","issued":{"date-parts":[["2022"]]},"title":"Comparison of Commercial, State-of-the-Art, Fossil-Based Hydrogen Production Technologies","type":"report"},"uris":["http://www.mendeley.com/documents/?uuid=fb85cb2d-ed0a-4f79-a4d1-88e1897e596b"]}],"mendeley":{"formattedCitation":"[20]","plainTextFormattedCitation":"[20]","previouslyFormattedCitation":"[20]"},"properties":{"noteIndex":0},"schema":"https://github.com/citation-style-language/schema/raw/master/csl-citation.json"}</w:instrText>
            </w:r>
            <w:r>
              <w:rPr>
                <w:rFonts w:cstheme="minorHAnsi"/>
                <w:sz w:val="20"/>
                <w:szCs w:val="20"/>
              </w:rPr>
              <w:fldChar w:fldCharType="separate"/>
            </w:r>
            <w:r w:rsidR="00E5531A" w:rsidRPr="00E5531A">
              <w:rPr>
                <w:rFonts w:cstheme="minorHAnsi"/>
                <w:noProof/>
                <w:sz w:val="20"/>
                <w:szCs w:val="20"/>
              </w:rPr>
              <w:t>[20]</w:t>
            </w:r>
            <w:r>
              <w:rPr>
                <w:rFonts w:cstheme="minorHAnsi"/>
                <w:sz w:val="20"/>
                <w:szCs w:val="20"/>
              </w:rPr>
              <w:fldChar w:fldCharType="end"/>
            </w:r>
          </w:p>
        </w:tc>
      </w:tr>
      <w:tr w:rsidR="00F17649" w:rsidRPr="00BE4873" w14:paraId="67F6CDAB" w14:textId="77777777" w:rsidTr="0069225C">
        <w:trPr>
          <w:trHeight w:val="290"/>
        </w:trPr>
        <w:tc>
          <w:tcPr>
            <w:tcW w:w="2483" w:type="dxa"/>
            <w:noWrap/>
            <w:hideMark/>
          </w:tcPr>
          <w:p w14:paraId="499168A2" w14:textId="77777777" w:rsidR="00F17649" w:rsidRPr="00BE4873" w:rsidRDefault="00F17649" w:rsidP="0069225C">
            <w:pPr>
              <w:rPr>
                <w:rFonts w:cstheme="minorHAnsi"/>
                <w:sz w:val="20"/>
                <w:szCs w:val="20"/>
              </w:rPr>
            </w:pPr>
            <w:r w:rsidRPr="00BE4873">
              <w:rPr>
                <w:rFonts w:cstheme="minorHAnsi"/>
                <w:sz w:val="20"/>
                <w:szCs w:val="20"/>
              </w:rPr>
              <w:t>Water Consumption</w:t>
            </w:r>
          </w:p>
        </w:tc>
        <w:tc>
          <w:tcPr>
            <w:tcW w:w="842" w:type="dxa"/>
            <w:noWrap/>
            <w:hideMark/>
          </w:tcPr>
          <w:p w14:paraId="6A67E6D1" w14:textId="77777777" w:rsidR="00F17649" w:rsidRPr="00BE4873" w:rsidRDefault="00F17649" w:rsidP="0069225C">
            <w:pPr>
              <w:rPr>
                <w:rFonts w:cstheme="minorHAnsi"/>
                <w:sz w:val="20"/>
                <w:szCs w:val="20"/>
              </w:rPr>
            </w:pPr>
            <w:r w:rsidRPr="00BE4873">
              <w:rPr>
                <w:rFonts w:cstheme="minorHAnsi"/>
                <w:sz w:val="20"/>
                <w:szCs w:val="20"/>
              </w:rPr>
              <w:t>16</w:t>
            </w:r>
          </w:p>
        </w:tc>
        <w:tc>
          <w:tcPr>
            <w:tcW w:w="898" w:type="dxa"/>
            <w:noWrap/>
            <w:hideMark/>
          </w:tcPr>
          <w:p w14:paraId="2F0EC335" w14:textId="77777777" w:rsidR="00F17649" w:rsidRPr="00BE4873" w:rsidRDefault="00F17649" w:rsidP="0069225C">
            <w:pPr>
              <w:rPr>
                <w:rFonts w:cstheme="minorHAnsi"/>
                <w:sz w:val="20"/>
                <w:szCs w:val="20"/>
              </w:rPr>
            </w:pPr>
            <w:r w:rsidRPr="00BE4873">
              <w:rPr>
                <w:rFonts w:cstheme="minorHAnsi"/>
                <w:sz w:val="20"/>
                <w:szCs w:val="20"/>
              </w:rPr>
              <w:t>19</w:t>
            </w:r>
          </w:p>
        </w:tc>
        <w:tc>
          <w:tcPr>
            <w:tcW w:w="974" w:type="dxa"/>
            <w:noWrap/>
            <w:hideMark/>
          </w:tcPr>
          <w:p w14:paraId="64639594" w14:textId="77777777" w:rsidR="00F17649" w:rsidRPr="00BE4873" w:rsidRDefault="00F17649" w:rsidP="0069225C">
            <w:pPr>
              <w:rPr>
                <w:rFonts w:cstheme="minorHAnsi"/>
                <w:sz w:val="20"/>
                <w:szCs w:val="20"/>
              </w:rPr>
            </w:pPr>
            <w:r w:rsidRPr="00BE4873">
              <w:rPr>
                <w:rFonts w:cstheme="minorHAnsi"/>
                <w:sz w:val="20"/>
                <w:szCs w:val="20"/>
              </w:rPr>
              <w:t>24</w:t>
            </w:r>
          </w:p>
        </w:tc>
        <w:tc>
          <w:tcPr>
            <w:tcW w:w="974" w:type="dxa"/>
            <w:noWrap/>
            <w:hideMark/>
          </w:tcPr>
          <w:p w14:paraId="5B6E39FD" w14:textId="77777777" w:rsidR="00F17649" w:rsidRPr="00BE4873" w:rsidRDefault="00F17649" w:rsidP="0069225C">
            <w:pPr>
              <w:rPr>
                <w:rFonts w:cstheme="minorHAnsi"/>
                <w:sz w:val="20"/>
                <w:szCs w:val="20"/>
              </w:rPr>
            </w:pPr>
            <w:r w:rsidRPr="00BE4873">
              <w:rPr>
                <w:rFonts w:cstheme="minorHAnsi"/>
                <w:sz w:val="20"/>
                <w:szCs w:val="20"/>
              </w:rPr>
              <w:t>24</w:t>
            </w:r>
          </w:p>
        </w:tc>
        <w:tc>
          <w:tcPr>
            <w:tcW w:w="2121" w:type="dxa"/>
            <w:noWrap/>
            <w:hideMark/>
          </w:tcPr>
          <w:p w14:paraId="2EB375FA" w14:textId="77777777" w:rsidR="00F17649" w:rsidRPr="00BE4873" w:rsidRDefault="00F17649" w:rsidP="0069225C">
            <w:pPr>
              <w:rPr>
                <w:rFonts w:cstheme="minorHAnsi"/>
                <w:sz w:val="20"/>
                <w:szCs w:val="20"/>
              </w:rPr>
            </w:pPr>
            <w:r w:rsidRPr="00BE4873">
              <w:rPr>
                <w:rFonts w:cstheme="minorHAnsi"/>
                <w:sz w:val="20"/>
                <w:szCs w:val="20"/>
              </w:rPr>
              <w:t>kg H</w:t>
            </w:r>
            <w:r w:rsidRPr="004B18E9">
              <w:rPr>
                <w:rFonts w:cstheme="minorHAnsi"/>
                <w:sz w:val="20"/>
                <w:szCs w:val="20"/>
                <w:vertAlign w:val="subscript"/>
              </w:rPr>
              <w:t>2</w:t>
            </w:r>
            <w:r w:rsidRPr="00BE4873">
              <w:rPr>
                <w:rFonts w:cstheme="minorHAnsi"/>
                <w:sz w:val="20"/>
                <w:szCs w:val="20"/>
              </w:rPr>
              <w:t>O/kg H</w:t>
            </w:r>
            <w:r w:rsidRPr="004B18E9">
              <w:rPr>
                <w:rFonts w:cstheme="minorHAnsi"/>
                <w:sz w:val="20"/>
                <w:szCs w:val="20"/>
                <w:vertAlign w:val="subscript"/>
              </w:rPr>
              <w:t>2</w:t>
            </w:r>
            <w:r w:rsidRPr="00BE4873">
              <w:rPr>
                <w:rFonts w:cstheme="minorHAnsi"/>
                <w:sz w:val="20"/>
                <w:szCs w:val="20"/>
              </w:rPr>
              <w:t xml:space="preserve"> capacity</w:t>
            </w:r>
          </w:p>
        </w:tc>
        <w:tc>
          <w:tcPr>
            <w:tcW w:w="1058" w:type="dxa"/>
            <w:noWrap/>
            <w:hideMark/>
          </w:tcPr>
          <w:p w14:paraId="35C1D435" w14:textId="7BB57E43" w:rsidR="00F17649" w:rsidRPr="00BE4873" w:rsidRDefault="00F17649" w:rsidP="0069225C">
            <w:pPr>
              <w:rPr>
                <w:rFonts w:cstheme="minorHAnsi"/>
                <w:sz w:val="20"/>
                <w:szCs w:val="20"/>
              </w:rPr>
            </w:pPr>
            <w:r w:rsidRPr="00BE4873">
              <w:rPr>
                <w:rFonts w:cstheme="minorHAnsi"/>
                <w:sz w:val="20"/>
                <w:szCs w:val="20"/>
              </w:rPr>
              <w:t> </w:t>
            </w:r>
            <w:r>
              <w:rPr>
                <w:rFonts w:cstheme="minorHAnsi"/>
                <w:sz w:val="20"/>
                <w:szCs w:val="20"/>
              </w:rPr>
              <w:fldChar w:fldCharType="begin" w:fldLock="1"/>
            </w:r>
            <w:r w:rsidR="001236E7">
              <w:rPr>
                <w:rFonts w:cstheme="minorHAnsi"/>
                <w:sz w:val="20"/>
                <w:szCs w:val="20"/>
              </w:rPr>
              <w:instrText>ADDIN CSL_CITATION {"citationItems":[{"id":"ITEM-1","itemData":{"abstract":"This report presents an independent assessment of the cost and performance of select hydrogen production plants utilizing fossil fuel resources as the primary feedstocks – specifically, natural gas (NG), steam methane reforming (SMR), NG autothermal reforming (ATR), coal gasification, and coal/biomass co-gasification – using a systematic, transparent technical and economic approach. Study cases were selected to reflect the capabilities of current, commercial technologies within plant configurations, and at scales, representative of next commercial offerings facing no fundamental research and development (R&amp;D) obstacles. Additionally, several areas of R&amp;D are identified as potential pathways for performance improvements and cost reductions. Attributional global warming potential (GWP) profiles of the impactful energy and material streams entering and exiting the plant boundaries were used to develop life cycle greenhouse gas (GHG) emissions results for each case based on the quantity of each stream and are expressed as carbon dioxide equivalents (CO2e). A life cycle GHG emissions target of 0 pounds (lb) CO2e/lb H2 produced, or “net-zero,” was targeted in one plant. Six hydrogen plant configurations are analyzed in this report: Three natural gas reforming configurations — two NG SMR cases (with and without carbon dioxide [CO2] capture) and one NG ATR case (with CO2 capture). Three gasification configurations — two coal gasification cases (with and without CO2 capture) and one coal/biomass co-gasification case (with CO2 capture). Full, bottom-up estimates for each case in this study were not pursued. Instead, the capital and operation and maintenance (O&amp;M) costs for each of the cases were estimated using a combined bottom-up and scaling approach. The cost metric used in this report is the levelized cost of hydrogen (LCOH) reported in real 2018 dollars, which is the revenue that must be received by the producer per kilogram of hydrogen produced to meet the desired return on equity after meeting all debt and tax obligations and operating expenses.","author":[{"dropping-particle":"","family":"National Energy Technology Laboratory","given":"","non-dropping-particle":"","parse-names":false,"suffix":""}],"id":"ITEM-1","issued":{"date-parts":[["2022"]]},"title":"Comparison of Commercial, State-of-the-Art, Fossil-Based Hydrogen Production Technologies","type":"report"},"uris":["http://www.mendeley.com/documents/?uuid=fb85cb2d-ed0a-4f79-a4d1-88e1897e596b"]}],"mendeley":{"formattedCitation":"[20]","plainTextFormattedCitation":"[20]","previouslyFormattedCitation":"[20]"},"properties":{"noteIndex":0},"schema":"https://github.com/citation-style-language/schema/raw/master/csl-citation.json"}</w:instrText>
            </w:r>
            <w:r>
              <w:rPr>
                <w:rFonts w:cstheme="minorHAnsi"/>
                <w:sz w:val="20"/>
                <w:szCs w:val="20"/>
              </w:rPr>
              <w:fldChar w:fldCharType="separate"/>
            </w:r>
            <w:r w:rsidR="00E5531A" w:rsidRPr="00E5531A">
              <w:rPr>
                <w:rFonts w:cstheme="minorHAnsi"/>
                <w:noProof/>
                <w:sz w:val="20"/>
                <w:szCs w:val="20"/>
              </w:rPr>
              <w:t>[20]</w:t>
            </w:r>
            <w:r>
              <w:rPr>
                <w:rFonts w:cstheme="minorHAnsi"/>
                <w:sz w:val="20"/>
                <w:szCs w:val="20"/>
              </w:rPr>
              <w:fldChar w:fldCharType="end"/>
            </w:r>
          </w:p>
        </w:tc>
      </w:tr>
      <w:tr w:rsidR="00F17649" w:rsidRPr="00BE4873" w14:paraId="76E14E6B" w14:textId="77777777" w:rsidTr="0069225C">
        <w:trPr>
          <w:trHeight w:val="290"/>
        </w:trPr>
        <w:tc>
          <w:tcPr>
            <w:tcW w:w="2483" w:type="dxa"/>
            <w:noWrap/>
            <w:hideMark/>
          </w:tcPr>
          <w:p w14:paraId="023CFFDA" w14:textId="16B8BA4F" w:rsidR="009517DD" w:rsidRPr="00BE4873" w:rsidRDefault="00F17649" w:rsidP="0069225C">
            <w:pPr>
              <w:rPr>
                <w:rFonts w:cstheme="minorHAnsi"/>
                <w:sz w:val="20"/>
                <w:szCs w:val="20"/>
              </w:rPr>
            </w:pPr>
            <w:r w:rsidRPr="00BE4873">
              <w:rPr>
                <w:rFonts w:cstheme="minorHAnsi"/>
                <w:sz w:val="20"/>
                <w:szCs w:val="20"/>
              </w:rPr>
              <w:t>Reformer/Other Capital Cost</w:t>
            </w:r>
            <w:ins w:id="2175" w:author="Justin Bracci" w:date="2023-06-30T14:45:00Z">
              <w:r w:rsidR="00F67544">
                <w:rPr>
                  <w:rFonts w:cstheme="minorHAnsi"/>
                  <w:sz w:val="20"/>
                  <w:szCs w:val="20"/>
                </w:rPr>
                <w:t xml:space="preserve"> </w:t>
              </w:r>
              <w:r w:rsidR="009517DD">
                <w:rPr>
                  <w:rFonts w:cstheme="minorHAnsi"/>
                  <w:sz w:val="20"/>
                  <w:szCs w:val="20"/>
                </w:rPr>
                <w:t>(2</w:t>
              </w:r>
              <w:r w:rsidR="00F67544">
                <w:rPr>
                  <w:rFonts w:cstheme="minorHAnsi"/>
                  <w:sz w:val="20"/>
                  <w:szCs w:val="20"/>
                </w:rPr>
                <w:t>018 dollars)</w:t>
              </w:r>
            </w:ins>
          </w:p>
        </w:tc>
        <w:tc>
          <w:tcPr>
            <w:tcW w:w="842" w:type="dxa"/>
            <w:noWrap/>
            <w:hideMark/>
          </w:tcPr>
          <w:p w14:paraId="793002CB" w14:textId="77777777" w:rsidR="00F17649" w:rsidRPr="00BE4873" w:rsidRDefault="00F17649" w:rsidP="0069225C">
            <w:pPr>
              <w:rPr>
                <w:rFonts w:cstheme="minorHAnsi"/>
                <w:sz w:val="20"/>
                <w:szCs w:val="20"/>
              </w:rPr>
            </w:pPr>
            <w:r w:rsidRPr="00BE4873">
              <w:rPr>
                <w:rFonts w:cstheme="minorHAnsi"/>
                <w:sz w:val="20"/>
                <w:szCs w:val="20"/>
              </w:rPr>
              <w:t>549</w:t>
            </w:r>
          </w:p>
        </w:tc>
        <w:tc>
          <w:tcPr>
            <w:tcW w:w="898" w:type="dxa"/>
            <w:noWrap/>
            <w:hideMark/>
          </w:tcPr>
          <w:p w14:paraId="41E81338" w14:textId="77777777" w:rsidR="00F17649" w:rsidRPr="00BE4873" w:rsidRDefault="00F17649" w:rsidP="0069225C">
            <w:pPr>
              <w:rPr>
                <w:rFonts w:cstheme="minorHAnsi"/>
                <w:sz w:val="20"/>
                <w:szCs w:val="20"/>
              </w:rPr>
            </w:pPr>
            <w:r w:rsidRPr="00BE4873">
              <w:rPr>
                <w:rFonts w:cstheme="minorHAnsi"/>
                <w:sz w:val="20"/>
                <w:szCs w:val="20"/>
              </w:rPr>
              <w:t>576</w:t>
            </w:r>
          </w:p>
        </w:tc>
        <w:tc>
          <w:tcPr>
            <w:tcW w:w="974" w:type="dxa"/>
            <w:noWrap/>
            <w:hideMark/>
          </w:tcPr>
          <w:p w14:paraId="7F362448" w14:textId="77777777" w:rsidR="00F17649" w:rsidRPr="00BE4873" w:rsidRDefault="00F17649" w:rsidP="0069225C">
            <w:pPr>
              <w:rPr>
                <w:rFonts w:cstheme="minorHAnsi"/>
                <w:sz w:val="20"/>
                <w:szCs w:val="20"/>
              </w:rPr>
            </w:pPr>
            <w:r w:rsidRPr="00BE4873">
              <w:rPr>
                <w:rFonts w:cstheme="minorHAnsi"/>
                <w:sz w:val="20"/>
                <w:szCs w:val="20"/>
              </w:rPr>
              <w:t>809</w:t>
            </w:r>
          </w:p>
        </w:tc>
        <w:tc>
          <w:tcPr>
            <w:tcW w:w="974" w:type="dxa"/>
            <w:noWrap/>
            <w:hideMark/>
          </w:tcPr>
          <w:p w14:paraId="5B1ACF4C" w14:textId="77777777" w:rsidR="00F17649" w:rsidRPr="00BE4873" w:rsidRDefault="00F17649" w:rsidP="0069225C">
            <w:pPr>
              <w:rPr>
                <w:rFonts w:cstheme="minorHAnsi"/>
                <w:sz w:val="20"/>
                <w:szCs w:val="20"/>
              </w:rPr>
            </w:pPr>
            <w:r w:rsidRPr="00BE4873">
              <w:rPr>
                <w:rFonts w:cstheme="minorHAnsi"/>
                <w:sz w:val="20"/>
                <w:szCs w:val="20"/>
              </w:rPr>
              <w:t>604</w:t>
            </w:r>
          </w:p>
        </w:tc>
        <w:tc>
          <w:tcPr>
            <w:tcW w:w="2121" w:type="dxa"/>
            <w:noWrap/>
            <w:hideMark/>
          </w:tcPr>
          <w:p w14:paraId="2E8F7B3D" w14:textId="77777777" w:rsidR="00F17649" w:rsidRPr="00BE4873" w:rsidRDefault="00F17649" w:rsidP="0069225C">
            <w:pPr>
              <w:rPr>
                <w:rFonts w:cstheme="minorHAnsi"/>
                <w:sz w:val="20"/>
                <w:szCs w:val="20"/>
              </w:rPr>
            </w:pPr>
            <w:r w:rsidRPr="00BE4873">
              <w:rPr>
                <w:rFonts w:cstheme="minorHAnsi"/>
                <w:sz w:val="20"/>
                <w:szCs w:val="20"/>
              </w:rPr>
              <w:t>$/kW H</w:t>
            </w:r>
            <w:r w:rsidRPr="004B18E9">
              <w:rPr>
                <w:rFonts w:cstheme="minorHAnsi"/>
                <w:sz w:val="20"/>
                <w:szCs w:val="20"/>
                <w:vertAlign w:val="subscript"/>
              </w:rPr>
              <w:t>2</w:t>
            </w:r>
            <w:r w:rsidRPr="00BE4873">
              <w:rPr>
                <w:rFonts w:cstheme="minorHAnsi"/>
                <w:sz w:val="20"/>
                <w:szCs w:val="20"/>
              </w:rPr>
              <w:t xml:space="preserve"> capacity</w:t>
            </w:r>
          </w:p>
        </w:tc>
        <w:tc>
          <w:tcPr>
            <w:tcW w:w="1058" w:type="dxa"/>
            <w:noWrap/>
            <w:hideMark/>
          </w:tcPr>
          <w:p w14:paraId="5177AAD3" w14:textId="6D93EB84" w:rsidR="00F17649" w:rsidRPr="00BE4873" w:rsidRDefault="00F17649" w:rsidP="0069225C">
            <w:pPr>
              <w:rPr>
                <w:rFonts w:cstheme="minorHAnsi"/>
                <w:sz w:val="20"/>
                <w:szCs w:val="20"/>
              </w:rPr>
            </w:pPr>
            <w:r w:rsidRPr="00BE4873">
              <w:rPr>
                <w:rFonts w:cstheme="minorHAnsi"/>
                <w:sz w:val="20"/>
                <w:szCs w:val="20"/>
              </w:rPr>
              <w:t> </w:t>
            </w:r>
            <w:r>
              <w:rPr>
                <w:rFonts w:cstheme="minorHAnsi"/>
                <w:sz w:val="20"/>
                <w:szCs w:val="20"/>
              </w:rPr>
              <w:fldChar w:fldCharType="begin" w:fldLock="1"/>
            </w:r>
            <w:r w:rsidR="001236E7">
              <w:rPr>
                <w:rFonts w:cstheme="minorHAnsi"/>
                <w:sz w:val="20"/>
                <w:szCs w:val="20"/>
              </w:rPr>
              <w:instrText>ADDIN CSL_CITATION {"citationItems":[{"id":"ITEM-1","itemData":{"abstract":"This report presents an independent assessment of the cost and performance of select hydrogen production plants utilizing fossil fuel resources as the primary feedstocks – specifically, natural gas (NG), steam methane reforming (SMR), NG autothermal reforming (ATR), coal gasification, and coal/biomass co-gasification – using a systematic, transparent technical and economic approach. Study cases were selected to reflect the capabilities of current, commercial technologies within plant configurations, and at scales, representative of next commercial offerings facing no fundamental research and development (R&amp;D) obstacles. Additionally, several areas of R&amp;D are identified as potential pathways for performance improvements and cost reductions. Attributional global warming potential (GWP) profiles of the impactful energy and material streams entering and exiting the plant boundaries were used to develop life cycle greenhouse gas (GHG) emissions results for each case based on the quantity of each stream and are expressed as carbon dioxide equivalents (CO2e). A life cycle GHG emissions target of 0 pounds (lb) CO2e/lb H2 produced, or “net-zero,” was targeted in one plant. Six hydrogen plant configurations are analyzed in this report: Three natural gas reforming configurations — two NG SMR cases (with and without carbon dioxide [CO2] capture) and one NG ATR case (with CO2 capture). Three gasification configurations — two coal gasification cases (with and without CO2 capture) and one coal/biomass co-gasification case (with CO2 capture). Full, bottom-up estimates for each case in this study were not pursued. Instead, the capital and operation and maintenance (O&amp;M) costs for each of the cases were estimated using a combined bottom-up and scaling approach. The cost metric used in this report is the levelized cost of hydrogen (LCOH) reported in real 2018 dollars, which is the revenue that must be received by the producer per kilogram of hydrogen produced to meet the desired return on equity after meeting all debt and tax obligations and operating expenses.","author":[{"dropping-particle":"","family":"National Energy Technology Laboratory","given":"","non-dropping-particle":"","parse-names":false,"suffix":""}],"id":"ITEM-1","issued":{"date-parts":[["2022"]]},"title":"Comparison of Commercial, State-of-the-Art, Fossil-Based Hydrogen Production Technologies","type":"report"},"uris":["http://www.mendeley.com/documents/?uuid=fb85cb2d-ed0a-4f79-a4d1-88e1897e596b"]}],"mendeley":{"formattedCitation":"[20]","plainTextFormattedCitation":"[20]","previouslyFormattedCitation":"[20]"},"properties":{"noteIndex":0},"schema":"https://github.com/citation-style-language/schema/raw/master/csl-citation.json"}</w:instrText>
            </w:r>
            <w:r>
              <w:rPr>
                <w:rFonts w:cstheme="minorHAnsi"/>
                <w:sz w:val="20"/>
                <w:szCs w:val="20"/>
              </w:rPr>
              <w:fldChar w:fldCharType="separate"/>
            </w:r>
            <w:r w:rsidR="00E5531A" w:rsidRPr="00E5531A">
              <w:rPr>
                <w:rFonts w:cstheme="minorHAnsi"/>
                <w:noProof/>
                <w:sz w:val="20"/>
                <w:szCs w:val="20"/>
              </w:rPr>
              <w:t>[20]</w:t>
            </w:r>
            <w:r>
              <w:rPr>
                <w:rFonts w:cstheme="minorHAnsi"/>
                <w:sz w:val="20"/>
                <w:szCs w:val="20"/>
              </w:rPr>
              <w:fldChar w:fldCharType="end"/>
            </w:r>
          </w:p>
        </w:tc>
      </w:tr>
      <w:tr w:rsidR="00F17649" w:rsidRPr="00BE4873" w14:paraId="235FA40A" w14:textId="77777777" w:rsidTr="0069225C">
        <w:trPr>
          <w:trHeight w:val="290"/>
        </w:trPr>
        <w:tc>
          <w:tcPr>
            <w:tcW w:w="2483" w:type="dxa"/>
            <w:noWrap/>
            <w:hideMark/>
          </w:tcPr>
          <w:p w14:paraId="3C8A630C" w14:textId="527EFACB" w:rsidR="00F17649" w:rsidRPr="00BE4873" w:rsidRDefault="00F17649" w:rsidP="0069225C">
            <w:pPr>
              <w:rPr>
                <w:rFonts w:cstheme="minorHAnsi"/>
                <w:sz w:val="20"/>
                <w:szCs w:val="20"/>
              </w:rPr>
            </w:pPr>
            <w:r w:rsidRPr="00BE4873">
              <w:rPr>
                <w:rFonts w:cstheme="minorHAnsi"/>
                <w:sz w:val="20"/>
                <w:szCs w:val="20"/>
              </w:rPr>
              <w:t>A</w:t>
            </w:r>
            <w:r>
              <w:rPr>
                <w:rFonts w:cstheme="minorHAnsi"/>
                <w:sz w:val="20"/>
                <w:szCs w:val="20"/>
              </w:rPr>
              <w:t>ir Separation Unit</w:t>
            </w:r>
            <w:r w:rsidRPr="00BE4873">
              <w:rPr>
                <w:rFonts w:cstheme="minorHAnsi"/>
                <w:sz w:val="20"/>
                <w:szCs w:val="20"/>
              </w:rPr>
              <w:t xml:space="preserve"> Capital Cost</w:t>
            </w:r>
            <w:ins w:id="2176" w:author="Justin Bracci" w:date="2023-06-30T14:45:00Z">
              <w:r w:rsidR="00F67544">
                <w:rPr>
                  <w:rFonts w:cstheme="minorHAnsi"/>
                  <w:sz w:val="20"/>
                  <w:szCs w:val="20"/>
                </w:rPr>
                <w:t xml:space="preserve"> (2018 dollars)</w:t>
              </w:r>
            </w:ins>
          </w:p>
        </w:tc>
        <w:tc>
          <w:tcPr>
            <w:tcW w:w="842" w:type="dxa"/>
            <w:noWrap/>
            <w:hideMark/>
          </w:tcPr>
          <w:p w14:paraId="240686B9" w14:textId="77777777" w:rsidR="00F17649" w:rsidRPr="00BE4873" w:rsidRDefault="00F17649" w:rsidP="0069225C">
            <w:pPr>
              <w:rPr>
                <w:rFonts w:cstheme="minorHAnsi"/>
                <w:sz w:val="20"/>
                <w:szCs w:val="20"/>
              </w:rPr>
            </w:pPr>
            <w:r w:rsidRPr="00BE4873">
              <w:rPr>
                <w:rFonts w:cstheme="minorHAnsi"/>
                <w:sz w:val="20"/>
                <w:szCs w:val="20"/>
              </w:rPr>
              <w:t>0</w:t>
            </w:r>
          </w:p>
        </w:tc>
        <w:tc>
          <w:tcPr>
            <w:tcW w:w="898" w:type="dxa"/>
            <w:noWrap/>
            <w:hideMark/>
          </w:tcPr>
          <w:p w14:paraId="296B2600" w14:textId="77777777" w:rsidR="00F17649" w:rsidRPr="00BE4873" w:rsidRDefault="00F17649" w:rsidP="0069225C">
            <w:pPr>
              <w:rPr>
                <w:rFonts w:cstheme="minorHAnsi"/>
                <w:sz w:val="20"/>
                <w:szCs w:val="20"/>
              </w:rPr>
            </w:pPr>
            <w:r w:rsidRPr="00BE4873">
              <w:rPr>
                <w:rFonts w:cstheme="minorHAnsi"/>
                <w:sz w:val="20"/>
                <w:szCs w:val="20"/>
              </w:rPr>
              <w:t>0</w:t>
            </w:r>
          </w:p>
        </w:tc>
        <w:tc>
          <w:tcPr>
            <w:tcW w:w="974" w:type="dxa"/>
            <w:noWrap/>
            <w:hideMark/>
          </w:tcPr>
          <w:p w14:paraId="0E9D89B9" w14:textId="77777777" w:rsidR="00F17649" w:rsidRPr="00BE4873" w:rsidRDefault="00F17649" w:rsidP="0069225C">
            <w:pPr>
              <w:rPr>
                <w:rFonts w:cstheme="minorHAnsi"/>
                <w:sz w:val="20"/>
                <w:szCs w:val="20"/>
              </w:rPr>
            </w:pPr>
            <w:r w:rsidRPr="00BE4873">
              <w:rPr>
                <w:rFonts w:cstheme="minorHAnsi"/>
                <w:sz w:val="20"/>
                <w:szCs w:val="20"/>
              </w:rPr>
              <w:t>0</w:t>
            </w:r>
          </w:p>
        </w:tc>
        <w:tc>
          <w:tcPr>
            <w:tcW w:w="974" w:type="dxa"/>
            <w:noWrap/>
            <w:hideMark/>
          </w:tcPr>
          <w:p w14:paraId="4CB928C4" w14:textId="77777777" w:rsidR="00F17649" w:rsidRPr="00BE4873" w:rsidRDefault="00F17649" w:rsidP="0069225C">
            <w:pPr>
              <w:rPr>
                <w:rFonts w:cstheme="minorHAnsi"/>
                <w:sz w:val="20"/>
                <w:szCs w:val="20"/>
              </w:rPr>
            </w:pPr>
            <w:r w:rsidRPr="00BE4873">
              <w:rPr>
                <w:rFonts w:cstheme="minorHAnsi"/>
                <w:sz w:val="20"/>
                <w:szCs w:val="20"/>
              </w:rPr>
              <w:t>294</w:t>
            </w:r>
          </w:p>
        </w:tc>
        <w:tc>
          <w:tcPr>
            <w:tcW w:w="2121" w:type="dxa"/>
            <w:noWrap/>
            <w:hideMark/>
          </w:tcPr>
          <w:p w14:paraId="765DC7A2" w14:textId="77777777" w:rsidR="00F17649" w:rsidRPr="00BE4873" w:rsidRDefault="00F17649" w:rsidP="0069225C">
            <w:pPr>
              <w:rPr>
                <w:rFonts w:cstheme="minorHAnsi"/>
                <w:sz w:val="20"/>
                <w:szCs w:val="20"/>
              </w:rPr>
            </w:pPr>
            <w:r w:rsidRPr="00BE4873">
              <w:rPr>
                <w:rFonts w:cstheme="minorHAnsi"/>
                <w:sz w:val="20"/>
                <w:szCs w:val="20"/>
              </w:rPr>
              <w:t>$/kW H</w:t>
            </w:r>
            <w:r w:rsidRPr="004B18E9">
              <w:rPr>
                <w:rFonts w:cstheme="minorHAnsi"/>
                <w:sz w:val="20"/>
                <w:szCs w:val="20"/>
                <w:vertAlign w:val="subscript"/>
              </w:rPr>
              <w:t>2</w:t>
            </w:r>
            <w:r w:rsidRPr="00BE4873">
              <w:rPr>
                <w:rFonts w:cstheme="minorHAnsi"/>
                <w:sz w:val="20"/>
                <w:szCs w:val="20"/>
              </w:rPr>
              <w:t xml:space="preserve"> capacity</w:t>
            </w:r>
          </w:p>
        </w:tc>
        <w:tc>
          <w:tcPr>
            <w:tcW w:w="1058" w:type="dxa"/>
            <w:noWrap/>
            <w:hideMark/>
          </w:tcPr>
          <w:p w14:paraId="06C0894B" w14:textId="43638564" w:rsidR="00F17649" w:rsidRPr="00BE4873" w:rsidRDefault="00F17649" w:rsidP="0069225C">
            <w:pPr>
              <w:rPr>
                <w:rFonts w:cstheme="minorHAnsi"/>
                <w:sz w:val="20"/>
                <w:szCs w:val="20"/>
              </w:rPr>
            </w:pPr>
            <w:r w:rsidRPr="00BE4873">
              <w:rPr>
                <w:rFonts w:cstheme="minorHAnsi"/>
                <w:sz w:val="20"/>
                <w:szCs w:val="20"/>
              </w:rPr>
              <w:t> </w:t>
            </w:r>
            <w:r>
              <w:rPr>
                <w:rFonts w:cstheme="minorHAnsi"/>
                <w:sz w:val="20"/>
                <w:szCs w:val="20"/>
              </w:rPr>
              <w:fldChar w:fldCharType="begin" w:fldLock="1"/>
            </w:r>
            <w:r w:rsidR="001236E7">
              <w:rPr>
                <w:rFonts w:cstheme="minorHAnsi"/>
                <w:sz w:val="20"/>
                <w:szCs w:val="20"/>
              </w:rPr>
              <w:instrText>ADDIN CSL_CITATION {"citationItems":[{"id":"ITEM-1","itemData":{"abstract":"This report presents an independent assessment of the cost and performance of select hydrogen production plants utilizing fossil fuel resources as the primary feedstocks – specifically, natural gas (NG), steam methane reforming (SMR), NG autothermal reforming (ATR), coal gasification, and coal/biomass co-gasification – using a systematic, transparent technical and economic approach. Study cases were selected to reflect the capabilities of current, commercial technologies within plant configurations, and at scales, representative of next commercial offerings facing no fundamental research and development (R&amp;D) obstacles. Additionally, several areas of R&amp;D are identified as potential pathways for performance improvements and cost reductions. Attributional global warming potential (GWP) profiles of the impactful energy and material streams entering and exiting the plant boundaries were used to develop life cycle greenhouse gas (GHG) emissions results for each case based on the quantity of each stream and are expressed as carbon dioxide equivalents (CO2e). A life cycle GHG emissions target of 0 pounds (lb) CO2e/lb H2 produced, or “net-zero,” was targeted in one plant. Six hydrogen plant configurations are analyzed in this report: Three natural gas reforming configurations — two NG SMR cases (with and without carbon dioxide [CO2] capture) and one NG ATR case (with CO2 capture). Three gasification configurations — two coal gasification cases (with and without CO2 capture) and one coal/biomass co-gasification case (with CO2 capture). Full, bottom-up estimates for each case in this study were not pursued. Instead, the capital and operation and maintenance (O&amp;M) costs for each of the cases were estimated using a combined bottom-up and scaling approach. The cost metric used in this report is the levelized cost of hydrogen (LCOH) reported in real 2018 dollars, which is the revenue that must be received by the producer per kilogram of hydrogen produced to meet the desired return on equity after meeting all debt and tax obligations and operating expenses.","author":[{"dropping-particle":"","family":"National Energy Technology Laboratory","given":"","non-dropping-particle":"","parse-names":false,"suffix":""}],"id":"ITEM-1","issued":{"date-parts":[["2022"]]},"title":"Comparison of Commercial, State-of-the-Art, Fossil-Based Hydrogen Production Technologies","type":"report"},"uris":["http://www.mendeley.com/documents/?uuid=fb85cb2d-ed0a-4f79-a4d1-88e1897e596b"]}],"mendeley":{"formattedCitation":"[20]","plainTextFormattedCitation":"[20]","previouslyFormattedCitation":"[20]"},"properties":{"noteIndex":0},"schema":"https://github.com/citation-style-language/schema/raw/master/csl-citation.json"}</w:instrText>
            </w:r>
            <w:r>
              <w:rPr>
                <w:rFonts w:cstheme="minorHAnsi"/>
                <w:sz w:val="20"/>
                <w:szCs w:val="20"/>
              </w:rPr>
              <w:fldChar w:fldCharType="separate"/>
            </w:r>
            <w:r w:rsidR="00E5531A" w:rsidRPr="00E5531A">
              <w:rPr>
                <w:rFonts w:cstheme="minorHAnsi"/>
                <w:noProof/>
                <w:sz w:val="20"/>
                <w:szCs w:val="20"/>
              </w:rPr>
              <w:t>[20]</w:t>
            </w:r>
            <w:r>
              <w:rPr>
                <w:rFonts w:cstheme="minorHAnsi"/>
                <w:sz w:val="20"/>
                <w:szCs w:val="20"/>
              </w:rPr>
              <w:fldChar w:fldCharType="end"/>
            </w:r>
          </w:p>
        </w:tc>
      </w:tr>
      <w:tr w:rsidR="00F17649" w:rsidRPr="00BE4873" w14:paraId="0D3D4D7D" w14:textId="77777777" w:rsidTr="0069225C">
        <w:trPr>
          <w:trHeight w:val="290"/>
        </w:trPr>
        <w:tc>
          <w:tcPr>
            <w:tcW w:w="2483" w:type="dxa"/>
            <w:noWrap/>
            <w:hideMark/>
          </w:tcPr>
          <w:p w14:paraId="2724EA67" w14:textId="5461052A" w:rsidR="00F17649" w:rsidRPr="00BE4873" w:rsidRDefault="00F17649" w:rsidP="0069225C">
            <w:pPr>
              <w:rPr>
                <w:rFonts w:cstheme="minorHAnsi"/>
                <w:sz w:val="20"/>
                <w:szCs w:val="20"/>
              </w:rPr>
            </w:pPr>
            <w:r w:rsidRPr="00BE4873">
              <w:rPr>
                <w:rFonts w:cstheme="minorHAnsi"/>
                <w:sz w:val="20"/>
                <w:szCs w:val="20"/>
              </w:rPr>
              <w:t>Process Capture Capital Cost</w:t>
            </w:r>
            <w:ins w:id="2177" w:author="Justin Bracci" w:date="2023-06-30T14:45:00Z">
              <w:r w:rsidR="00F67544">
                <w:rPr>
                  <w:rFonts w:cstheme="minorHAnsi"/>
                  <w:sz w:val="20"/>
                  <w:szCs w:val="20"/>
                </w:rPr>
                <w:t xml:space="preserve"> (2018 dollars)</w:t>
              </w:r>
            </w:ins>
          </w:p>
        </w:tc>
        <w:tc>
          <w:tcPr>
            <w:tcW w:w="842" w:type="dxa"/>
            <w:noWrap/>
            <w:hideMark/>
          </w:tcPr>
          <w:p w14:paraId="4E4131EE" w14:textId="77777777" w:rsidR="00F17649" w:rsidRPr="00BE4873" w:rsidRDefault="00F17649" w:rsidP="0069225C">
            <w:pPr>
              <w:rPr>
                <w:rFonts w:cstheme="minorHAnsi"/>
                <w:sz w:val="20"/>
                <w:szCs w:val="20"/>
              </w:rPr>
            </w:pPr>
            <w:r w:rsidRPr="00BE4873">
              <w:rPr>
                <w:rFonts w:cstheme="minorHAnsi"/>
                <w:sz w:val="20"/>
                <w:szCs w:val="20"/>
              </w:rPr>
              <w:t>0</w:t>
            </w:r>
          </w:p>
        </w:tc>
        <w:tc>
          <w:tcPr>
            <w:tcW w:w="898" w:type="dxa"/>
            <w:noWrap/>
            <w:hideMark/>
          </w:tcPr>
          <w:p w14:paraId="3625605D" w14:textId="77777777" w:rsidR="00F17649" w:rsidRPr="00BE4873" w:rsidRDefault="00F17649" w:rsidP="0069225C">
            <w:pPr>
              <w:rPr>
                <w:rFonts w:cstheme="minorHAnsi"/>
                <w:sz w:val="20"/>
                <w:szCs w:val="20"/>
              </w:rPr>
            </w:pPr>
            <w:r w:rsidRPr="00BE4873">
              <w:rPr>
                <w:rFonts w:cstheme="minorHAnsi"/>
                <w:sz w:val="20"/>
                <w:szCs w:val="20"/>
              </w:rPr>
              <w:t>158</w:t>
            </w:r>
          </w:p>
        </w:tc>
        <w:tc>
          <w:tcPr>
            <w:tcW w:w="974" w:type="dxa"/>
            <w:noWrap/>
            <w:hideMark/>
          </w:tcPr>
          <w:p w14:paraId="52EE8EA6" w14:textId="77777777" w:rsidR="00F17649" w:rsidRPr="00BE4873" w:rsidRDefault="00F17649" w:rsidP="0069225C">
            <w:pPr>
              <w:rPr>
                <w:rFonts w:cstheme="minorHAnsi"/>
                <w:sz w:val="20"/>
                <w:szCs w:val="20"/>
              </w:rPr>
            </w:pPr>
            <w:r w:rsidRPr="00BE4873">
              <w:rPr>
                <w:rFonts w:cstheme="minorHAnsi"/>
                <w:sz w:val="20"/>
                <w:szCs w:val="20"/>
              </w:rPr>
              <w:t>61</w:t>
            </w:r>
          </w:p>
        </w:tc>
        <w:tc>
          <w:tcPr>
            <w:tcW w:w="974" w:type="dxa"/>
            <w:noWrap/>
            <w:hideMark/>
          </w:tcPr>
          <w:p w14:paraId="24E35F5B" w14:textId="77777777" w:rsidR="00F17649" w:rsidRPr="00BE4873" w:rsidRDefault="00F17649" w:rsidP="0069225C">
            <w:pPr>
              <w:rPr>
                <w:rFonts w:cstheme="minorHAnsi"/>
                <w:sz w:val="20"/>
                <w:szCs w:val="20"/>
              </w:rPr>
            </w:pPr>
            <w:r w:rsidRPr="00BE4873">
              <w:rPr>
                <w:rFonts w:cstheme="minorHAnsi"/>
                <w:sz w:val="20"/>
                <w:szCs w:val="20"/>
              </w:rPr>
              <w:t>158</w:t>
            </w:r>
          </w:p>
        </w:tc>
        <w:tc>
          <w:tcPr>
            <w:tcW w:w="2121" w:type="dxa"/>
            <w:noWrap/>
            <w:hideMark/>
          </w:tcPr>
          <w:p w14:paraId="41CDF2DC" w14:textId="77777777" w:rsidR="00F17649" w:rsidRPr="00BE4873" w:rsidRDefault="00F17649" w:rsidP="0069225C">
            <w:pPr>
              <w:rPr>
                <w:rFonts w:cstheme="minorHAnsi"/>
                <w:sz w:val="20"/>
                <w:szCs w:val="20"/>
              </w:rPr>
            </w:pPr>
            <w:r w:rsidRPr="00BE4873">
              <w:rPr>
                <w:rFonts w:cstheme="minorHAnsi"/>
                <w:sz w:val="20"/>
                <w:szCs w:val="20"/>
              </w:rPr>
              <w:t>$/kW H</w:t>
            </w:r>
            <w:r w:rsidRPr="004B18E9">
              <w:rPr>
                <w:rFonts w:cstheme="minorHAnsi"/>
                <w:sz w:val="20"/>
                <w:szCs w:val="20"/>
                <w:vertAlign w:val="subscript"/>
              </w:rPr>
              <w:t>2</w:t>
            </w:r>
            <w:r w:rsidRPr="00BE4873">
              <w:rPr>
                <w:rFonts w:cstheme="minorHAnsi"/>
                <w:sz w:val="20"/>
                <w:szCs w:val="20"/>
              </w:rPr>
              <w:t xml:space="preserve"> capacity</w:t>
            </w:r>
          </w:p>
        </w:tc>
        <w:tc>
          <w:tcPr>
            <w:tcW w:w="1058" w:type="dxa"/>
            <w:noWrap/>
            <w:hideMark/>
          </w:tcPr>
          <w:p w14:paraId="14EAC2BB" w14:textId="3CC449FE" w:rsidR="00F17649" w:rsidRPr="00BE4873" w:rsidRDefault="00F17649" w:rsidP="0069225C">
            <w:pPr>
              <w:rPr>
                <w:rFonts w:cstheme="minorHAnsi"/>
                <w:sz w:val="20"/>
                <w:szCs w:val="20"/>
              </w:rPr>
            </w:pPr>
            <w:r w:rsidRPr="00BE4873">
              <w:rPr>
                <w:rFonts w:cstheme="minorHAnsi"/>
                <w:sz w:val="20"/>
                <w:szCs w:val="20"/>
              </w:rPr>
              <w:t> </w:t>
            </w:r>
            <w:r>
              <w:rPr>
                <w:rFonts w:cstheme="minorHAnsi"/>
                <w:sz w:val="20"/>
                <w:szCs w:val="20"/>
              </w:rPr>
              <w:fldChar w:fldCharType="begin" w:fldLock="1"/>
            </w:r>
            <w:r w:rsidR="001236E7">
              <w:rPr>
                <w:rFonts w:cstheme="minorHAnsi"/>
                <w:sz w:val="20"/>
                <w:szCs w:val="20"/>
              </w:rPr>
              <w:instrText>ADDIN CSL_CITATION {"citationItems":[{"id":"ITEM-1","itemData":{"abstract":"This report presents an independent assessment of the cost and performance of select hydrogen production plants utilizing fossil fuel resources as the primary feedstocks – specifically, natural gas (NG), steam methane reforming (SMR), NG autothermal reforming (ATR), coal gasification, and coal/biomass co-gasification – using a systematic, transparent technical and economic approach. Study cases were selected to reflect the capabilities of current, commercial technologies within plant configurations, and at scales, representative of next commercial offerings facing no fundamental research and development (R&amp;D) obstacles. Additionally, several areas of R&amp;D are identified as potential pathways for performance improvements and cost reductions. Attributional global warming potential (GWP) profiles of the impactful energy and material streams entering and exiting the plant boundaries were used to develop life cycle greenhouse gas (GHG) emissions results for each case based on the quantity of each stream and are expressed as carbon dioxide equivalents (CO2e). A life cycle GHG emissions target of 0 pounds (lb) CO2e/lb H2 produced, or “net-zero,” was targeted in one plant. Six hydrogen plant configurations are analyzed in this report: Three natural gas reforming configurations — two NG SMR cases (with and without carbon dioxide [CO2] capture) and one NG ATR case (with CO2 capture). Three gasification configurations — two coal gasification cases (with and without CO2 capture) and one coal/biomass co-gasification case (with CO2 capture). Full, bottom-up estimates for each case in this study were not pursued. Instead, the capital and operation and maintenance (O&amp;M) costs for each of the cases were estimated using a combined bottom-up and scaling approach. The cost metric used in this report is the levelized cost of hydrogen (LCOH) reported in real 2018 dollars, which is the revenue that must be received by the producer per kilogram of hydrogen produced to meet the desired return on equity after meeting all debt and tax obligations and operating expenses.","author":[{"dropping-particle":"","family":"National Energy Technology Laboratory","given":"","non-dropping-particle":"","parse-names":false,"suffix":""}],"id":"ITEM-1","issued":{"date-parts":[["2022"]]},"title":"Comparison of Commercial, State-of-the-Art, Fossil-Based Hydrogen Production Technologies","type":"report"},"uris":["http://www.mendeley.com/documents/?uuid=fb85cb2d-ed0a-4f79-a4d1-88e1897e596b"]}],"mendeley":{"formattedCitation":"[20]","plainTextFormattedCitation":"[20]","previouslyFormattedCitation":"[20]"},"properties":{"noteIndex":0},"schema":"https://github.com/citation-style-language/schema/raw/master/csl-citation.json"}</w:instrText>
            </w:r>
            <w:r>
              <w:rPr>
                <w:rFonts w:cstheme="minorHAnsi"/>
                <w:sz w:val="20"/>
                <w:szCs w:val="20"/>
              </w:rPr>
              <w:fldChar w:fldCharType="separate"/>
            </w:r>
            <w:r w:rsidR="00E5531A" w:rsidRPr="00E5531A">
              <w:rPr>
                <w:rFonts w:cstheme="minorHAnsi"/>
                <w:noProof/>
                <w:sz w:val="20"/>
                <w:szCs w:val="20"/>
              </w:rPr>
              <w:t>[20]</w:t>
            </w:r>
            <w:r>
              <w:rPr>
                <w:rFonts w:cstheme="minorHAnsi"/>
                <w:sz w:val="20"/>
                <w:szCs w:val="20"/>
              </w:rPr>
              <w:fldChar w:fldCharType="end"/>
            </w:r>
          </w:p>
        </w:tc>
      </w:tr>
      <w:tr w:rsidR="00F17649" w:rsidRPr="00BE4873" w14:paraId="19B2131B" w14:textId="77777777" w:rsidTr="0069225C">
        <w:trPr>
          <w:trHeight w:val="290"/>
        </w:trPr>
        <w:tc>
          <w:tcPr>
            <w:tcW w:w="2483" w:type="dxa"/>
            <w:noWrap/>
            <w:hideMark/>
          </w:tcPr>
          <w:p w14:paraId="03D267D1" w14:textId="10405650" w:rsidR="00F17649" w:rsidRPr="00BE4873" w:rsidRDefault="00F17649" w:rsidP="0069225C">
            <w:pPr>
              <w:rPr>
                <w:rFonts w:cstheme="minorHAnsi"/>
                <w:sz w:val="20"/>
                <w:szCs w:val="20"/>
              </w:rPr>
            </w:pPr>
            <w:r>
              <w:rPr>
                <w:rFonts w:cstheme="minorHAnsi"/>
                <w:sz w:val="20"/>
                <w:szCs w:val="20"/>
              </w:rPr>
              <w:t>Flue Gas</w:t>
            </w:r>
            <w:r w:rsidRPr="00BE4873">
              <w:rPr>
                <w:rFonts w:cstheme="minorHAnsi"/>
                <w:sz w:val="20"/>
                <w:szCs w:val="20"/>
              </w:rPr>
              <w:t xml:space="preserve"> Capture Capital Cost</w:t>
            </w:r>
            <w:ins w:id="2178" w:author="Justin Bracci" w:date="2023-06-30T14:45:00Z">
              <w:r w:rsidR="00F67544">
                <w:rPr>
                  <w:rFonts w:cstheme="minorHAnsi"/>
                  <w:sz w:val="20"/>
                  <w:szCs w:val="20"/>
                </w:rPr>
                <w:t xml:space="preserve"> (2018 dollars)</w:t>
              </w:r>
            </w:ins>
          </w:p>
        </w:tc>
        <w:tc>
          <w:tcPr>
            <w:tcW w:w="842" w:type="dxa"/>
            <w:noWrap/>
            <w:hideMark/>
          </w:tcPr>
          <w:p w14:paraId="39E56144" w14:textId="77777777" w:rsidR="00F17649" w:rsidRPr="00BE4873" w:rsidRDefault="00F17649" w:rsidP="0069225C">
            <w:pPr>
              <w:rPr>
                <w:rFonts w:cstheme="minorHAnsi"/>
                <w:sz w:val="20"/>
                <w:szCs w:val="20"/>
              </w:rPr>
            </w:pPr>
            <w:r w:rsidRPr="00BE4873">
              <w:rPr>
                <w:rFonts w:cstheme="minorHAnsi"/>
                <w:sz w:val="20"/>
                <w:szCs w:val="20"/>
              </w:rPr>
              <w:t>0</w:t>
            </w:r>
          </w:p>
        </w:tc>
        <w:tc>
          <w:tcPr>
            <w:tcW w:w="898" w:type="dxa"/>
            <w:noWrap/>
            <w:hideMark/>
          </w:tcPr>
          <w:p w14:paraId="2FD14B37" w14:textId="77777777" w:rsidR="00F17649" w:rsidRPr="00BE4873" w:rsidRDefault="00F17649" w:rsidP="0069225C">
            <w:pPr>
              <w:rPr>
                <w:rFonts w:cstheme="minorHAnsi"/>
                <w:sz w:val="20"/>
                <w:szCs w:val="20"/>
              </w:rPr>
            </w:pPr>
            <w:r w:rsidRPr="00BE4873">
              <w:rPr>
                <w:rFonts w:cstheme="minorHAnsi"/>
                <w:sz w:val="20"/>
                <w:szCs w:val="20"/>
              </w:rPr>
              <w:t>0</w:t>
            </w:r>
          </w:p>
        </w:tc>
        <w:tc>
          <w:tcPr>
            <w:tcW w:w="974" w:type="dxa"/>
            <w:noWrap/>
            <w:hideMark/>
          </w:tcPr>
          <w:p w14:paraId="0B3F4AD6" w14:textId="77777777" w:rsidR="00F17649" w:rsidRPr="00BE4873" w:rsidRDefault="00F17649" w:rsidP="0069225C">
            <w:pPr>
              <w:rPr>
                <w:rFonts w:cstheme="minorHAnsi"/>
                <w:sz w:val="20"/>
                <w:szCs w:val="20"/>
              </w:rPr>
            </w:pPr>
            <w:r w:rsidRPr="00BE4873">
              <w:rPr>
                <w:rFonts w:cstheme="minorHAnsi"/>
                <w:sz w:val="20"/>
                <w:szCs w:val="20"/>
              </w:rPr>
              <w:t>466</w:t>
            </w:r>
          </w:p>
        </w:tc>
        <w:tc>
          <w:tcPr>
            <w:tcW w:w="974" w:type="dxa"/>
            <w:noWrap/>
            <w:hideMark/>
          </w:tcPr>
          <w:p w14:paraId="16269CA8" w14:textId="77777777" w:rsidR="00F17649" w:rsidRPr="00BE4873" w:rsidRDefault="00F17649" w:rsidP="0069225C">
            <w:pPr>
              <w:rPr>
                <w:rFonts w:cstheme="minorHAnsi"/>
                <w:sz w:val="20"/>
                <w:szCs w:val="20"/>
              </w:rPr>
            </w:pPr>
            <w:r w:rsidRPr="00BE4873">
              <w:rPr>
                <w:rFonts w:cstheme="minorHAnsi"/>
                <w:sz w:val="20"/>
                <w:szCs w:val="20"/>
              </w:rPr>
              <w:t>0</w:t>
            </w:r>
          </w:p>
        </w:tc>
        <w:tc>
          <w:tcPr>
            <w:tcW w:w="2121" w:type="dxa"/>
            <w:noWrap/>
            <w:hideMark/>
          </w:tcPr>
          <w:p w14:paraId="62549340" w14:textId="77777777" w:rsidR="00F17649" w:rsidRPr="00BE4873" w:rsidRDefault="00F17649" w:rsidP="0069225C">
            <w:pPr>
              <w:rPr>
                <w:rFonts w:cstheme="minorHAnsi"/>
                <w:sz w:val="20"/>
                <w:szCs w:val="20"/>
              </w:rPr>
            </w:pPr>
            <w:r w:rsidRPr="00BE4873">
              <w:rPr>
                <w:rFonts w:cstheme="minorHAnsi"/>
                <w:sz w:val="20"/>
                <w:szCs w:val="20"/>
              </w:rPr>
              <w:t>$/kW H</w:t>
            </w:r>
            <w:r w:rsidRPr="004B18E9">
              <w:rPr>
                <w:rFonts w:cstheme="minorHAnsi"/>
                <w:sz w:val="20"/>
                <w:szCs w:val="20"/>
                <w:vertAlign w:val="subscript"/>
              </w:rPr>
              <w:t>2</w:t>
            </w:r>
            <w:r w:rsidRPr="00BE4873">
              <w:rPr>
                <w:rFonts w:cstheme="minorHAnsi"/>
                <w:sz w:val="20"/>
                <w:szCs w:val="20"/>
              </w:rPr>
              <w:t xml:space="preserve"> capacity</w:t>
            </w:r>
          </w:p>
        </w:tc>
        <w:tc>
          <w:tcPr>
            <w:tcW w:w="1058" w:type="dxa"/>
            <w:noWrap/>
            <w:hideMark/>
          </w:tcPr>
          <w:p w14:paraId="61A1DD42" w14:textId="57E8FC95" w:rsidR="00F17649" w:rsidRPr="00BE4873" w:rsidRDefault="00F17649" w:rsidP="0069225C">
            <w:pPr>
              <w:rPr>
                <w:rFonts w:cstheme="minorHAnsi"/>
                <w:sz w:val="20"/>
                <w:szCs w:val="20"/>
              </w:rPr>
            </w:pPr>
            <w:r w:rsidRPr="00BE4873">
              <w:rPr>
                <w:rFonts w:cstheme="minorHAnsi"/>
                <w:sz w:val="20"/>
                <w:szCs w:val="20"/>
              </w:rPr>
              <w:t> </w:t>
            </w:r>
            <w:r>
              <w:rPr>
                <w:rFonts w:cstheme="minorHAnsi"/>
                <w:sz w:val="20"/>
                <w:szCs w:val="20"/>
              </w:rPr>
              <w:fldChar w:fldCharType="begin" w:fldLock="1"/>
            </w:r>
            <w:r w:rsidR="001236E7">
              <w:rPr>
                <w:rFonts w:cstheme="minorHAnsi"/>
                <w:sz w:val="20"/>
                <w:szCs w:val="20"/>
              </w:rPr>
              <w:instrText>ADDIN CSL_CITATION {"citationItems":[{"id":"ITEM-1","itemData":{"abstract":"This report presents an independent assessment of the cost and performance of select hydrogen production plants utilizing fossil fuel resources as the primary feedstocks – specifically, natural gas (NG), steam methane reforming (SMR), NG autothermal reforming (ATR), coal gasification, and coal/biomass co-gasification – using a systematic, transparent technical and economic approach. Study cases were selected to reflect the capabilities of current, commercial technologies within plant configurations, and at scales, representative of next commercial offerings facing no fundamental research and development (R&amp;D) obstacles. Additionally, several areas of R&amp;D are identified as potential pathways for performance improvements and cost reductions. Attributional global warming potential (GWP) profiles of the impactful energy and material streams entering and exiting the plant boundaries were used to develop life cycle greenhouse gas (GHG) emissions results for each case based on the quantity of each stream and are expressed as carbon dioxide equivalents (CO2e). A life cycle GHG emissions target of 0 pounds (lb) CO2e/lb H2 produced, or “net-zero,” was targeted in one plant. Six hydrogen plant configurations are analyzed in this report: Three natural gas reforming configurations — two NG SMR cases (with and without carbon dioxide [CO2] capture) and one NG ATR case (with CO2 capture). Three gasification configurations — two coal gasification cases (with and without CO2 capture) and one coal/biomass co-gasification case (with CO2 capture). Full, bottom-up estimates for each case in this study were not pursued. Instead, the capital and operation and maintenance (O&amp;M) costs for each of the cases were estimated using a combined bottom-up and scaling approach. The cost metric used in this report is the levelized cost of hydrogen (LCOH) reported in real 2018 dollars, which is the revenue that must be received by the producer per kilogram of hydrogen produced to meet the desired return on equity after meeting all debt and tax obligations and operating expenses.","author":[{"dropping-particle":"","family":"National Energy Technology Laboratory","given":"","non-dropping-particle":"","parse-names":false,"suffix":""}],"id":"ITEM-1","issued":{"date-parts":[["2022"]]},"title":"Comparison of Commercial, State-of-the-Art, Fossil-Based Hydrogen Production Technologies","type":"report"},"uris":["http://www.mendeley.com/documents/?uuid=fb85cb2d-ed0a-4f79-a4d1-88e1897e596b"]}],"mendeley":{"formattedCitation":"[20]","plainTextFormattedCitation":"[20]","previouslyFormattedCitation":"[20]"},"properties":{"noteIndex":0},"schema":"https://github.com/citation-style-language/schema/raw/master/csl-citation.json"}</w:instrText>
            </w:r>
            <w:r>
              <w:rPr>
                <w:rFonts w:cstheme="minorHAnsi"/>
                <w:sz w:val="20"/>
                <w:szCs w:val="20"/>
              </w:rPr>
              <w:fldChar w:fldCharType="separate"/>
            </w:r>
            <w:r w:rsidR="00E5531A" w:rsidRPr="00E5531A">
              <w:rPr>
                <w:rFonts w:cstheme="minorHAnsi"/>
                <w:noProof/>
                <w:sz w:val="20"/>
                <w:szCs w:val="20"/>
              </w:rPr>
              <w:t>[20]</w:t>
            </w:r>
            <w:r>
              <w:rPr>
                <w:rFonts w:cstheme="minorHAnsi"/>
                <w:sz w:val="20"/>
                <w:szCs w:val="20"/>
              </w:rPr>
              <w:fldChar w:fldCharType="end"/>
            </w:r>
          </w:p>
        </w:tc>
      </w:tr>
      <w:tr w:rsidR="00F17649" w:rsidRPr="00BE4873" w14:paraId="193FACA8" w14:textId="77777777" w:rsidTr="0069225C">
        <w:trPr>
          <w:trHeight w:val="290"/>
        </w:trPr>
        <w:tc>
          <w:tcPr>
            <w:tcW w:w="2483" w:type="dxa"/>
            <w:noWrap/>
            <w:hideMark/>
          </w:tcPr>
          <w:p w14:paraId="186C660D" w14:textId="77777777" w:rsidR="00850E08" w:rsidRDefault="00F17649" w:rsidP="0069225C">
            <w:pPr>
              <w:rPr>
                <w:ins w:id="2179" w:author="Justin Bracci" w:date="2023-06-30T14:45:00Z"/>
                <w:rFonts w:cstheme="minorHAnsi"/>
                <w:sz w:val="20"/>
                <w:szCs w:val="20"/>
              </w:rPr>
            </w:pPr>
            <w:r w:rsidRPr="00BE4873">
              <w:rPr>
                <w:rFonts w:cstheme="minorHAnsi"/>
                <w:sz w:val="20"/>
                <w:szCs w:val="20"/>
              </w:rPr>
              <w:t>Fixed O&amp;M</w:t>
            </w:r>
          </w:p>
          <w:p w14:paraId="5F93BC63" w14:textId="19C44E98" w:rsidR="00F17649" w:rsidRPr="00BE4873" w:rsidRDefault="00850E08" w:rsidP="0069225C">
            <w:pPr>
              <w:rPr>
                <w:rFonts w:cstheme="minorHAnsi"/>
                <w:sz w:val="20"/>
                <w:szCs w:val="20"/>
              </w:rPr>
            </w:pPr>
            <w:ins w:id="2180" w:author="Justin Bracci" w:date="2023-06-30T14:45:00Z">
              <w:r>
                <w:rPr>
                  <w:rFonts w:cstheme="minorHAnsi"/>
                  <w:sz w:val="20"/>
                  <w:szCs w:val="20"/>
                </w:rPr>
                <w:t>(2018 dollars)</w:t>
              </w:r>
            </w:ins>
          </w:p>
        </w:tc>
        <w:tc>
          <w:tcPr>
            <w:tcW w:w="842" w:type="dxa"/>
            <w:noWrap/>
            <w:hideMark/>
          </w:tcPr>
          <w:p w14:paraId="41AF0A0A" w14:textId="77777777" w:rsidR="00F17649" w:rsidRPr="00BE4873" w:rsidRDefault="00F17649" w:rsidP="0069225C">
            <w:pPr>
              <w:rPr>
                <w:rFonts w:cstheme="minorHAnsi"/>
                <w:sz w:val="20"/>
                <w:szCs w:val="20"/>
              </w:rPr>
            </w:pPr>
            <w:r w:rsidRPr="00BE4873">
              <w:rPr>
                <w:rFonts w:cstheme="minorHAnsi"/>
                <w:sz w:val="20"/>
                <w:szCs w:val="20"/>
              </w:rPr>
              <w:t>16</w:t>
            </w:r>
          </w:p>
        </w:tc>
        <w:tc>
          <w:tcPr>
            <w:tcW w:w="898" w:type="dxa"/>
            <w:noWrap/>
            <w:hideMark/>
          </w:tcPr>
          <w:p w14:paraId="732106EF" w14:textId="77777777" w:rsidR="00F17649" w:rsidRPr="00BE4873" w:rsidRDefault="00F17649" w:rsidP="0069225C">
            <w:pPr>
              <w:rPr>
                <w:rFonts w:cstheme="minorHAnsi"/>
                <w:sz w:val="20"/>
                <w:szCs w:val="20"/>
              </w:rPr>
            </w:pPr>
            <w:r w:rsidRPr="00BE4873">
              <w:rPr>
                <w:rFonts w:cstheme="minorHAnsi"/>
                <w:sz w:val="20"/>
                <w:szCs w:val="20"/>
              </w:rPr>
              <w:t>23</w:t>
            </w:r>
          </w:p>
        </w:tc>
        <w:tc>
          <w:tcPr>
            <w:tcW w:w="974" w:type="dxa"/>
            <w:noWrap/>
            <w:hideMark/>
          </w:tcPr>
          <w:p w14:paraId="5513EED7" w14:textId="77777777" w:rsidR="00F17649" w:rsidRPr="00BE4873" w:rsidRDefault="00F17649" w:rsidP="0069225C">
            <w:pPr>
              <w:rPr>
                <w:rFonts w:cstheme="minorHAnsi"/>
                <w:sz w:val="20"/>
                <w:szCs w:val="20"/>
              </w:rPr>
            </w:pPr>
            <w:r w:rsidRPr="00BE4873">
              <w:rPr>
                <w:rFonts w:cstheme="minorHAnsi"/>
                <w:sz w:val="20"/>
                <w:szCs w:val="20"/>
              </w:rPr>
              <w:t>35</w:t>
            </w:r>
          </w:p>
        </w:tc>
        <w:tc>
          <w:tcPr>
            <w:tcW w:w="974" w:type="dxa"/>
            <w:noWrap/>
            <w:hideMark/>
          </w:tcPr>
          <w:p w14:paraId="78BE9D39" w14:textId="77777777" w:rsidR="00F17649" w:rsidRPr="00BE4873" w:rsidRDefault="00F17649" w:rsidP="0069225C">
            <w:pPr>
              <w:rPr>
                <w:rFonts w:cstheme="minorHAnsi"/>
                <w:sz w:val="20"/>
                <w:szCs w:val="20"/>
              </w:rPr>
            </w:pPr>
            <w:r w:rsidRPr="00BE4873">
              <w:rPr>
                <w:rFonts w:cstheme="minorHAnsi"/>
                <w:sz w:val="20"/>
                <w:szCs w:val="20"/>
              </w:rPr>
              <w:t>27</w:t>
            </w:r>
          </w:p>
        </w:tc>
        <w:tc>
          <w:tcPr>
            <w:tcW w:w="2121" w:type="dxa"/>
            <w:noWrap/>
            <w:hideMark/>
          </w:tcPr>
          <w:p w14:paraId="43A27BDC" w14:textId="77777777" w:rsidR="00F17649" w:rsidRPr="00BE4873" w:rsidRDefault="00F17649" w:rsidP="0069225C">
            <w:pPr>
              <w:rPr>
                <w:rFonts w:cstheme="minorHAnsi"/>
                <w:sz w:val="20"/>
                <w:szCs w:val="20"/>
              </w:rPr>
            </w:pPr>
            <w:r w:rsidRPr="00BE4873">
              <w:rPr>
                <w:rFonts w:cstheme="minorHAnsi"/>
                <w:sz w:val="20"/>
                <w:szCs w:val="20"/>
              </w:rPr>
              <w:t>$/kW per year H</w:t>
            </w:r>
            <w:r w:rsidRPr="004B18E9">
              <w:rPr>
                <w:rFonts w:cstheme="minorHAnsi"/>
                <w:sz w:val="20"/>
                <w:szCs w:val="20"/>
                <w:vertAlign w:val="subscript"/>
              </w:rPr>
              <w:t>2</w:t>
            </w:r>
            <w:r w:rsidRPr="00BE4873">
              <w:rPr>
                <w:rFonts w:cstheme="minorHAnsi"/>
                <w:sz w:val="20"/>
                <w:szCs w:val="20"/>
              </w:rPr>
              <w:t xml:space="preserve"> capacity</w:t>
            </w:r>
          </w:p>
        </w:tc>
        <w:tc>
          <w:tcPr>
            <w:tcW w:w="1058" w:type="dxa"/>
            <w:noWrap/>
            <w:hideMark/>
          </w:tcPr>
          <w:p w14:paraId="4B766CFB" w14:textId="1EB2B146" w:rsidR="00F17649" w:rsidRPr="00BE4873" w:rsidRDefault="00F17649" w:rsidP="0069225C">
            <w:pPr>
              <w:rPr>
                <w:rFonts w:cstheme="minorHAnsi"/>
                <w:sz w:val="20"/>
                <w:szCs w:val="20"/>
              </w:rPr>
            </w:pPr>
            <w:r w:rsidRPr="00BE4873">
              <w:rPr>
                <w:rFonts w:cstheme="minorHAnsi"/>
                <w:sz w:val="20"/>
                <w:szCs w:val="20"/>
              </w:rPr>
              <w:t> </w:t>
            </w:r>
            <w:r>
              <w:rPr>
                <w:rFonts w:cstheme="minorHAnsi"/>
                <w:sz w:val="20"/>
                <w:szCs w:val="20"/>
              </w:rPr>
              <w:fldChar w:fldCharType="begin" w:fldLock="1"/>
            </w:r>
            <w:r w:rsidR="001236E7">
              <w:rPr>
                <w:rFonts w:cstheme="minorHAnsi"/>
                <w:sz w:val="20"/>
                <w:szCs w:val="20"/>
              </w:rPr>
              <w:instrText>ADDIN CSL_CITATION {"citationItems":[{"id":"ITEM-1","itemData":{"abstract":"This report presents an independent assessment of the cost and performance of select hydrogen production plants utilizing fossil fuel resources as the primary feedstocks – specifically, natural gas (NG), steam methane reforming (SMR), NG autothermal reforming (ATR), coal gasification, and coal/biomass co-gasification – using a systematic, transparent technical and economic approach. Study cases were selected to reflect the capabilities of current, commercial technologies within plant configurations, and at scales, representative of next commercial offerings facing no fundamental research and development (R&amp;D) obstacles. Additionally, several areas of R&amp;D are identified as potential pathways for performance improvements and cost reductions. Attributional global warming potential (GWP) profiles of the impactful energy and material streams entering and exiting the plant boundaries were used to develop life cycle greenhouse gas (GHG) emissions results for each case based on the quantity of each stream and are expressed as carbon dioxide equivalents (CO2e). A life cycle GHG emissions target of 0 pounds (lb) CO2e/lb H2 produced, or “net-zero,” was targeted in one plant. Six hydrogen plant configurations are analyzed in this report: Three natural gas reforming configurations — two NG SMR cases (with and without carbon dioxide [CO2] capture) and one NG ATR case (with CO2 capture). Three gasification configurations — two coal gasification cases (with and without CO2 capture) and one coal/biomass co-gasification case (with CO2 capture). Full, bottom-up estimates for each case in this study were not pursued. Instead, the capital and operation and maintenance (O&amp;M) costs for each of the cases were estimated using a combined bottom-up and scaling approach. The cost metric used in this report is the levelized cost of hydrogen (LCOH) reported in real 2018 dollars, which is the revenue that must be received by the producer per kilogram of hydrogen produced to meet the desired return on equity after meeting all debt and tax obligations and operating expenses.","author":[{"dropping-particle":"","family":"National Energy Technology Laboratory","given":"","non-dropping-particle":"","parse-names":false,"suffix":""}],"id":"ITEM-1","issued":{"date-parts":[["2022"]]},"title":"Comparison of Commercial, State-of-the-Art, Fossil-Based Hydrogen Production Technologies","type":"report"},"uris":["http://www.mendeley.com/documents/?uuid=fb85cb2d-ed0a-4f79-a4d1-88e1897e596b"]}],"mendeley":{"formattedCitation":"[20]","plainTextFormattedCitation":"[20]","previouslyFormattedCitation":"[20]"},"properties":{"noteIndex":0},"schema":"https://github.com/citation-style-language/schema/raw/master/csl-citation.json"}</w:instrText>
            </w:r>
            <w:r>
              <w:rPr>
                <w:rFonts w:cstheme="minorHAnsi"/>
                <w:sz w:val="20"/>
                <w:szCs w:val="20"/>
              </w:rPr>
              <w:fldChar w:fldCharType="separate"/>
            </w:r>
            <w:r w:rsidR="00E5531A" w:rsidRPr="00E5531A">
              <w:rPr>
                <w:rFonts w:cstheme="minorHAnsi"/>
                <w:noProof/>
                <w:sz w:val="20"/>
                <w:szCs w:val="20"/>
              </w:rPr>
              <w:t>[20]</w:t>
            </w:r>
            <w:r>
              <w:rPr>
                <w:rFonts w:cstheme="minorHAnsi"/>
                <w:sz w:val="20"/>
                <w:szCs w:val="20"/>
              </w:rPr>
              <w:fldChar w:fldCharType="end"/>
            </w:r>
          </w:p>
        </w:tc>
      </w:tr>
      <w:tr w:rsidR="00F17649" w:rsidRPr="00BE4873" w14:paraId="6E651E61" w14:textId="77777777" w:rsidTr="0069225C">
        <w:trPr>
          <w:trHeight w:val="290"/>
        </w:trPr>
        <w:tc>
          <w:tcPr>
            <w:tcW w:w="2483" w:type="dxa"/>
            <w:noWrap/>
            <w:hideMark/>
          </w:tcPr>
          <w:p w14:paraId="58AE846F" w14:textId="77777777" w:rsidR="00F17649" w:rsidRDefault="00F17649" w:rsidP="0069225C">
            <w:pPr>
              <w:rPr>
                <w:ins w:id="2181" w:author="Justin Bracci" w:date="2023-06-30T14:45:00Z"/>
                <w:rFonts w:cstheme="minorHAnsi"/>
                <w:sz w:val="20"/>
                <w:szCs w:val="20"/>
              </w:rPr>
            </w:pPr>
            <w:r w:rsidRPr="00BE4873">
              <w:rPr>
                <w:rFonts w:cstheme="minorHAnsi"/>
                <w:sz w:val="20"/>
                <w:szCs w:val="20"/>
              </w:rPr>
              <w:t>Other Variable O&amp;M</w:t>
            </w:r>
          </w:p>
          <w:p w14:paraId="3ACF69D8" w14:textId="3A1B83CC" w:rsidR="00850E08" w:rsidRPr="00BE4873" w:rsidRDefault="00850E08" w:rsidP="0069225C">
            <w:pPr>
              <w:rPr>
                <w:rFonts w:cstheme="minorHAnsi"/>
                <w:sz w:val="20"/>
                <w:szCs w:val="20"/>
              </w:rPr>
            </w:pPr>
            <w:ins w:id="2182" w:author="Justin Bracci" w:date="2023-06-30T14:45:00Z">
              <w:r>
                <w:rPr>
                  <w:rFonts w:cstheme="minorHAnsi"/>
                  <w:sz w:val="20"/>
                  <w:szCs w:val="20"/>
                </w:rPr>
                <w:t>(2018 dollars)</w:t>
              </w:r>
            </w:ins>
          </w:p>
        </w:tc>
        <w:tc>
          <w:tcPr>
            <w:tcW w:w="842" w:type="dxa"/>
            <w:noWrap/>
            <w:hideMark/>
          </w:tcPr>
          <w:p w14:paraId="421C61E1" w14:textId="77777777" w:rsidR="00F17649" w:rsidRPr="00BE4873" w:rsidRDefault="00F17649" w:rsidP="0069225C">
            <w:pPr>
              <w:rPr>
                <w:rFonts w:cstheme="minorHAnsi"/>
                <w:sz w:val="20"/>
                <w:szCs w:val="20"/>
              </w:rPr>
            </w:pPr>
            <w:r w:rsidRPr="00BE4873">
              <w:rPr>
                <w:rFonts w:cstheme="minorHAnsi"/>
                <w:sz w:val="20"/>
                <w:szCs w:val="20"/>
              </w:rPr>
              <w:t>10</w:t>
            </w:r>
          </w:p>
        </w:tc>
        <w:tc>
          <w:tcPr>
            <w:tcW w:w="898" w:type="dxa"/>
            <w:noWrap/>
            <w:hideMark/>
          </w:tcPr>
          <w:p w14:paraId="55E3C97B" w14:textId="77777777" w:rsidR="00F17649" w:rsidRPr="00BE4873" w:rsidRDefault="00F17649" w:rsidP="0069225C">
            <w:pPr>
              <w:rPr>
                <w:rFonts w:cstheme="minorHAnsi"/>
                <w:sz w:val="20"/>
                <w:szCs w:val="20"/>
              </w:rPr>
            </w:pPr>
            <w:r w:rsidRPr="00BE4873">
              <w:rPr>
                <w:rFonts w:cstheme="minorHAnsi"/>
                <w:sz w:val="20"/>
                <w:szCs w:val="20"/>
              </w:rPr>
              <w:t>14</w:t>
            </w:r>
          </w:p>
        </w:tc>
        <w:tc>
          <w:tcPr>
            <w:tcW w:w="974" w:type="dxa"/>
            <w:noWrap/>
            <w:hideMark/>
          </w:tcPr>
          <w:p w14:paraId="1EB55E3C" w14:textId="77777777" w:rsidR="00F17649" w:rsidRPr="00BE4873" w:rsidRDefault="00F17649" w:rsidP="0069225C">
            <w:pPr>
              <w:rPr>
                <w:rFonts w:cstheme="minorHAnsi"/>
                <w:sz w:val="20"/>
                <w:szCs w:val="20"/>
              </w:rPr>
            </w:pPr>
            <w:r w:rsidRPr="00BE4873">
              <w:rPr>
                <w:rFonts w:cstheme="minorHAnsi"/>
                <w:sz w:val="20"/>
                <w:szCs w:val="20"/>
              </w:rPr>
              <w:t>23</w:t>
            </w:r>
          </w:p>
        </w:tc>
        <w:tc>
          <w:tcPr>
            <w:tcW w:w="974" w:type="dxa"/>
            <w:noWrap/>
            <w:hideMark/>
          </w:tcPr>
          <w:p w14:paraId="2EECE283" w14:textId="77777777" w:rsidR="00F17649" w:rsidRPr="00BE4873" w:rsidRDefault="00F17649" w:rsidP="0069225C">
            <w:pPr>
              <w:rPr>
                <w:rFonts w:cstheme="minorHAnsi"/>
                <w:sz w:val="20"/>
                <w:szCs w:val="20"/>
              </w:rPr>
            </w:pPr>
            <w:r w:rsidRPr="00BE4873">
              <w:rPr>
                <w:rFonts w:cstheme="minorHAnsi"/>
                <w:sz w:val="20"/>
                <w:szCs w:val="20"/>
              </w:rPr>
              <w:t>17</w:t>
            </w:r>
          </w:p>
        </w:tc>
        <w:tc>
          <w:tcPr>
            <w:tcW w:w="2121" w:type="dxa"/>
            <w:noWrap/>
            <w:hideMark/>
          </w:tcPr>
          <w:p w14:paraId="50BA96B4" w14:textId="77777777" w:rsidR="00F17649" w:rsidRPr="00BE4873" w:rsidRDefault="00F17649" w:rsidP="0069225C">
            <w:pPr>
              <w:rPr>
                <w:rFonts w:cstheme="minorHAnsi"/>
                <w:sz w:val="20"/>
                <w:szCs w:val="20"/>
              </w:rPr>
            </w:pPr>
            <w:r w:rsidRPr="00BE4873">
              <w:rPr>
                <w:rFonts w:cstheme="minorHAnsi"/>
                <w:sz w:val="20"/>
                <w:szCs w:val="20"/>
              </w:rPr>
              <w:t>$/kW per year H</w:t>
            </w:r>
            <w:r w:rsidRPr="004B18E9">
              <w:rPr>
                <w:rFonts w:cstheme="minorHAnsi"/>
                <w:sz w:val="20"/>
                <w:szCs w:val="20"/>
                <w:vertAlign w:val="subscript"/>
              </w:rPr>
              <w:t>2</w:t>
            </w:r>
            <w:r w:rsidRPr="00BE4873">
              <w:rPr>
                <w:rFonts w:cstheme="minorHAnsi"/>
                <w:sz w:val="20"/>
                <w:szCs w:val="20"/>
              </w:rPr>
              <w:t xml:space="preserve"> capacity</w:t>
            </w:r>
          </w:p>
        </w:tc>
        <w:tc>
          <w:tcPr>
            <w:tcW w:w="1058" w:type="dxa"/>
            <w:noWrap/>
            <w:hideMark/>
          </w:tcPr>
          <w:p w14:paraId="21344C70" w14:textId="72FB312C" w:rsidR="00F17649" w:rsidRPr="00BE4873" w:rsidRDefault="00F17649" w:rsidP="0069225C">
            <w:pPr>
              <w:rPr>
                <w:rFonts w:cstheme="minorHAnsi"/>
                <w:sz w:val="20"/>
                <w:szCs w:val="20"/>
              </w:rPr>
            </w:pPr>
            <w:r w:rsidRPr="00BE4873">
              <w:rPr>
                <w:rFonts w:cstheme="minorHAnsi"/>
                <w:sz w:val="20"/>
                <w:szCs w:val="20"/>
              </w:rPr>
              <w:t> </w:t>
            </w:r>
            <w:r>
              <w:rPr>
                <w:rFonts w:cstheme="minorHAnsi"/>
                <w:sz w:val="20"/>
                <w:szCs w:val="20"/>
              </w:rPr>
              <w:fldChar w:fldCharType="begin" w:fldLock="1"/>
            </w:r>
            <w:r w:rsidR="001236E7">
              <w:rPr>
                <w:rFonts w:cstheme="minorHAnsi"/>
                <w:sz w:val="20"/>
                <w:szCs w:val="20"/>
              </w:rPr>
              <w:instrText>ADDIN CSL_CITATION {"citationItems":[{"id":"ITEM-1","itemData":{"abstract":"This report presents an independent assessment of the cost and performance of select hydrogen production plants utilizing fossil fuel resources as the primary feedstocks – specifically, natural gas (NG), steam methane reforming (SMR), NG autothermal reforming (ATR), coal gasification, and coal/biomass co-gasification – using a systematic, transparent technical and economic approach. Study cases were selected to reflect the capabilities of current, commercial technologies within plant configurations, and at scales, representative of next commercial offerings facing no fundamental research and development (R&amp;D) obstacles. Additionally, several areas of R&amp;D are identified as potential pathways for performance improvements and cost reductions. Attributional global warming potential (GWP) profiles of the impactful energy and material streams entering and exiting the plant boundaries were used to develop life cycle greenhouse gas (GHG) emissions results for each case based on the quantity of each stream and are expressed as carbon dioxide equivalents (CO2e). A life cycle GHG emissions target of 0 pounds (lb) CO2e/lb H2 produced, or “net-zero,” was targeted in one plant. Six hydrogen plant configurations are analyzed in this report: Three natural gas reforming configurations — two NG SMR cases (with and without carbon dioxide [CO2] capture) and one NG ATR case (with CO2 capture). Three gasification configurations — two coal gasification cases (with and without CO2 capture) and one coal/biomass co-gasification case (with CO2 capture). Full, bottom-up estimates for each case in this study were not pursued. Instead, the capital and operation and maintenance (O&amp;M) costs for each of the cases were estimated using a combined bottom-up and scaling approach. The cost metric used in this report is the levelized cost of hydrogen (LCOH) reported in real 2018 dollars, which is the revenue that must be received by the producer per kilogram of hydrogen produced to meet the desired return on equity after meeting all debt and tax obligations and operating expenses.","author":[{"dropping-particle":"","family":"National Energy Technology Laboratory","given":"","non-dropping-particle":"","parse-names":false,"suffix":""}],"id":"ITEM-1","issued":{"date-parts":[["2022"]]},"title":"Comparison of Commercial, State-of-the-Art, Fossil-Based Hydrogen Production Technologies","type":"report"},"uris":["http://www.mendeley.com/documents/?uuid=fb85cb2d-ed0a-4f79-a4d1-88e1897e596b"]}],"mendeley":{"formattedCitation":"[20]","plainTextFormattedCitation":"[20]","previouslyFormattedCitation":"[20]"},"properties":{"noteIndex":0},"schema":"https://github.com/citation-style-language/schema/raw/master/csl-citation.json"}</w:instrText>
            </w:r>
            <w:r>
              <w:rPr>
                <w:rFonts w:cstheme="minorHAnsi"/>
                <w:sz w:val="20"/>
                <w:szCs w:val="20"/>
              </w:rPr>
              <w:fldChar w:fldCharType="separate"/>
            </w:r>
            <w:r w:rsidR="00E5531A" w:rsidRPr="00E5531A">
              <w:rPr>
                <w:rFonts w:cstheme="minorHAnsi"/>
                <w:noProof/>
                <w:sz w:val="20"/>
                <w:szCs w:val="20"/>
              </w:rPr>
              <w:t>[20]</w:t>
            </w:r>
            <w:r>
              <w:rPr>
                <w:rFonts w:cstheme="minorHAnsi"/>
                <w:sz w:val="20"/>
                <w:szCs w:val="20"/>
              </w:rPr>
              <w:fldChar w:fldCharType="end"/>
            </w:r>
          </w:p>
        </w:tc>
      </w:tr>
      <w:tr w:rsidR="00F17649" w:rsidRPr="00BE4873" w14:paraId="091BF86B" w14:textId="77777777" w:rsidTr="0069225C">
        <w:trPr>
          <w:trHeight w:val="290"/>
        </w:trPr>
        <w:tc>
          <w:tcPr>
            <w:tcW w:w="2483" w:type="dxa"/>
            <w:noWrap/>
            <w:hideMark/>
          </w:tcPr>
          <w:p w14:paraId="6A63F8D7" w14:textId="77777777" w:rsidR="00F17649" w:rsidRDefault="007535B1" w:rsidP="0069225C">
            <w:pPr>
              <w:rPr>
                <w:ins w:id="2183" w:author="Justin Bracci" w:date="2023-06-30T14:46:00Z"/>
                <w:rFonts w:cstheme="minorHAnsi"/>
                <w:sz w:val="20"/>
                <w:szCs w:val="20"/>
              </w:rPr>
            </w:pPr>
            <w:ins w:id="2184" w:author="Justin Bracci" w:date="2023-05-09T17:55:00Z">
              <w:r>
                <w:rPr>
                  <w:rFonts w:cstheme="minorHAnsi"/>
                  <w:sz w:val="20"/>
                  <w:szCs w:val="20"/>
                </w:rPr>
                <w:t xml:space="preserve">CA </w:t>
              </w:r>
            </w:ins>
            <w:r w:rsidR="00F17649" w:rsidRPr="00BE4873">
              <w:rPr>
                <w:rFonts w:cstheme="minorHAnsi"/>
                <w:sz w:val="20"/>
                <w:szCs w:val="20"/>
              </w:rPr>
              <w:t>Natural Gas Cost</w:t>
            </w:r>
          </w:p>
          <w:p w14:paraId="384B6A32" w14:textId="3BB06BFE" w:rsidR="00850E08" w:rsidRPr="00BE4873" w:rsidRDefault="00850E08" w:rsidP="0069225C">
            <w:pPr>
              <w:rPr>
                <w:rFonts w:cstheme="minorHAnsi"/>
                <w:sz w:val="20"/>
                <w:szCs w:val="20"/>
              </w:rPr>
            </w:pPr>
            <w:ins w:id="2185" w:author="Justin Bracci" w:date="2023-06-30T14:46:00Z">
              <w:r>
                <w:rPr>
                  <w:rFonts w:cstheme="minorHAnsi"/>
                  <w:sz w:val="20"/>
                  <w:szCs w:val="20"/>
                </w:rPr>
                <w:t>(2020 dollars)</w:t>
              </w:r>
            </w:ins>
          </w:p>
        </w:tc>
        <w:tc>
          <w:tcPr>
            <w:tcW w:w="842" w:type="dxa"/>
            <w:noWrap/>
            <w:hideMark/>
          </w:tcPr>
          <w:p w14:paraId="4035DCDA" w14:textId="077FB7E2" w:rsidR="00F17649" w:rsidRPr="00BE4873" w:rsidRDefault="003D4D3E" w:rsidP="0069225C">
            <w:pPr>
              <w:rPr>
                <w:rFonts w:cstheme="minorHAnsi"/>
                <w:sz w:val="20"/>
                <w:szCs w:val="20"/>
              </w:rPr>
            </w:pPr>
            <w:ins w:id="2186" w:author="Justin Bracci" w:date="2023-05-09T17:50:00Z">
              <w:r>
                <w:rPr>
                  <w:rFonts w:cstheme="minorHAnsi"/>
                  <w:sz w:val="20"/>
                  <w:szCs w:val="20"/>
                </w:rPr>
                <w:t>6.5</w:t>
              </w:r>
            </w:ins>
            <w:del w:id="2187" w:author="Justin Bracci" w:date="2023-05-09T17:46:00Z">
              <w:r w:rsidR="00F17649" w:rsidRPr="00BE4873" w:rsidDel="000F6AE7">
                <w:rPr>
                  <w:rFonts w:cstheme="minorHAnsi"/>
                  <w:sz w:val="20"/>
                  <w:szCs w:val="20"/>
                </w:rPr>
                <w:delText>10</w:delText>
              </w:r>
            </w:del>
          </w:p>
        </w:tc>
        <w:tc>
          <w:tcPr>
            <w:tcW w:w="898" w:type="dxa"/>
            <w:noWrap/>
            <w:hideMark/>
          </w:tcPr>
          <w:p w14:paraId="6D66651E" w14:textId="46624E62" w:rsidR="00F17649" w:rsidRPr="00BE4873" w:rsidRDefault="003D4D3E" w:rsidP="0069225C">
            <w:pPr>
              <w:rPr>
                <w:rFonts w:cstheme="minorHAnsi"/>
                <w:sz w:val="20"/>
                <w:szCs w:val="20"/>
              </w:rPr>
            </w:pPr>
            <w:ins w:id="2188" w:author="Justin Bracci" w:date="2023-05-09T17:50:00Z">
              <w:r>
                <w:rPr>
                  <w:rFonts w:cstheme="minorHAnsi"/>
                  <w:sz w:val="20"/>
                  <w:szCs w:val="20"/>
                </w:rPr>
                <w:t>6.5</w:t>
              </w:r>
            </w:ins>
            <w:del w:id="2189" w:author="Justin Bracci" w:date="2023-05-09T17:46:00Z">
              <w:r w:rsidR="00F17649" w:rsidRPr="00BE4873" w:rsidDel="000F6AE7">
                <w:rPr>
                  <w:rFonts w:cstheme="minorHAnsi"/>
                  <w:sz w:val="20"/>
                  <w:szCs w:val="20"/>
                </w:rPr>
                <w:delText>10</w:delText>
              </w:r>
            </w:del>
          </w:p>
        </w:tc>
        <w:tc>
          <w:tcPr>
            <w:tcW w:w="974" w:type="dxa"/>
            <w:noWrap/>
            <w:hideMark/>
          </w:tcPr>
          <w:p w14:paraId="0C422C82" w14:textId="40F92D98" w:rsidR="00F17649" w:rsidRPr="00BE4873" w:rsidRDefault="003D4D3E" w:rsidP="0069225C">
            <w:pPr>
              <w:rPr>
                <w:rFonts w:cstheme="minorHAnsi"/>
                <w:sz w:val="20"/>
                <w:szCs w:val="20"/>
              </w:rPr>
            </w:pPr>
            <w:ins w:id="2190" w:author="Justin Bracci" w:date="2023-05-09T17:50:00Z">
              <w:r>
                <w:rPr>
                  <w:rFonts w:cstheme="minorHAnsi"/>
                  <w:sz w:val="20"/>
                  <w:szCs w:val="20"/>
                </w:rPr>
                <w:t>6.5</w:t>
              </w:r>
            </w:ins>
            <w:del w:id="2191" w:author="Justin Bracci" w:date="2023-05-09T17:46:00Z">
              <w:r w:rsidR="00F17649" w:rsidRPr="00BE4873" w:rsidDel="000F6AE7">
                <w:rPr>
                  <w:rFonts w:cstheme="minorHAnsi"/>
                  <w:sz w:val="20"/>
                  <w:szCs w:val="20"/>
                </w:rPr>
                <w:delText>10</w:delText>
              </w:r>
            </w:del>
          </w:p>
        </w:tc>
        <w:tc>
          <w:tcPr>
            <w:tcW w:w="974" w:type="dxa"/>
            <w:noWrap/>
            <w:hideMark/>
          </w:tcPr>
          <w:p w14:paraId="61B22D66" w14:textId="45BB8553" w:rsidR="00F17649" w:rsidRPr="00BE4873" w:rsidRDefault="003D4D3E" w:rsidP="0069225C">
            <w:pPr>
              <w:rPr>
                <w:rFonts w:cstheme="minorHAnsi"/>
                <w:sz w:val="20"/>
                <w:szCs w:val="20"/>
              </w:rPr>
            </w:pPr>
            <w:ins w:id="2192" w:author="Justin Bracci" w:date="2023-05-09T17:50:00Z">
              <w:r>
                <w:rPr>
                  <w:rFonts w:cstheme="minorHAnsi"/>
                  <w:sz w:val="20"/>
                  <w:szCs w:val="20"/>
                </w:rPr>
                <w:t>6.5</w:t>
              </w:r>
            </w:ins>
            <w:del w:id="2193" w:author="Justin Bracci" w:date="2023-05-09T17:46:00Z">
              <w:r w:rsidR="00F17649" w:rsidRPr="00BE4873" w:rsidDel="000F6AE7">
                <w:rPr>
                  <w:rFonts w:cstheme="minorHAnsi"/>
                  <w:sz w:val="20"/>
                  <w:szCs w:val="20"/>
                </w:rPr>
                <w:delText>10</w:delText>
              </w:r>
            </w:del>
          </w:p>
        </w:tc>
        <w:tc>
          <w:tcPr>
            <w:tcW w:w="2121" w:type="dxa"/>
            <w:noWrap/>
            <w:hideMark/>
          </w:tcPr>
          <w:p w14:paraId="0B848869" w14:textId="00C6C323" w:rsidR="00F17649" w:rsidRPr="00BE4873" w:rsidRDefault="00F17649" w:rsidP="0069225C">
            <w:pPr>
              <w:rPr>
                <w:rFonts w:cstheme="minorHAnsi"/>
                <w:sz w:val="20"/>
                <w:szCs w:val="20"/>
              </w:rPr>
            </w:pPr>
            <w:r w:rsidRPr="00BE4873">
              <w:rPr>
                <w:rFonts w:cstheme="minorHAnsi"/>
                <w:sz w:val="20"/>
                <w:szCs w:val="20"/>
              </w:rPr>
              <w:t>$/</w:t>
            </w:r>
            <w:del w:id="2194" w:author="Justin Bracci" w:date="2023-06-17T17:56:00Z">
              <w:r w:rsidRPr="00BE4873" w:rsidDel="00A222E0">
                <w:rPr>
                  <w:rFonts w:cstheme="minorHAnsi"/>
                  <w:sz w:val="20"/>
                  <w:szCs w:val="20"/>
                </w:rPr>
                <w:delText>GJ</w:delText>
              </w:r>
            </w:del>
            <w:ins w:id="2195" w:author="Justin Bracci" w:date="2023-06-17T17:56:00Z">
              <w:r w:rsidR="00A222E0">
                <w:rPr>
                  <w:rFonts w:cstheme="minorHAnsi"/>
                  <w:sz w:val="20"/>
                  <w:szCs w:val="20"/>
                </w:rPr>
                <w:t>MMTBU</w:t>
              </w:r>
            </w:ins>
            <w:r w:rsidRPr="00BE4873">
              <w:rPr>
                <w:rFonts w:cstheme="minorHAnsi"/>
                <w:sz w:val="20"/>
                <w:szCs w:val="20"/>
              </w:rPr>
              <w:t xml:space="preserve"> CH</w:t>
            </w:r>
            <w:r w:rsidRPr="001A7798">
              <w:rPr>
                <w:rFonts w:cstheme="minorHAnsi"/>
                <w:sz w:val="20"/>
                <w:szCs w:val="20"/>
                <w:vertAlign w:val="subscript"/>
              </w:rPr>
              <w:t>4</w:t>
            </w:r>
          </w:p>
        </w:tc>
        <w:tc>
          <w:tcPr>
            <w:tcW w:w="1058" w:type="dxa"/>
            <w:noWrap/>
            <w:hideMark/>
          </w:tcPr>
          <w:p w14:paraId="7671DC43" w14:textId="312EEBEC" w:rsidR="00F17649" w:rsidRPr="00BE4873" w:rsidRDefault="00F17649" w:rsidP="0069225C">
            <w:pPr>
              <w:rPr>
                <w:rFonts w:cstheme="minorHAnsi"/>
                <w:sz w:val="20"/>
                <w:szCs w:val="20"/>
              </w:rPr>
            </w:pPr>
            <w:r w:rsidRPr="00BE4873">
              <w:rPr>
                <w:rFonts w:cstheme="minorHAnsi"/>
                <w:sz w:val="20"/>
                <w:szCs w:val="20"/>
              </w:rPr>
              <w:t> </w:t>
            </w:r>
            <w:r>
              <w:rPr>
                <w:rFonts w:cstheme="minorHAnsi"/>
                <w:sz w:val="20"/>
                <w:szCs w:val="20"/>
              </w:rPr>
              <w:fldChar w:fldCharType="begin" w:fldLock="1"/>
            </w:r>
            <w:r w:rsidR="001236E7">
              <w:rPr>
                <w:rFonts w:cstheme="minorHAnsi"/>
                <w:sz w:val="20"/>
                <w:szCs w:val="20"/>
              </w:rPr>
              <w:instrText>ADDIN CSL_CITATION {"citationItems":[{"id":"ITEM-1","itemData":{"URL":"https://www.nrel.gov/hydrogen/h2a-lite.html","accessed":{"date-parts":[["2023","5","4"]]},"author":[{"dropping-particle":"","family":"National Renewable Energy Laboratory","given":"","non-dropping-particle":"","parse-names":false,"suffix":""}],"id":"ITEM-1","issued":{"date-parts":[["2022"]]},"title":"H2A-Lite: Hydrogen Analysis Lite Production Model","type":"webpage"},"uris":["http://www.mendeley.com/documents/?uuid=a6e77836-175c-3bdf-bb0d-6288249d9b47"]},{"id":"ITEM-2","itemData":{"URL":"https://www.eia.gov/outlooks/aeo/","accessed":{"date-parts":[["2023","5","9"]]},"author":[{"dropping-particle":"","family":"U.S. Energy Information Administration","given":"","non-dropping-particle":"","parse-names":false,"suffix":""}],"id":"ITEM-2","issued":{"date-parts":[["2023"]]},"title":"Annual Energy Outlook 2023","type":"webpage"},"uris":["http://www.mendeley.com/documents/?uuid=d0cf948c-a47a-35a9-951e-3c2e60aa178f"]}],"mendeley":{"formattedCitation":"[5], [22]","plainTextFormattedCitation":"[5], [22]","previouslyFormattedCitation":"[5], [22]"},"properties":{"noteIndex":0},"schema":"https://github.com/citation-style-language/schema/raw/master/csl-citation.json"}</w:instrText>
            </w:r>
            <w:r>
              <w:rPr>
                <w:rFonts w:cstheme="minorHAnsi"/>
                <w:sz w:val="20"/>
                <w:szCs w:val="20"/>
              </w:rPr>
              <w:fldChar w:fldCharType="separate"/>
            </w:r>
            <w:r w:rsidR="00E5531A" w:rsidRPr="00E5531A">
              <w:rPr>
                <w:rFonts w:cstheme="minorHAnsi"/>
                <w:noProof/>
                <w:sz w:val="20"/>
                <w:szCs w:val="20"/>
              </w:rPr>
              <w:t>[5], [22]</w:t>
            </w:r>
            <w:r>
              <w:rPr>
                <w:rFonts w:cstheme="minorHAnsi"/>
                <w:sz w:val="20"/>
                <w:szCs w:val="20"/>
              </w:rPr>
              <w:fldChar w:fldCharType="end"/>
            </w:r>
          </w:p>
        </w:tc>
      </w:tr>
      <w:tr w:rsidR="00731DFC" w:rsidRPr="00BE4873" w14:paraId="6BD75E10" w14:textId="77777777" w:rsidTr="0069225C">
        <w:trPr>
          <w:trHeight w:val="290"/>
          <w:ins w:id="2196" w:author="Justin Bracci" w:date="2023-05-09T17:56:00Z"/>
        </w:trPr>
        <w:tc>
          <w:tcPr>
            <w:tcW w:w="2483" w:type="dxa"/>
            <w:noWrap/>
          </w:tcPr>
          <w:p w14:paraId="5CE4E4E6" w14:textId="77777777" w:rsidR="00731DFC" w:rsidRDefault="00731DFC" w:rsidP="00731DFC">
            <w:pPr>
              <w:rPr>
                <w:ins w:id="2197" w:author="Justin Bracci" w:date="2023-06-30T14:46:00Z"/>
                <w:rFonts w:cstheme="minorHAnsi"/>
                <w:sz w:val="20"/>
                <w:szCs w:val="20"/>
              </w:rPr>
            </w:pPr>
            <w:ins w:id="2198" w:author="Justin Bracci" w:date="2023-05-09T17:57:00Z">
              <w:r>
                <w:rPr>
                  <w:rFonts w:cstheme="minorHAnsi"/>
                  <w:sz w:val="20"/>
                  <w:szCs w:val="20"/>
                </w:rPr>
                <w:t>TX</w:t>
              </w:r>
            </w:ins>
            <w:ins w:id="2199" w:author="Justin Bracci" w:date="2023-05-09T17:56:00Z">
              <w:r>
                <w:rPr>
                  <w:rFonts w:cstheme="minorHAnsi"/>
                  <w:sz w:val="20"/>
                  <w:szCs w:val="20"/>
                </w:rPr>
                <w:t xml:space="preserve"> </w:t>
              </w:r>
              <w:r w:rsidRPr="00BE4873">
                <w:rPr>
                  <w:rFonts w:cstheme="minorHAnsi"/>
                  <w:sz w:val="20"/>
                  <w:szCs w:val="20"/>
                </w:rPr>
                <w:t>Natural Gas Cost</w:t>
              </w:r>
            </w:ins>
          </w:p>
          <w:p w14:paraId="19967750" w14:textId="0E73B25C" w:rsidR="00850E08" w:rsidRDefault="00850E08" w:rsidP="00731DFC">
            <w:pPr>
              <w:rPr>
                <w:ins w:id="2200" w:author="Justin Bracci" w:date="2023-05-09T17:56:00Z"/>
                <w:rFonts w:cstheme="minorHAnsi"/>
                <w:sz w:val="20"/>
                <w:szCs w:val="20"/>
              </w:rPr>
            </w:pPr>
            <w:ins w:id="2201" w:author="Justin Bracci" w:date="2023-06-30T14:46:00Z">
              <w:r>
                <w:rPr>
                  <w:rFonts w:cstheme="minorHAnsi"/>
                  <w:sz w:val="20"/>
                  <w:szCs w:val="20"/>
                </w:rPr>
                <w:t>(2020 dollars)</w:t>
              </w:r>
            </w:ins>
          </w:p>
        </w:tc>
        <w:tc>
          <w:tcPr>
            <w:tcW w:w="842" w:type="dxa"/>
            <w:noWrap/>
          </w:tcPr>
          <w:p w14:paraId="3C6BE65E" w14:textId="3AF5D29E" w:rsidR="00731DFC" w:rsidRDefault="00616D12" w:rsidP="00731DFC">
            <w:pPr>
              <w:rPr>
                <w:ins w:id="2202" w:author="Justin Bracci" w:date="2023-05-09T17:56:00Z"/>
                <w:rFonts w:cstheme="minorHAnsi"/>
                <w:sz w:val="20"/>
                <w:szCs w:val="20"/>
              </w:rPr>
            </w:pPr>
            <w:ins w:id="2203" w:author="Justin Bracci" w:date="2023-05-09T17:57:00Z">
              <w:r>
                <w:rPr>
                  <w:rFonts w:cstheme="minorHAnsi"/>
                  <w:sz w:val="20"/>
                  <w:szCs w:val="20"/>
                </w:rPr>
                <w:t>4</w:t>
              </w:r>
            </w:ins>
          </w:p>
        </w:tc>
        <w:tc>
          <w:tcPr>
            <w:tcW w:w="898" w:type="dxa"/>
            <w:noWrap/>
          </w:tcPr>
          <w:p w14:paraId="127187BB" w14:textId="7513D61E" w:rsidR="00731DFC" w:rsidRDefault="00616D12" w:rsidP="00731DFC">
            <w:pPr>
              <w:rPr>
                <w:ins w:id="2204" w:author="Justin Bracci" w:date="2023-05-09T17:56:00Z"/>
                <w:rFonts w:cstheme="minorHAnsi"/>
                <w:sz w:val="20"/>
                <w:szCs w:val="20"/>
              </w:rPr>
            </w:pPr>
            <w:ins w:id="2205" w:author="Justin Bracci" w:date="2023-05-09T17:57:00Z">
              <w:r>
                <w:rPr>
                  <w:rFonts w:cstheme="minorHAnsi"/>
                  <w:sz w:val="20"/>
                  <w:szCs w:val="20"/>
                </w:rPr>
                <w:t>4</w:t>
              </w:r>
            </w:ins>
          </w:p>
        </w:tc>
        <w:tc>
          <w:tcPr>
            <w:tcW w:w="974" w:type="dxa"/>
            <w:noWrap/>
          </w:tcPr>
          <w:p w14:paraId="2870D3C5" w14:textId="5BB55CD5" w:rsidR="00731DFC" w:rsidRDefault="00616D12" w:rsidP="00731DFC">
            <w:pPr>
              <w:rPr>
                <w:ins w:id="2206" w:author="Justin Bracci" w:date="2023-05-09T17:56:00Z"/>
                <w:rFonts w:cstheme="minorHAnsi"/>
                <w:sz w:val="20"/>
                <w:szCs w:val="20"/>
              </w:rPr>
            </w:pPr>
            <w:ins w:id="2207" w:author="Justin Bracci" w:date="2023-05-09T17:57:00Z">
              <w:r>
                <w:rPr>
                  <w:rFonts w:cstheme="minorHAnsi"/>
                  <w:sz w:val="20"/>
                  <w:szCs w:val="20"/>
                </w:rPr>
                <w:t>4</w:t>
              </w:r>
            </w:ins>
          </w:p>
        </w:tc>
        <w:tc>
          <w:tcPr>
            <w:tcW w:w="974" w:type="dxa"/>
            <w:noWrap/>
          </w:tcPr>
          <w:p w14:paraId="0B79074F" w14:textId="5B909428" w:rsidR="00731DFC" w:rsidRDefault="00616D12" w:rsidP="00731DFC">
            <w:pPr>
              <w:rPr>
                <w:ins w:id="2208" w:author="Justin Bracci" w:date="2023-05-09T17:56:00Z"/>
                <w:rFonts w:cstheme="minorHAnsi"/>
                <w:sz w:val="20"/>
                <w:szCs w:val="20"/>
              </w:rPr>
            </w:pPr>
            <w:ins w:id="2209" w:author="Justin Bracci" w:date="2023-05-09T17:57:00Z">
              <w:r>
                <w:rPr>
                  <w:rFonts w:cstheme="minorHAnsi"/>
                  <w:sz w:val="20"/>
                  <w:szCs w:val="20"/>
                </w:rPr>
                <w:t>4</w:t>
              </w:r>
            </w:ins>
          </w:p>
        </w:tc>
        <w:tc>
          <w:tcPr>
            <w:tcW w:w="2121" w:type="dxa"/>
            <w:noWrap/>
          </w:tcPr>
          <w:p w14:paraId="3D1A13E7" w14:textId="65F3637E" w:rsidR="00731DFC" w:rsidRPr="00BE4873" w:rsidRDefault="00731DFC" w:rsidP="00731DFC">
            <w:pPr>
              <w:rPr>
                <w:ins w:id="2210" w:author="Justin Bracci" w:date="2023-05-09T17:56:00Z"/>
                <w:rFonts w:cstheme="minorHAnsi"/>
                <w:sz w:val="20"/>
                <w:szCs w:val="20"/>
              </w:rPr>
            </w:pPr>
            <w:ins w:id="2211" w:author="Justin Bracci" w:date="2023-05-09T17:56:00Z">
              <w:r w:rsidRPr="00BE4873">
                <w:rPr>
                  <w:rFonts w:cstheme="minorHAnsi"/>
                  <w:sz w:val="20"/>
                  <w:szCs w:val="20"/>
                </w:rPr>
                <w:t>$/</w:t>
              </w:r>
            </w:ins>
            <w:ins w:id="2212" w:author="Justin Bracci" w:date="2023-06-17T17:56:00Z">
              <w:r w:rsidR="00A222E0">
                <w:rPr>
                  <w:rFonts w:cstheme="minorHAnsi"/>
                  <w:sz w:val="20"/>
                  <w:szCs w:val="20"/>
                </w:rPr>
                <w:t>MMBTU</w:t>
              </w:r>
            </w:ins>
            <w:ins w:id="2213" w:author="Justin Bracci" w:date="2023-05-09T17:56:00Z">
              <w:r w:rsidRPr="00BE4873">
                <w:rPr>
                  <w:rFonts w:cstheme="minorHAnsi"/>
                  <w:sz w:val="20"/>
                  <w:szCs w:val="20"/>
                </w:rPr>
                <w:t xml:space="preserve"> CH</w:t>
              </w:r>
              <w:r w:rsidRPr="001A7798">
                <w:rPr>
                  <w:rFonts w:cstheme="minorHAnsi"/>
                  <w:sz w:val="20"/>
                  <w:szCs w:val="20"/>
                  <w:vertAlign w:val="subscript"/>
                </w:rPr>
                <w:t>4</w:t>
              </w:r>
            </w:ins>
          </w:p>
        </w:tc>
        <w:tc>
          <w:tcPr>
            <w:tcW w:w="1058" w:type="dxa"/>
            <w:noWrap/>
          </w:tcPr>
          <w:p w14:paraId="2C7A5338" w14:textId="27B7AEC8" w:rsidR="00731DFC" w:rsidRPr="00BE4873" w:rsidRDefault="00731DFC" w:rsidP="00731DFC">
            <w:pPr>
              <w:rPr>
                <w:ins w:id="2214" w:author="Justin Bracci" w:date="2023-05-09T17:56:00Z"/>
                <w:rFonts w:cstheme="minorHAnsi"/>
                <w:sz w:val="20"/>
                <w:szCs w:val="20"/>
              </w:rPr>
            </w:pPr>
            <w:ins w:id="2215" w:author="Justin Bracci" w:date="2023-05-09T17:56:00Z">
              <w:r w:rsidRPr="00BE4873">
                <w:rPr>
                  <w:rFonts w:cstheme="minorHAnsi"/>
                  <w:sz w:val="20"/>
                  <w:szCs w:val="20"/>
                </w:rPr>
                <w:t> </w:t>
              </w:r>
              <w:r>
                <w:rPr>
                  <w:rFonts w:cstheme="minorHAnsi"/>
                  <w:sz w:val="20"/>
                  <w:szCs w:val="20"/>
                </w:rPr>
                <w:fldChar w:fldCharType="begin" w:fldLock="1"/>
              </w:r>
            </w:ins>
            <w:r w:rsidR="001236E7">
              <w:rPr>
                <w:rFonts w:cstheme="minorHAnsi"/>
                <w:sz w:val="20"/>
                <w:szCs w:val="20"/>
              </w:rPr>
              <w:instrText>ADDIN CSL_CITATION {"citationItems":[{"id":"ITEM-1","itemData":{"URL":"https://www.nrel.gov/hydrogen/h2a-lite.html","accessed":{"date-parts":[["2023","5","4"]]},"author":[{"dropping-particle":"","family":"National Renewable Energy Laboratory","given":"","non-dropping-particle":"","parse-names":false,"suffix":""}],"id":"ITEM-1","issued":{"date-parts":[["2022"]]},"title":"H2A-Lite: Hydrogen Analysis Lite Production Model","type":"webpage"},"uris":["http://www.mendeley.com/documents/?uuid=a6e77836-175c-3bdf-bb0d-6288249d9b47"]},{"id":"ITEM-2","itemData":{"URL":"https://www.eia.gov/outlooks/aeo/","accessed":{"date-parts":[["2023","5","9"]]},"author":[{"dropping-particle":"","family":"U.S. Energy Information Administration","given":"","non-dropping-particle":"","parse-names":false,"suffix":""}],"id":"ITEM-2","issued":{"date-parts":[["2023"]]},"title":"Annual Energy Outlook 2023","type":"webpage"},"uris":["http://www.mendeley.com/documents/?uuid=d0cf948c-a47a-35a9-951e-3c2e60aa178f"]}],"mendeley":{"formattedCitation":"[5], [22]","plainTextFormattedCitation":"[5], [22]","previouslyFormattedCitation":"[5], [22]"},"properties":{"noteIndex":0},"schema":"https://github.com/citation-style-language/schema/raw/master/csl-citation.json"}</w:instrText>
            </w:r>
            <w:ins w:id="2216" w:author="Justin Bracci" w:date="2023-05-09T17:56:00Z">
              <w:r>
                <w:rPr>
                  <w:rFonts w:cstheme="minorHAnsi"/>
                  <w:sz w:val="20"/>
                  <w:szCs w:val="20"/>
                </w:rPr>
                <w:fldChar w:fldCharType="separate"/>
              </w:r>
            </w:ins>
            <w:r w:rsidR="00E5531A" w:rsidRPr="00E5531A">
              <w:rPr>
                <w:rFonts w:cstheme="minorHAnsi"/>
                <w:noProof/>
                <w:sz w:val="20"/>
                <w:szCs w:val="20"/>
              </w:rPr>
              <w:t>[5], [22]</w:t>
            </w:r>
            <w:ins w:id="2217" w:author="Justin Bracci" w:date="2023-05-09T17:56:00Z">
              <w:r>
                <w:rPr>
                  <w:rFonts w:cstheme="minorHAnsi"/>
                  <w:sz w:val="20"/>
                  <w:szCs w:val="20"/>
                </w:rPr>
                <w:fldChar w:fldCharType="end"/>
              </w:r>
            </w:ins>
          </w:p>
        </w:tc>
      </w:tr>
      <w:tr w:rsidR="00D630A2" w:rsidRPr="00BE4873" w14:paraId="4E6EC692" w14:textId="77777777" w:rsidTr="0069225C">
        <w:trPr>
          <w:trHeight w:val="290"/>
          <w:ins w:id="2218" w:author="Justin Bracci" w:date="2023-05-09T17:58:00Z"/>
        </w:trPr>
        <w:tc>
          <w:tcPr>
            <w:tcW w:w="2483" w:type="dxa"/>
            <w:noWrap/>
          </w:tcPr>
          <w:p w14:paraId="754E3A58" w14:textId="77777777" w:rsidR="00D630A2" w:rsidRDefault="00D630A2" w:rsidP="00D630A2">
            <w:pPr>
              <w:rPr>
                <w:ins w:id="2219" w:author="Justin Bracci" w:date="2023-06-30T14:46:00Z"/>
                <w:rFonts w:cstheme="minorHAnsi"/>
                <w:sz w:val="20"/>
                <w:szCs w:val="20"/>
              </w:rPr>
            </w:pPr>
            <w:ins w:id="2220" w:author="Justin Bracci" w:date="2023-05-09T17:58:00Z">
              <w:r>
                <w:rPr>
                  <w:rFonts w:cstheme="minorHAnsi"/>
                  <w:sz w:val="20"/>
                  <w:szCs w:val="20"/>
                </w:rPr>
                <w:t xml:space="preserve">NY </w:t>
              </w:r>
              <w:r w:rsidRPr="00BE4873">
                <w:rPr>
                  <w:rFonts w:cstheme="minorHAnsi"/>
                  <w:sz w:val="20"/>
                  <w:szCs w:val="20"/>
                </w:rPr>
                <w:t>Natural Gas Cost</w:t>
              </w:r>
            </w:ins>
          </w:p>
          <w:p w14:paraId="4F3A859B" w14:textId="5B47A3DC" w:rsidR="00850E08" w:rsidRDefault="00850E08" w:rsidP="00D630A2">
            <w:pPr>
              <w:rPr>
                <w:ins w:id="2221" w:author="Justin Bracci" w:date="2023-05-09T17:58:00Z"/>
                <w:rFonts w:cstheme="minorHAnsi"/>
                <w:sz w:val="20"/>
                <w:szCs w:val="20"/>
              </w:rPr>
            </w:pPr>
            <w:ins w:id="2222" w:author="Justin Bracci" w:date="2023-06-30T14:46:00Z">
              <w:r>
                <w:rPr>
                  <w:rFonts w:cstheme="minorHAnsi"/>
                  <w:sz w:val="20"/>
                  <w:szCs w:val="20"/>
                </w:rPr>
                <w:t>(2020 dollars)</w:t>
              </w:r>
            </w:ins>
          </w:p>
        </w:tc>
        <w:tc>
          <w:tcPr>
            <w:tcW w:w="842" w:type="dxa"/>
            <w:noWrap/>
          </w:tcPr>
          <w:p w14:paraId="13247B2E" w14:textId="5A5C8B2A" w:rsidR="00D630A2" w:rsidRDefault="00E47B74" w:rsidP="00D630A2">
            <w:pPr>
              <w:rPr>
                <w:ins w:id="2223" w:author="Justin Bracci" w:date="2023-05-09T17:58:00Z"/>
                <w:rFonts w:cstheme="minorHAnsi"/>
                <w:sz w:val="20"/>
                <w:szCs w:val="20"/>
              </w:rPr>
            </w:pPr>
            <w:ins w:id="2224" w:author="Justin Bracci" w:date="2023-05-09T17:59:00Z">
              <w:r>
                <w:rPr>
                  <w:rFonts w:cstheme="minorHAnsi"/>
                  <w:sz w:val="20"/>
                  <w:szCs w:val="20"/>
                </w:rPr>
                <w:t>5</w:t>
              </w:r>
            </w:ins>
          </w:p>
        </w:tc>
        <w:tc>
          <w:tcPr>
            <w:tcW w:w="898" w:type="dxa"/>
            <w:noWrap/>
          </w:tcPr>
          <w:p w14:paraId="79964E74" w14:textId="552586DA" w:rsidR="00D630A2" w:rsidRDefault="00E47B74" w:rsidP="00D630A2">
            <w:pPr>
              <w:rPr>
                <w:ins w:id="2225" w:author="Justin Bracci" w:date="2023-05-09T17:58:00Z"/>
                <w:rFonts w:cstheme="minorHAnsi"/>
                <w:sz w:val="20"/>
                <w:szCs w:val="20"/>
              </w:rPr>
            </w:pPr>
            <w:ins w:id="2226" w:author="Justin Bracci" w:date="2023-05-09T17:59:00Z">
              <w:r>
                <w:rPr>
                  <w:rFonts w:cstheme="minorHAnsi"/>
                  <w:sz w:val="20"/>
                  <w:szCs w:val="20"/>
                </w:rPr>
                <w:t>5</w:t>
              </w:r>
            </w:ins>
          </w:p>
        </w:tc>
        <w:tc>
          <w:tcPr>
            <w:tcW w:w="974" w:type="dxa"/>
            <w:noWrap/>
          </w:tcPr>
          <w:p w14:paraId="164CA191" w14:textId="49B795E6" w:rsidR="00D630A2" w:rsidRDefault="00E47B74" w:rsidP="00D630A2">
            <w:pPr>
              <w:rPr>
                <w:ins w:id="2227" w:author="Justin Bracci" w:date="2023-05-09T17:58:00Z"/>
                <w:rFonts w:cstheme="minorHAnsi"/>
                <w:sz w:val="20"/>
                <w:szCs w:val="20"/>
              </w:rPr>
            </w:pPr>
            <w:ins w:id="2228" w:author="Justin Bracci" w:date="2023-05-09T17:59:00Z">
              <w:r>
                <w:rPr>
                  <w:rFonts w:cstheme="minorHAnsi"/>
                  <w:sz w:val="20"/>
                  <w:szCs w:val="20"/>
                </w:rPr>
                <w:t>5</w:t>
              </w:r>
            </w:ins>
          </w:p>
        </w:tc>
        <w:tc>
          <w:tcPr>
            <w:tcW w:w="974" w:type="dxa"/>
            <w:noWrap/>
          </w:tcPr>
          <w:p w14:paraId="14DF0109" w14:textId="4A736121" w:rsidR="00D630A2" w:rsidRDefault="00E47B74" w:rsidP="00D630A2">
            <w:pPr>
              <w:rPr>
                <w:ins w:id="2229" w:author="Justin Bracci" w:date="2023-05-09T17:58:00Z"/>
                <w:rFonts w:cstheme="minorHAnsi"/>
                <w:sz w:val="20"/>
                <w:szCs w:val="20"/>
              </w:rPr>
            </w:pPr>
            <w:ins w:id="2230" w:author="Justin Bracci" w:date="2023-05-09T17:59:00Z">
              <w:r>
                <w:rPr>
                  <w:rFonts w:cstheme="minorHAnsi"/>
                  <w:sz w:val="20"/>
                  <w:szCs w:val="20"/>
                </w:rPr>
                <w:t>5</w:t>
              </w:r>
            </w:ins>
          </w:p>
        </w:tc>
        <w:tc>
          <w:tcPr>
            <w:tcW w:w="2121" w:type="dxa"/>
            <w:noWrap/>
          </w:tcPr>
          <w:p w14:paraId="4A376314" w14:textId="15E39E97" w:rsidR="00D630A2" w:rsidRPr="00BE4873" w:rsidRDefault="00D630A2" w:rsidP="00D630A2">
            <w:pPr>
              <w:rPr>
                <w:ins w:id="2231" w:author="Justin Bracci" w:date="2023-05-09T17:58:00Z"/>
                <w:rFonts w:cstheme="minorHAnsi"/>
                <w:sz w:val="20"/>
                <w:szCs w:val="20"/>
              </w:rPr>
            </w:pPr>
            <w:ins w:id="2232" w:author="Justin Bracci" w:date="2023-05-09T17:58:00Z">
              <w:r w:rsidRPr="00BE4873">
                <w:rPr>
                  <w:rFonts w:cstheme="minorHAnsi"/>
                  <w:sz w:val="20"/>
                  <w:szCs w:val="20"/>
                </w:rPr>
                <w:t>$/</w:t>
              </w:r>
            </w:ins>
            <w:ins w:id="2233" w:author="Justin Bracci" w:date="2023-06-17T17:56:00Z">
              <w:r w:rsidR="00A222E0">
                <w:rPr>
                  <w:rFonts w:cstheme="minorHAnsi"/>
                  <w:sz w:val="20"/>
                  <w:szCs w:val="20"/>
                </w:rPr>
                <w:t>MMBTU</w:t>
              </w:r>
            </w:ins>
            <w:ins w:id="2234" w:author="Justin Bracci" w:date="2023-05-09T17:58:00Z">
              <w:r w:rsidRPr="00BE4873">
                <w:rPr>
                  <w:rFonts w:cstheme="minorHAnsi"/>
                  <w:sz w:val="20"/>
                  <w:szCs w:val="20"/>
                </w:rPr>
                <w:t xml:space="preserve"> CH</w:t>
              </w:r>
              <w:r w:rsidRPr="001A7798">
                <w:rPr>
                  <w:rFonts w:cstheme="minorHAnsi"/>
                  <w:sz w:val="20"/>
                  <w:szCs w:val="20"/>
                  <w:vertAlign w:val="subscript"/>
                </w:rPr>
                <w:t>4</w:t>
              </w:r>
            </w:ins>
          </w:p>
        </w:tc>
        <w:tc>
          <w:tcPr>
            <w:tcW w:w="1058" w:type="dxa"/>
            <w:noWrap/>
          </w:tcPr>
          <w:p w14:paraId="49E0C191" w14:textId="410F0CE9" w:rsidR="00D630A2" w:rsidRPr="00BE4873" w:rsidRDefault="00D630A2" w:rsidP="00D630A2">
            <w:pPr>
              <w:rPr>
                <w:ins w:id="2235" w:author="Justin Bracci" w:date="2023-05-09T17:58:00Z"/>
                <w:rFonts w:cstheme="minorHAnsi"/>
                <w:sz w:val="20"/>
                <w:szCs w:val="20"/>
              </w:rPr>
            </w:pPr>
            <w:ins w:id="2236" w:author="Justin Bracci" w:date="2023-05-09T17:58:00Z">
              <w:r w:rsidRPr="00BE4873">
                <w:rPr>
                  <w:rFonts w:cstheme="minorHAnsi"/>
                  <w:sz w:val="20"/>
                  <w:szCs w:val="20"/>
                </w:rPr>
                <w:t> </w:t>
              </w:r>
              <w:r>
                <w:rPr>
                  <w:rFonts w:cstheme="minorHAnsi"/>
                  <w:sz w:val="20"/>
                  <w:szCs w:val="20"/>
                </w:rPr>
                <w:fldChar w:fldCharType="begin" w:fldLock="1"/>
              </w:r>
            </w:ins>
            <w:r w:rsidR="001236E7">
              <w:rPr>
                <w:rFonts w:cstheme="minorHAnsi"/>
                <w:sz w:val="20"/>
                <w:szCs w:val="20"/>
              </w:rPr>
              <w:instrText>ADDIN CSL_CITATION {"citationItems":[{"id":"ITEM-1","itemData":{"URL":"https://www.nrel.gov/hydrogen/h2a-lite.html","accessed":{"date-parts":[["2023","5","4"]]},"author":[{"dropping-particle":"","family":"National Renewable Energy Laboratory","given":"","non-dropping-particle":"","parse-names":false,"suffix":""}],"id":"ITEM-1","issued":{"date-parts":[["2022"]]},"title":"H2A-Lite: Hydrogen Analysis Lite Production Model","type":"webpage"},"uris":["http://www.mendeley.com/documents/?uuid=a6e77836-175c-3bdf-bb0d-6288249d9b47"]},{"id":"ITEM-2","itemData":{"URL":"https://www.eia.gov/outlooks/aeo/","accessed":{"date-parts":[["2023","5","9"]]},"author":[{"dropping-particle":"","family":"U.S. Energy Information Administration","given":"","non-dropping-particle":"","parse-names":false,"suffix":""}],"id":"ITEM-2","issued":{"date-parts":[["2023"]]},"title":"Annual Energy Outlook 2023","type":"webpage"},"uris":["http://www.mendeley.com/documents/?uuid=d0cf948c-a47a-35a9-951e-3c2e60aa178f"]}],"mendeley":{"formattedCitation":"[5], [22]","plainTextFormattedCitation":"[5], [22]","previouslyFormattedCitation":"[5], [22]"},"properties":{"noteIndex":0},"schema":"https://github.com/citation-style-language/schema/raw/master/csl-citation.json"}</w:instrText>
            </w:r>
            <w:ins w:id="2237" w:author="Justin Bracci" w:date="2023-05-09T17:58:00Z">
              <w:r>
                <w:rPr>
                  <w:rFonts w:cstheme="minorHAnsi"/>
                  <w:sz w:val="20"/>
                  <w:szCs w:val="20"/>
                </w:rPr>
                <w:fldChar w:fldCharType="separate"/>
              </w:r>
            </w:ins>
            <w:r w:rsidR="00E5531A" w:rsidRPr="00E5531A">
              <w:rPr>
                <w:rFonts w:cstheme="minorHAnsi"/>
                <w:noProof/>
                <w:sz w:val="20"/>
                <w:szCs w:val="20"/>
              </w:rPr>
              <w:t>[5], [22]</w:t>
            </w:r>
            <w:ins w:id="2238" w:author="Justin Bracci" w:date="2023-05-09T17:58:00Z">
              <w:r>
                <w:rPr>
                  <w:rFonts w:cstheme="minorHAnsi"/>
                  <w:sz w:val="20"/>
                  <w:szCs w:val="20"/>
                </w:rPr>
                <w:fldChar w:fldCharType="end"/>
              </w:r>
            </w:ins>
          </w:p>
        </w:tc>
      </w:tr>
      <w:tr w:rsidR="00D630A2" w:rsidRPr="00BE4873" w:rsidDel="0061413C" w14:paraId="2D0B8ACA" w14:textId="30C0D7BE" w:rsidTr="0069225C">
        <w:trPr>
          <w:trHeight w:val="290"/>
          <w:del w:id="2239" w:author="Justin Bracci" w:date="2023-05-13T16:22:00Z"/>
        </w:trPr>
        <w:tc>
          <w:tcPr>
            <w:tcW w:w="2483" w:type="dxa"/>
            <w:noWrap/>
            <w:hideMark/>
          </w:tcPr>
          <w:p w14:paraId="1115E0F0" w14:textId="3A8833BB" w:rsidR="00D630A2" w:rsidRPr="00BE4873" w:rsidDel="0061413C" w:rsidRDefault="00D630A2" w:rsidP="00D630A2">
            <w:pPr>
              <w:rPr>
                <w:del w:id="2240" w:author="Justin Bracci" w:date="2023-05-13T16:22:00Z"/>
                <w:rFonts w:cstheme="minorHAnsi"/>
                <w:sz w:val="20"/>
                <w:szCs w:val="20"/>
              </w:rPr>
            </w:pPr>
            <w:del w:id="2241" w:author="Justin Bracci" w:date="2023-05-13T16:22:00Z">
              <w:r w:rsidDel="0061413C">
                <w:rPr>
                  <w:rFonts w:cstheme="minorHAnsi"/>
                  <w:sz w:val="20"/>
                  <w:szCs w:val="20"/>
                </w:rPr>
                <w:delText xml:space="preserve">Average </w:delText>
              </w:r>
              <w:r w:rsidRPr="00BE4873" w:rsidDel="0061413C">
                <w:rPr>
                  <w:rFonts w:cstheme="minorHAnsi"/>
                  <w:sz w:val="20"/>
                  <w:szCs w:val="20"/>
                </w:rPr>
                <w:delText>Electricity Cost</w:delText>
              </w:r>
            </w:del>
          </w:p>
        </w:tc>
        <w:tc>
          <w:tcPr>
            <w:tcW w:w="842" w:type="dxa"/>
            <w:noWrap/>
            <w:hideMark/>
          </w:tcPr>
          <w:p w14:paraId="0F631648" w14:textId="69A96305" w:rsidR="00D630A2" w:rsidRPr="00BE4873" w:rsidDel="0061413C" w:rsidRDefault="00D630A2" w:rsidP="00D630A2">
            <w:pPr>
              <w:rPr>
                <w:del w:id="2242" w:author="Justin Bracci" w:date="2023-05-13T16:22:00Z"/>
                <w:rFonts w:cstheme="minorHAnsi"/>
                <w:sz w:val="20"/>
                <w:szCs w:val="20"/>
              </w:rPr>
            </w:pPr>
            <w:del w:id="2243" w:author="Justin Bracci" w:date="2023-05-13T16:22:00Z">
              <w:r w:rsidRPr="00BE4873" w:rsidDel="0061413C">
                <w:rPr>
                  <w:rFonts w:cstheme="minorHAnsi"/>
                  <w:sz w:val="20"/>
                  <w:szCs w:val="20"/>
                </w:rPr>
                <w:delText>0.0</w:delText>
              </w:r>
              <w:r w:rsidDel="0061413C">
                <w:rPr>
                  <w:rFonts w:cstheme="minorHAnsi"/>
                  <w:sz w:val="20"/>
                  <w:szCs w:val="20"/>
                </w:rPr>
                <w:delText>75</w:delText>
              </w:r>
            </w:del>
          </w:p>
        </w:tc>
        <w:tc>
          <w:tcPr>
            <w:tcW w:w="898" w:type="dxa"/>
            <w:noWrap/>
            <w:hideMark/>
          </w:tcPr>
          <w:p w14:paraId="675A7962" w14:textId="29A4A530" w:rsidR="00D630A2" w:rsidRPr="00BE4873" w:rsidDel="0061413C" w:rsidRDefault="00D630A2" w:rsidP="00D630A2">
            <w:pPr>
              <w:rPr>
                <w:del w:id="2244" w:author="Justin Bracci" w:date="2023-05-13T16:22:00Z"/>
                <w:rFonts w:cstheme="minorHAnsi"/>
                <w:sz w:val="20"/>
                <w:szCs w:val="20"/>
              </w:rPr>
            </w:pPr>
            <w:del w:id="2245" w:author="Justin Bracci" w:date="2023-05-13T16:22:00Z">
              <w:r w:rsidRPr="00BE4873" w:rsidDel="0061413C">
                <w:rPr>
                  <w:rFonts w:cstheme="minorHAnsi"/>
                  <w:sz w:val="20"/>
                  <w:szCs w:val="20"/>
                </w:rPr>
                <w:delText>0.0</w:delText>
              </w:r>
              <w:r w:rsidDel="0061413C">
                <w:rPr>
                  <w:rFonts w:cstheme="minorHAnsi"/>
                  <w:sz w:val="20"/>
                  <w:szCs w:val="20"/>
                </w:rPr>
                <w:delText>75</w:delText>
              </w:r>
            </w:del>
          </w:p>
        </w:tc>
        <w:tc>
          <w:tcPr>
            <w:tcW w:w="974" w:type="dxa"/>
            <w:noWrap/>
            <w:hideMark/>
          </w:tcPr>
          <w:p w14:paraId="14EF8B68" w14:textId="4D883C85" w:rsidR="00D630A2" w:rsidRPr="00BE4873" w:rsidDel="0061413C" w:rsidRDefault="00D630A2" w:rsidP="00D630A2">
            <w:pPr>
              <w:rPr>
                <w:del w:id="2246" w:author="Justin Bracci" w:date="2023-05-13T16:22:00Z"/>
                <w:rFonts w:cstheme="minorHAnsi"/>
                <w:sz w:val="20"/>
                <w:szCs w:val="20"/>
              </w:rPr>
            </w:pPr>
            <w:del w:id="2247" w:author="Justin Bracci" w:date="2023-05-13T16:22:00Z">
              <w:r w:rsidRPr="00BE4873" w:rsidDel="0061413C">
                <w:rPr>
                  <w:rFonts w:cstheme="minorHAnsi"/>
                  <w:sz w:val="20"/>
                  <w:szCs w:val="20"/>
                </w:rPr>
                <w:delText>0.0</w:delText>
              </w:r>
              <w:r w:rsidDel="0061413C">
                <w:rPr>
                  <w:rFonts w:cstheme="minorHAnsi"/>
                  <w:sz w:val="20"/>
                  <w:szCs w:val="20"/>
                </w:rPr>
                <w:delText>75</w:delText>
              </w:r>
            </w:del>
          </w:p>
        </w:tc>
        <w:tc>
          <w:tcPr>
            <w:tcW w:w="974" w:type="dxa"/>
            <w:noWrap/>
            <w:hideMark/>
          </w:tcPr>
          <w:p w14:paraId="44C3D059" w14:textId="0975CFDB" w:rsidR="00D630A2" w:rsidRPr="00BE4873" w:rsidDel="0061413C" w:rsidRDefault="00D630A2" w:rsidP="00D630A2">
            <w:pPr>
              <w:rPr>
                <w:del w:id="2248" w:author="Justin Bracci" w:date="2023-05-13T16:22:00Z"/>
                <w:rFonts w:cstheme="minorHAnsi"/>
                <w:sz w:val="20"/>
                <w:szCs w:val="20"/>
              </w:rPr>
            </w:pPr>
            <w:del w:id="2249" w:author="Justin Bracci" w:date="2023-05-13T16:22:00Z">
              <w:r w:rsidRPr="00BE4873" w:rsidDel="0061413C">
                <w:rPr>
                  <w:rFonts w:cstheme="minorHAnsi"/>
                  <w:sz w:val="20"/>
                  <w:szCs w:val="20"/>
                </w:rPr>
                <w:delText>0.0</w:delText>
              </w:r>
              <w:r w:rsidDel="0061413C">
                <w:rPr>
                  <w:rFonts w:cstheme="minorHAnsi"/>
                  <w:sz w:val="20"/>
                  <w:szCs w:val="20"/>
                </w:rPr>
                <w:delText>75</w:delText>
              </w:r>
            </w:del>
          </w:p>
        </w:tc>
        <w:tc>
          <w:tcPr>
            <w:tcW w:w="2121" w:type="dxa"/>
            <w:noWrap/>
            <w:hideMark/>
          </w:tcPr>
          <w:p w14:paraId="271CCFAF" w14:textId="12607D33" w:rsidR="00D630A2" w:rsidRPr="00BE4873" w:rsidDel="0061413C" w:rsidRDefault="00D630A2" w:rsidP="00D630A2">
            <w:pPr>
              <w:rPr>
                <w:del w:id="2250" w:author="Justin Bracci" w:date="2023-05-13T16:22:00Z"/>
                <w:rFonts w:cstheme="minorHAnsi"/>
                <w:sz w:val="20"/>
                <w:szCs w:val="20"/>
              </w:rPr>
            </w:pPr>
            <w:del w:id="2251" w:author="Justin Bracci" w:date="2023-05-13T16:22:00Z">
              <w:r w:rsidRPr="00BE4873" w:rsidDel="0061413C">
                <w:rPr>
                  <w:rFonts w:cstheme="minorHAnsi"/>
                  <w:sz w:val="20"/>
                  <w:szCs w:val="20"/>
                </w:rPr>
                <w:delText>$/kWh electricity</w:delText>
              </w:r>
            </w:del>
          </w:p>
        </w:tc>
        <w:tc>
          <w:tcPr>
            <w:tcW w:w="1058" w:type="dxa"/>
            <w:noWrap/>
            <w:hideMark/>
          </w:tcPr>
          <w:p w14:paraId="17582EE3" w14:textId="1B12868F" w:rsidR="00D630A2" w:rsidRPr="00BE4873" w:rsidDel="0061413C" w:rsidRDefault="00D630A2" w:rsidP="00D630A2">
            <w:pPr>
              <w:rPr>
                <w:del w:id="2252" w:author="Justin Bracci" w:date="2023-05-13T16:22:00Z"/>
                <w:rFonts w:cstheme="minorHAnsi"/>
                <w:sz w:val="20"/>
                <w:szCs w:val="20"/>
              </w:rPr>
            </w:pPr>
            <w:del w:id="2253" w:author="Justin Bracci" w:date="2023-05-13T16:22:00Z">
              <w:r w:rsidRPr="00BE4873" w:rsidDel="0061413C">
                <w:rPr>
                  <w:rFonts w:cstheme="minorHAnsi"/>
                  <w:sz w:val="20"/>
                  <w:szCs w:val="20"/>
                </w:rPr>
                <w:delText> </w:delText>
              </w:r>
              <w:r w:rsidDel="0061413C">
                <w:rPr>
                  <w:rFonts w:cstheme="minorHAnsi"/>
                  <w:sz w:val="20"/>
                  <w:szCs w:val="20"/>
                </w:rPr>
                <w:fldChar w:fldCharType="begin" w:fldLock="1"/>
              </w:r>
              <w:r w:rsidR="00557A5D" w:rsidDel="0061413C">
                <w:rPr>
                  <w:rFonts w:cstheme="minorHAnsi"/>
                  <w:sz w:val="20"/>
                  <w:szCs w:val="20"/>
                </w:rPr>
                <w:delInstrText>ADDIN CSL_CITATION {"citationItems":[{"id":"ITEM-1","itemData":{"URL":"http://oasis.caiso.com/mrioasis/logon.do","accessed":{"date-parts":[["2022","9","29"]]},"author":[{"dropping-particle":"","family":"California Independent System Operator","given":"","non-dropping-particle":"","parse-names":false,"suffix":""}],"container-title":"OASIS","id":"ITEM-1","issued":{"date-parts":[["2022"]]},"title":"Locational Marginal Prices","type":"webpage"},"uris":["http://www.mendeley.com/documents/?uuid=f083af53-adef-3e60-8d6c-5a4eb657152f"]},{"id":"ITEM-2","itemData":{"author":[{"dropping-particle":"","family":"Sacramento Municipal Utility District","given":"","non-dropping-particle":"","parse-names":false,"suffix":""}],"id":"ITEM-2","issued":{"date-parts":[["2020"]]},"title":"Large General Service Time-of-Day Rate Schedule","type":"report"},"uris":["http://www.mendeley.com/documents/?uuid=26d3b29f-303c-427b-a15a-a655ee0cc128"]},{"id":"ITEM-3","itemData":{"DOI":"10.1021/ACS.EST.0C07955/SUPPL_FILE/ES0C07955_SI_001.PDF","ISSN":"15205851","PMID":"33983018","abstract":"Sectors such as aviation may require low-carbon liquid fuels to dramatically reduce emissions. This analysis characterizes the economic viability of electrofuels, synthesized from CO2 from direct air capture (DAC) and hydrogen from electrolysis of water, powered primarily by solar or wind electricity. This optimization-based techno-economic analysis suggests that using today's technology, hydrocarbon electrofuels would cost upward of $4/liter of gasoline equivalent (lge), potentially falling to $1.7-1.8/lge in the next decade and &lt;$1/lge by 2050. Only in the latter case are electrofuels potentially less costly than using petroleum fuels offset with DAC with sequestration. Achieving low-end electrofuel costs is contingent on substantial reductions in the capital cost of DAC, electrolyzers, and renewable electricity generation. However, the system also requires sufficient operational flexibility to efficiently power this capital-intensive equipment on variable electricity. Such forms of flexibility include various types of storage, supplementary natural gas and grid electricity interconnections (penalized with a steep carbon price), curtailment, and the ability to modestly adjust fuel synthesis and DAC operating levels over time scales of several hours to days.","author":[{"dropping-particle":"","family":"Sherwin","given":"Evan D.","non-dropping-particle":"","parse-names":false,"suffix":""}],"container-title":"Environmental Science and Technology","id":"ITEM-3","issue":"11","issued":{"date-parts":[["2021","6","1"]]},"page":"7583-7594","publisher":"American Chemical Society","title":"Electrofuel Synthesis from Variable Renewable Electricity: An Optimization-Based Techno-Economic Analysis","type":"article-journal","volume":"55"},"uris":["http://www.mendeley.com/documents/?uuid=baf0afcc-156d-329b-9379-7074be1e2f57"]}],"mendeley":{"formattedCitation":"[2], [21], [22]","plainTextFormattedCitation":"[2], [21], [22]","previouslyFormattedCitation":"[2], [20], [21]"},"properties":{"noteIndex":0},"schema":"https://github.com/citation-style-language/schema/raw/master/csl-citation.json"}</w:delInstrText>
              </w:r>
              <w:r w:rsidDel="0061413C">
                <w:rPr>
                  <w:rFonts w:cstheme="minorHAnsi"/>
                  <w:sz w:val="20"/>
                  <w:szCs w:val="20"/>
                </w:rPr>
                <w:fldChar w:fldCharType="separate"/>
              </w:r>
              <w:r w:rsidR="00557A5D" w:rsidRPr="00557A5D" w:rsidDel="0061413C">
                <w:rPr>
                  <w:rFonts w:cstheme="minorHAnsi"/>
                  <w:noProof/>
                  <w:sz w:val="20"/>
                  <w:szCs w:val="20"/>
                </w:rPr>
                <w:delText>[2], [21], [22]</w:delText>
              </w:r>
              <w:r w:rsidDel="0061413C">
                <w:rPr>
                  <w:rFonts w:cstheme="minorHAnsi"/>
                  <w:sz w:val="20"/>
                  <w:szCs w:val="20"/>
                </w:rPr>
                <w:fldChar w:fldCharType="end"/>
              </w:r>
            </w:del>
          </w:p>
        </w:tc>
      </w:tr>
      <w:tr w:rsidR="00D630A2" w:rsidRPr="00BE4873" w14:paraId="727CD927" w14:textId="77777777" w:rsidTr="0069225C">
        <w:trPr>
          <w:trHeight w:val="290"/>
        </w:trPr>
        <w:tc>
          <w:tcPr>
            <w:tcW w:w="2483" w:type="dxa"/>
            <w:noWrap/>
            <w:hideMark/>
          </w:tcPr>
          <w:p w14:paraId="2ED8366F" w14:textId="29E832FC" w:rsidR="00D630A2" w:rsidRPr="00BE4873" w:rsidRDefault="00D630A2" w:rsidP="00D630A2">
            <w:pPr>
              <w:rPr>
                <w:rFonts w:cstheme="minorHAnsi"/>
                <w:sz w:val="20"/>
                <w:szCs w:val="20"/>
              </w:rPr>
            </w:pPr>
            <w:r w:rsidRPr="00BE4873">
              <w:rPr>
                <w:rFonts w:cstheme="minorHAnsi"/>
                <w:sz w:val="20"/>
                <w:szCs w:val="20"/>
              </w:rPr>
              <w:t>Natural Gas Energy Content</w:t>
            </w:r>
            <w:ins w:id="2254" w:author="Justin Bracci" w:date="2023-06-19T09:52:00Z">
              <w:r w:rsidR="00CB0DEB">
                <w:rPr>
                  <w:rFonts w:cstheme="minorHAnsi"/>
                  <w:sz w:val="20"/>
                  <w:szCs w:val="20"/>
                </w:rPr>
                <w:t xml:space="preserve"> (Heating Value)</w:t>
              </w:r>
            </w:ins>
          </w:p>
        </w:tc>
        <w:tc>
          <w:tcPr>
            <w:tcW w:w="842" w:type="dxa"/>
            <w:noWrap/>
            <w:hideMark/>
          </w:tcPr>
          <w:p w14:paraId="37AD0C01" w14:textId="77777777" w:rsidR="00D630A2" w:rsidRPr="00BE4873" w:rsidRDefault="00D630A2" w:rsidP="00D630A2">
            <w:pPr>
              <w:rPr>
                <w:rFonts w:cstheme="minorHAnsi"/>
                <w:sz w:val="20"/>
                <w:szCs w:val="20"/>
              </w:rPr>
            </w:pPr>
            <w:r w:rsidRPr="00BE4873">
              <w:rPr>
                <w:rFonts w:cstheme="minorHAnsi"/>
                <w:sz w:val="20"/>
                <w:szCs w:val="20"/>
              </w:rPr>
              <w:t>52</w:t>
            </w:r>
          </w:p>
        </w:tc>
        <w:tc>
          <w:tcPr>
            <w:tcW w:w="898" w:type="dxa"/>
            <w:noWrap/>
            <w:hideMark/>
          </w:tcPr>
          <w:p w14:paraId="04B24760" w14:textId="77777777" w:rsidR="00D630A2" w:rsidRPr="00BE4873" w:rsidRDefault="00D630A2" w:rsidP="00D630A2">
            <w:pPr>
              <w:rPr>
                <w:rFonts w:cstheme="minorHAnsi"/>
                <w:sz w:val="20"/>
                <w:szCs w:val="20"/>
              </w:rPr>
            </w:pPr>
            <w:r w:rsidRPr="00BE4873">
              <w:rPr>
                <w:rFonts w:cstheme="minorHAnsi"/>
                <w:sz w:val="20"/>
                <w:szCs w:val="20"/>
              </w:rPr>
              <w:t>52</w:t>
            </w:r>
          </w:p>
        </w:tc>
        <w:tc>
          <w:tcPr>
            <w:tcW w:w="974" w:type="dxa"/>
            <w:noWrap/>
            <w:hideMark/>
          </w:tcPr>
          <w:p w14:paraId="4668EC84" w14:textId="77777777" w:rsidR="00D630A2" w:rsidRPr="00BE4873" w:rsidRDefault="00D630A2" w:rsidP="00D630A2">
            <w:pPr>
              <w:rPr>
                <w:rFonts w:cstheme="minorHAnsi"/>
                <w:sz w:val="20"/>
                <w:szCs w:val="20"/>
              </w:rPr>
            </w:pPr>
            <w:r w:rsidRPr="00BE4873">
              <w:rPr>
                <w:rFonts w:cstheme="minorHAnsi"/>
                <w:sz w:val="20"/>
                <w:szCs w:val="20"/>
              </w:rPr>
              <w:t>52</w:t>
            </w:r>
          </w:p>
        </w:tc>
        <w:tc>
          <w:tcPr>
            <w:tcW w:w="974" w:type="dxa"/>
            <w:noWrap/>
            <w:hideMark/>
          </w:tcPr>
          <w:p w14:paraId="42465819" w14:textId="77777777" w:rsidR="00D630A2" w:rsidRPr="00BE4873" w:rsidRDefault="00D630A2" w:rsidP="00D630A2">
            <w:pPr>
              <w:rPr>
                <w:rFonts w:cstheme="minorHAnsi"/>
                <w:sz w:val="20"/>
                <w:szCs w:val="20"/>
              </w:rPr>
            </w:pPr>
            <w:r w:rsidRPr="00BE4873">
              <w:rPr>
                <w:rFonts w:cstheme="minorHAnsi"/>
                <w:sz w:val="20"/>
                <w:szCs w:val="20"/>
              </w:rPr>
              <w:t>52</w:t>
            </w:r>
          </w:p>
        </w:tc>
        <w:tc>
          <w:tcPr>
            <w:tcW w:w="2121" w:type="dxa"/>
            <w:noWrap/>
            <w:hideMark/>
          </w:tcPr>
          <w:p w14:paraId="1FAE9040" w14:textId="77777777" w:rsidR="00D630A2" w:rsidRPr="00BE4873" w:rsidRDefault="00D630A2" w:rsidP="00D630A2">
            <w:pPr>
              <w:rPr>
                <w:rFonts w:cstheme="minorHAnsi"/>
                <w:sz w:val="20"/>
                <w:szCs w:val="20"/>
              </w:rPr>
            </w:pPr>
            <w:r w:rsidRPr="00BE4873">
              <w:rPr>
                <w:rFonts w:cstheme="minorHAnsi"/>
                <w:sz w:val="20"/>
                <w:szCs w:val="20"/>
              </w:rPr>
              <w:t>MJ/kg CH</w:t>
            </w:r>
            <w:r w:rsidRPr="001A7798">
              <w:rPr>
                <w:rFonts w:cstheme="minorHAnsi"/>
                <w:sz w:val="20"/>
                <w:szCs w:val="20"/>
                <w:vertAlign w:val="subscript"/>
              </w:rPr>
              <w:t>4</w:t>
            </w:r>
          </w:p>
        </w:tc>
        <w:tc>
          <w:tcPr>
            <w:tcW w:w="1058" w:type="dxa"/>
            <w:noWrap/>
            <w:hideMark/>
          </w:tcPr>
          <w:p w14:paraId="06E0A093" w14:textId="77777777" w:rsidR="00D630A2" w:rsidRPr="00BE4873" w:rsidRDefault="00D630A2" w:rsidP="00D630A2">
            <w:pPr>
              <w:rPr>
                <w:rFonts w:cstheme="minorHAnsi"/>
                <w:sz w:val="20"/>
                <w:szCs w:val="20"/>
              </w:rPr>
            </w:pPr>
            <w:r w:rsidRPr="00BE4873">
              <w:rPr>
                <w:rFonts w:cstheme="minorHAnsi"/>
                <w:sz w:val="20"/>
                <w:szCs w:val="20"/>
              </w:rPr>
              <w:t> </w:t>
            </w:r>
            <w:r>
              <w:rPr>
                <w:rFonts w:cstheme="minorHAnsi"/>
                <w:sz w:val="20"/>
                <w:szCs w:val="20"/>
              </w:rPr>
              <w:t>N/A</w:t>
            </w:r>
          </w:p>
        </w:tc>
      </w:tr>
      <w:tr w:rsidR="00D630A2" w:rsidRPr="00BE4873" w14:paraId="69363E9A" w14:textId="77777777" w:rsidTr="0069225C">
        <w:trPr>
          <w:trHeight w:val="290"/>
        </w:trPr>
        <w:tc>
          <w:tcPr>
            <w:tcW w:w="2483" w:type="dxa"/>
            <w:noWrap/>
            <w:hideMark/>
          </w:tcPr>
          <w:p w14:paraId="3AA39E63" w14:textId="77777777" w:rsidR="00D630A2" w:rsidRPr="00BE4873" w:rsidRDefault="00D630A2" w:rsidP="00D630A2">
            <w:pPr>
              <w:rPr>
                <w:rFonts w:cstheme="minorHAnsi"/>
                <w:sz w:val="20"/>
                <w:szCs w:val="20"/>
              </w:rPr>
            </w:pPr>
            <w:r>
              <w:rPr>
                <w:rFonts w:cstheme="minorHAnsi"/>
                <w:sz w:val="20"/>
                <w:szCs w:val="20"/>
              </w:rPr>
              <w:t>Discount Rate (WACC)</w:t>
            </w:r>
          </w:p>
        </w:tc>
        <w:tc>
          <w:tcPr>
            <w:tcW w:w="842" w:type="dxa"/>
            <w:noWrap/>
            <w:hideMark/>
          </w:tcPr>
          <w:p w14:paraId="32000120" w14:textId="77777777" w:rsidR="00D630A2" w:rsidRPr="00BE4873" w:rsidRDefault="00D630A2" w:rsidP="00D630A2">
            <w:pPr>
              <w:rPr>
                <w:rFonts w:cstheme="minorHAnsi"/>
                <w:sz w:val="20"/>
                <w:szCs w:val="20"/>
              </w:rPr>
            </w:pPr>
            <w:r w:rsidRPr="00BE4873">
              <w:rPr>
                <w:rFonts w:cstheme="minorHAnsi"/>
                <w:sz w:val="20"/>
                <w:szCs w:val="20"/>
              </w:rPr>
              <w:t>5%</w:t>
            </w:r>
          </w:p>
        </w:tc>
        <w:tc>
          <w:tcPr>
            <w:tcW w:w="898" w:type="dxa"/>
            <w:noWrap/>
            <w:hideMark/>
          </w:tcPr>
          <w:p w14:paraId="4537F534" w14:textId="77777777" w:rsidR="00D630A2" w:rsidRPr="00BE4873" w:rsidRDefault="00D630A2" w:rsidP="00D630A2">
            <w:pPr>
              <w:rPr>
                <w:rFonts w:cstheme="minorHAnsi"/>
                <w:sz w:val="20"/>
                <w:szCs w:val="20"/>
              </w:rPr>
            </w:pPr>
            <w:r w:rsidRPr="00BE4873">
              <w:rPr>
                <w:rFonts w:cstheme="minorHAnsi"/>
                <w:sz w:val="20"/>
                <w:szCs w:val="20"/>
              </w:rPr>
              <w:t>5%</w:t>
            </w:r>
          </w:p>
        </w:tc>
        <w:tc>
          <w:tcPr>
            <w:tcW w:w="974" w:type="dxa"/>
            <w:noWrap/>
            <w:hideMark/>
          </w:tcPr>
          <w:p w14:paraId="0EC697CC" w14:textId="77777777" w:rsidR="00D630A2" w:rsidRPr="00BE4873" w:rsidRDefault="00D630A2" w:rsidP="00D630A2">
            <w:pPr>
              <w:rPr>
                <w:rFonts w:cstheme="minorHAnsi"/>
                <w:sz w:val="20"/>
                <w:szCs w:val="20"/>
              </w:rPr>
            </w:pPr>
            <w:r w:rsidRPr="00BE4873">
              <w:rPr>
                <w:rFonts w:cstheme="minorHAnsi"/>
                <w:sz w:val="20"/>
                <w:szCs w:val="20"/>
              </w:rPr>
              <w:t>5%</w:t>
            </w:r>
          </w:p>
        </w:tc>
        <w:tc>
          <w:tcPr>
            <w:tcW w:w="974" w:type="dxa"/>
            <w:noWrap/>
            <w:hideMark/>
          </w:tcPr>
          <w:p w14:paraId="73BA20A8" w14:textId="77777777" w:rsidR="00D630A2" w:rsidRPr="00BE4873" w:rsidRDefault="00D630A2" w:rsidP="00D630A2">
            <w:pPr>
              <w:rPr>
                <w:rFonts w:cstheme="minorHAnsi"/>
                <w:sz w:val="20"/>
                <w:szCs w:val="20"/>
              </w:rPr>
            </w:pPr>
            <w:r w:rsidRPr="00BE4873">
              <w:rPr>
                <w:rFonts w:cstheme="minorHAnsi"/>
                <w:sz w:val="20"/>
                <w:szCs w:val="20"/>
              </w:rPr>
              <w:t>5%</w:t>
            </w:r>
          </w:p>
        </w:tc>
        <w:tc>
          <w:tcPr>
            <w:tcW w:w="2121" w:type="dxa"/>
            <w:noWrap/>
            <w:hideMark/>
          </w:tcPr>
          <w:p w14:paraId="4683CC09" w14:textId="77777777" w:rsidR="00D630A2" w:rsidRPr="00BE4873" w:rsidRDefault="00D630A2" w:rsidP="00D630A2">
            <w:pPr>
              <w:rPr>
                <w:rFonts w:cstheme="minorHAnsi"/>
                <w:sz w:val="20"/>
                <w:szCs w:val="20"/>
              </w:rPr>
            </w:pPr>
            <w:r w:rsidRPr="00BE4873">
              <w:rPr>
                <w:rFonts w:cstheme="minorHAnsi"/>
                <w:sz w:val="20"/>
                <w:szCs w:val="20"/>
              </w:rPr>
              <w:t>%</w:t>
            </w:r>
          </w:p>
        </w:tc>
        <w:tc>
          <w:tcPr>
            <w:tcW w:w="1058" w:type="dxa"/>
            <w:noWrap/>
            <w:hideMark/>
          </w:tcPr>
          <w:p w14:paraId="49374A9D" w14:textId="2E67649A" w:rsidR="00D630A2" w:rsidRPr="00BE4873" w:rsidRDefault="00D630A2" w:rsidP="00D630A2">
            <w:pPr>
              <w:rPr>
                <w:rFonts w:cstheme="minorHAnsi"/>
                <w:sz w:val="20"/>
                <w:szCs w:val="20"/>
              </w:rPr>
            </w:pPr>
            <w:r w:rsidRPr="00BE4873">
              <w:rPr>
                <w:rFonts w:cstheme="minorHAnsi"/>
                <w:sz w:val="20"/>
                <w:szCs w:val="20"/>
              </w:rPr>
              <w:t> </w:t>
            </w:r>
            <w:r>
              <w:rPr>
                <w:rFonts w:cstheme="minorHAnsi"/>
                <w:sz w:val="20"/>
                <w:szCs w:val="20"/>
              </w:rPr>
              <w:fldChar w:fldCharType="begin" w:fldLock="1"/>
            </w:r>
            <w:r w:rsidR="001236E7">
              <w:rPr>
                <w:rFonts w:cstheme="minorHAnsi"/>
                <w:sz w:val="20"/>
                <w:szCs w:val="20"/>
              </w:rPr>
              <w:instrText>ADDIN CSL_CITATION {"citationItems":[{"id":"ITEM-1","itemData":{"abstract":"This report presents an independent assessment of the cost and performance of select hydrogen production plants utilizing fossil fuel resources as the primary feedstocks – specifically, natural gas (NG), steam methane reforming (SMR), NG autothermal reforming (ATR), coal gasification, and coal/biomass co-gasification – using a systematic, transparent technical and economic approach. Study cases were selected to reflect the capabilities of current, commercial technologies within plant configurations, and at scales, representative of next commercial offerings facing no fundamental research and development (R&amp;D) obstacles. Additionally, several areas of R&amp;D are identified as potential pathways for performance improvements and cost reductions. Attributional global warming potential (GWP) profiles of the impactful energy and material streams entering and exiting the plant boundaries were used to develop life cycle greenhouse gas (GHG) emissions results for each case based on the quantity of each stream and are expressed as carbon dioxide equivalents (CO2e). A life cycle GHG emissions target of 0 pounds (lb) CO2e/lb H2 produced, or “net-zero,” was targeted in one plant. Six hydrogen plant configurations are analyzed in this report: Three natural gas reforming configurations — two NG SMR cases (with and without carbon dioxide [CO2] capture) and one NG ATR case (with CO2 capture). Three gasification configurations — two coal gasification cases (with and without CO2 capture) and one coal/biomass co-gasification case (with CO2 capture). Full, bottom-up estimates for each case in this study were not pursued. Instead, the capital and operation and maintenance (O&amp;M) costs for each of the cases were estimated using a combined bottom-up and scaling approach. The cost metric used in this report is the levelized cost of hydrogen (LCOH) reported in real 2018 dollars, which is the revenue that must be received by the producer per kilogram of hydrogen produced to meet the desired return on equity after meeting all debt and tax obligations and operating expenses.","author":[{"dropping-particle":"","family":"National Energy Technology Laboratory","given":"","non-dropping-particle":"","parse-names":false,"suffix":""}],"id":"ITEM-1","issued":{"date-parts":[["2022"]]},"title":"Comparison of Commercial, State-of-the-Art, Fossil-Based Hydrogen Production Technologies","type":"report"},"uris":["http://www.mendeley.com/documents/?uuid=fb85cb2d-ed0a-4f79-a4d1-88e1897e596b"]}],"mendeley":{"formattedCitation":"[20]","plainTextFormattedCitation":"[20]","previouslyFormattedCitation":"[20]"},"properties":{"noteIndex":0},"schema":"https://github.com/citation-style-language/schema/raw/master/csl-citation.json"}</w:instrText>
            </w:r>
            <w:r>
              <w:rPr>
                <w:rFonts w:cstheme="minorHAnsi"/>
                <w:sz w:val="20"/>
                <w:szCs w:val="20"/>
              </w:rPr>
              <w:fldChar w:fldCharType="separate"/>
            </w:r>
            <w:r w:rsidR="00E5531A" w:rsidRPr="00E5531A">
              <w:rPr>
                <w:rFonts w:cstheme="minorHAnsi"/>
                <w:noProof/>
                <w:sz w:val="20"/>
                <w:szCs w:val="20"/>
              </w:rPr>
              <w:t>[20]</w:t>
            </w:r>
            <w:r>
              <w:rPr>
                <w:rFonts w:cstheme="minorHAnsi"/>
                <w:sz w:val="20"/>
                <w:szCs w:val="20"/>
              </w:rPr>
              <w:fldChar w:fldCharType="end"/>
            </w:r>
          </w:p>
        </w:tc>
      </w:tr>
      <w:tr w:rsidR="00D630A2" w:rsidRPr="00BE4873" w14:paraId="54C8A8D2" w14:textId="77777777" w:rsidTr="0069225C">
        <w:trPr>
          <w:trHeight w:val="290"/>
        </w:trPr>
        <w:tc>
          <w:tcPr>
            <w:tcW w:w="2483" w:type="dxa"/>
            <w:noWrap/>
            <w:hideMark/>
          </w:tcPr>
          <w:p w14:paraId="610C846B" w14:textId="77777777" w:rsidR="00D630A2" w:rsidRPr="00BE4873" w:rsidRDefault="00D630A2" w:rsidP="00D630A2">
            <w:pPr>
              <w:rPr>
                <w:rFonts w:cstheme="minorHAnsi"/>
                <w:sz w:val="20"/>
                <w:szCs w:val="20"/>
              </w:rPr>
            </w:pPr>
            <w:r w:rsidRPr="00BE4873">
              <w:rPr>
                <w:rFonts w:cstheme="minorHAnsi"/>
                <w:sz w:val="20"/>
                <w:szCs w:val="20"/>
              </w:rPr>
              <w:t>Cost Scaling Factor</w:t>
            </w:r>
          </w:p>
        </w:tc>
        <w:tc>
          <w:tcPr>
            <w:tcW w:w="842" w:type="dxa"/>
            <w:noWrap/>
            <w:hideMark/>
          </w:tcPr>
          <w:p w14:paraId="3840DAFB" w14:textId="77777777" w:rsidR="00D630A2" w:rsidRPr="00BE4873" w:rsidRDefault="00D630A2" w:rsidP="00D630A2">
            <w:pPr>
              <w:rPr>
                <w:rFonts w:cstheme="minorHAnsi"/>
                <w:sz w:val="20"/>
                <w:szCs w:val="20"/>
              </w:rPr>
            </w:pPr>
            <w:r w:rsidRPr="00BE4873">
              <w:rPr>
                <w:rFonts w:cstheme="minorHAnsi"/>
                <w:sz w:val="20"/>
                <w:szCs w:val="20"/>
              </w:rPr>
              <w:t>0.6</w:t>
            </w:r>
          </w:p>
        </w:tc>
        <w:tc>
          <w:tcPr>
            <w:tcW w:w="898" w:type="dxa"/>
            <w:noWrap/>
            <w:hideMark/>
          </w:tcPr>
          <w:p w14:paraId="2B1DAE6B" w14:textId="77777777" w:rsidR="00D630A2" w:rsidRPr="00BE4873" w:rsidRDefault="00D630A2" w:rsidP="00D630A2">
            <w:pPr>
              <w:rPr>
                <w:rFonts w:cstheme="minorHAnsi"/>
                <w:sz w:val="20"/>
                <w:szCs w:val="20"/>
              </w:rPr>
            </w:pPr>
            <w:r w:rsidRPr="00BE4873">
              <w:rPr>
                <w:rFonts w:cstheme="minorHAnsi"/>
                <w:sz w:val="20"/>
                <w:szCs w:val="20"/>
              </w:rPr>
              <w:t>0.6</w:t>
            </w:r>
          </w:p>
        </w:tc>
        <w:tc>
          <w:tcPr>
            <w:tcW w:w="974" w:type="dxa"/>
            <w:noWrap/>
            <w:hideMark/>
          </w:tcPr>
          <w:p w14:paraId="2CB9138B" w14:textId="77777777" w:rsidR="00D630A2" w:rsidRPr="00BE4873" w:rsidRDefault="00D630A2" w:rsidP="00D630A2">
            <w:pPr>
              <w:rPr>
                <w:rFonts w:cstheme="minorHAnsi"/>
                <w:sz w:val="20"/>
                <w:szCs w:val="20"/>
              </w:rPr>
            </w:pPr>
            <w:r w:rsidRPr="00BE4873">
              <w:rPr>
                <w:rFonts w:cstheme="minorHAnsi"/>
                <w:sz w:val="20"/>
                <w:szCs w:val="20"/>
              </w:rPr>
              <w:t>0.6</w:t>
            </w:r>
          </w:p>
        </w:tc>
        <w:tc>
          <w:tcPr>
            <w:tcW w:w="974" w:type="dxa"/>
            <w:noWrap/>
            <w:hideMark/>
          </w:tcPr>
          <w:p w14:paraId="532F78B6" w14:textId="77777777" w:rsidR="00D630A2" w:rsidRPr="00BE4873" w:rsidRDefault="00D630A2" w:rsidP="00D630A2">
            <w:pPr>
              <w:rPr>
                <w:rFonts w:cstheme="minorHAnsi"/>
                <w:sz w:val="20"/>
                <w:szCs w:val="20"/>
              </w:rPr>
            </w:pPr>
            <w:r w:rsidRPr="00BE4873">
              <w:rPr>
                <w:rFonts w:cstheme="minorHAnsi"/>
                <w:sz w:val="20"/>
                <w:szCs w:val="20"/>
              </w:rPr>
              <w:t>0.6</w:t>
            </w:r>
          </w:p>
        </w:tc>
        <w:tc>
          <w:tcPr>
            <w:tcW w:w="2121" w:type="dxa"/>
            <w:noWrap/>
            <w:hideMark/>
          </w:tcPr>
          <w:p w14:paraId="5F36C751" w14:textId="77777777" w:rsidR="00D630A2" w:rsidRPr="00BE4873" w:rsidRDefault="00D630A2" w:rsidP="00D630A2">
            <w:pPr>
              <w:rPr>
                <w:rFonts w:cstheme="minorHAnsi"/>
                <w:sz w:val="20"/>
                <w:szCs w:val="20"/>
              </w:rPr>
            </w:pPr>
            <w:r w:rsidRPr="00BE4873">
              <w:rPr>
                <w:rFonts w:cstheme="minorHAnsi"/>
                <w:sz w:val="20"/>
                <w:szCs w:val="20"/>
              </w:rPr>
              <w:t>N/A</w:t>
            </w:r>
          </w:p>
        </w:tc>
        <w:tc>
          <w:tcPr>
            <w:tcW w:w="1058" w:type="dxa"/>
            <w:noWrap/>
            <w:hideMark/>
          </w:tcPr>
          <w:p w14:paraId="5389492A" w14:textId="69257C5A" w:rsidR="00D630A2" w:rsidRPr="00BE4873" w:rsidRDefault="00D630A2" w:rsidP="00D630A2">
            <w:pPr>
              <w:rPr>
                <w:rFonts w:cstheme="minorHAnsi"/>
                <w:sz w:val="20"/>
                <w:szCs w:val="20"/>
              </w:rPr>
            </w:pPr>
            <w:r w:rsidRPr="00BE4873">
              <w:rPr>
                <w:rFonts w:cstheme="minorHAnsi"/>
                <w:sz w:val="20"/>
                <w:szCs w:val="20"/>
              </w:rPr>
              <w:t> </w:t>
            </w:r>
            <w:r>
              <w:rPr>
                <w:rFonts w:cstheme="minorHAnsi"/>
                <w:sz w:val="20"/>
                <w:szCs w:val="20"/>
              </w:rPr>
              <w:fldChar w:fldCharType="begin" w:fldLock="1"/>
            </w:r>
            <w:r w:rsidR="001236E7">
              <w:rPr>
                <w:rFonts w:cstheme="minorHAnsi"/>
                <w:sz w:val="20"/>
                <w:szCs w:val="20"/>
              </w:rPr>
              <w:instrText>ADDIN CSL_CITATION {"citationItems":[{"id":"ITEM-1","itemData":{"URL":"https://www.nrel.gov/hydrogen/h2a-production-models.html","accessed":{"date-parts":[["2021","12","8"]]},"author":[{"dropping-particle":"","family":"National Renewable Energy Laboratory","given":"","non-dropping-particle":"","parse-names":false,"suffix":""}],"id":"ITEM-1","issued":{"date-parts":[["2018"]]},"title":"H2A: Hydrogen Analysis Production Models","type":"webpage"},"uris":["http://www.mendeley.com/documents/?uuid=88894a8d-d298-3d0c-9403-eea3b7c822c2"]}],"mendeley":{"formattedCitation":"[23]","plainTextFormattedCitation":"[23]","previouslyFormattedCitation":"[23]"},"properties":{"noteIndex":0},"schema":"https://github.com/citation-style-language/schema/raw/master/csl-citation.json"}</w:instrText>
            </w:r>
            <w:r>
              <w:rPr>
                <w:rFonts w:cstheme="minorHAnsi"/>
                <w:sz w:val="20"/>
                <w:szCs w:val="20"/>
              </w:rPr>
              <w:fldChar w:fldCharType="separate"/>
            </w:r>
            <w:r w:rsidR="00E5531A" w:rsidRPr="00E5531A">
              <w:rPr>
                <w:rFonts w:cstheme="minorHAnsi"/>
                <w:noProof/>
                <w:sz w:val="20"/>
                <w:szCs w:val="20"/>
              </w:rPr>
              <w:t>[23]</w:t>
            </w:r>
            <w:r>
              <w:rPr>
                <w:rFonts w:cstheme="minorHAnsi"/>
                <w:sz w:val="20"/>
                <w:szCs w:val="20"/>
              </w:rPr>
              <w:fldChar w:fldCharType="end"/>
            </w:r>
          </w:p>
        </w:tc>
      </w:tr>
      <w:tr w:rsidR="00D630A2" w:rsidRPr="00BE4873" w14:paraId="1B489396" w14:textId="77777777" w:rsidTr="0069225C">
        <w:trPr>
          <w:trHeight w:val="290"/>
        </w:trPr>
        <w:tc>
          <w:tcPr>
            <w:tcW w:w="2483" w:type="dxa"/>
            <w:noWrap/>
            <w:hideMark/>
          </w:tcPr>
          <w:p w14:paraId="310174F4" w14:textId="77777777" w:rsidR="00D630A2" w:rsidRPr="00BE4873" w:rsidRDefault="00D630A2" w:rsidP="00D630A2">
            <w:pPr>
              <w:rPr>
                <w:rFonts w:cstheme="minorHAnsi"/>
                <w:sz w:val="20"/>
                <w:szCs w:val="20"/>
              </w:rPr>
            </w:pPr>
            <w:r w:rsidRPr="00BE4873">
              <w:rPr>
                <w:rFonts w:cstheme="minorHAnsi"/>
                <w:sz w:val="20"/>
                <w:szCs w:val="20"/>
              </w:rPr>
              <w:t>Direct CO</w:t>
            </w:r>
            <w:r>
              <w:rPr>
                <w:rFonts w:cstheme="minorHAnsi"/>
                <w:sz w:val="20"/>
                <w:szCs w:val="20"/>
                <w:vertAlign w:val="subscript"/>
              </w:rPr>
              <w:t>2</w:t>
            </w:r>
            <w:r w:rsidRPr="00BE4873">
              <w:rPr>
                <w:rFonts w:cstheme="minorHAnsi"/>
                <w:sz w:val="20"/>
                <w:szCs w:val="20"/>
              </w:rPr>
              <w:t xml:space="preserve"> Emissions</w:t>
            </w:r>
          </w:p>
        </w:tc>
        <w:tc>
          <w:tcPr>
            <w:tcW w:w="842" w:type="dxa"/>
            <w:noWrap/>
            <w:hideMark/>
          </w:tcPr>
          <w:p w14:paraId="1FF0875D" w14:textId="77777777" w:rsidR="00D630A2" w:rsidRPr="00BE4873" w:rsidRDefault="00D630A2" w:rsidP="00D630A2">
            <w:pPr>
              <w:rPr>
                <w:rFonts w:cstheme="minorHAnsi"/>
                <w:sz w:val="20"/>
                <w:szCs w:val="20"/>
              </w:rPr>
            </w:pPr>
            <w:r w:rsidRPr="00BE4873">
              <w:rPr>
                <w:rFonts w:cstheme="minorHAnsi"/>
                <w:sz w:val="20"/>
                <w:szCs w:val="20"/>
              </w:rPr>
              <w:t>9.3</w:t>
            </w:r>
          </w:p>
        </w:tc>
        <w:tc>
          <w:tcPr>
            <w:tcW w:w="898" w:type="dxa"/>
            <w:noWrap/>
            <w:hideMark/>
          </w:tcPr>
          <w:p w14:paraId="6985C2A4" w14:textId="77777777" w:rsidR="00D630A2" w:rsidRPr="00BE4873" w:rsidRDefault="00D630A2" w:rsidP="00D630A2">
            <w:pPr>
              <w:rPr>
                <w:rFonts w:cstheme="minorHAnsi"/>
                <w:sz w:val="20"/>
                <w:szCs w:val="20"/>
              </w:rPr>
            </w:pPr>
            <w:r w:rsidRPr="00BE4873">
              <w:rPr>
                <w:rFonts w:cstheme="minorHAnsi"/>
                <w:sz w:val="20"/>
                <w:szCs w:val="20"/>
              </w:rPr>
              <w:t>4.1</w:t>
            </w:r>
          </w:p>
        </w:tc>
        <w:tc>
          <w:tcPr>
            <w:tcW w:w="974" w:type="dxa"/>
            <w:noWrap/>
            <w:hideMark/>
          </w:tcPr>
          <w:p w14:paraId="4B88EED6" w14:textId="77777777" w:rsidR="00D630A2" w:rsidRPr="00BE4873" w:rsidRDefault="00D630A2" w:rsidP="00D630A2">
            <w:pPr>
              <w:rPr>
                <w:rFonts w:cstheme="minorHAnsi"/>
                <w:sz w:val="20"/>
                <w:szCs w:val="20"/>
              </w:rPr>
            </w:pPr>
            <w:r w:rsidRPr="00BE4873">
              <w:rPr>
                <w:rFonts w:cstheme="minorHAnsi"/>
                <w:sz w:val="20"/>
                <w:szCs w:val="20"/>
              </w:rPr>
              <w:t>0.4</w:t>
            </w:r>
          </w:p>
        </w:tc>
        <w:tc>
          <w:tcPr>
            <w:tcW w:w="974" w:type="dxa"/>
            <w:noWrap/>
            <w:hideMark/>
          </w:tcPr>
          <w:p w14:paraId="5F3F58BD" w14:textId="77777777" w:rsidR="00D630A2" w:rsidRPr="00BE4873" w:rsidRDefault="00D630A2" w:rsidP="00D630A2">
            <w:pPr>
              <w:rPr>
                <w:rFonts w:cstheme="minorHAnsi"/>
                <w:sz w:val="20"/>
                <w:szCs w:val="20"/>
              </w:rPr>
            </w:pPr>
            <w:r w:rsidRPr="00BE4873">
              <w:rPr>
                <w:rFonts w:cstheme="minorHAnsi"/>
                <w:sz w:val="20"/>
                <w:szCs w:val="20"/>
              </w:rPr>
              <w:t>0.5</w:t>
            </w:r>
          </w:p>
        </w:tc>
        <w:tc>
          <w:tcPr>
            <w:tcW w:w="2121" w:type="dxa"/>
            <w:noWrap/>
            <w:hideMark/>
          </w:tcPr>
          <w:p w14:paraId="1C3C3210" w14:textId="77777777" w:rsidR="00D630A2" w:rsidRPr="00BE4873" w:rsidRDefault="00D630A2" w:rsidP="00D630A2">
            <w:pPr>
              <w:rPr>
                <w:rFonts w:cstheme="minorHAnsi"/>
                <w:sz w:val="20"/>
                <w:szCs w:val="20"/>
              </w:rPr>
            </w:pPr>
            <w:r w:rsidRPr="00BE4873">
              <w:rPr>
                <w:rFonts w:cstheme="minorHAnsi"/>
                <w:sz w:val="20"/>
                <w:szCs w:val="20"/>
              </w:rPr>
              <w:t>kg CO</w:t>
            </w:r>
            <w:r w:rsidRPr="004B18E9">
              <w:rPr>
                <w:rFonts w:cstheme="minorHAnsi"/>
                <w:sz w:val="20"/>
                <w:szCs w:val="20"/>
                <w:vertAlign w:val="subscript"/>
              </w:rPr>
              <w:t>2</w:t>
            </w:r>
            <w:r w:rsidRPr="00BE4873">
              <w:rPr>
                <w:rFonts w:cstheme="minorHAnsi"/>
                <w:sz w:val="20"/>
                <w:szCs w:val="20"/>
              </w:rPr>
              <w:t>/kg H2</w:t>
            </w:r>
          </w:p>
        </w:tc>
        <w:tc>
          <w:tcPr>
            <w:tcW w:w="1058" w:type="dxa"/>
            <w:noWrap/>
            <w:hideMark/>
          </w:tcPr>
          <w:p w14:paraId="4C595CC3" w14:textId="6367677E" w:rsidR="00D630A2" w:rsidRPr="00BE4873" w:rsidRDefault="00D630A2" w:rsidP="00D630A2">
            <w:pPr>
              <w:rPr>
                <w:rFonts w:cstheme="minorHAnsi"/>
                <w:sz w:val="20"/>
                <w:szCs w:val="20"/>
              </w:rPr>
            </w:pPr>
            <w:r w:rsidRPr="00BE4873">
              <w:rPr>
                <w:rFonts w:cstheme="minorHAnsi"/>
                <w:sz w:val="20"/>
                <w:szCs w:val="20"/>
              </w:rPr>
              <w:t> </w:t>
            </w:r>
            <w:r>
              <w:rPr>
                <w:rFonts w:cstheme="minorHAnsi"/>
                <w:sz w:val="20"/>
                <w:szCs w:val="20"/>
              </w:rPr>
              <w:fldChar w:fldCharType="begin" w:fldLock="1"/>
            </w:r>
            <w:r w:rsidR="001236E7">
              <w:rPr>
                <w:rFonts w:cstheme="minorHAnsi"/>
                <w:sz w:val="20"/>
                <w:szCs w:val="20"/>
              </w:rPr>
              <w:instrText>ADDIN CSL_CITATION {"citationItems":[{"id":"ITEM-1","itemData":{"abstract":"This report presents an independent assessment of the cost and performance of select hydrogen production plants utilizing fossil fuel resources as the primary feedstocks – specifically, natural gas (NG), steam methane reforming (SMR), NG autothermal reforming (ATR), coal gasification, and coal/biomass co-gasification – using a systematic, transparent technical and economic approach. Study cases were selected to reflect the capabilities of current, commercial technologies within plant configurations, and at scales, representative of next commercial offerings facing no fundamental research and development (R&amp;D) obstacles. Additionally, several areas of R&amp;D are identified as potential pathways for performance improvements and cost reductions. Attributional global warming potential (GWP) profiles of the impactful energy and material streams entering and exiting the plant boundaries were used to develop life cycle greenhouse gas (GHG) emissions results for each case based on the quantity of each stream and are expressed as carbon dioxide equivalents (CO2e). A life cycle GHG emissions target of 0 pounds (lb) CO2e/lb H2 produced, or “net-zero,” was targeted in one plant. Six hydrogen plant configurations are analyzed in this report: Three natural gas reforming configurations — two NG SMR cases (with and without carbon dioxide [CO2] capture) and one NG ATR case (with CO2 capture). Three gasification configurations — two coal gasification cases (with and without CO2 capture) and one coal/biomass co-gasification case (with CO2 capture). Full, bottom-up estimates for each case in this study were not pursued. Instead, the capital and operation and maintenance (O&amp;M) costs for each of the cases were estimated using a combined bottom-up and scaling approach. The cost metric used in this report is the levelized cost of hydrogen (LCOH) reported in real 2018 dollars, which is the revenue that must be received by the producer per kilogram of hydrogen produced to meet the desired return on equity after meeting all debt and tax obligations and operating expenses.","author":[{"dropping-particle":"","family":"National Energy Technology Laboratory","given":"","non-dropping-particle":"","parse-names":false,"suffix":""}],"id":"ITEM-1","issued":{"date-parts":[["2022"]]},"title":"Comparison of Commercial, State-of-the-Art, Fossil-Based Hydrogen Production Technologies","type":"report"},"uris":["http://www.mendeley.com/documents/?uuid=fb85cb2d-ed0a-4f79-a4d1-88e1897e596b"]}],"mendeley":{"formattedCitation":"[20]","plainTextFormattedCitation":"[20]","previouslyFormattedCitation":"[20]"},"properties":{"noteIndex":0},"schema":"https://github.com/citation-style-language/schema/raw/master/csl-citation.json"}</w:instrText>
            </w:r>
            <w:r>
              <w:rPr>
                <w:rFonts w:cstheme="minorHAnsi"/>
                <w:sz w:val="20"/>
                <w:szCs w:val="20"/>
              </w:rPr>
              <w:fldChar w:fldCharType="separate"/>
            </w:r>
            <w:r w:rsidR="00E5531A" w:rsidRPr="00E5531A">
              <w:rPr>
                <w:rFonts w:cstheme="minorHAnsi"/>
                <w:noProof/>
                <w:sz w:val="20"/>
                <w:szCs w:val="20"/>
              </w:rPr>
              <w:t>[20]</w:t>
            </w:r>
            <w:r>
              <w:rPr>
                <w:rFonts w:cstheme="minorHAnsi"/>
                <w:sz w:val="20"/>
                <w:szCs w:val="20"/>
              </w:rPr>
              <w:fldChar w:fldCharType="end"/>
            </w:r>
          </w:p>
        </w:tc>
      </w:tr>
      <w:tr w:rsidR="00D630A2" w:rsidRPr="00BE4873" w14:paraId="6B41B172" w14:textId="77777777" w:rsidTr="0069225C">
        <w:trPr>
          <w:trHeight w:val="290"/>
        </w:trPr>
        <w:tc>
          <w:tcPr>
            <w:tcW w:w="2483" w:type="dxa"/>
            <w:noWrap/>
            <w:hideMark/>
          </w:tcPr>
          <w:p w14:paraId="4A52A6CD" w14:textId="77777777" w:rsidR="00D630A2" w:rsidRPr="00BE4873" w:rsidRDefault="00D630A2" w:rsidP="00D630A2">
            <w:pPr>
              <w:rPr>
                <w:rFonts w:cstheme="minorHAnsi"/>
                <w:sz w:val="20"/>
                <w:szCs w:val="20"/>
              </w:rPr>
            </w:pPr>
            <w:r w:rsidRPr="00BE4873">
              <w:rPr>
                <w:rFonts w:cstheme="minorHAnsi"/>
                <w:sz w:val="20"/>
                <w:szCs w:val="20"/>
              </w:rPr>
              <w:t>CO</w:t>
            </w:r>
            <w:r w:rsidRPr="004B18E9">
              <w:rPr>
                <w:rFonts w:cstheme="minorHAnsi"/>
                <w:sz w:val="20"/>
                <w:szCs w:val="20"/>
                <w:vertAlign w:val="subscript"/>
              </w:rPr>
              <w:t>2</w:t>
            </w:r>
            <w:r w:rsidRPr="00BE4873">
              <w:rPr>
                <w:rFonts w:cstheme="minorHAnsi"/>
                <w:sz w:val="20"/>
                <w:szCs w:val="20"/>
              </w:rPr>
              <w:t xml:space="preserve"> Captured</w:t>
            </w:r>
          </w:p>
        </w:tc>
        <w:tc>
          <w:tcPr>
            <w:tcW w:w="842" w:type="dxa"/>
            <w:noWrap/>
            <w:hideMark/>
          </w:tcPr>
          <w:p w14:paraId="5FD5E0FC" w14:textId="77777777" w:rsidR="00D630A2" w:rsidRPr="00BE4873" w:rsidRDefault="00D630A2" w:rsidP="00D630A2">
            <w:pPr>
              <w:rPr>
                <w:rFonts w:cstheme="minorHAnsi"/>
                <w:sz w:val="20"/>
                <w:szCs w:val="20"/>
              </w:rPr>
            </w:pPr>
            <w:r w:rsidRPr="00BE4873">
              <w:rPr>
                <w:rFonts w:cstheme="minorHAnsi"/>
                <w:sz w:val="20"/>
                <w:szCs w:val="20"/>
              </w:rPr>
              <w:t>0</w:t>
            </w:r>
          </w:p>
        </w:tc>
        <w:tc>
          <w:tcPr>
            <w:tcW w:w="898" w:type="dxa"/>
            <w:noWrap/>
            <w:hideMark/>
          </w:tcPr>
          <w:p w14:paraId="2B250D92" w14:textId="77777777" w:rsidR="00D630A2" w:rsidRPr="00BE4873" w:rsidRDefault="00D630A2" w:rsidP="00D630A2">
            <w:pPr>
              <w:rPr>
                <w:rFonts w:cstheme="minorHAnsi"/>
                <w:sz w:val="20"/>
                <w:szCs w:val="20"/>
              </w:rPr>
            </w:pPr>
            <w:r w:rsidRPr="00BE4873">
              <w:rPr>
                <w:rFonts w:cstheme="minorHAnsi"/>
                <w:sz w:val="20"/>
                <w:szCs w:val="20"/>
              </w:rPr>
              <w:t>5.2</w:t>
            </w:r>
          </w:p>
        </w:tc>
        <w:tc>
          <w:tcPr>
            <w:tcW w:w="974" w:type="dxa"/>
            <w:noWrap/>
            <w:hideMark/>
          </w:tcPr>
          <w:p w14:paraId="478674B4" w14:textId="77777777" w:rsidR="00D630A2" w:rsidRPr="00BE4873" w:rsidRDefault="00D630A2" w:rsidP="00D630A2">
            <w:pPr>
              <w:rPr>
                <w:rFonts w:cstheme="minorHAnsi"/>
                <w:sz w:val="20"/>
                <w:szCs w:val="20"/>
              </w:rPr>
            </w:pPr>
            <w:r w:rsidRPr="00BE4873">
              <w:rPr>
                <w:rFonts w:cstheme="minorHAnsi"/>
                <w:sz w:val="20"/>
                <w:szCs w:val="20"/>
              </w:rPr>
              <w:t>10.1</w:t>
            </w:r>
          </w:p>
        </w:tc>
        <w:tc>
          <w:tcPr>
            <w:tcW w:w="974" w:type="dxa"/>
            <w:noWrap/>
            <w:hideMark/>
          </w:tcPr>
          <w:p w14:paraId="0C37EEFE" w14:textId="77777777" w:rsidR="00D630A2" w:rsidRPr="00BE4873" w:rsidRDefault="00D630A2" w:rsidP="00D630A2">
            <w:pPr>
              <w:rPr>
                <w:rFonts w:cstheme="minorHAnsi"/>
                <w:sz w:val="20"/>
                <w:szCs w:val="20"/>
              </w:rPr>
            </w:pPr>
            <w:r w:rsidRPr="00BE4873">
              <w:rPr>
                <w:rFonts w:cstheme="minorHAnsi"/>
                <w:sz w:val="20"/>
                <w:szCs w:val="20"/>
              </w:rPr>
              <w:t>8.6</w:t>
            </w:r>
          </w:p>
        </w:tc>
        <w:tc>
          <w:tcPr>
            <w:tcW w:w="2121" w:type="dxa"/>
            <w:noWrap/>
            <w:hideMark/>
          </w:tcPr>
          <w:p w14:paraId="58D83255" w14:textId="77777777" w:rsidR="00D630A2" w:rsidRPr="00BE4873" w:rsidRDefault="00D630A2" w:rsidP="00D630A2">
            <w:pPr>
              <w:rPr>
                <w:rFonts w:cstheme="minorHAnsi"/>
                <w:sz w:val="20"/>
                <w:szCs w:val="20"/>
              </w:rPr>
            </w:pPr>
            <w:r w:rsidRPr="00BE4873">
              <w:rPr>
                <w:rFonts w:cstheme="minorHAnsi"/>
                <w:sz w:val="20"/>
                <w:szCs w:val="20"/>
              </w:rPr>
              <w:t>kg CO</w:t>
            </w:r>
            <w:r w:rsidRPr="004B18E9">
              <w:rPr>
                <w:rFonts w:cstheme="minorHAnsi"/>
                <w:sz w:val="20"/>
                <w:szCs w:val="20"/>
                <w:vertAlign w:val="subscript"/>
              </w:rPr>
              <w:t>2</w:t>
            </w:r>
            <w:r w:rsidRPr="00BE4873">
              <w:rPr>
                <w:rFonts w:cstheme="minorHAnsi"/>
                <w:sz w:val="20"/>
                <w:szCs w:val="20"/>
              </w:rPr>
              <w:t>/kg H2</w:t>
            </w:r>
          </w:p>
        </w:tc>
        <w:tc>
          <w:tcPr>
            <w:tcW w:w="1058" w:type="dxa"/>
            <w:noWrap/>
            <w:hideMark/>
          </w:tcPr>
          <w:p w14:paraId="790FB939" w14:textId="0FA90FBE" w:rsidR="00D630A2" w:rsidRPr="00BE4873" w:rsidRDefault="00D630A2" w:rsidP="00D630A2">
            <w:pPr>
              <w:rPr>
                <w:rFonts w:cstheme="minorHAnsi"/>
                <w:sz w:val="20"/>
                <w:szCs w:val="20"/>
              </w:rPr>
            </w:pPr>
            <w:r w:rsidRPr="00BE4873">
              <w:rPr>
                <w:rFonts w:cstheme="minorHAnsi"/>
                <w:sz w:val="20"/>
                <w:szCs w:val="20"/>
              </w:rPr>
              <w:t> </w:t>
            </w:r>
            <w:r>
              <w:rPr>
                <w:rFonts w:cstheme="minorHAnsi"/>
                <w:sz w:val="20"/>
                <w:szCs w:val="20"/>
              </w:rPr>
              <w:fldChar w:fldCharType="begin" w:fldLock="1"/>
            </w:r>
            <w:r w:rsidR="001236E7">
              <w:rPr>
                <w:rFonts w:cstheme="minorHAnsi"/>
                <w:sz w:val="20"/>
                <w:szCs w:val="20"/>
              </w:rPr>
              <w:instrText>ADDIN CSL_CITATION {"citationItems":[{"id":"ITEM-1","itemData":{"abstract":"This report presents an independent assessment of the cost and performance of select hydrogen production plants utilizing fossil fuel resources as the primary feedstocks – specifically, natural gas (NG), steam methane reforming (SMR), NG autothermal reforming (ATR), coal gasification, and coal/biomass co-gasification – using a systematic, transparent technical and economic approach. Study cases were selected to reflect the capabilities of current, commercial technologies within plant configurations, and at scales, representative of next commercial offerings facing no fundamental research and development (R&amp;D) obstacles. Additionally, several areas of R&amp;D are identified as potential pathways for performance improvements and cost reductions. Attributional global warming potential (GWP) profiles of the impactful energy and material streams entering and exiting the plant boundaries were used to develop life cycle greenhouse gas (GHG) emissions results for each case based on the quantity of each stream and are expressed as carbon dioxide equivalents (CO2e). A life cycle GHG emissions target of 0 pounds (lb) CO2e/lb H2 produced, or “net-zero,” was targeted in one plant. Six hydrogen plant configurations are analyzed in this report: Three natural gas reforming configurations — two NG SMR cases (with and without carbon dioxide [CO2] capture) and one NG ATR case (with CO2 capture). Three gasification configurations — two coal gasification cases (with and without CO2 capture) and one coal/biomass co-gasification case (with CO2 capture). Full, bottom-up estimates for each case in this study were not pursued. Instead, the capital and operation and maintenance (O&amp;M) costs for each of the cases were estimated using a combined bottom-up and scaling approach. The cost metric used in this report is the levelized cost of hydrogen (LCOH) reported in real 2018 dollars, which is the revenue that must be received by the producer per kilogram of hydrogen produced to meet the desired return on equity after meeting all debt and tax obligations and operating expenses.","author":[{"dropping-particle":"","family":"National Energy Technology Laboratory","given":"","non-dropping-particle":"","parse-names":false,"suffix":""}],"id":"ITEM-1","issued":{"date-parts":[["2022"]]},"title":"Comparison of Commercial, State-of-the-Art, Fossil-Based Hydrogen Production Technologies","type":"report"},"uris":["http://www.mendeley.com/documents/?uuid=fb85cb2d-ed0a-4f79-a4d1-88e1897e596b"]}],"mendeley":{"formattedCitation":"[20]","plainTextFormattedCitation":"[20]","previouslyFormattedCitation":"[20]"},"properties":{"noteIndex":0},"schema":"https://github.com/citation-style-language/schema/raw/master/csl-citation.json"}</w:instrText>
            </w:r>
            <w:r>
              <w:rPr>
                <w:rFonts w:cstheme="minorHAnsi"/>
                <w:sz w:val="20"/>
                <w:szCs w:val="20"/>
              </w:rPr>
              <w:fldChar w:fldCharType="separate"/>
            </w:r>
            <w:r w:rsidR="00E5531A" w:rsidRPr="00E5531A">
              <w:rPr>
                <w:rFonts w:cstheme="minorHAnsi"/>
                <w:noProof/>
                <w:sz w:val="20"/>
                <w:szCs w:val="20"/>
              </w:rPr>
              <w:t>[20]</w:t>
            </w:r>
            <w:r>
              <w:rPr>
                <w:rFonts w:cstheme="minorHAnsi"/>
                <w:sz w:val="20"/>
                <w:szCs w:val="20"/>
              </w:rPr>
              <w:fldChar w:fldCharType="end"/>
            </w:r>
          </w:p>
        </w:tc>
      </w:tr>
      <w:tr w:rsidR="00D630A2" w:rsidRPr="00BE4873" w14:paraId="7E7CE8FA" w14:textId="77777777" w:rsidTr="0069225C">
        <w:trPr>
          <w:trHeight w:val="290"/>
        </w:trPr>
        <w:tc>
          <w:tcPr>
            <w:tcW w:w="2483" w:type="dxa"/>
            <w:noWrap/>
            <w:hideMark/>
          </w:tcPr>
          <w:p w14:paraId="5241586D" w14:textId="77777777" w:rsidR="00D630A2" w:rsidRPr="00BE4873" w:rsidRDefault="00D630A2" w:rsidP="00D630A2">
            <w:pPr>
              <w:rPr>
                <w:rFonts w:cstheme="minorHAnsi"/>
                <w:sz w:val="20"/>
                <w:szCs w:val="20"/>
              </w:rPr>
            </w:pPr>
            <w:r w:rsidRPr="00BE4873">
              <w:rPr>
                <w:rFonts w:cstheme="minorHAnsi"/>
                <w:sz w:val="20"/>
                <w:szCs w:val="20"/>
              </w:rPr>
              <w:t>Upstream Natural Gas Processing C</w:t>
            </w:r>
            <w:r>
              <w:rPr>
                <w:rFonts w:cstheme="minorHAnsi"/>
                <w:sz w:val="20"/>
                <w:szCs w:val="20"/>
              </w:rPr>
              <w:t>arbon Intensity</w:t>
            </w:r>
          </w:p>
        </w:tc>
        <w:tc>
          <w:tcPr>
            <w:tcW w:w="842" w:type="dxa"/>
            <w:noWrap/>
            <w:hideMark/>
          </w:tcPr>
          <w:p w14:paraId="2FEA2ABC" w14:textId="77777777" w:rsidR="00D630A2" w:rsidRPr="00BE4873" w:rsidRDefault="00D630A2" w:rsidP="00D630A2">
            <w:pPr>
              <w:rPr>
                <w:rFonts w:cstheme="minorHAnsi"/>
                <w:sz w:val="20"/>
                <w:szCs w:val="20"/>
              </w:rPr>
            </w:pPr>
            <w:r w:rsidRPr="00BE4873">
              <w:rPr>
                <w:rFonts w:cstheme="minorHAnsi"/>
                <w:sz w:val="20"/>
                <w:szCs w:val="20"/>
              </w:rPr>
              <w:t>0.3</w:t>
            </w:r>
          </w:p>
        </w:tc>
        <w:tc>
          <w:tcPr>
            <w:tcW w:w="898" w:type="dxa"/>
            <w:noWrap/>
            <w:hideMark/>
          </w:tcPr>
          <w:p w14:paraId="45763FAB" w14:textId="77777777" w:rsidR="00D630A2" w:rsidRPr="00BE4873" w:rsidRDefault="00D630A2" w:rsidP="00D630A2">
            <w:pPr>
              <w:rPr>
                <w:rFonts w:cstheme="minorHAnsi"/>
                <w:sz w:val="20"/>
                <w:szCs w:val="20"/>
              </w:rPr>
            </w:pPr>
            <w:r w:rsidRPr="00BE4873">
              <w:rPr>
                <w:rFonts w:cstheme="minorHAnsi"/>
                <w:sz w:val="20"/>
                <w:szCs w:val="20"/>
              </w:rPr>
              <w:t>0.3</w:t>
            </w:r>
          </w:p>
        </w:tc>
        <w:tc>
          <w:tcPr>
            <w:tcW w:w="974" w:type="dxa"/>
            <w:noWrap/>
            <w:hideMark/>
          </w:tcPr>
          <w:p w14:paraId="64756700" w14:textId="77777777" w:rsidR="00D630A2" w:rsidRPr="00BE4873" w:rsidRDefault="00D630A2" w:rsidP="00D630A2">
            <w:pPr>
              <w:rPr>
                <w:rFonts w:cstheme="minorHAnsi"/>
                <w:sz w:val="20"/>
                <w:szCs w:val="20"/>
              </w:rPr>
            </w:pPr>
            <w:r w:rsidRPr="00BE4873">
              <w:rPr>
                <w:rFonts w:cstheme="minorHAnsi"/>
                <w:sz w:val="20"/>
                <w:szCs w:val="20"/>
              </w:rPr>
              <w:t>0.3</w:t>
            </w:r>
          </w:p>
        </w:tc>
        <w:tc>
          <w:tcPr>
            <w:tcW w:w="974" w:type="dxa"/>
            <w:noWrap/>
            <w:hideMark/>
          </w:tcPr>
          <w:p w14:paraId="06FD49B7" w14:textId="77777777" w:rsidR="00D630A2" w:rsidRPr="00BE4873" w:rsidRDefault="00D630A2" w:rsidP="00D630A2">
            <w:pPr>
              <w:rPr>
                <w:rFonts w:cstheme="minorHAnsi"/>
                <w:sz w:val="20"/>
                <w:szCs w:val="20"/>
              </w:rPr>
            </w:pPr>
            <w:r w:rsidRPr="00BE4873">
              <w:rPr>
                <w:rFonts w:cstheme="minorHAnsi"/>
                <w:sz w:val="20"/>
                <w:szCs w:val="20"/>
              </w:rPr>
              <w:t>0.3</w:t>
            </w:r>
          </w:p>
        </w:tc>
        <w:tc>
          <w:tcPr>
            <w:tcW w:w="2121" w:type="dxa"/>
            <w:noWrap/>
            <w:hideMark/>
          </w:tcPr>
          <w:p w14:paraId="3E01955F" w14:textId="77777777" w:rsidR="00D630A2" w:rsidRPr="00BE4873" w:rsidRDefault="00D630A2" w:rsidP="00D630A2">
            <w:pPr>
              <w:rPr>
                <w:rFonts w:cstheme="minorHAnsi"/>
                <w:sz w:val="20"/>
                <w:szCs w:val="20"/>
              </w:rPr>
            </w:pPr>
            <w:r w:rsidRPr="00BE4873">
              <w:rPr>
                <w:rFonts w:cstheme="minorHAnsi"/>
                <w:sz w:val="20"/>
                <w:szCs w:val="20"/>
              </w:rPr>
              <w:t>kg CO</w:t>
            </w:r>
            <w:r w:rsidRPr="004B18E9">
              <w:rPr>
                <w:rFonts w:cstheme="minorHAnsi"/>
                <w:sz w:val="20"/>
                <w:szCs w:val="20"/>
                <w:vertAlign w:val="subscript"/>
              </w:rPr>
              <w:t>2</w:t>
            </w:r>
            <w:r w:rsidRPr="00BE4873">
              <w:rPr>
                <w:rFonts w:cstheme="minorHAnsi"/>
                <w:sz w:val="20"/>
                <w:szCs w:val="20"/>
              </w:rPr>
              <w:t>/kg CH4</w:t>
            </w:r>
          </w:p>
        </w:tc>
        <w:tc>
          <w:tcPr>
            <w:tcW w:w="1058" w:type="dxa"/>
            <w:noWrap/>
            <w:hideMark/>
          </w:tcPr>
          <w:p w14:paraId="5DCC3793" w14:textId="634458C0" w:rsidR="00D630A2" w:rsidRPr="00BE4873" w:rsidRDefault="00D630A2" w:rsidP="00D630A2">
            <w:pPr>
              <w:rPr>
                <w:rFonts w:cstheme="minorHAnsi"/>
                <w:sz w:val="20"/>
                <w:szCs w:val="20"/>
              </w:rPr>
            </w:pPr>
            <w:r w:rsidRPr="00BE4873">
              <w:rPr>
                <w:rFonts w:cstheme="minorHAnsi"/>
                <w:sz w:val="20"/>
                <w:szCs w:val="20"/>
              </w:rPr>
              <w:t> </w:t>
            </w:r>
            <w:r>
              <w:rPr>
                <w:rFonts w:cstheme="minorHAnsi"/>
                <w:sz w:val="20"/>
                <w:szCs w:val="20"/>
              </w:rPr>
              <w:fldChar w:fldCharType="begin" w:fldLock="1"/>
            </w:r>
            <w:r w:rsidR="001236E7">
              <w:rPr>
                <w:rFonts w:cstheme="minorHAnsi"/>
                <w:sz w:val="20"/>
                <w:szCs w:val="20"/>
              </w:rPr>
              <w:instrText>ADDIN CSL_CITATION {"citationItems":[{"id":"ITEM-1","itemData":{"author":[{"dropping-particle":"","family":"Clark","given":"C. E.","non-dropping-particle":"","parse-names":false,"suffix":""},{"dropping-particle":"","family":"Han","given":"J.","non-dropping-particle":"","parse-names":false,"suffix":""},{"dropping-particle":"","family":"Burnham","given":"A.","non-dropping-particle":"","parse-names":false,"suffix":""},{"dropping-particle":"","family":"Dunn","given":"J. B.","non-dropping-particle":"","parse-names":false,"suffix":""},{"dropping-particle":"","family":"Wang","given":"M.","non-dropping-particle":"","parse-names":false,"suffix":""}],"id":"ITEM-1","issued":{"date-parts":[["2011"]]},"title":"Life-Cycle Analysis of Shale Gas and Natural Gas","type":"report"},"uris":["http://www.mendeley.com/documents/?uuid=f467410d-561f-41ea-9fb3-e136502d0251"]}],"mendeley":{"formattedCitation":"[24]","plainTextFormattedCitation":"[24]","previouslyFormattedCitation":"[24]"},"properties":{"noteIndex":0},"schema":"https://github.com/citation-style-language/schema/raw/master/csl-citation.json"}</w:instrText>
            </w:r>
            <w:r>
              <w:rPr>
                <w:rFonts w:cstheme="minorHAnsi"/>
                <w:sz w:val="20"/>
                <w:szCs w:val="20"/>
              </w:rPr>
              <w:fldChar w:fldCharType="separate"/>
            </w:r>
            <w:r w:rsidR="00E5531A" w:rsidRPr="00E5531A">
              <w:rPr>
                <w:rFonts w:cstheme="minorHAnsi"/>
                <w:noProof/>
                <w:sz w:val="20"/>
                <w:szCs w:val="20"/>
              </w:rPr>
              <w:t>[24]</w:t>
            </w:r>
            <w:r>
              <w:rPr>
                <w:rFonts w:cstheme="minorHAnsi"/>
                <w:sz w:val="20"/>
                <w:szCs w:val="20"/>
              </w:rPr>
              <w:fldChar w:fldCharType="end"/>
            </w:r>
          </w:p>
        </w:tc>
      </w:tr>
      <w:tr w:rsidR="00D630A2" w:rsidRPr="00BE4873" w14:paraId="0736EB25" w14:textId="77777777" w:rsidTr="0069225C">
        <w:trPr>
          <w:trHeight w:val="290"/>
        </w:trPr>
        <w:tc>
          <w:tcPr>
            <w:tcW w:w="2483" w:type="dxa"/>
            <w:noWrap/>
            <w:hideMark/>
          </w:tcPr>
          <w:p w14:paraId="1902B236" w14:textId="77777777" w:rsidR="00D630A2" w:rsidRPr="00BE4873" w:rsidRDefault="00D630A2" w:rsidP="00D630A2">
            <w:pPr>
              <w:rPr>
                <w:rFonts w:cstheme="minorHAnsi"/>
                <w:sz w:val="20"/>
                <w:szCs w:val="20"/>
              </w:rPr>
            </w:pPr>
            <w:r w:rsidRPr="00BE4873">
              <w:rPr>
                <w:rFonts w:cstheme="minorHAnsi"/>
                <w:sz w:val="20"/>
                <w:szCs w:val="20"/>
              </w:rPr>
              <w:t>Grid C</w:t>
            </w:r>
            <w:r>
              <w:rPr>
                <w:rFonts w:cstheme="minorHAnsi"/>
                <w:sz w:val="20"/>
                <w:szCs w:val="20"/>
              </w:rPr>
              <w:t>arbon Intensity</w:t>
            </w:r>
          </w:p>
        </w:tc>
        <w:tc>
          <w:tcPr>
            <w:tcW w:w="842" w:type="dxa"/>
            <w:noWrap/>
            <w:hideMark/>
          </w:tcPr>
          <w:p w14:paraId="177B90F8" w14:textId="77777777" w:rsidR="00D630A2" w:rsidRPr="00BE4873" w:rsidRDefault="00D630A2" w:rsidP="00D630A2">
            <w:pPr>
              <w:rPr>
                <w:rFonts w:cstheme="minorHAnsi"/>
                <w:sz w:val="20"/>
                <w:szCs w:val="20"/>
              </w:rPr>
            </w:pPr>
            <w:r w:rsidRPr="00BE4873">
              <w:rPr>
                <w:rFonts w:cstheme="minorHAnsi"/>
                <w:sz w:val="20"/>
                <w:szCs w:val="20"/>
              </w:rPr>
              <w:t>0.12</w:t>
            </w:r>
          </w:p>
        </w:tc>
        <w:tc>
          <w:tcPr>
            <w:tcW w:w="898" w:type="dxa"/>
            <w:noWrap/>
            <w:hideMark/>
          </w:tcPr>
          <w:p w14:paraId="7A753B47" w14:textId="77777777" w:rsidR="00D630A2" w:rsidRPr="00BE4873" w:rsidRDefault="00D630A2" w:rsidP="00D630A2">
            <w:pPr>
              <w:rPr>
                <w:rFonts w:cstheme="minorHAnsi"/>
                <w:sz w:val="20"/>
                <w:szCs w:val="20"/>
              </w:rPr>
            </w:pPr>
            <w:r w:rsidRPr="00BE4873">
              <w:rPr>
                <w:rFonts w:cstheme="minorHAnsi"/>
                <w:sz w:val="20"/>
                <w:szCs w:val="20"/>
              </w:rPr>
              <w:t>0.12</w:t>
            </w:r>
          </w:p>
        </w:tc>
        <w:tc>
          <w:tcPr>
            <w:tcW w:w="974" w:type="dxa"/>
            <w:noWrap/>
            <w:hideMark/>
          </w:tcPr>
          <w:p w14:paraId="7E70140A" w14:textId="77777777" w:rsidR="00D630A2" w:rsidRPr="00BE4873" w:rsidRDefault="00D630A2" w:rsidP="00D630A2">
            <w:pPr>
              <w:rPr>
                <w:rFonts w:cstheme="minorHAnsi"/>
                <w:sz w:val="20"/>
                <w:szCs w:val="20"/>
              </w:rPr>
            </w:pPr>
            <w:r w:rsidRPr="00BE4873">
              <w:rPr>
                <w:rFonts w:cstheme="minorHAnsi"/>
                <w:sz w:val="20"/>
                <w:szCs w:val="20"/>
              </w:rPr>
              <w:t>0.12</w:t>
            </w:r>
          </w:p>
        </w:tc>
        <w:tc>
          <w:tcPr>
            <w:tcW w:w="974" w:type="dxa"/>
            <w:noWrap/>
            <w:hideMark/>
          </w:tcPr>
          <w:p w14:paraId="2CBDD093" w14:textId="77777777" w:rsidR="00D630A2" w:rsidRPr="00BE4873" w:rsidRDefault="00D630A2" w:rsidP="00D630A2">
            <w:pPr>
              <w:rPr>
                <w:rFonts w:cstheme="minorHAnsi"/>
                <w:sz w:val="20"/>
                <w:szCs w:val="20"/>
              </w:rPr>
            </w:pPr>
            <w:r w:rsidRPr="00BE4873">
              <w:rPr>
                <w:rFonts w:cstheme="minorHAnsi"/>
                <w:sz w:val="20"/>
                <w:szCs w:val="20"/>
              </w:rPr>
              <w:t>0.12</w:t>
            </w:r>
          </w:p>
        </w:tc>
        <w:tc>
          <w:tcPr>
            <w:tcW w:w="2121" w:type="dxa"/>
            <w:noWrap/>
            <w:hideMark/>
          </w:tcPr>
          <w:p w14:paraId="08F76482" w14:textId="76C98E17" w:rsidR="00D630A2" w:rsidRPr="00BE4873" w:rsidRDefault="00D630A2" w:rsidP="00D630A2">
            <w:pPr>
              <w:rPr>
                <w:rFonts w:cstheme="minorHAnsi"/>
                <w:sz w:val="20"/>
                <w:szCs w:val="20"/>
              </w:rPr>
            </w:pPr>
            <w:r w:rsidRPr="00BE4873">
              <w:rPr>
                <w:rFonts w:cstheme="minorHAnsi"/>
                <w:sz w:val="20"/>
                <w:szCs w:val="20"/>
              </w:rPr>
              <w:t>kg CO</w:t>
            </w:r>
            <w:r w:rsidRPr="004B18E9">
              <w:rPr>
                <w:rFonts w:cstheme="minorHAnsi"/>
                <w:sz w:val="20"/>
                <w:szCs w:val="20"/>
                <w:vertAlign w:val="subscript"/>
              </w:rPr>
              <w:t>2</w:t>
            </w:r>
            <w:r w:rsidRPr="00BE4873">
              <w:rPr>
                <w:rFonts w:cstheme="minorHAnsi"/>
                <w:sz w:val="20"/>
                <w:szCs w:val="20"/>
              </w:rPr>
              <w:t>/kWh</w:t>
            </w:r>
            <w:ins w:id="2255" w:author="Justin Bracci" w:date="2023-06-25T13:53:00Z">
              <w:r w:rsidR="009F01A8">
                <w:rPr>
                  <w:vertAlign w:val="subscript"/>
                </w:rPr>
                <w:t>e</w:t>
              </w:r>
            </w:ins>
            <w:r w:rsidRPr="00BE4873">
              <w:rPr>
                <w:rFonts w:cstheme="minorHAnsi"/>
                <w:sz w:val="20"/>
                <w:szCs w:val="20"/>
              </w:rPr>
              <w:t xml:space="preserve"> electricity</w:t>
            </w:r>
          </w:p>
        </w:tc>
        <w:tc>
          <w:tcPr>
            <w:tcW w:w="1058" w:type="dxa"/>
            <w:noWrap/>
            <w:hideMark/>
          </w:tcPr>
          <w:p w14:paraId="15D77F2F" w14:textId="018FDE31" w:rsidR="00D630A2" w:rsidRPr="00BE4873" w:rsidRDefault="00D630A2" w:rsidP="00D630A2">
            <w:pPr>
              <w:rPr>
                <w:rFonts w:cstheme="minorHAnsi"/>
                <w:sz w:val="20"/>
                <w:szCs w:val="20"/>
              </w:rPr>
            </w:pPr>
            <w:r w:rsidRPr="00BE4873">
              <w:rPr>
                <w:rFonts w:cstheme="minorHAnsi"/>
                <w:sz w:val="20"/>
                <w:szCs w:val="20"/>
              </w:rPr>
              <w:t> </w:t>
            </w:r>
            <w:r>
              <w:rPr>
                <w:rFonts w:cstheme="minorHAnsi"/>
                <w:sz w:val="20"/>
                <w:szCs w:val="20"/>
              </w:rPr>
              <w:fldChar w:fldCharType="begin" w:fldLock="1"/>
            </w:r>
            <w:r w:rsidR="001236E7">
              <w:rPr>
                <w:rFonts w:cstheme="minorHAnsi"/>
                <w:sz w:val="20"/>
                <w:szCs w:val="20"/>
              </w:rPr>
              <w:instrText>ADDIN CSL_CITATION {"citationItems":[{"id":"ITEM-1","itemData":{"URL":"https://gridemissions.jdechalendar.su.domains/#/","accessed":{"date-parts":[["2022","9","29"]]},"author":[{"dropping-particle":"","family":"Chalendar","given":"Jacques","non-dropping-particle":"De","parse-names":false,"suffix":""}],"container-title":"Stanford University","id":"ITEM-1","issued":{"date-parts":[["2022"]]},"title":"Tracking emissions in the US electricity system","type":"webpage"},"uris":["http://www.mendeley.com/documents/?uuid=68f19b2e-1dad-321f-9a69-19031c57d1d1"]}],"mendeley":{"formattedCitation":"[25]","plainTextFormattedCitation":"[25]","previouslyFormattedCitation":"[25]"},"properties":{"noteIndex":0},"schema":"https://github.com/citation-style-language/schema/raw/master/csl-citation.json"}</w:instrText>
            </w:r>
            <w:r>
              <w:rPr>
                <w:rFonts w:cstheme="minorHAnsi"/>
                <w:sz w:val="20"/>
                <w:szCs w:val="20"/>
              </w:rPr>
              <w:fldChar w:fldCharType="separate"/>
            </w:r>
            <w:r w:rsidR="00E5531A" w:rsidRPr="00E5531A">
              <w:rPr>
                <w:rFonts w:cstheme="minorHAnsi"/>
                <w:noProof/>
                <w:sz w:val="20"/>
                <w:szCs w:val="20"/>
              </w:rPr>
              <w:t>[25]</w:t>
            </w:r>
            <w:r>
              <w:rPr>
                <w:rFonts w:cstheme="minorHAnsi"/>
                <w:sz w:val="20"/>
                <w:szCs w:val="20"/>
              </w:rPr>
              <w:fldChar w:fldCharType="end"/>
            </w:r>
          </w:p>
        </w:tc>
      </w:tr>
      <w:tr w:rsidR="00D630A2" w:rsidRPr="00BE4873" w14:paraId="71557C38" w14:textId="77777777" w:rsidTr="0069225C">
        <w:trPr>
          <w:trHeight w:val="300"/>
        </w:trPr>
        <w:tc>
          <w:tcPr>
            <w:tcW w:w="2483" w:type="dxa"/>
            <w:noWrap/>
            <w:hideMark/>
          </w:tcPr>
          <w:p w14:paraId="60E79F57" w14:textId="02895975" w:rsidR="00D630A2" w:rsidRPr="00BE4873" w:rsidRDefault="00D630A2" w:rsidP="00D630A2">
            <w:pPr>
              <w:rPr>
                <w:rFonts w:cstheme="minorHAnsi"/>
                <w:sz w:val="20"/>
                <w:szCs w:val="20"/>
              </w:rPr>
            </w:pPr>
            <w:r w:rsidRPr="00BE4873">
              <w:rPr>
                <w:rFonts w:cstheme="minorHAnsi"/>
                <w:sz w:val="20"/>
                <w:szCs w:val="20"/>
              </w:rPr>
              <w:t>CO</w:t>
            </w:r>
            <w:r w:rsidRPr="004B18E9">
              <w:rPr>
                <w:rFonts w:cstheme="minorHAnsi"/>
                <w:sz w:val="20"/>
                <w:szCs w:val="20"/>
                <w:vertAlign w:val="subscript"/>
              </w:rPr>
              <w:t>2</w:t>
            </w:r>
            <w:r w:rsidRPr="00BE4873">
              <w:rPr>
                <w:rFonts w:cstheme="minorHAnsi"/>
                <w:sz w:val="20"/>
                <w:szCs w:val="20"/>
              </w:rPr>
              <w:t xml:space="preserve"> T</w:t>
            </w:r>
            <w:r>
              <w:rPr>
                <w:rFonts w:cstheme="minorHAnsi"/>
                <w:sz w:val="20"/>
                <w:szCs w:val="20"/>
              </w:rPr>
              <w:t>ransport and Storage</w:t>
            </w:r>
            <w:r w:rsidRPr="00BE4873">
              <w:rPr>
                <w:rFonts w:cstheme="minorHAnsi"/>
                <w:sz w:val="20"/>
                <w:szCs w:val="20"/>
              </w:rPr>
              <w:t xml:space="preserve"> Costs</w:t>
            </w:r>
            <w:ins w:id="2256" w:author="Justin Bracci" w:date="2023-06-30T14:47:00Z">
              <w:r w:rsidR="009B473A">
                <w:rPr>
                  <w:rFonts w:cstheme="minorHAnsi"/>
                  <w:sz w:val="20"/>
                  <w:szCs w:val="20"/>
                </w:rPr>
                <w:t xml:space="preserve"> (2020 dollars)</w:t>
              </w:r>
            </w:ins>
          </w:p>
        </w:tc>
        <w:tc>
          <w:tcPr>
            <w:tcW w:w="842" w:type="dxa"/>
            <w:noWrap/>
            <w:hideMark/>
          </w:tcPr>
          <w:p w14:paraId="30D8AF96" w14:textId="77777777" w:rsidR="00D630A2" w:rsidRPr="00BE4873" w:rsidRDefault="00D630A2" w:rsidP="00D630A2">
            <w:pPr>
              <w:rPr>
                <w:rFonts w:cstheme="minorHAnsi"/>
                <w:sz w:val="20"/>
                <w:szCs w:val="20"/>
              </w:rPr>
            </w:pPr>
            <w:r w:rsidRPr="00BE4873">
              <w:rPr>
                <w:rFonts w:cstheme="minorHAnsi"/>
                <w:sz w:val="20"/>
                <w:szCs w:val="20"/>
              </w:rPr>
              <w:t>0</w:t>
            </w:r>
          </w:p>
        </w:tc>
        <w:tc>
          <w:tcPr>
            <w:tcW w:w="898" w:type="dxa"/>
            <w:noWrap/>
            <w:hideMark/>
          </w:tcPr>
          <w:p w14:paraId="03D4E550" w14:textId="77777777" w:rsidR="00D630A2" w:rsidRPr="00BE4873" w:rsidRDefault="00D630A2" w:rsidP="00D630A2">
            <w:pPr>
              <w:rPr>
                <w:rFonts w:cstheme="minorHAnsi"/>
                <w:sz w:val="20"/>
                <w:szCs w:val="20"/>
              </w:rPr>
            </w:pPr>
            <w:r w:rsidRPr="00BE4873">
              <w:rPr>
                <w:rFonts w:cstheme="minorHAnsi"/>
                <w:sz w:val="20"/>
                <w:szCs w:val="20"/>
              </w:rPr>
              <w:t>10</w:t>
            </w:r>
          </w:p>
        </w:tc>
        <w:tc>
          <w:tcPr>
            <w:tcW w:w="974" w:type="dxa"/>
            <w:noWrap/>
            <w:hideMark/>
          </w:tcPr>
          <w:p w14:paraId="196DDD0C" w14:textId="77777777" w:rsidR="00D630A2" w:rsidRPr="00BE4873" w:rsidRDefault="00D630A2" w:rsidP="00D630A2">
            <w:pPr>
              <w:rPr>
                <w:rFonts w:cstheme="minorHAnsi"/>
                <w:sz w:val="20"/>
                <w:szCs w:val="20"/>
              </w:rPr>
            </w:pPr>
            <w:r w:rsidRPr="00BE4873">
              <w:rPr>
                <w:rFonts w:cstheme="minorHAnsi"/>
                <w:sz w:val="20"/>
                <w:szCs w:val="20"/>
              </w:rPr>
              <w:t>10</w:t>
            </w:r>
          </w:p>
        </w:tc>
        <w:tc>
          <w:tcPr>
            <w:tcW w:w="974" w:type="dxa"/>
            <w:noWrap/>
            <w:hideMark/>
          </w:tcPr>
          <w:p w14:paraId="26C5C491" w14:textId="77777777" w:rsidR="00D630A2" w:rsidRPr="00BE4873" w:rsidRDefault="00D630A2" w:rsidP="00D630A2">
            <w:pPr>
              <w:rPr>
                <w:rFonts w:cstheme="minorHAnsi"/>
                <w:sz w:val="20"/>
                <w:szCs w:val="20"/>
              </w:rPr>
            </w:pPr>
            <w:r w:rsidRPr="00BE4873">
              <w:rPr>
                <w:rFonts w:cstheme="minorHAnsi"/>
                <w:sz w:val="20"/>
                <w:szCs w:val="20"/>
              </w:rPr>
              <w:t>10</w:t>
            </w:r>
          </w:p>
        </w:tc>
        <w:tc>
          <w:tcPr>
            <w:tcW w:w="2121" w:type="dxa"/>
            <w:noWrap/>
            <w:hideMark/>
          </w:tcPr>
          <w:p w14:paraId="0C12B2CA" w14:textId="77777777" w:rsidR="00D630A2" w:rsidRPr="00BE4873" w:rsidRDefault="00D630A2" w:rsidP="00D630A2">
            <w:pPr>
              <w:rPr>
                <w:rFonts w:cstheme="minorHAnsi"/>
                <w:sz w:val="20"/>
                <w:szCs w:val="20"/>
              </w:rPr>
            </w:pPr>
            <w:r w:rsidRPr="00BE4873">
              <w:rPr>
                <w:rFonts w:cstheme="minorHAnsi"/>
                <w:sz w:val="20"/>
                <w:szCs w:val="20"/>
              </w:rPr>
              <w:t>$/metric ton CO</w:t>
            </w:r>
            <w:r w:rsidRPr="004B18E9">
              <w:rPr>
                <w:rFonts w:cstheme="minorHAnsi"/>
                <w:sz w:val="20"/>
                <w:szCs w:val="20"/>
                <w:vertAlign w:val="subscript"/>
              </w:rPr>
              <w:t>2</w:t>
            </w:r>
            <w:r w:rsidRPr="00BE4873">
              <w:rPr>
                <w:rFonts w:cstheme="minorHAnsi"/>
                <w:sz w:val="20"/>
                <w:szCs w:val="20"/>
              </w:rPr>
              <w:t xml:space="preserve"> captured</w:t>
            </w:r>
          </w:p>
        </w:tc>
        <w:tc>
          <w:tcPr>
            <w:tcW w:w="1058" w:type="dxa"/>
            <w:noWrap/>
            <w:hideMark/>
          </w:tcPr>
          <w:p w14:paraId="4461A721" w14:textId="20DF58D4" w:rsidR="00D630A2" w:rsidRPr="00BE4873" w:rsidRDefault="00D630A2" w:rsidP="00D630A2">
            <w:pPr>
              <w:rPr>
                <w:rFonts w:cstheme="minorHAnsi"/>
                <w:sz w:val="20"/>
                <w:szCs w:val="20"/>
              </w:rPr>
            </w:pPr>
            <w:r w:rsidRPr="00BE4873">
              <w:rPr>
                <w:rFonts w:cstheme="minorHAnsi"/>
                <w:sz w:val="20"/>
                <w:szCs w:val="20"/>
              </w:rPr>
              <w:t> </w:t>
            </w:r>
            <w:r>
              <w:rPr>
                <w:rFonts w:cstheme="minorHAnsi"/>
                <w:sz w:val="20"/>
                <w:szCs w:val="20"/>
              </w:rPr>
              <w:fldChar w:fldCharType="begin" w:fldLock="1"/>
            </w:r>
            <w:r w:rsidR="001236E7">
              <w:rPr>
                <w:rFonts w:cstheme="minorHAnsi"/>
                <w:sz w:val="20"/>
                <w:szCs w:val="20"/>
              </w:rPr>
              <w:instrText>ADDIN CSL_CITATION {"citationItems":[{"id":"ITEM-1","itemData":{"author":[{"dropping-particle":"","family":"Stanford University","given":"","non-dropping-particle":"","parse-names":false,"suffix":""},{"dropping-particle":"","family":"Energy Futures Initiative","given":"","non-dropping-particle":"","parse-names":false,"suffix":""}],"id":"ITEM-1","issued":{"date-parts":[["2020"]]},"title":"An Action Plan for Carbon Capture and Storage in California: Opportunities, Challenges, and Solutions","type":"report"},"uris":["http://www.mendeley.com/documents/?uuid=4d097ebf-f2ec-3043-b048-83d289806983"]}],"mendeley":{"formattedCitation":"[26]","plainTextFormattedCitation":"[26]","previouslyFormattedCitation":"[26]"},"properties":{"noteIndex":0},"schema":"https://github.com/citation-style-language/schema/raw/master/csl-citation.json"}</w:instrText>
            </w:r>
            <w:r>
              <w:rPr>
                <w:rFonts w:cstheme="minorHAnsi"/>
                <w:sz w:val="20"/>
                <w:szCs w:val="20"/>
              </w:rPr>
              <w:fldChar w:fldCharType="separate"/>
            </w:r>
            <w:r w:rsidR="00E5531A" w:rsidRPr="00E5531A">
              <w:rPr>
                <w:rFonts w:cstheme="minorHAnsi"/>
                <w:noProof/>
                <w:sz w:val="20"/>
                <w:szCs w:val="20"/>
              </w:rPr>
              <w:t>[26]</w:t>
            </w:r>
            <w:r>
              <w:rPr>
                <w:rFonts w:cstheme="minorHAnsi"/>
                <w:sz w:val="20"/>
                <w:szCs w:val="20"/>
              </w:rPr>
              <w:fldChar w:fldCharType="end"/>
            </w:r>
          </w:p>
        </w:tc>
      </w:tr>
      <w:tr w:rsidR="00D630A2" w:rsidRPr="00BE4873" w14:paraId="6571C469" w14:textId="77777777" w:rsidTr="0069225C">
        <w:trPr>
          <w:trHeight w:val="290"/>
        </w:trPr>
        <w:tc>
          <w:tcPr>
            <w:tcW w:w="2483" w:type="dxa"/>
            <w:noWrap/>
            <w:hideMark/>
          </w:tcPr>
          <w:p w14:paraId="0E3F7274" w14:textId="77777777" w:rsidR="00D630A2" w:rsidRDefault="00D630A2" w:rsidP="00D630A2">
            <w:pPr>
              <w:rPr>
                <w:ins w:id="2257" w:author="Justin Bracci" w:date="2023-06-30T14:47:00Z"/>
                <w:rFonts w:cstheme="minorHAnsi"/>
                <w:sz w:val="20"/>
                <w:szCs w:val="20"/>
              </w:rPr>
            </w:pPr>
            <w:r w:rsidRPr="00BE4873">
              <w:rPr>
                <w:rFonts w:cstheme="minorHAnsi"/>
                <w:sz w:val="20"/>
                <w:szCs w:val="20"/>
              </w:rPr>
              <w:t>CO</w:t>
            </w:r>
            <w:r w:rsidRPr="004B18E9">
              <w:rPr>
                <w:rFonts w:cstheme="minorHAnsi"/>
                <w:sz w:val="20"/>
                <w:szCs w:val="20"/>
                <w:vertAlign w:val="subscript"/>
              </w:rPr>
              <w:t>2</w:t>
            </w:r>
            <w:r w:rsidRPr="00BE4873">
              <w:rPr>
                <w:rFonts w:cstheme="minorHAnsi"/>
                <w:sz w:val="20"/>
                <w:szCs w:val="20"/>
              </w:rPr>
              <w:t xml:space="preserve"> </w:t>
            </w:r>
            <w:ins w:id="2258" w:author="Justin Bracci" w:date="2023-06-25T12:16:00Z">
              <w:r w:rsidR="00BA1E41">
                <w:rPr>
                  <w:rFonts w:cstheme="minorHAnsi"/>
                  <w:sz w:val="20"/>
                  <w:szCs w:val="20"/>
                </w:rPr>
                <w:t>Removal</w:t>
              </w:r>
            </w:ins>
            <w:del w:id="2259" w:author="Justin Bracci" w:date="2023-06-25T12:16:00Z">
              <w:r w:rsidRPr="00BE4873" w:rsidDel="00BA1E41">
                <w:rPr>
                  <w:rFonts w:cstheme="minorHAnsi"/>
                  <w:sz w:val="20"/>
                  <w:szCs w:val="20"/>
                </w:rPr>
                <w:delText>Mitigation</w:delText>
              </w:r>
            </w:del>
            <w:r w:rsidRPr="00BE4873">
              <w:rPr>
                <w:rFonts w:cstheme="minorHAnsi"/>
                <w:sz w:val="20"/>
                <w:szCs w:val="20"/>
              </w:rPr>
              <w:t xml:space="preserve"> Cost</w:t>
            </w:r>
          </w:p>
          <w:p w14:paraId="778B6B5F" w14:textId="19B1F6E2" w:rsidR="009B473A" w:rsidRPr="00BE4873" w:rsidRDefault="009B473A" w:rsidP="00D630A2">
            <w:pPr>
              <w:rPr>
                <w:rFonts w:cstheme="minorHAnsi"/>
                <w:sz w:val="20"/>
                <w:szCs w:val="20"/>
              </w:rPr>
            </w:pPr>
            <w:ins w:id="2260" w:author="Justin Bracci" w:date="2023-06-30T14:47:00Z">
              <w:r>
                <w:rPr>
                  <w:rFonts w:cstheme="minorHAnsi"/>
                  <w:sz w:val="20"/>
                  <w:szCs w:val="20"/>
                </w:rPr>
                <w:t>(2017 dollars)</w:t>
              </w:r>
            </w:ins>
          </w:p>
        </w:tc>
        <w:tc>
          <w:tcPr>
            <w:tcW w:w="842" w:type="dxa"/>
            <w:noWrap/>
            <w:hideMark/>
          </w:tcPr>
          <w:p w14:paraId="3AA3259B" w14:textId="77777777" w:rsidR="00D630A2" w:rsidRPr="00BE4873" w:rsidRDefault="00D630A2" w:rsidP="00D630A2">
            <w:pPr>
              <w:rPr>
                <w:rFonts w:cstheme="minorHAnsi"/>
                <w:sz w:val="20"/>
                <w:szCs w:val="20"/>
              </w:rPr>
            </w:pPr>
            <w:r w:rsidRPr="00BE4873">
              <w:rPr>
                <w:rFonts w:cstheme="minorHAnsi"/>
                <w:sz w:val="20"/>
                <w:szCs w:val="20"/>
              </w:rPr>
              <w:t>200</w:t>
            </w:r>
          </w:p>
        </w:tc>
        <w:tc>
          <w:tcPr>
            <w:tcW w:w="898" w:type="dxa"/>
            <w:noWrap/>
            <w:hideMark/>
          </w:tcPr>
          <w:p w14:paraId="1FE67C29" w14:textId="77777777" w:rsidR="00D630A2" w:rsidRPr="00BE4873" w:rsidRDefault="00D630A2" w:rsidP="00D630A2">
            <w:pPr>
              <w:rPr>
                <w:rFonts w:cstheme="minorHAnsi"/>
                <w:sz w:val="20"/>
                <w:szCs w:val="20"/>
              </w:rPr>
            </w:pPr>
            <w:r w:rsidRPr="00BE4873">
              <w:rPr>
                <w:rFonts w:cstheme="minorHAnsi"/>
                <w:sz w:val="20"/>
                <w:szCs w:val="20"/>
              </w:rPr>
              <w:t>200</w:t>
            </w:r>
          </w:p>
        </w:tc>
        <w:tc>
          <w:tcPr>
            <w:tcW w:w="974" w:type="dxa"/>
            <w:noWrap/>
            <w:hideMark/>
          </w:tcPr>
          <w:p w14:paraId="6835E3FE" w14:textId="77777777" w:rsidR="00D630A2" w:rsidRPr="00BE4873" w:rsidRDefault="00D630A2" w:rsidP="00D630A2">
            <w:pPr>
              <w:rPr>
                <w:rFonts w:cstheme="minorHAnsi"/>
                <w:sz w:val="20"/>
                <w:szCs w:val="20"/>
              </w:rPr>
            </w:pPr>
            <w:r w:rsidRPr="00BE4873">
              <w:rPr>
                <w:rFonts w:cstheme="minorHAnsi"/>
                <w:sz w:val="20"/>
                <w:szCs w:val="20"/>
              </w:rPr>
              <w:t>200</w:t>
            </w:r>
          </w:p>
        </w:tc>
        <w:tc>
          <w:tcPr>
            <w:tcW w:w="974" w:type="dxa"/>
            <w:noWrap/>
            <w:hideMark/>
          </w:tcPr>
          <w:p w14:paraId="767882D4" w14:textId="77777777" w:rsidR="00D630A2" w:rsidRPr="00BE4873" w:rsidRDefault="00D630A2" w:rsidP="00D630A2">
            <w:pPr>
              <w:rPr>
                <w:rFonts w:cstheme="minorHAnsi"/>
                <w:sz w:val="20"/>
                <w:szCs w:val="20"/>
              </w:rPr>
            </w:pPr>
            <w:r w:rsidRPr="00BE4873">
              <w:rPr>
                <w:rFonts w:cstheme="minorHAnsi"/>
                <w:sz w:val="20"/>
                <w:szCs w:val="20"/>
              </w:rPr>
              <w:t>200</w:t>
            </w:r>
          </w:p>
        </w:tc>
        <w:tc>
          <w:tcPr>
            <w:tcW w:w="2121" w:type="dxa"/>
            <w:noWrap/>
            <w:hideMark/>
          </w:tcPr>
          <w:p w14:paraId="083FED04" w14:textId="3A537C85" w:rsidR="00D630A2" w:rsidRPr="00BE4873" w:rsidRDefault="00D630A2" w:rsidP="00D630A2">
            <w:pPr>
              <w:rPr>
                <w:rFonts w:cstheme="minorHAnsi"/>
                <w:sz w:val="20"/>
                <w:szCs w:val="20"/>
              </w:rPr>
            </w:pPr>
            <w:r w:rsidRPr="00BE4873">
              <w:rPr>
                <w:rFonts w:cstheme="minorHAnsi"/>
                <w:sz w:val="20"/>
                <w:szCs w:val="20"/>
              </w:rPr>
              <w:t>$/metric ton CO</w:t>
            </w:r>
            <w:r w:rsidRPr="004B18E9">
              <w:rPr>
                <w:rFonts w:cstheme="minorHAnsi"/>
                <w:sz w:val="20"/>
                <w:szCs w:val="20"/>
                <w:vertAlign w:val="subscript"/>
              </w:rPr>
              <w:t>2</w:t>
            </w:r>
            <w:ins w:id="2261" w:author="Justin Bracci" w:date="2023-06-25T12:16:00Z">
              <w:r w:rsidR="00BA1E41">
                <w:rPr>
                  <w:rFonts w:cstheme="minorHAnsi"/>
                  <w:sz w:val="20"/>
                  <w:szCs w:val="20"/>
                </w:rPr>
                <w:t xml:space="preserve"> </w:t>
              </w:r>
            </w:ins>
            <w:ins w:id="2262" w:author="Justin Bracci" w:date="2023-06-25T12:20:00Z">
              <w:r w:rsidR="00E4025A">
                <w:rPr>
                  <w:rFonts w:cstheme="minorHAnsi"/>
                  <w:sz w:val="20"/>
                  <w:szCs w:val="20"/>
                </w:rPr>
                <w:t>r</w:t>
              </w:r>
            </w:ins>
            <w:ins w:id="2263" w:author="Justin Bracci" w:date="2023-06-25T12:16:00Z">
              <w:r w:rsidR="00BA1E41">
                <w:rPr>
                  <w:rFonts w:cstheme="minorHAnsi"/>
                  <w:sz w:val="20"/>
                  <w:szCs w:val="20"/>
                </w:rPr>
                <w:t>emoved</w:t>
              </w:r>
            </w:ins>
            <w:del w:id="2264" w:author="Justin Bracci" w:date="2023-06-25T12:16:00Z">
              <w:r w:rsidRPr="00BE4873" w:rsidDel="00BA1E41">
                <w:rPr>
                  <w:rFonts w:cstheme="minorHAnsi"/>
                  <w:sz w:val="20"/>
                  <w:szCs w:val="20"/>
                </w:rPr>
                <w:delText xml:space="preserve"> mitigated</w:delText>
              </w:r>
            </w:del>
          </w:p>
        </w:tc>
        <w:tc>
          <w:tcPr>
            <w:tcW w:w="1058" w:type="dxa"/>
            <w:noWrap/>
            <w:hideMark/>
          </w:tcPr>
          <w:p w14:paraId="17745872" w14:textId="6E03C737" w:rsidR="00D630A2" w:rsidRPr="00BE4873" w:rsidRDefault="00D630A2" w:rsidP="00D630A2">
            <w:pPr>
              <w:rPr>
                <w:rFonts w:cstheme="minorHAnsi"/>
                <w:sz w:val="20"/>
                <w:szCs w:val="20"/>
              </w:rPr>
            </w:pPr>
            <w:r w:rsidRPr="00BE4873">
              <w:rPr>
                <w:rFonts w:cstheme="minorHAnsi"/>
                <w:sz w:val="20"/>
                <w:szCs w:val="20"/>
              </w:rPr>
              <w:t> </w:t>
            </w:r>
            <w:ins w:id="2265" w:author="Justin Bracci" w:date="2023-06-30T14:48:00Z">
              <w:r w:rsidR="000E5616" w:rsidRPr="009E2407">
                <w:rPr>
                  <w:rFonts w:eastAsia="Calibri" w:cstheme="minorHAnsi"/>
                  <w:sz w:val="20"/>
                  <w:szCs w:val="20"/>
                </w:rPr>
                <w:fldChar w:fldCharType="begin" w:fldLock="1"/>
              </w:r>
            </w:ins>
            <w:r w:rsidR="001236E7">
              <w:rPr>
                <w:rFonts w:eastAsia="Calibri" w:cstheme="minorHAnsi"/>
                <w:sz w:val="20"/>
                <w:szCs w:val="20"/>
              </w:rPr>
              <w:instrText>ADDIN CSL_CITATION {"citationItems":[{"id":"ITEM-1","itemData":{"DOI":"10.1021/ACS.EST.0C07955/SUPPL_FILE/ES0C07955_SI_001.PDF","ISSN":"15205851","PMID":"33983018","abstract":"Sectors such as aviation may require low-carbon liquid fuels to dramatically reduce emissions. This analysis characterizes the economic viability of electrofuels, synthesized from CO2 from direct air capture (DAC) and hydrogen from electrolysis of water, powered primarily by solar or wind electricity. This optimization-based techno-economic analysis suggests that using today's technology, hydrocarbon electrofuels would cost upward of $4/liter of gasoline equivalent (lge), potentially falling to $1.7-1.8/lge in the next decade and &lt;$1/lge by 2050. Only in the latter case are electrofuels potentially less costly than using petroleum fuels offset with DAC with sequestration. Achieving low-end electrofuel costs is contingent on substantial reductions in the capital cost of DAC, electrolyzers, and renewable electricity generation. However, the system also requires sufficient operational flexibility to efficiently power this capital-intensive equipment on variable electricity. Such forms of flexibility include various types of storage, supplementary natural gas and grid electricity interconnections (penalized with a steep carbon price), curtailment, and the ability to modestly adjust fuel synthesis and DAC operating levels over time scales of several hours to days.","author":[{"dropping-particle":"","family":"Sherwin","given":"Evan D.","non-dropping-particle":"","parse-names":false,"suffix":""}],"container-title":"Environmental Science and Technology","id":"ITEM-1","issue":"11","issued":{"date-parts":[["2021","6","1"]]},"page":"7583-7594","publisher":"American Chemical Society","title":"Electrofuel Synthesis from Variable Renewable Electricity: An Optimization-Based Techno-Economic Analysis","type":"article-journal","volume":"55"},"uris":["http://www.mendeley.com/documents/?uuid=baf0afcc-156d-329b-9379-7074be1e2f57"]},{"id":"ITEM-2","itemData":{"author":[{"dropping-particle":"","family":"Gertner","given":"Jon","non-dropping-particle":"","parse-names":false,"suffix":""}],"container-title":"The New York Times","id":"ITEM-2","issued":{"date-parts":[["2019"]]},"title":"The Tiny Swiss Company That Thinks It Can Help Stop Climate Change","type":"article-newspaper"},"uris":["http://www.mendeley.com/documents/?uuid=80df254f-1016-3800-9ff5-c9521b25c89b"]}],"mendeley":{"formattedCitation":"[3], [19]","plainTextFormattedCitation":"[3], [19]","previouslyFormattedCitation":"[3], [19]"},"properties":{"noteIndex":0},"schema":"https://github.com/citation-style-language/schema/raw/master/csl-citation.json"}</w:instrText>
            </w:r>
            <w:ins w:id="2266" w:author="Justin Bracci" w:date="2023-06-30T14:48:00Z">
              <w:r w:rsidR="000E5616" w:rsidRPr="009E2407">
                <w:rPr>
                  <w:rFonts w:eastAsia="Calibri" w:cstheme="minorHAnsi"/>
                  <w:sz w:val="20"/>
                  <w:szCs w:val="20"/>
                </w:rPr>
                <w:fldChar w:fldCharType="separate"/>
              </w:r>
            </w:ins>
            <w:r w:rsidR="00E5531A" w:rsidRPr="00E5531A">
              <w:rPr>
                <w:rFonts w:eastAsia="Calibri" w:cstheme="minorHAnsi"/>
                <w:noProof/>
                <w:sz w:val="20"/>
                <w:szCs w:val="20"/>
              </w:rPr>
              <w:t>[3], [19]</w:t>
            </w:r>
            <w:ins w:id="2267" w:author="Justin Bracci" w:date="2023-06-30T14:48:00Z">
              <w:r w:rsidR="000E5616" w:rsidRPr="009E2407">
                <w:rPr>
                  <w:rFonts w:eastAsia="Calibri" w:cstheme="minorHAnsi"/>
                  <w:sz w:val="20"/>
                  <w:szCs w:val="20"/>
                </w:rPr>
                <w:fldChar w:fldCharType="end"/>
              </w:r>
            </w:ins>
            <w:del w:id="2268" w:author="Justin Bracci" w:date="2023-06-30T14:48:00Z">
              <w:r w:rsidDel="000E5616">
                <w:rPr>
                  <w:rFonts w:cstheme="minorHAnsi"/>
                  <w:sz w:val="20"/>
                  <w:szCs w:val="20"/>
                </w:rPr>
                <w:fldChar w:fldCharType="begin" w:fldLock="1"/>
              </w:r>
              <w:r w:rsidR="00665B5F" w:rsidRPr="000E5616" w:rsidDel="000E5616">
                <w:rPr>
                  <w:rFonts w:cstheme="minorHAnsi"/>
                  <w:sz w:val="20"/>
                  <w:szCs w:val="20"/>
                </w:rPr>
                <w:delInstrText>ADDIN CSL_CITATION {"citationItems":[{"id":"ITEM-1","itemData":{"DOI":"10.1021/ACS.EST.0C07955/SUPPL_FILE/ES0C07955_SI_001.PDF","ISSN":"15205851","PMID":"33983018","abstract":"Sectors such as aviation may require low-carbon liquid fuels to dramatically reduce emissions. This analysis characterizes the economic viability of electrofuels, synthesized from CO2 from direct air capture (DAC) and hydrogen from electrolysis of water, powered primarily by solar or wind electricity. This optimization-based techno-economic analysis suggests that using today's technology, hydrocarbon electrofuels would cost upward of $4/liter of gasoline equivalent (lge), potentially falling to $1.7-1.8/lge in the next decade and &lt;$1/lge by 2050. Only in the latter case are electrofuels potentially less costly than using petroleum fuels offset with DAC with sequestration. Achieving low-end electrofuel costs is contingent on substantial reductions in the capital cost of DAC, electrolyzers, and renewable electricity generation. However, the system also requires sufficient operational flexibility to efficiently power this capital-intensive equipment on variable electricity. Such forms of flexibility include various types of storage, supplementary natural gas and grid electricity interconnections (penalized with a steep carbon price), curtailment, and the ability to modestly adjust fuel synthesis and DAC operating levels over time scales of several hours to days.","author":[{"dropping-particle":"","family":"Sherwin","given":"Evan D.","non-dropping-particle":"","parse-names":false,"suffix":""}],"container-title":"Environmental Science and Technology","id":"ITEM-1","issue":"11","issued":{"date-parts":[["2021","6","1"]]},"page":"7583-7594","publisher":"American Chemical Society","title":"Electrofuel Synthesis from Variable Renewable Electricity: An Optimization-Based Techno-Economic Analysis","type":"article-journal","volume":"55"},"uris":["http://www.mendeley.com/documents/?uuid=baf0afcc-156d-329b-9379-7074be1e2f57"]}],"mendeley":{"formattedCitation":"[3]","plainTextFormattedCitation":"[3]","previouslyFormattedCitation":"[2]"},"properties":{"noteIndex":0},"schema":"https://github.com/citation-style-language/schema/raw/master/csl-citation.json"}</w:delInstrText>
              </w:r>
              <w:r w:rsidDel="000E5616">
                <w:rPr>
                  <w:rFonts w:cstheme="minorHAnsi"/>
                  <w:sz w:val="20"/>
                  <w:szCs w:val="20"/>
                </w:rPr>
                <w:fldChar w:fldCharType="separate"/>
              </w:r>
              <w:r w:rsidR="00665B5F" w:rsidRPr="000E5616" w:rsidDel="000E5616">
                <w:rPr>
                  <w:rFonts w:cstheme="minorHAnsi"/>
                  <w:noProof/>
                  <w:sz w:val="20"/>
                  <w:szCs w:val="20"/>
                </w:rPr>
                <w:delText>[3]</w:delText>
              </w:r>
              <w:r w:rsidDel="000E5616">
                <w:rPr>
                  <w:rFonts w:cstheme="minorHAnsi"/>
                  <w:sz w:val="20"/>
                  <w:szCs w:val="20"/>
                </w:rPr>
                <w:fldChar w:fldCharType="end"/>
              </w:r>
            </w:del>
          </w:p>
        </w:tc>
      </w:tr>
      <w:tr w:rsidR="00D630A2" w:rsidRPr="00BE4873" w14:paraId="604044CB" w14:textId="77777777" w:rsidTr="0069225C">
        <w:trPr>
          <w:trHeight w:val="290"/>
        </w:trPr>
        <w:tc>
          <w:tcPr>
            <w:tcW w:w="2483" w:type="dxa"/>
            <w:noWrap/>
          </w:tcPr>
          <w:p w14:paraId="5888D66C" w14:textId="77777777" w:rsidR="00D630A2" w:rsidRPr="00BE4873" w:rsidRDefault="00D630A2" w:rsidP="00D630A2">
            <w:pPr>
              <w:rPr>
                <w:rFonts w:cstheme="minorHAnsi"/>
                <w:sz w:val="20"/>
                <w:szCs w:val="20"/>
              </w:rPr>
            </w:pPr>
            <w:r>
              <w:rPr>
                <w:rFonts w:cstheme="minorHAnsi"/>
                <w:sz w:val="20"/>
                <w:szCs w:val="20"/>
              </w:rPr>
              <w:t>Natural Gas GWP 100</w:t>
            </w:r>
          </w:p>
        </w:tc>
        <w:tc>
          <w:tcPr>
            <w:tcW w:w="842" w:type="dxa"/>
            <w:noWrap/>
          </w:tcPr>
          <w:p w14:paraId="1496C4C1" w14:textId="77777777" w:rsidR="00D630A2" w:rsidRPr="00BE4873" w:rsidRDefault="00D630A2" w:rsidP="00D630A2">
            <w:pPr>
              <w:rPr>
                <w:rFonts w:cstheme="minorHAnsi"/>
                <w:sz w:val="20"/>
                <w:szCs w:val="20"/>
              </w:rPr>
            </w:pPr>
            <w:r>
              <w:rPr>
                <w:rFonts w:cstheme="minorHAnsi"/>
                <w:sz w:val="20"/>
                <w:szCs w:val="20"/>
              </w:rPr>
              <w:t>30</w:t>
            </w:r>
          </w:p>
        </w:tc>
        <w:tc>
          <w:tcPr>
            <w:tcW w:w="898" w:type="dxa"/>
            <w:noWrap/>
          </w:tcPr>
          <w:p w14:paraId="7706D995" w14:textId="77777777" w:rsidR="00D630A2" w:rsidRPr="00BE4873" w:rsidRDefault="00D630A2" w:rsidP="00D630A2">
            <w:pPr>
              <w:rPr>
                <w:rFonts w:cstheme="minorHAnsi"/>
                <w:sz w:val="20"/>
                <w:szCs w:val="20"/>
              </w:rPr>
            </w:pPr>
            <w:r>
              <w:rPr>
                <w:rFonts w:cstheme="minorHAnsi"/>
                <w:sz w:val="20"/>
                <w:szCs w:val="20"/>
              </w:rPr>
              <w:t>30</w:t>
            </w:r>
          </w:p>
        </w:tc>
        <w:tc>
          <w:tcPr>
            <w:tcW w:w="974" w:type="dxa"/>
            <w:noWrap/>
          </w:tcPr>
          <w:p w14:paraId="5CD60F2E" w14:textId="77777777" w:rsidR="00D630A2" w:rsidRPr="00BE4873" w:rsidRDefault="00D630A2" w:rsidP="00D630A2">
            <w:pPr>
              <w:rPr>
                <w:rFonts w:cstheme="minorHAnsi"/>
                <w:sz w:val="20"/>
                <w:szCs w:val="20"/>
              </w:rPr>
            </w:pPr>
            <w:r>
              <w:rPr>
                <w:rFonts w:cstheme="minorHAnsi"/>
                <w:sz w:val="20"/>
                <w:szCs w:val="20"/>
              </w:rPr>
              <w:t>30</w:t>
            </w:r>
          </w:p>
        </w:tc>
        <w:tc>
          <w:tcPr>
            <w:tcW w:w="974" w:type="dxa"/>
            <w:noWrap/>
          </w:tcPr>
          <w:p w14:paraId="1B1140D7" w14:textId="77777777" w:rsidR="00D630A2" w:rsidRPr="00BE4873" w:rsidRDefault="00D630A2" w:rsidP="00D630A2">
            <w:pPr>
              <w:rPr>
                <w:rFonts w:cstheme="minorHAnsi"/>
                <w:sz w:val="20"/>
                <w:szCs w:val="20"/>
              </w:rPr>
            </w:pPr>
            <w:r>
              <w:rPr>
                <w:rFonts w:cstheme="minorHAnsi"/>
                <w:sz w:val="20"/>
                <w:szCs w:val="20"/>
              </w:rPr>
              <w:t>30</w:t>
            </w:r>
          </w:p>
        </w:tc>
        <w:tc>
          <w:tcPr>
            <w:tcW w:w="2121" w:type="dxa"/>
            <w:noWrap/>
          </w:tcPr>
          <w:p w14:paraId="7FF12582" w14:textId="77777777" w:rsidR="00D630A2" w:rsidRPr="00721DD5" w:rsidRDefault="00D630A2" w:rsidP="00D630A2">
            <w:pPr>
              <w:rPr>
                <w:rFonts w:cstheme="minorHAnsi"/>
                <w:sz w:val="20"/>
                <w:szCs w:val="20"/>
                <w:vertAlign w:val="subscript"/>
              </w:rPr>
            </w:pPr>
            <w:r>
              <w:rPr>
                <w:rFonts w:cstheme="minorHAnsi"/>
                <w:sz w:val="20"/>
                <w:szCs w:val="20"/>
              </w:rPr>
              <w:t>kg CO</w:t>
            </w:r>
            <w:r>
              <w:rPr>
                <w:rFonts w:cstheme="minorHAnsi"/>
                <w:sz w:val="20"/>
                <w:szCs w:val="20"/>
                <w:vertAlign w:val="subscript"/>
              </w:rPr>
              <w:t>2</w:t>
            </w:r>
            <w:r>
              <w:rPr>
                <w:rFonts w:cstheme="minorHAnsi"/>
                <w:sz w:val="20"/>
                <w:szCs w:val="20"/>
              </w:rPr>
              <w:t>e/kg CH</w:t>
            </w:r>
            <w:r>
              <w:rPr>
                <w:rFonts w:cstheme="minorHAnsi"/>
                <w:sz w:val="20"/>
                <w:szCs w:val="20"/>
                <w:vertAlign w:val="subscript"/>
              </w:rPr>
              <w:t>4</w:t>
            </w:r>
          </w:p>
        </w:tc>
        <w:tc>
          <w:tcPr>
            <w:tcW w:w="1058" w:type="dxa"/>
            <w:noWrap/>
          </w:tcPr>
          <w:p w14:paraId="6138EF46" w14:textId="439517DE" w:rsidR="00D630A2" w:rsidRPr="00BE4873" w:rsidRDefault="00D630A2" w:rsidP="00D630A2">
            <w:pPr>
              <w:rPr>
                <w:rFonts w:cstheme="minorHAnsi"/>
                <w:sz w:val="20"/>
                <w:szCs w:val="20"/>
              </w:rPr>
            </w:pPr>
            <w:r>
              <w:rPr>
                <w:rFonts w:cstheme="minorHAnsi"/>
                <w:sz w:val="20"/>
                <w:szCs w:val="20"/>
              </w:rPr>
              <w:fldChar w:fldCharType="begin" w:fldLock="1"/>
            </w:r>
            <w:r w:rsidR="001236E7">
              <w:rPr>
                <w:rFonts w:cstheme="minorHAnsi"/>
                <w:sz w:val="20"/>
                <w:szCs w:val="20"/>
              </w:rPr>
              <w:instrText>ADDIN CSL_CITATION {"citationItems":[{"id":"ITEM-1","itemData":{"URL":"https://www.epa.gov/ghgemissions/understanding-global-warming-potentials","accessed":{"date-parts":[["2022","10","6"]]},"author":[{"dropping-particle":"","family":"U.S. Environmental Protection Agency","given":"","non-dropping-particle":"","parse-names":false,"suffix":""}],"id":"ITEM-1","issued":{"date-parts":[["2022"]]},"title":"Understanding Global Warming Potentials","type":"webpage"},"uris":["http://www.mendeley.com/documents/?uuid=cf807182-7c60-3c8b-8865-678748d7c347"]}],"mendeley":{"formattedCitation":"[27]","plainTextFormattedCitation":"[27]","previouslyFormattedCitation":"[27]"},"properties":{"noteIndex":0},"schema":"https://github.com/citation-style-language/schema/raw/master/csl-citation.json"}</w:instrText>
            </w:r>
            <w:r>
              <w:rPr>
                <w:rFonts w:cstheme="minorHAnsi"/>
                <w:sz w:val="20"/>
                <w:szCs w:val="20"/>
              </w:rPr>
              <w:fldChar w:fldCharType="separate"/>
            </w:r>
            <w:r w:rsidR="00E5531A" w:rsidRPr="00E5531A">
              <w:rPr>
                <w:rFonts w:cstheme="minorHAnsi"/>
                <w:noProof/>
                <w:sz w:val="20"/>
                <w:szCs w:val="20"/>
              </w:rPr>
              <w:t>[27]</w:t>
            </w:r>
            <w:r>
              <w:rPr>
                <w:rFonts w:cstheme="minorHAnsi"/>
                <w:sz w:val="20"/>
                <w:szCs w:val="20"/>
              </w:rPr>
              <w:fldChar w:fldCharType="end"/>
            </w:r>
          </w:p>
        </w:tc>
      </w:tr>
      <w:tr w:rsidR="00D630A2" w:rsidRPr="00BE4873" w14:paraId="5ACEA674" w14:textId="77777777" w:rsidTr="0069225C">
        <w:trPr>
          <w:trHeight w:val="290"/>
        </w:trPr>
        <w:tc>
          <w:tcPr>
            <w:tcW w:w="2483" w:type="dxa"/>
            <w:noWrap/>
          </w:tcPr>
          <w:p w14:paraId="1C9BFCF6" w14:textId="77777777" w:rsidR="00D630A2" w:rsidRPr="00BE4873" w:rsidRDefault="00D630A2" w:rsidP="00D630A2">
            <w:pPr>
              <w:rPr>
                <w:rFonts w:cstheme="minorHAnsi"/>
                <w:sz w:val="20"/>
                <w:szCs w:val="20"/>
              </w:rPr>
            </w:pPr>
            <w:r>
              <w:rPr>
                <w:rFonts w:cstheme="minorHAnsi"/>
                <w:sz w:val="20"/>
                <w:szCs w:val="20"/>
              </w:rPr>
              <w:t>Natural Gas GWP 20</w:t>
            </w:r>
          </w:p>
        </w:tc>
        <w:tc>
          <w:tcPr>
            <w:tcW w:w="842" w:type="dxa"/>
            <w:noWrap/>
          </w:tcPr>
          <w:p w14:paraId="27441B59" w14:textId="77777777" w:rsidR="00D630A2" w:rsidRPr="00BE4873" w:rsidRDefault="00D630A2" w:rsidP="00D630A2">
            <w:pPr>
              <w:rPr>
                <w:rFonts w:cstheme="minorHAnsi"/>
                <w:sz w:val="20"/>
                <w:szCs w:val="20"/>
              </w:rPr>
            </w:pPr>
            <w:r>
              <w:rPr>
                <w:rFonts w:cstheme="minorHAnsi"/>
                <w:sz w:val="20"/>
                <w:szCs w:val="20"/>
              </w:rPr>
              <w:t>85</w:t>
            </w:r>
          </w:p>
        </w:tc>
        <w:tc>
          <w:tcPr>
            <w:tcW w:w="898" w:type="dxa"/>
            <w:noWrap/>
          </w:tcPr>
          <w:p w14:paraId="7AD9DEB9" w14:textId="77777777" w:rsidR="00D630A2" w:rsidRPr="00BE4873" w:rsidRDefault="00D630A2" w:rsidP="00D630A2">
            <w:pPr>
              <w:rPr>
                <w:rFonts w:cstheme="minorHAnsi"/>
                <w:sz w:val="20"/>
                <w:szCs w:val="20"/>
              </w:rPr>
            </w:pPr>
            <w:r>
              <w:rPr>
                <w:rFonts w:cstheme="minorHAnsi"/>
                <w:sz w:val="20"/>
                <w:szCs w:val="20"/>
              </w:rPr>
              <w:t>85</w:t>
            </w:r>
          </w:p>
        </w:tc>
        <w:tc>
          <w:tcPr>
            <w:tcW w:w="974" w:type="dxa"/>
            <w:noWrap/>
          </w:tcPr>
          <w:p w14:paraId="134264A8" w14:textId="77777777" w:rsidR="00D630A2" w:rsidRPr="00BE4873" w:rsidRDefault="00D630A2" w:rsidP="00D630A2">
            <w:pPr>
              <w:rPr>
                <w:rFonts w:cstheme="minorHAnsi"/>
                <w:sz w:val="20"/>
                <w:szCs w:val="20"/>
              </w:rPr>
            </w:pPr>
            <w:r>
              <w:rPr>
                <w:rFonts w:cstheme="minorHAnsi"/>
                <w:sz w:val="20"/>
                <w:szCs w:val="20"/>
              </w:rPr>
              <w:t>85</w:t>
            </w:r>
          </w:p>
        </w:tc>
        <w:tc>
          <w:tcPr>
            <w:tcW w:w="974" w:type="dxa"/>
            <w:noWrap/>
          </w:tcPr>
          <w:p w14:paraId="751C47D6" w14:textId="77777777" w:rsidR="00D630A2" w:rsidRPr="00BE4873" w:rsidRDefault="00D630A2" w:rsidP="00D630A2">
            <w:pPr>
              <w:rPr>
                <w:rFonts w:cstheme="minorHAnsi"/>
                <w:sz w:val="20"/>
                <w:szCs w:val="20"/>
              </w:rPr>
            </w:pPr>
            <w:r>
              <w:rPr>
                <w:rFonts w:cstheme="minorHAnsi"/>
                <w:sz w:val="20"/>
                <w:szCs w:val="20"/>
              </w:rPr>
              <w:t>85</w:t>
            </w:r>
          </w:p>
        </w:tc>
        <w:tc>
          <w:tcPr>
            <w:tcW w:w="2121" w:type="dxa"/>
            <w:noWrap/>
          </w:tcPr>
          <w:p w14:paraId="58FCCF88" w14:textId="77777777" w:rsidR="00D630A2" w:rsidRPr="00BE4873" w:rsidRDefault="00D630A2" w:rsidP="00D630A2">
            <w:pPr>
              <w:rPr>
                <w:rFonts w:cstheme="minorHAnsi"/>
                <w:sz w:val="20"/>
                <w:szCs w:val="20"/>
              </w:rPr>
            </w:pPr>
            <w:r>
              <w:rPr>
                <w:rFonts w:cstheme="minorHAnsi"/>
                <w:sz w:val="20"/>
                <w:szCs w:val="20"/>
              </w:rPr>
              <w:t>kg CO</w:t>
            </w:r>
            <w:r>
              <w:rPr>
                <w:rFonts w:cstheme="minorHAnsi"/>
                <w:sz w:val="20"/>
                <w:szCs w:val="20"/>
                <w:vertAlign w:val="subscript"/>
              </w:rPr>
              <w:t>2</w:t>
            </w:r>
            <w:r>
              <w:rPr>
                <w:rFonts w:cstheme="minorHAnsi"/>
                <w:sz w:val="20"/>
                <w:szCs w:val="20"/>
              </w:rPr>
              <w:t>e/kg CH</w:t>
            </w:r>
            <w:r>
              <w:rPr>
                <w:rFonts w:cstheme="minorHAnsi"/>
                <w:sz w:val="20"/>
                <w:szCs w:val="20"/>
                <w:vertAlign w:val="subscript"/>
              </w:rPr>
              <w:t>4</w:t>
            </w:r>
          </w:p>
        </w:tc>
        <w:tc>
          <w:tcPr>
            <w:tcW w:w="1058" w:type="dxa"/>
            <w:noWrap/>
          </w:tcPr>
          <w:p w14:paraId="75B278BB" w14:textId="1D6EC983" w:rsidR="00D630A2" w:rsidRPr="00BE4873" w:rsidRDefault="00D630A2" w:rsidP="00D630A2">
            <w:pPr>
              <w:rPr>
                <w:rFonts w:cstheme="minorHAnsi"/>
                <w:sz w:val="20"/>
                <w:szCs w:val="20"/>
              </w:rPr>
            </w:pPr>
            <w:r>
              <w:rPr>
                <w:rFonts w:cstheme="minorHAnsi"/>
                <w:sz w:val="20"/>
                <w:szCs w:val="20"/>
              </w:rPr>
              <w:fldChar w:fldCharType="begin" w:fldLock="1"/>
            </w:r>
            <w:r w:rsidR="001236E7">
              <w:rPr>
                <w:rFonts w:cstheme="minorHAnsi"/>
                <w:sz w:val="20"/>
                <w:szCs w:val="20"/>
              </w:rPr>
              <w:instrText>ADDIN CSL_CITATION {"citationItems":[{"id":"ITEM-1","itemData":{"URL":"https://www.epa.gov/ghgemissions/understanding-global-warming-potentials","accessed":{"date-parts":[["2022","10","6"]]},"author":[{"dropping-particle":"","family":"U.S. Environmental Protection Agency","given":"","non-dropping-particle":"","parse-names":false,"suffix":""}],"id":"ITEM-1","issued":{"date-parts":[["2022"]]},"title":"Understanding Global Warming Potentials","type":"webpage"},"uris":["http://www.mendeley.com/documents/?uuid=cf807182-7c60-3c8b-8865-678748d7c347"]},{"id":"ITEM-2","itemData":{"DOI":"10.1002/ESE3.956","ISSN":"2050-0505","abstract":"Hydrogen is often viewed as an important energy carrier in a future decarbonized world. Currently, most hydrogen is produced by steam reforming of methane in natural gas (“gray hydrogen”), with high carbon dioxide emissions. Increasingly, many propose using carbon capture and storage to reduce these emissions, producing so-called “blue hydrogen,” frequently promoted as low emissions. We undertake the first effort in a peer-reviewed paper to examine the lifecycle greenhouse gas emissions of blue hydrogen accounting for emissions of both carbon dioxide and unburned fugitive methane. Far from being low carbon, greenhouse gas emissions from the production of blue hydrogen are quite high, particularly due to the release of fugitive methane. For our default assumptions (3.5% emission rate of methane from natural gas and a 20-year global warming potential), total carbon dioxide equivalent emissions for blue hydrogen are only 9%-12% less than for gray hydrogen. While carbon dioxide emissions are lower, fugitive methane emissions for blue hydrogen are higher than for gray hydrogen because of an increased use of natural gas to power the carbon capture. Perhaps surprisingly, the greenhouse gas footprint of blue hydrogen is more than 20% greater than burning natural gas or coal for heat and some 60% greater than burning diesel oil for heat, again with our default assumptions. In a sensitivity analysis in which the methane emission rate from natural gas is reduced to a low value of 1.54%, greenhouse gas emissions from blue hydrogen are still greater than from simply burning natural gas, and are only 18%-25% less than for gray hydrogen. Our analysis assumes that captured carbon dioxide can be stored indefinitely, an optimistic and unproven assumption. Even if true though, the use of blue hydrogen appears difficult to justify on climate grounds.","author":[{"dropping-particle":"","family":"Howarth","given":"Robert W.","non-dropping-particle":"","parse-names":false,"suffix":""},{"dropping-particle":"","family":"Jacobson","given":"Mark Z.","non-dropping-particle":"","parse-names":false,"suffix":""}],"container-title":"Energy Science &amp; Engineering","id":"ITEM-2","issue":"10","issued":{"date-parts":[["2021","10","1"]]},"page":"1676-1687","publisher":"John Wiley &amp; Sons, Ltd","title":"How green is blue hydrogen?","type":"article-journal","volume":"9"},"uris":["http://www.mendeley.com/documents/?uuid=ce1235bb-06c5-31af-ac06-1fd0364251e9"]}],"mendeley":{"formattedCitation":"[27], [28]","plainTextFormattedCitation":"[27], [28]","previouslyFormattedCitation":"[27], [28]"},"properties":{"noteIndex":0},"schema":"https://github.com/citation-style-language/schema/raw/master/csl-citation.json"}</w:instrText>
            </w:r>
            <w:r>
              <w:rPr>
                <w:rFonts w:cstheme="minorHAnsi"/>
                <w:sz w:val="20"/>
                <w:szCs w:val="20"/>
              </w:rPr>
              <w:fldChar w:fldCharType="separate"/>
            </w:r>
            <w:r w:rsidR="00E5531A" w:rsidRPr="00E5531A">
              <w:rPr>
                <w:rFonts w:cstheme="minorHAnsi"/>
                <w:noProof/>
                <w:sz w:val="20"/>
                <w:szCs w:val="20"/>
              </w:rPr>
              <w:t>[27], [28]</w:t>
            </w:r>
            <w:r>
              <w:rPr>
                <w:rFonts w:cstheme="minorHAnsi"/>
                <w:sz w:val="20"/>
                <w:szCs w:val="20"/>
              </w:rPr>
              <w:fldChar w:fldCharType="end"/>
            </w:r>
          </w:p>
        </w:tc>
      </w:tr>
    </w:tbl>
    <w:p w14:paraId="44D4882E" w14:textId="77777777" w:rsidR="00F17649" w:rsidRPr="00F86336" w:rsidRDefault="00F17649" w:rsidP="00F17649"/>
    <w:p w14:paraId="287936F6" w14:textId="6D3E7B6D" w:rsidR="00F17649" w:rsidRDefault="00F17649" w:rsidP="00F17649">
      <w:pPr>
        <w:pStyle w:val="Caption"/>
        <w:keepNext/>
        <w:spacing w:after="0"/>
      </w:pPr>
      <w:bookmarkStart w:id="2269" w:name="_Toc118724315"/>
      <w:bookmarkStart w:id="2270" w:name="_Toc139471951"/>
      <w:r>
        <w:t>Table S.</w:t>
      </w:r>
      <w:r w:rsidR="0002648F">
        <w:fldChar w:fldCharType="begin"/>
      </w:r>
      <w:r w:rsidR="0002648F">
        <w:instrText xml:space="preserve"> SEQ Table \* ARABIC </w:instrText>
      </w:r>
      <w:r w:rsidR="0002648F">
        <w:fldChar w:fldCharType="separate"/>
      </w:r>
      <w:ins w:id="2271" w:author="Justin Bracci" w:date="2023-07-05T17:51:00Z">
        <w:r w:rsidR="00551FB8">
          <w:rPr>
            <w:noProof/>
          </w:rPr>
          <w:t>4</w:t>
        </w:r>
      </w:ins>
      <w:del w:id="2272" w:author="Justin Bracci" w:date="2023-05-13T17:45:00Z">
        <w:r w:rsidR="00194902" w:rsidDel="005D4C85">
          <w:rPr>
            <w:noProof/>
          </w:rPr>
          <w:delText>3</w:delText>
        </w:r>
      </w:del>
      <w:r w:rsidR="0002648F">
        <w:rPr>
          <w:noProof/>
        </w:rPr>
        <w:fldChar w:fldCharType="end"/>
      </w:r>
      <w:r>
        <w:t>:</w:t>
      </w:r>
      <w:r w:rsidRPr="00514DBC">
        <w:t xml:space="preserve"> </w:t>
      </w:r>
      <w:r>
        <w:t xml:space="preserve">Fossil-based hydrogen production model input parameters that change for current, next decade, and mid-century </w:t>
      </w:r>
      <w:del w:id="2273" w:author="Justin Bracci" w:date="2023-06-19T11:40:00Z">
        <w:r w:rsidDel="002B6973">
          <w:delText>timeframes</w:delText>
        </w:r>
      </w:del>
      <w:bookmarkEnd w:id="2269"/>
      <w:ins w:id="2274" w:author="Justin Bracci" w:date="2023-06-19T11:40:00Z">
        <w:r w:rsidR="002B6973">
          <w:t>timeframes.</w:t>
        </w:r>
      </w:ins>
      <w:bookmarkEnd w:id="2270"/>
    </w:p>
    <w:tbl>
      <w:tblPr>
        <w:tblStyle w:val="TableGrid"/>
        <w:tblW w:w="9454" w:type="dxa"/>
        <w:tblLayout w:type="fixed"/>
        <w:tblLook w:val="04A0" w:firstRow="1" w:lastRow="0" w:firstColumn="1" w:lastColumn="0" w:noHBand="0" w:noVBand="1"/>
      </w:tblPr>
      <w:tblGrid>
        <w:gridCol w:w="2965"/>
        <w:gridCol w:w="1008"/>
        <w:gridCol w:w="1008"/>
        <w:gridCol w:w="1008"/>
        <w:gridCol w:w="2380"/>
        <w:gridCol w:w="1085"/>
      </w:tblGrid>
      <w:tr w:rsidR="00F17649" w:rsidRPr="000226E9" w14:paraId="7D3B9BE9" w14:textId="77777777" w:rsidTr="0069225C">
        <w:trPr>
          <w:trHeight w:val="290"/>
        </w:trPr>
        <w:tc>
          <w:tcPr>
            <w:tcW w:w="2965" w:type="dxa"/>
            <w:noWrap/>
            <w:vAlign w:val="center"/>
            <w:hideMark/>
          </w:tcPr>
          <w:p w14:paraId="4D3E4492" w14:textId="77777777" w:rsidR="00F17649" w:rsidRPr="009E2407" w:rsidRDefault="00F17649" w:rsidP="0069225C">
            <w:pPr>
              <w:rPr>
                <w:rFonts w:eastAsia="Calibri" w:cstheme="minorHAnsi"/>
                <w:sz w:val="20"/>
                <w:szCs w:val="20"/>
              </w:rPr>
            </w:pPr>
            <w:r w:rsidRPr="009E2407">
              <w:rPr>
                <w:rFonts w:eastAsia="Calibri" w:cstheme="minorHAnsi"/>
                <w:sz w:val="20"/>
                <w:szCs w:val="20"/>
              </w:rPr>
              <w:t>Parameter</w:t>
            </w:r>
          </w:p>
        </w:tc>
        <w:tc>
          <w:tcPr>
            <w:tcW w:w="1008" w:type="dxa"/>
            <w:vAlign w:val="center"/>
          </w:tcPr>
          <w:p w14:paraId="68D980A2" w14:textId="77777777" w:rsidR="00F17649" w:rsidRPr="000226E9" w:rsidRDefault="00F17649" w:rsidP="0069225C">
            <w:pPr>
              <w:rPr>
                <w:rFonts w:eastAsia="Calibri" w:cstheme="minorHAnsi"/>
                <w:sz w:val="20"/>
                <w:szCs w:val="20"/>
              </w:rPr>
            </w:pPr>
            <w:r w:rsidRPr="000226E9">
              <w:rPr>
                <w:rFonts w:eastAsia="Calibri" w:cstheme="minorHAnsi"/>
                <w:sz w:val="20"/>
                <w:szCs w:val="20"/>
              </w:rPr>
              <w:t>Current Value</w:t>
            </w:r>
          </w:p>
        </w:tc>
        <w:tc>
          <w:tcPr>
            <w:tcW w:w="1008" w:type="dxa"/>
            <w:noWrap/>
            <w:vAlign w:val="center"/>
            <w:hideMark/>
          </w:tcPr>
          <w:p w14:paraId="7B28C0C2" w14:textId="77777777" w:rsidR="00F17649" w:rsidRPr="009E2407" w:rsidRDefault="00F17649" w:rsidP="0069225C">
            <w:pPr>
              <w:rPr>
                <w:rFonts w:eastAsia="Calibri" w:cstheme="minorHAnsi"/>
                <w:sz w:val="20"/>
                <w:szCs w:val="20"/>
              </w:rPr>
            </w:pPr>
            <w:r w:rsidRPr="000226E9">
              <w:rPr>
                <w:rFonts w:eastAsia="Calibri" w:cstheme="minorHAnsi"/>
                <w:sz w:val="20"/>
                <w:szCs w:val="20"/>
              </w:rPr>
              <w:t>Next Decade Value</w:t>
            </w:r>
          </w:p>
        </w:tc>
        <w:tc>
          <w:tcPr>
            <w:tcW w:w="1008" w:type="dxa"/>
            <w:vAlign w:val="center"/>
          </w:tcPr>
          <w:p w14:paraId="6577C09F" w14:textId="77777777" w:rsidR="00F17649" w:rsidRPr="000226E9" w:rsidRDefault="00F17649" w:rsidP="0069225C">
            <w:pPr>
              <w:rPr>
                <w:rFonts w:eastAsia="Calibri" w:cstheme="minorHAnsi"/>
                <w:sz w:val="20"/>
                <w:szCs w:val="20"/>
              </w:rPr>
            </w:pPr>
            <w:r w:rsidRPr="000226E9">
              <w:rPr>
                <w:rFonts w:eastAsia="Calibri" w:cstheme="minorHAnsi"/>
                <w:sz w:val="20"/>
                <w:szCs w:val="20"/>
              </w:rPr>
              <w:t>Mid-Century Value</w:t>
            </w:r>
          </w:p>
        </w:tc>
        <w:tc>
          <w:tcPr>
            <w:tcW w:w="2380" w:type="dxa"/>
            <w:noWrap/>
            <w:vAlign w:val="center"/>
            <w:hideMark/>
          </w:tcPr>
          <w:p w14:paraId="3E256E33" w14:textId="77777777" w:rsidR="00F17649" w:rsidRPr="009E2407" w:rsidRDefault="00F17649" w:rsidP="0069225C">
            <w:pPr>
              <w:rPr>
                <w:rFonts w:eastAsia="Calibri" w:cstheme="minorHAnsi"/>
                <w:sz w:val="20"/>
                <w:szCs w:val="20"/>
              </w:rPr>
            </w:pPr>
            <w:r w:rsidRPr="009E2407">
              <w:rPr>
                <w:rFonts w:eastAsia="Calibri" w:cstheme="minorHAnsi"/>
                <w:sz w:val="20"/>
                <w:szCs w:val="20"/>
              </w:rPr>
              <w:t>Units</w:t>
            </w:r>
          </w:p>
        </w:tc>
        <w:tc>
          <w:tcPr>
            <w:tcW w:w="1085" w:type="dxa"/>
            <w:vAlign w:val="center"/>
          </w:tcPr>
          <w:p w14:paraId="3D017D95" w14:textId="77777777" w:rsidR="00F17649" w:rsidRPr="009E2407" w:rsidRDefault="00F17649" w:rsidP="0069225C">
            <w:pPr>
              <w:rPr>
                <w:rFonts w:eastAsia="Calibri" w:cstheme="minorHAnsi"/>
                <w:sz w:val="20"/>
                <w:szCs w:val="20"/>
              </w:rPr>
            </w:pPr>
            <w:r w:rsidRPr="009E2407">
              <w:rPr>
                <w:rFonts w:eastAsia="Calibri" w:cstheme="minorHAnsi"/>
                <w:sz w:val="20"/>
                <w:szCs w:val="20"/>
              </w:rPr>
              <w:t>Source</w:t>
            </w:r>
          </w:p>
        </w:tc>
      </w:tr>
      <w:tr w:rsidR="00F17649" w:rsidRPr="000226E9" w14:paraId="1815840C" w14:textId="77777777" w:rsidTr="0069225C">
        <w:trPr>
          <w:trHeight w:val="290"/>
        </w:trPr>
        <w:tc>
          <w:tcPr>
            <w:tcW w:w="2965" w:type="dxa"/>
            <w:noWrap/>
            <w:vAlign w:val="center"/>
            <w:hideMark/>
          </w:tcPr>
          <w:p w14:paraId="72D9313A" w14:textId="77777777" w:rsidR="00F17649" w:rsidRPr="009E2407" w:rsidRDefault="00F17649" w:rsidP="0069225C">
            <w:pPr>
              <w:rPr>
                <w:rFonts w:eastAsia="Calibri" w:cstheme="minorHAnsi"/>
                <w:sz w:val="20"/>
                <w:szCs w:val="20"/>
              </w:rPr>
            </w:pPr>
            <w:r w:rsidRPr="009E2407">
              <w:rPr>
                <w:rFonts w:eastAsia="Calibri" w:cstheme="minorHAnsi"/>
                <w:sz w:val="20"/>
                <w:szCs w:val="20"/>
              </w:rPr>
              <w:t>Hydrogen Supply</w:t>
            </w:r>
          </w:p>
        </w:tc>
        <w:tc>
          <w:tcPr>
            <w:tcW w:w="1008" w:type="dxa"/>
            <w:shd w:val="clear" w:color="auto" w:fill="auto"/>
            <w:vAlign w:val="center"/>
          </w:tcPr>
          <w:p w14:paraId="11427A61" w14:textId="77777777" w:rsidR="00F17649" w:rsidRPr="000226E9" w:rsidRDefault="00F17649" w:rsidP="0069225C">
            <w:pPr>
              <w:rPr>
                <w:rFonts w:eastAsia="Calibri" w:cstheme="minorHAnsi"/>
                <w:sz w:val="20"/>
                <w:szCs w:val="20"/>
              </w:rPr>
            </w:pPr>
            <w:r w:rsidRPr="000226E9">
              <w:rPr>
                <w:rFonts w:cstheme="minorHAnsi"/>
                <w:color w:val="000000"/>
                <w:sz w:val="20"/>
                <w:szCs w:val="20"/>
              </w:rPr>
              <w:t>25</w:t>
            </w:r>
          </w:p>
        </w:tc>
        <w:tc>
          <w:tcPr>
            <w:tcW w:w="1008" w:type="dxa"/>
            <w:noWrap/>
            <w:vAlign w:val="center"/>
            <w:hideMark/>
          </w:tcPr>
          <w:p w14:paraId="3E5D9BE7" w14:textId="77777777" w:rsidR="00F17649" w:rsidRPr="009E2407" w:rsidRDefault="00F17649" w:rsidP="0069225C">
            <w:pPr>
              <w:rPr>
                <w:rFonts w:eastAsia="Calibri" w:cstheme="minorHAnsi"/>
                <w:sz w:val="20"/>
                <w:szCs w:val="20"/>
              </w:rPr>
            </w:pPr>
            <w:r w:rsidRPr="009E2407">
              <w:rPr>
                <w:rFonts w:eastAsia="Calibri" w:cstheme="minorHAnsi"/>
                <w:sz w:val="20"/>
                <w:szCs w:val="20"/>
              </w:rPr>
              <w:t>250</w:t>
            </w:r>
          </w:p>
        </w:tc>
        <w:tc>
          <w:tcPr>
            <w:tcW w:w="1008" w:type="dxa"/>
            <w:shd w:val="clear" w:color="auto" w:fill="auto"/>
            <w:vAlign w:val="center"/>
          </w:tcPr>
          <w:p w14:paraId="2832BD65" w14:textId="77777777" w:rsidR="00F17649" w:rsidRPr="000226E9" w:rsidRDefault="00F17649" w:rsidP="0069225C">
            <w:pPr>
              <w:rPr>
                <w:rFonts w:eastAsia="Calibri" w:cstheme="minorHAnsi"/>
                <w:sz w:val="20"/>
                <w:szCs w:val="20"/>
              </w:rPr>
            </w:pPr>
            <w:r w:rsidRPr="000226E9">
              <w:rPr>
                <w:rFonts w:cstheme="minorHAnsi"/>
                <w:color w:val="000000"/>
                <w:sz w:val="20"/>
                <w:szCs w:val="20"/>
              </w:rPr>
              <w:t>500</w:t>
            </w:r>
          </w:p>
        </w:tc>
        <w:tc>
          <w:tcPr>
            <w:tcW w:w="2380" w:type="dxa"/>
            <w:noWrap/>
            <w:vAlign w:val="center"/>
            <w:hideMark/>
          </w:tcPr>
          <w:p w14:paraId="3D988251" w14:textId="77777777" w:rsidR="00F17649" w:rsidRPr="009E2407" w:rsidRDefault="00F17649" w:rsidP="0069225C">
            <w:pPr>
              <w:rPr>
                <w:rFonts w:eastAsia="Calibri" w:cstheme="minorHAnsi"/>
                <w:sz w:val="20"/>
                <w:szCs w:val="20"/>
              </w:rPr>
            </w:pPr>
            <w:r w:rsidRPr="009E2407">
              <w:rPr>
                <w:rFonts w:eastAsia="Calibri" w:cstheme="minorHAnsi"/>
                <w:sz w:val="20"/>
                <w:szCs w:val="20"/>
              </w:rPr>
              <w:t>metric ton/day</w:t>
            </w:r>
          </w:p>
        </w:tc>
        <w:tc>
          <w:tcPr>
            <w:tcW w:w="1085" w:type="dxa"/>
            <w:vAlign w:val="center"/>
          </w:tcPr>
          <w:p w14:paraId="1ECC20DD" w14:textId="77777777" w:rsidR="00F17649" w:rsidRPr="009E2407" w:rsidRDefault="00F17649" w:rsidP="0069225C">
            <w:pPr>
              <w:rPr>
                <w:rFonts w:eastAsia="Calibri" w:cstheme="minorHAnsi"/>
                <w:sz w:val="20"/>
                <w:szCs w:val="20"/>
              </w:rPr>
            </w:pPr>
            <w:r w:rsidRPr="009E2407">
              <w:rPr>
                <w:rFonts w:eastAsia="Calibri" w:cstheme="minorHAnsi"/>
                <w:sz w:val="20"/>
                <w:szCs w:val="20"/>
              </w:rPr>
              <w:t>Assumed</w:t>
            </w:r>
          </w:p>
        </w:tc>
      </w:tr>
      <w:tr w:rsidR="00F17649" w:rsidRPr="000226E9" w14:paraId="193E80A4" w14:textId="77777777" w:rsidTr="0069225C">
        <w:trPr>
          <w:trHeight w:val="290"/>
        </w:trPr>
        <w:tc>
          <w:tcPr>
            <w:tcW w:w="2965" w:type="dxa"/>
            <w:noWrap/>
            <w:vAlign w:val="center"/>
            <w:hideMark/>
          </w:tcPr>
          <w:p w14:paraId="4A32A56C" w14:textId="77777777" w:rsidR="00F17649" w:rsidRDefault="00F17649" w:rsidP="0069225C">
            <w:pPr>
              <w:rPr>
                <w:ins w:id="2275" w:author="Justin Bracci" w:date="2023-06-30T14:49:00Z"/>
                <w:rFonts w:eastAsia="Calibri" w:cstheme="minorHAnsi"/>
                <w:sz w:val="20"/>
                <w:szCs w:val="20"/>
              </w:rPr>
            </w:pPr>
            <w:r w:rsidRPr="009E2407">
              <w:rPr>
                <w:rFonts w:eastAsia="Calibri" w:cstheme="minorHAnsi"/>
                <w:sz w:val="20"/>
                <w:szCs w:val="20"/>
              </w:rPr>
              <w:t>Capital Cost Grid Connection</w:t>
            </w:r>
          </w:p>
          <w:p w14:paraId="0C7777F6" w14:textId="4B54BE5D" w:rsidR="000E5616" w:rsidRPr="009E2407" w:rsidRDefault="000E5616" w:rsidP="0069225C">
            <w:pPr>
              <w:rPr>
                <w:rFonts w:eastAsia="Calibri" w:cstheme="minorHAnsi"/>
                <w:sz w:val="20"/>
                <w:szCs w:val="20"/>
              </w:rPr>
            </w:pPr>
            <w:ins w:id="2276" w:author="Justin Bracci" w:date="2023-06-30T14:49:00Z">
              <w:r>
                <w:rPr>
                  <w:rFonts w:cstheme="minorHAnsi"/>
                  <w:sz w:val="20"/>
                  <w:szCs w:val="20"/>
                </w:rPr>
                <w:t>(2017 dollars)</w:t>
              </w:r>
            </w:ins>
          </w:p>
        </w:tc>
        <w:tc>
          <w:tcPr>
            <w:tcW w:w="1008" w:type="dxa"/>
            <w:shd w:val="clear" w:color="auto" w:fill="auto"/>
            <w:vAlign w:val="center"/>
          </w:tcPr>
          <w:p w14:paraId="5E41C34D" w14:textId="77777777" w:rsidR="00F17649" w:rsidRPr="000226E9" w:rsidRDefault="00F17649" w:rsidP="0069225C">
            <w:pPr>
              <w:rPr>
                <w:rFonts w:eastAsia="Calibri" w:cstheme="minorHAnsi"/>
                <w:sz w:val="20"/>
                <w:szCs w:val="20"/>
              </w:rPr>
            </w:pPr>
            <w:r w:rsidRPr="000226E9">
              <w:rPr>
                <w:rFonts w:cstheme="minorHAnsi"/>
                <w:color w:val="000000"/>
                <w:sz w:val="20"/>
                <w:szCs w:val="20"/>
              </w:rPr>
              <w:t>340</w:t>
            </w:r>
          </w:p>
        </w:tc>
        <w:tc>
          <w:tcPr>
            <w:tcW w:w="1008" w:type="dxa"/>
            <w:noWrap/>
            <w:vAlign w:val="center"/>
            <w:hideMark/>
          </w:tcPr>
          <w:p w14:paraId="1BEE3DE3" w14:textId="77777777" w:rsidR="00F17649" w:rsidRPr="009E2407" w:rsidRDefault="00F17649" w:rsidP="0069225C">
            <w:pPr>
              <w:rPr>
                <w:rFonts w:eastAsia="Calibri" w:cstheme="minorHAnsi"/>
                <w:sz w:val="20"/>
                <w:szCs w:val="20"/>
              </w:rPr>
            </w:pPr>
            <w:r w:rsidRPr="009E2407">
              <w:rPr>
                <w:rFonts w:eastAsia="Calibri" w:cstheme="minorHAnsi"/>
                <w:sz w:val="20"/>
                <w:szCs w:val="20"/>
              </w:rPr>
              <w:t>180</w:t>
            </w:r>
          </w:p>
        </w:tc>
        <w:tc>
          <w:tcPr>
            <w:tcW w:w="1008" w:type="dxa"/>
            <w:shd w:val="clear" w:color="auto" w:fill="auto"/>
            <w:vAlign w:val="center"/>
          </w:tcPr>
          <w:p w14:paraId="1DC8E9EF" w14:textId="77777777" w:rsidR="00F17649" w:rsidRPr="000226E9" w:rsidRDefault="00F17649" w:rsidP="0069225C">
            <w:pPr>
              <w:rPr>
                <w:rFonts w:eastAsia="Calibri" w:cstheme="minorHAnsi"/>
                <w:sz w:val="20"/>
                <w:szCs w:val="20"/>
              </w:rPr>
            </w:pPr>
            <w:r w:rsidRPr="000226E9">
              <w:rPr>
                <w:rFonts w:cstheme="minorHAnsi"/>
                <w:color w:val="000000"/>
                <w:sz w:val="20"/>
                <w:szCs w:val="20"/>
              </w:rPr>
              <w:t>45</w:t>
            </w:r>
          </w:p>
        </w:tc>
        <w:tc>
          <w:tcPr>
            <w:tcW w:w="2380" w:type="dxa"/>
            <w:noWrap/>
            <w:vAlign w:val="center"/>
            <w:hideMark/>
          </w:tcPr>
          <w:p w14:paraId="3FC33FB4" w14:textId="7BF8ED02" w:rsidR="00F17649" w:rsidRPr="009E2407" w:rsidRDefault="00F17649" w:rsidP="0069225C">
            <w:pPr>
              <w:rPr>
                <w:rFonts w:eastAsia="Calibri" w:cstheme="minorHAnsi"/>
                <w:sz w:val="20"/>
                <w:szCs w:val="20"/>
              </w:rPr>
            </w:pPr>
            <w:r w:rsidRPr="009E2407">
              <w:rPr>
                <w:rFonts w:eastAsia="Calibri" w:cstheme="minorHAnsi"/>
                <w:sz w:val="20"/>
                <w:szCs w:val="20"/>
              </w:rPr>
              <w:t>$/kW</w:t>
            </w:r>
            <w:ins w:id="2277" w:author="Justin Bracci" w:date="2023-06-28T21:04:00Z">
              <w:r w:rsidR="002F0332">
                <w:rPr>
                  <w:rFonts w:eastAsia="Calibri" w:cstheme="minorHAnsi"/>
                  <w:sz w:val="20"/>
                  <w:szCs w:val="20"/>
                  <w:vertAlign w:val="subscript"/>
                </w:rPr>
                <w:t>e</w:t>
              </w:r>
            </w:ins>
          </w:p>
        </w:tc>
        <w:tc>
          <w:tcPr>
            <w:tcW w:w="1085" w:type="dxa"/>
            <w:vAlign w:val="center"/>
          </w:tcPr>
          <w:p w14:paraId="406FB9FA" w14:textId="071A65D2" w:rsidR="00F17649" w:rsidRPr="009E2407" w:rsidRDefault="00F17649" w:rsidP="0069225C">
            <w:pPr>
              <w:rPr>
                <w:rFonts w:eastAsia="Calibri" w:cstheme="minorHAnsi"/>
                <w:sz w:val="20"/>
                <w:szCs w:val="20"/>
              </w:rPr>
            </w:pPr>
            <w:r w:rsidRPr="009E2407">
              <w:rPr>
                <w:rFonts w:eastAsia="Calibri" w:cstheme="minorHAnsi"/>
                <w:sz w:val="20"/>
                <w:szCs w:val="20"/>
              </w:rPr>
              <w:fldChar w:fldCharType="begin" w:fldLock="1"/>
            </w:r>
            <w:r w:rsidR="000E5616">
              <w:rPr>
                <w:rFonts w:eastAsia="Calibri" w:cstheme="minorHAnsi"/>
                <w:sz w:val="20"/>
                <w:szCs w:val="20"/>
              </w:rPr>
              <w:instrText>ADDIN CSL_CITATION {"citationItems":[{"id":"ITEM-1","itemData":{"DOI":"10.1021/ACS.EST.0C07955/SUPPL_FILE/ES0C07955_SI_001.PDF","ISSN":"15205851","PMID":"33983018","abstract":"Sectors such as aviation may require low-carbon liquid fuels to dramatically reduce emissions. This analysis characterizes the economic viability of electrofuels, synthesized from CO2 from direct air capture (DAC) and hydrogen from electrolysis of water, powered primarily by solar or wind electricity. This optimization-based techno-economic analysis suggests that using today's technology, hydrocarbon electrofuels would cost upward of $4/liter of gasoline equivalent (lge), potentially falling to $1.7-1.8/lge in the next decade and &lt;$1/lge by 2050. Only in the latter case are electrofuels potentially less costly than using petroleum fuels offset with DAC with sequestration. Achieving low-end electrofuel costs is contingent on substantial reductions in the capital cost of DAC, electrolyzers, and renewable electricity generation. However, the system also requires sufficient operational flexibility to efficiently power this capital-intensive equipment on variable electricity. Such forms of flexibility include various types of storage, supplementary natural gas and grid electricity interconnections (penalized with a steep carbon price), curtailment, and the ability to modestly adjust fuel synthesis and DAC operating levels over time scales of several hours to days.","author":[{"dropping-particle":"","family":"Sherwin","given":"Evan D.","non-dropping-particle":"","parse-names":false,"suffix":""}],"container-title":"Environmental Science and Technology","id":"ITEM-1","issue":"11","issued":{"date-parts":[["2021","6","1"]]},"page":"7583-7594","publisher":"American Chemical Society","title":"Electrofuel Synthesis from Variable Renewable Electricity: An Optimization-Based Techno-Economic Analysis","type":"article-journal","volume":"55"},"uris":["http://www.mendeley.com/documents/?uuid=baf0afcc-156d-329b-9379-7074be1e2f57"]}],"mendeley":{"formattedCitation":"[3]","plainTextFormattedCitation":"[3]","previouslyFormattedCitation":"[3]"},"properties":{"noteIndex":0},"schema":"https://github.com/citation-style-language/schema/raw/master/csl-citation.json"}</w:instrText>
            </w:r>
            <w:r w:rsidRPr="009E2407">
              <w:rPr>
                <w:rFonts w:eastAsia="Calibri" w:cstheme="minorHAnsi"/>
                <w:sz w:val="20"/>
                <w:szCs w:val="20"/>
              </w:rPr>
              <w:fldChar w:fldCharType="separate"/>
            </w:r>
            <w:r w:rsidR="00665B5F" w:rsidRPr="00665B5F">
              <w:rPr>
                <w:rFonts w:eastAsia="Calibri" w:cstheme="minorHAnsi"/>
                <w:noProof/>
                <w:sz w:val="20"/>
                <w:szCs w:val="20"/>
              </w:rPr>
              <w:t>[3]</w:t>
            </w:r>
            <w:r w:rsidRPr="009E2407">
              <w:rPr>
                <w:rFonts w:eastAsia="Calibri" w:cstheme="minorHAnsi"/>
                <w:sz w:val="20"/>
                <w:szCs w:val="20"/>
              </w:rPr>
              <w:fldChar w:fldCharType="end"/>
            </w:r>
          </w:p>
        </w:tc>
      </w:tr>
      <w:tr w:rsidR="001469E1" w:rsidRPr="000226E9" w14:paraId="70731E95" w14:textId="77777777" w:rsidTr="00C03566">
        <w:trPr>
          <w:trHeight w:val="290"/>
          <w:ins w:id="2278" w:author="Justin Bracci" w:date="2023-05-13T16:27:00Z"/>
        </w:trPr>
        <w:tc>
          <w:tcPr>
            <w:tcW w:w="2965" w:type="dxa"/>
            <w:noWrap/>
            <w:vAlign w:val="center"/>
          </w:tcPr>
          <w:p w14:paraId="5E9F77F9" w14:textId="77777777" w:rsidR="001469E1" w:rsidRDefault="001469E1" w:rsidP="001469E1">
            <w:pPr>
              <w:rPr>
                <w:ins w:id="2279" w:author="Justin Bracci" w:date="2023-06-30T14:49:00Z"/>
                <w:rFonts w:eastAsia="Calibri" w:cstheme="minorHAnsi"/>
                <w:sz w:val="20"/>
                <w:szCs w:val="20"/>
              </w:rPr>
            </w:pPr>
            <w:ins w:id="2280" w:author="Justin Bracci" w:date="2023-05-13T16:27:00Z">
              <w:r w:rsidRPr="009E2407">
                <w:rPr>
                  <w:rFonts w:eastAsia="Calibri" w:cstheme="minorHAnsi"/>
                  <w:sz w:val="20"/>
                  <w:szCs w:val="20"/>
                </w:rPr>
                <w:t>Grid Electricity Cost</w:t>
              </w:r>
              <w:r>
                <w:rPr>
                  <w:rFonts w:eastAsia="Calibri" w:cstheme="minorHAnsi"/>
                  <w:sz w:val="20"/>
                  <w:szCs w:val="20"/>
                </w:rPr>
                <w:t xml:space="preserve"> (hourly)</w:t>
              </w:r>
            </w:ins>
          </w:p>
          <w:p w14:paraId="46A44398" w14:textId="52309442" w:rsidR="000E5616" w:rsidRDefault="000E5616" w:rsidP="001469E1">
            <w:pPr>
              <w:rPr>
                <w:ins w:id="2281" w:author="Justin Bracci" w:date="2023-05-13T16:27:00Z"/>
                <w:rFonts w:eastAsia="Calibri" w:cstheme="minorHAnsi"/>
                <w:sz w:val="20"/>
                <w:szCs w:val="20"/>
              </w:rPr>
            </w:pPr>
            <w:ins w:id="2282" w:author="Justin Bracci" w:date="2023-06-30T14:49:00Z">
              <w:r>
                <w:rPr>
                  <w:rFonts w:cstheme="minorHAnsi"/>
                  <w:sz w:val="20"/>
                  <w:szCs w:val="20"/>
                </w:rPr>
                <w:t>(2021 dollars)</w:t>
              </w:r>
            </w:ins>
          </w:p>
        </w:tc>
        <w:tc>
          <w:tcPr>
            <w:tcW w:w="3024" w:type="dxa"/>
            <w:gridSpan w:val="3"/>
            <w:shd w:val="clear" w:color="auto" w:fill="auto"/>
            <w:vAlign w:val="center"/>
          </w:tcPr>
          <w:p w14:paraId="26C1F31D" w14:textId="515C16C4" w:rsidR="001469E1" w:rsidRPr="000226E9" w:rsidDel="00A73F83" w:rsidRDefault="001469E1" w:rsidP="001469E1">
            <w:pPr>
              <w:rPr>
                <w:ins w:id="2283" w:author="Justin Bracci" w:date="2023-05-13T16:27:00Z"/>
                <w:rFonts w:cstheme="minorHAnsi"/>
                <w:color w:val="000000"/>
                <w:sz w:val="20"/>
                <w:szCs w:val="20"/>
              </w:rPr>
            </w:pPr>
            <w:ins w:id="2284" w:author="Justin Bracci" w:date="2023-05-13T16:27:00Z">
              <w:r>
                <w:rPr>
                  <w:rFonts w:cstheme="minorHAnsi"/>
                  <w:color w:val="000000"/>
                  <w:sz w:val="20"/>
                  <w:szCs w:val="20"/>
                </w:rPr>
                <w:t>same as in Table S.1 for each state</w:t>
              </w:r>
            </w:ins>
          </w:p>
        </w:tc>
        <w:tc>
          <w:tcPr>
            <w:tcW w:w="2380" w:type="dxa"/>
            <w:noWrap/>
            <w:vAlign w:val="center"/>
          </w:tcPr>
          <w:p w14:paraId="799871A7" w14:textId="65B1A1B7" w:rsidR="001469E1" w:rsidRPr="009E2407" w:rsidRDefault="001469E1" w:rsidP="001469E1">
            <w:pPr>
              <w:rPr>
                <w:ins w:id="2285" w:author="Justin Bracci" w:date="2023-05-13T16:27:00Z"/>
                <w:rFonts w:eastAsia="Calibri" w:cstheme="minorHAnsi"/>
                <w:sz w:val="20"/>
                <w:szCs w:val="20"/>
              </w:rPr>
            </w:pPr>
            <w:ins w:id="2286" w:author="Justin Bracci" w:date="2023-05-13T16:28:00Z">
              <w:r w:rsidRPr="009E2407">
                <w:rPr>
                  <w:rFonts w:eastAsia="Calibri" w:cstheme="minorHAnsi"/>
                  <w:sz w:val="20"/>
                  <w:szCs w:val="20"/>
                </w:rPr>
                <w:t>$/kWh</w:t>
              </w:r>
            </w:ins>
            <w:ins w:id="2287" w:author="Justin Bracci" w:date="2023-06-25T13:53:00Z">
              <w:r w:rsidR="009F01A8">
                <w:rPr>
                  <w:vertAlign w:val="subscript"/>
                </w:rPr>
                <w:t>e</w:t>
              </w:r>
            </w:ins>
            <w:ins w:id="2288" w:author="Justin Bracci" w:date="2023-05-13T16:28:00Z">
              <w:r w:rsidRPr="009E2407">
                <w:rPr>
                  <w:rFonts w:eastAsia="Calibri" w:cstheme="minorHAnsi"/>
                  <w:sz w:val="20"/>
                  <w:szCs w:val="20"/>
                </w:rPr>
                <w:t xml:space="preserve"> </w:t>
              </w:r>
              <w:r>
                <w:rPr>
                  <w:rFonts w:eastAsia="Calibri" w:cstheme="minorHAnsi"/>
                  <w:sz w:val="20"/>
                  <w:szCs w:val="20"/>
                </w:rPr>
                <w:t>yearly average</w:t>
              </w:r>
            </w:ins>
          </w:p>
        </w:tc>
        <w:tc>
          <w:tcPr>
            <w:tcW w:w="1085" w:type="dxa"/>
            <w:vAlign w:val="center"/>
          </w:tcPr>
          <w:p w14:paraId="684D16DE" w14:textId="13962817" w:rsidR="001469E1" w:rsidRPr="009E2407" w:rsidRDefault="001469E1" w:rsidP="001469E1">
            <w:pPr>
              <w:rPr>
                <w:ins w:id="2289" w:author="Justin Bracci" w:date="2023-05-13T16:27:00Z"/>
                <w:rFonts w:eastAsia="Calibri" w:cstheme="minorHAnsi"/>
                <w:sz w:val="20"/>
                <w:szCs w:val="20"/>
              </w:rPr>
            </w:pPr>
            <w:ins w:id="2290" w:author="Justin Bracci" w:date="2023-05-13T16:28:00Z">
              <w:r w:rsidRPr="009E2407">
                <w:rPr>
                  <w:rFonts w:eastAsia="Calibri" w:cstheme="minorHAnsi"/>
                  <w:sz w:val="20"/>
                  <w:szCs w:val="20"/>
                </w:rPr>
                <w:fldChar w:fldCharType="begin" w:fldLock="1"/>
              </w:r>
            </w:ins>
            <w:r w:rsidR="001236E7">
              <w:rPr>
                <w:rFonts w:eastAsia="Calibri" w:cstheme="minorHAnsi"/>
                <w:sz w:val="20"/>
                <w:szCs w:val="20"/>
              </w:rPr>
              <w:instrText>ADDIN CSL_CITATION {"citationItems":[{"id":"ITEM-1","itemData":{"author":[{"dropping-particle":"","family":"Gagnon","given":"Pieter","non-dropping-particle":"","parse-names":false,"suffix":""},{"dropping-particle":"","family":"Cowiestoll","given":"Brady","non-dropping-particle":"","parse-names":false,"suffix":""},{"dropping-particle":"","family":"Schwarz","given":"Marty","non-dropping-particle":"","parse-names":false,"suffix":""}],"id":"ITEM-1","issued":{"date-parts":[["2023"]]},"title":"Cambium 2022 Data","type":"report"},"uris":["http://www.mendeley.com/documents/?uuid=d79dc45d-c963-4a1f-9717-853e17c5799c"]}],"mendeley":{"formattedCitation":"[14]","plainTextFormattedCitation":"[14]","previouslyFormattedCitation":"[14]"},"properties":{"noteIndex":0},"schema":"https://github.com/citation-style-language/schema/raw/master/csl-citation.json"}</w:instrText>
            </w:r>
            <w:ins w:id="2291" w:author="Justin Bracci" w:date="2023-05-13T16:28:00Z">
              <w:r w:rsidRPr="009E2407">
                <w:rPr>
                  <w:rFonts w:eastAsia="Calibri" w:cstheme="minorHAnsi"/>
                  <w:sz w:val="20"/>
                  <w:szCs w:val="20"/>
                </w:rPr>
                <w:fldChar w:fldCharType="separate"/>
              </w:r>
            </w:ins>
            <w:r w:rsidR="00E5531A" w:rsidRPr="00E5531A">
              <w:rPr>
                <w:rFonts w:eastAsia="Calibri" w:cstheme="minorHAnsi"/>
                <w:noProof/>
                <w:sz w:val="20"/>
                <w:szCs w:val="20"/>
              </w:rPr>
              <w:t>[14]</w:t>
            </w:r>
            <w:ins w:id="2292" w:author="Justin Bracci" w:date="2023-05-13T16:28:00Z">
              <w:r w:rsidRPr="009E2407">
                <w:rPr>
                  <w:rFonts w:eastAsia="Calibri" w:cstheme="minorHAnsi"/>
                  <w:sz w:val="20"/>
                  <w:szCs w:val="20"/>
                </w:rPr>
                <w:fldChar w:fldCharType="end"/>
              </w:r>
            </w:ins>
          </w:p>
        </w:tc>
      </w:tr>
      <w:tr w:rsidR="001469E1" w:rsidRPr="000226E9" w14:paraId="7B0259B2" w14:textId="77777777" w:rsidTr="00C03566">
        <w:trPr>
          <w:trHeight w:val="290"/>
        </w:trPr>
        <w:tc>
          <w:tcPr>
            <w:tcW w:w="2965" w:type="dxa"/>
            <w:noWrap/>
            <w:vAlign w:val="center"/>
            <w:hideMark/>
          </w:tcPr>
          <w:p w14:paraId="0DD9DEBC" w14:textId="269CCEE8" w:rsidR="001469E1" w:rsidRPr="009E2407" w:rsidRDefault="001469E1" w:rsidP="001469E1">
            <w:pPr>
              <w:rPr>
                <w:rFonts w:eastAsia="Calibri" w:cstheme="minorHAnsi"/>
                <w:sz w:val="20"/>
                <w:szCs w:val="20"/>
              </w:rPr>
            </w:pPr>
            <w:ins w:id="2293" w:author="Justin Bracci" w:date="2023-05-13T16:26:00Z">
              <w:r>
                <w:rPr>
                  <w:rFonts w:eastAsia="Calibri" w:cstheme="minorHAnsi"/>
                  <w:sz w:val="20"/>
                  <w:szCs w:val="20"/>
                </w:rPr>
                <w:t xml:space="preserve">Life-Cycle </w:t>
              </w:r>
            </w:ins>
            <w:r w:rsidRPr="009E2407">
              <w:rPr>
                <w:rFonts w:eastAsia="Calibri" w:cstheme="minorHAnsi"/>
                <w:sz w:val="20"/>
                <w:szCs w:val="20"/>
              </w:rPr>
              <w:t>Grid Emissions (hourly)</w:t>
            </w:r>
          </w:p>
        </w:tc>
        <w:tc>
          <w:tcPr>
            <w:tcW w:w="3024" w:type="dxa"/>
            <w:gridSpan w:val="3"/>
            <w:shd w:val="clear" w:color="auto" w:fill="auto"/>
            <w:vAlign w:val="center"/>
          </w:tcPr>
          <w:p w14:paraId="2445468A" w14:textId="77777777" w:rsidR="001469E1" w:rsidRPr="000226E9" w:rsidDel="00A73F83" w:rsidRDefault="001469E1" w:rsidP="001469E1">
            <w:pPr>
              <w:rPr>
                <w:del w:id="2294" w:author="Justin Bracci" w:date="2023-05-13T16:25:00Z"/>
                <w:rFonts w:eastAsia="Calibri" w:cstheme="minorHAnsi"/>
                <w:sz w:val="20"/>
                <w:szCs w:val="20"/>
              </w:rPr>
            </w:pPr>
            <w:del w:id="2295" w:author="Justin Bracci" w:date="2023-05-13T16:25:00Z">
              <w:r w:rsidRPr="000226E9" w:rsidDel="00A73F83">
                <w:rPr>
                  <w:rFonts w:cstheme="minorHAnsi"/>
                  <w:color w:val="000000"/>
                  <w:sz w:val="20"/>
                  <w:szCs w:val="20"/>
                </w:rPr>
                <w:delText>0.24</w:delText>
              </w:r>
            </w:del>
          </w:p>
          <w:p w14:paraId="2720AF8C" w14:textId="66840C5C" w:rsidR="001469E1" w:rsidRPr="009E2407" w:rsidDel="00A73F83" w:rsidRDefault="001469E1" w:rsidP="00926064">
            <w:pPr>
              <w:rPr>
                <w:del w:id="2296" w:author="Justin Bracci" w:date="2023-05-13T16:25:00Z"/>
                <w:rFonts w:eastAsia="Calibri" w:cstheme="minorHAnsi"/>
                <w:sz w:val="20"/>
                <w:szCs w:val="20"/>
              </w:rPr>
            </w:pPr>
            <w:del w:id="2297" w:author="Justin Bracci" w:date="2023-05-13T16:25:00Z">
              <w:r w:rsidRPr="009E2407" w:rsidDel="00A73F83">
                <w:rPr>
                  <w:rFonts w:eastAsia="Calibri" w:cstheme="minorHAnsi"/>
                  <w:sz w:val="20"/>
                  <w:szCs w:val="20"/>
                </w:rPr>
                <w:delText>0.12</w:delText>
              </w:r>
            </w:del>
          </w:p>
          <w:p w14:paraId="09AE0F07" w14:textId="5B5E0B8E" w:rsidR="001469E1" w:rsidRPr="000226E9" w:rsidRDefault="001469E1" w:rsidP="001469E1">
            <w:pPr>
              <w:rPr>
                <w:rFonts w:eastAsia="Calibri" w:cstheme="minorHAnsi"/>
                <w:sz w:val="20"/>
                <w:szCs w:val="20"/>
              </w:rPr>
            </w:pPr>
            <w:del w:id="2298" w:author="Justin Bracci" w:date="2023-05-13T16:25:00Z">
              <w:r w:rsidRPr="000226E9" w:rsidDel="00A73F83">
                <w:rPr>
                  <w:rFonts w:cstheme="minorHAnsi"/>
                  <w:color w:val="000000"/>
                  <w:sz w:val="20"/>
                  <w:szCs w:val="20"/>
                </w:rPr>
                <w:delText>0.048</w:delText>
              </w:r>
            </w:del>
            <w:ins w:id="2299" w:author="Justin Bracci" w:date="2023-05-13T16:25:00Z">
              <w:r>
                <w:rPr>
                  <w:rFonts w:cstheme="minorHAnsi"/>
                  <w:color w:val="000000"/>
                  <w:sz w:val="20"/>
                  <w:szCs w:val="20"/>
                </w:rPr>
                <w:t>same as in Table S.</w:t>
              </w:r>
            </w:ins>
            <w:ins w:id="2300" w:author="Justin Bracci" w:date="2023-05-13T16:26:00Z">
              <w:r>
                <w:rPr>
                  <w:rFonts w:cstheme="minorHAnsi"/>
                  <w:color w:val="000000"/>
                  <w:sz w:val="20"/>
                  <w:szCs w:val="20"/>
                </w:rPr>
                <w:t>1 for each state</w:t>
              </w:r>
            </w:ins>
          </w:p>
        </w:tc>
        <w:tc>
          <w:tcPr>
            <w:tcW w:w="2380" w:type="dxa"/>
            <w:noWrap/>
            <w:vAlign w:val="center"/>
            <w:hideMark/>
          </w:tcPr>
          <w:p w14:paraId="75832B99" w14:textId="7E8C9837" w:rsidR="001469E1" w:rsidRPr="009E2407" w:rsidRDefault="001469E1" w:rsidP="001469E1">
            <w:pPr>
              <w:rPr>
                <w:rFonts w:eastAsia="Calibri" w:cstheme="minorHAnsi"/>
                <w:sz w:val="20"/>
                <w:szCs w:val="20"/>
              </w:rPr>
            </w:pPr>
            <w:r w:rsidRPr="009E2407">
              <w:rPr>
                <w:rFonts w:eastAsia="Calibri" w:cstheme="minorHAnsi"/>
                <w:sz w:val="20"/>
                <w:szCs w:val="20"/>
              </w:rPr>
              <w:t>kg CO</w:t>
            </w:r>
            <w:r w:rsidRPr="009E2407">
              <w:rPr>
                <w:rFonts w:eastAsia="Calibri" w:cstheme="minorHAnsi"/>
                <w:sz w:val="20"/>
                <w:szCs w:val="20"/>
                <w:vertAlign w:val="subscript"/>
              </w:rPr>
              <w:t>2</w:t>
            </w:r>
            <w:r w:rsidRPr="009E2407">
              <w:rPr>
                <w:rFonts w:eastAsia="Calibri" w:cstheme="minorHAnsi"/>
                <w:sz w:val="20"/>
                <w:szCs w:val="20"/>
              </w:rPr>
              <w:t>/kWh</w:t>
            </w:r>
            <w:ins w:id="2301" w:author="Justin Bracci" w:date="2023-06-25T13:53:00Z">
              <w:r w:rsidR="009F01A8">
                <w:rPr>
                  <w:vertAlign w:val="subscript"/>
                </w:rPr>
                <w:t>e</w:t>
              </w:r>
            </w:ins>
            <w:r w:rsidRPr="009E2407">
              <w:rPr>
                <w:rFonts w:eastAsia="Calibri" w:cstheme="minorHAnsi"/>
                <w:sz w:val="20"/>
                <w:szCs w:val="20"/>
              </w:rPr>
              <w:t xml:space="preserve"> average</w:t>
            </w:r>
          </w:p>
        </w:tc>
        <w:tc>
          <w:tcPr>
            <w:tcW w:w="1085" w:type="dxa"/>
            <w:vAlign w:val="center"/>
          </w:tcPr>
          <w:p w14:paraId="442C854B" w14:textId="6EF1DCE4" w:rsidR="001469E1" w:rsidRPr="009E2407" w:rsidRDefault="001469E1" w:rsidP="001469E1">
            <w:pPr>
              <w:rPr>
                <w:rFonts w:eastAsia="Calibri" w:cstheme="minorHAnsi"/>
                <w:sz w:val="20"/>
                <w:szCs w:val="20"/>
              </w:rPr>
            </w:pPr>
            <w:ins w:id="2302" w:author="Justin Bracci" w:date="2023-05-13T16:26:00Z">
              <w:r w:rsidRPr="009E2407">
                <w:rPr>
                  <w:rFonts w:eastAsia="Calibri" w:cstheme="minorHAnsi"/>
                  <w:sz w:val="20"/>
                  <w:szCs w:val="20"/>
                </w:rPr>
                <w:fldChar w:fldCharType="begin" w:fldLock="1"/>
              </w:r>
            </w:ins>
            <w:r w:rsidR="001236E7">
              <w:rPr>
                <w:rFonts w:eastAsia="Calibri" w:cstheme="minorHAnsi"/>
                <w:sz w:val="20"/>
                <w:szCs w:val="20"/>
              </w:rPr>
              <w:instrText>ADDIN CSL_CITATION {"citationItems":[{"id":"ITEM-1","itemData":{"author":[{"dropping-particle":"","family":"Gagnon","given":"Pieter","non-dropping-particle":"","parse-names":false,"suffix":""},{"dropping-particle":"","family":"Cowiestoll","given":"Brady","non-dropping-particle":"","parse-names":false,"suffix":""},{"dropping-particle":"","family":"Schwarz","given":"Marty","non-dropping-particle":"","parse-names":false,"suffix":""}],"id":"ITEM-1","issued":{"date-parts":[["2023"]]},"title":"Cambium 2022 Data","type":"report"},"uris":["http://www.mendeley.com/documents/?uuid=d79dc45d-c963-4a1f-9717-853e17c5799c"]},{"id":"ITEM-2","itemData":{"DOI":"10.1017/CBO9781139151153","ISBN":"9781139151153","abstract":"This Intergovernmental Panel on Climate Change Special Report (IPCC-SRREN) assesses the potential role of renewable energy in the mitigation of climate change. It covers the six most important renewable energy sources - bioenergy, solar, geothermal, hydropower, ocean and wind energy - as well as their integration into present and future energy systems. It considers the environmental and social consequences associated with the deployment of these technologies, and presents strategies to overcome technical as well as non-technical obstacles to their application and diffusion. SRREN brings a broad spectrum of technology-specific experts together with scientists studying energy systems as a whole. Prepared following strict IPCC procedures, it presents an impartial assessment of the current state of knowledge: it is policy relevant but not policy prescriptive. SRREN is an invaluable assessment of the potential role of renewable energy for the mitigation of climate change for policymakers, the private sector, and academic researchers.","author":[{"dropping-particle":"","family":"Edenhofer","given":"Ottmar","non-dropping-particle":"","parse-names":false,"suffix":""},{"dropping-particle":"","family":"Madruga","given":"Ramón Pichs","non-dropping-particle":"","parse-names":false,"suffix":""},{"dropping-particle":"","family":"Sokona","given":"Youba","non-dropping-particle":"","parse-names":false,"suffix":""},{"dropping-particle":"","family":"Seyboth","given":"Kristin","non-dropping-particle":"","parse-names":false,"suffix":""},{"dropping-particle":"","family":"Matschoss","given":"Patrick","non-dropping-particle":"","parse-names":false,"suffix":""},{"dropping-particle":"","family":"Kadner","given":"Susanne","non-dropping-particle":"","parse-names":false,"suffix":""},{"dropping-particle":"","family":"Zwickel","given":"Timm","non-dropping-particle":"","parse-names":false,"suffix":""},{"dropping-particle":"","family":"Eickemeier","given":"Patrick","non-dropping-particle":"","parse-names":false,"suffix":""},{"dropping-particle":"","family":"Hansen","given":"Gerrit","non-dropping-particle":"","parse-names":false,"suffix":""},{"dropping-particle":"","family":"Schlömer","given":"Steffen","non-dropping-particle":"","parse-names":false,"suffix":""},{"dropping-particle":"","family":"Stechow","given":"Christoph","non-dropping-particle":"von","parse-names":false,"suffix":""}],"id":"ITEM-2","issued":{"date-parts":[["2012"]]},"number-of-pages":"1-1075","publisher":"Cambridge University Press","title":"Renewable energy sources and climate change mitigation: Special report of the intergovernmental panel on climate change","type":"report"},"uris":["http://www.mendeley.com/documents/?uuid=cedb096b-5787-4e5e-9400-b960a6a54436"]},{"id":"ITEM-3","itemData":{"abstract":"Electricity demand in Mauritius is growing rapidly but its environmental implications are as yet unknown. This is the topic of the current paper which presents for the first time the life cycle environmental impacts of electricity generation in Mauritius aiming to inform electricity generators and policy makers on how the impacts could be reduced. The majority of country's electricity is generated from fossil fuels, with coal contributing 40% and fuel oil 37%; the rest is from sugarcane bagasse (19%) and hydro-power (4%). The results suggest that electricity from oil has the highest impacts for six out of ten categories considered compared to the other three sources: acidification, freshwater, terrestrial and human toxicity, ozone layer depletion and photochemical oxidants. The remaining four impacts (depletion of resources, global warming, eutrophication and marine toxicity) are highest for coal. The lowest impacts are found for electricity from hydro-power. For example, the global warming potential (GWP) of electricity from coal is estimated at 1444 kg CO2 eq./MWh and for oil 754 kg CO2 eq./MWh, while for bagasse and hydro-power this impact is several orders of magnitude lower (29 and 8.6 kg CO2 eq./MWh, respectively). Oil and coal are the main contributors to the overall impacts from electricity in Mauritius (88%-99%). The contribution of bagasse is small (&lt;1%-12%) and that from hydro-power negligible (&lt;0.1%). The GWP of the electricity mix is estimated at 868 kg CO2 eq./MWh. This is equivalent to the annual GWP of 2.22 Mt CO2 eq. in 2012, an increase of 16% since 2007. To reduce its carbon emissions, Mauritius should consider reducing the share of fossil fuels through increased use of renewables such as solar PV and wind as well as improving the efficiency of the fossil power plants and reducing energy demand.","author":[{"dropping-particle":"","family":"United Nations","given":"","non-dropping-particle":"","parse-names":false,"suffix":""}],"id":"ITEM-3","issued":{"date-parts":[["2021"]]},"number-of-pages":"107","title":"Life Cycle Assessment of Electricity Generation Options","type":"report"},"uris":["http://www.mendeley.com/documents/?uuid=b788ae9a-794e-44e1-84eb-6d87c7ea05e0"]}],"mendeley":{"formattedCitation":"[14]–[16]","plainTextFormattedCitation":"[14]–[16]","previouslyFormattedCitation":"[14]–[16]"},"properties":{"noteIndex":0},"schema":"https://github.com/citation-style-language/schema/raw/master/csl-citation.json"}</w:instrText>
            </w:r>
            <w:ins w:id="2303" w:author="Justin Bracci" w:date="2023-05-13T16:26:00Z">
              <w:r w:rsidRPr="009E2407">
                <w:rPr>
                  <w:rFonts w:eastAsia="Calibri" w:cstheme="minorHAnsi"/>
                  <w:sz w:val="20"/>
                  <w:szCs w:val="20"/>
                </w:rPr>
                <w:fldChar w:fldCharType="separate"/>
              </w:r>
            </w:ins>
            <w:r w:rsidR="00E5531A" w:rsidRPr="00E5531A">
              <w:rPr>
                <w:rFonts w:eastAsia="Calibri" w:cstheme="minorHAnsi"/>
                <w:noProof/>
                <w:sz w:val="20"/>
                <w:szCs w:val="20"/>
              </w:rPr>
              <w:t>[14]–[16]</w:t>
            </w:r>
            <w:ins w:id="2304" w:author="Justin Bracci" w:date="2023-05-13T16:26:00Z">
              <w:r w:rsidRPr="009E2407">
                <w:rPr>
                  <w:rFonts w:eastAsia="Calibri" w:cstheme="minorHAnsi"/>
                  <w:sz w:val="20"/>
                  <w:szCs w:val="20"/>
                </w:rPr>
                <w:fldChar w:fldCharType="end"/>
              </w:r>
            </w:ins>
            <w:del w:id="2305" w:author="Justin Bracci" w:date="2023-05-13T16:25:00Z">
              <w:r w:rsidRPr="009E2407" w:rsidDel="002E2B83">
                <w:rPr>
                  <w:rFonts w:eastAsia="Calibri" w:cstheme="minorHAnsi"/>
                  <w:sz w:val="20"/>
                  <w:szCs w:val="20"/>
                </w:rPr>
                <w:fldChar w:fldCharType="begin" w:fldLock="1"/>
              </w:r>
              <w:r w:rsidRPr="002E2B83" w:rsidDel="002E2B83">
                <w:rPr>
                  <w:rFonts w:eastAsia="Calibri" w:cstheme="minorHAnsi"/>
                  <w:sz w:val="20"/>
                  <w:szCs w:val="20"/>
                </w:rPr>
                <w:delInstrText>ADDIN CSL_CITATION {"citationItems":[{"id":"ITEM-1","itemData":{"URL":"https://gridemissions.jdechalendar.su.domains/#/","accessed":{"date-parts":[["2022","9","29"]]},"author":[{"dropping-particle":"","family":"Chalendar","given":"Jacques","non-dropping-particle":"De","parse-names":false,"suffix":""}],"container-title":"Stanford University","id":"ITEM-1","issued":{"date-parts":[["2022"]]},"title":"Tracking emissions in the US electricity system","type":"webpage"},"uris":["http://www.mendeley.com/documents/?uuid=68f19b2e-1dad-321f-9a69-19031c57d1d1"]}],"mendeley":{"formattedCitation":"[25]","plainTextFormattedCitation":"[25]","previouslyFormattedCitation":"[24]"},"properties":{"noteIndex":0},"schema":"https://github.com/citation-style-language/schema/raw/master/csl-citation.json"}</w:delInstrText>
              </w:r>
              <w:r w:rsidRPr="009E2407" w:rsidDel="002E2B83">
                <w:rPr>
                  <w:rFonts w:eastAsia="Calibri" w:cstheme="minorHAnsi"/>
                  <w:sz w:val="20"/>
                  <w:szCs w:val="20"/>
                </w:rPr>
                <w:fldChar w:fldCharType="separate"/>
              </w:r>
              <w:r w:rsidRPr="002E2B83" w:rsidDel="002E2B83">
                <w:rPr>
                  <w:rFonts w:eastAsia="Calibri" w:cstheme="minorHAnsi"/>
                  <w:noProof/>
                  <w:sz w:val="20"/>
                  <w:szCs w:val="20"/>
                </w:rPr>
                <w:delText>[25]</w:delText>
              </w:r>
              <w:r w:rsidRPr="009E2407" w:rsidDel="002E2B83">
                <w:rPr>
                  <w:rFonts w:eastAsia="Calibri" w:cstheme="minorHAnsi"/>
                  <w:sz w:val="20"/>
                  <w:szCs w:val="20"/>
                </w:rPr>
                <w:fldChar w:fldCharType="end"/>
              </w:r>
            </w:del>
          </w:p>
        </w:tc>
      </w:tr>
      <w:tr w:rsidR="001469E1" w:rsidRPr="000226E9" w14:paraId="7392BFAD" w14:textId="77777777" w:rsidTr="0069225C">
        <w:trPr>
          <w:trHeight w:val="290"/>
        </w:trPr>
        <w:tc>
          <w:tcPr>
            <w:tcW w:w="2965" w:type="dxa"/>
            <w:noWrap/>
            <w:vAlign w:val="center"/>
            <w:hideMark/>
          </w:tcPr>
          <w:p w14:paraId="2437FE7F" w14:textId="77777777" w:rsidR="001469E1" w:rsidRPr="009E2407" w:rsidRDefault="001469E1" w:rsidP="001469E1">
            <w:pPr>
              <w:rPr>
                <w:rFonts w:eastAsia="Calibri" w:cstheme="minorHAnsi"/>
                <w:sz w:val="20"/>
                <w:szCs w:val="20"/>
              </w:rPr>
            </w:pPr>
            <w:r>
              <w:rPr>
                <w:rFonts w:eastAsia="Calibri" w:cstheme="minorHAnsi"/>
                <w:sz w:val="20"/>
                <w:szCs w:val="20"/>
              </w:rPr>
              <w:t>Natural Gas Processing</w:t>
            </w:r>
            <w:r w:rsidRPr="009E2407">
              <w:rPr>
                <w:rFonts w:eastAsia="Calibri" w:cstheme="minorHAnsi"/>
                <w:sz w:val="20"/>
                <w:szCs w:val="20"/>
              </w:rPr>
              <w:t xml:space="preserve"> Emission</w:t>
            </w:r>
            <w:r>
              <w:rPr>
                <w:rFonts w:eastAsia="Calibri" w:cstheme="minorHAnsi"/>
                <w:sz w:val="20"/>
                <w:szCs w:val="20"/>
              </w:rPr>
              <w:t>s</w:t>
            </w:r>
          </w:p>
        </w:tc>
        <w:tc>
          <w:tcPr>
            <w:tcW w:w="1008" w:type="dxa"/>
            <w:shd w:val="clear" w:color="auto" w:fill="auto"/>
            <w:vAlign w:val="center"/>
          </w:tcPr>
          <w:p w14:paraId="132B194B" w14:textId="77777777" w:rsidR="001469E1" w:rsidRPr="000226E9" w:rsidRDefault="001469E1" w:rsidP="001469E1">
            <w:pPr>
              <w:rPr>
                <w:rFonts w:eastAsia="Calibri" w:cstheme="minorHAnsi"/>
                <w:sz w:val="20"/>
                <w:szCs w:val="20"/>
              </w:rPr>
            </w:pPr>
            <w:r w:rsidRPr="000226E9">
              <w:rPr>
                <w:rFonts w:cstheme="minorHAnsi"/>
                <w:color w:val="000000"/>
                <w:sz w:val="20"/>
                <w:szCs w:val="20"/>
              </w:rPr>
              <w:t>0.</w:t>
            </w:r>
            <w:r>
              <w:rPr>
                <w:rFonts w:cstheme="minorHAnsi"/>
                <w:color w:val="000000"/>
                <w:sz w:val="20"/>
                <w:szCs w:val="20"/>
              </w:rPr>
              <w:t>5</w:t>
            </w:r>
          </w:p>
        </w:tc>
        <w:tc>
          <w:tcPr>
            <w:tcW w:w="1008" w:type="dxa"/>
            <w:noWrap/>
            <w:vAlign w:val="center"/>
            <w:hideMark/>
          </w:tcPr>
          <w:p w14:paraId="77760CD6" w14:textId="77777777" w:rsidR="001469E1" w:rsidRPr="009E2407" w:rsidRDefault="001469E1" w:rsidP="001469E1">
            <w:pPr>
              <w:rPr>
                <w:rFonts w:eastAsia="Calibri" w:cstheme="minorHAnsi"/>
                <w:sz w:val="20"/>
                <w:szCs w:val="20"/>
              </w:rPr>
            </w:pPr>
            <w:r w:rsidRPr="009E2407">
              <w:rPr>
                <w:rFonts w:eastAsia="Calibri" w:cstheme="minorHAnsi"/>
                <w:sz w:val="20"/>
                <w:szCs w:val="20"/>
              </w:rPr>
              <w:t>0.</w:t>
            </w:r>
            <w:r>
              <w:rPr>
                <w:rFonts w:eastAsia="Calibri" w:cstheme="minorHAnsi"/>
                <w:sz w:val="20"/>
                <w:szCs w:val="20"/>
              </w:rPr>
              <w:t>3</w:t>
            </w:r>
          </w:p>
        </w:tc>
        <w:tc>
          <w:tcPr>
            <w:tcW w:w="1008" w:type="dxa"/>
            <w:shd w:val="clear" w:color="auto" w:fill="auto"/>
            <w:vAlign w:val="center"/>
          </w:tcPr>
          <w:p w14:paraId="06D76F99" w14:textId="77777777" w:rsidR="001469E1" w:rsidRPr="000226E9" w:rsidRDefault="001469E1" w:rsidP="001469E1">
            <w:pPr>
              <w:rPr>
                <w:rFonts w:eastAsia="Calibri" w:cstheme="minorHAnsi"/>
                <w:sz w:val="20"/>
                <w:szCs w:val="20"/>
              </w:rPr>
            </w:pPr>
            <w:r w:rsidRPr="000226E9">
              <w:rPr>
                <w:rFonts w:cstheme="minorHAnsi"/>
                <w:color w:val="000000"/>
                <w:sz w:val="20"/>
                <w:szCs w:val="20"/>
              </w:rPr>
              <w:t>0.</w:t>
            </w:r>
            <w:r>
              <w:rPr>
                <w:rFonts w:cstheme="minorHAnsi"/>
                <w:color w:val="000000"/>
                <w:sz w:val="20"/>
                <w:szCs w:val="20"/>
              </w:rPr>
              <w:t>1</w:t>
            </w:r>
          </w:p>
        </w:tc>
        <w:tc>
          <w:tcPr>
            <w:tcW w:w="2380" w:type="dxa"/>
            <w:noWrap/>
            <w:vAlign w:val="center"/>
            <w:hideMark/>
          </w:tcPr>
          <w:p w14:paraId="11E0EBD2" w14:textId="21F953E7" w:rsidR="001469E1" w:rsidRPr="009E2407" w:rsidRDefault="001469E1" w:rsidP="001469E1">
            <w:pPr>
              <w:rPr>
                <w:rFonts w:eastAsia="Calibri" w:cstheme="minorHAnsi"/>
                <w:sz w:val="20"/>
                <w:szCs w:val="20"/>
              </w:rPr>
            </w:pPr>
            <w:r w:rsidRPr="009E2407">
              <w:rPr>
                <w:rFonts w:eastAsia="Calibri" w:cstheme="minorHAnsi"/>
                <w:sz w:val="20"/>
                <w:szCs w:val="20"/>
              </w:rPr>
              <w:t>kg CO</w:t>
            </w:r>
            <w:r w:rsidRPr="009E2407">
              <w:rPr>
                <w:rFonts w:eastAsia="Calibri" w:cstheme="minorHAnsi"/>
                <w:sz w:val="20"/>
                <w:szCs w:val="20"/>
                <w:vertAlign w:val="subscript"/>
              </w:rPr>
              <w:t>2</w:t>
            </w:r>
            <w:r w:rsidRPr="009E2407">
              <w:rPr>
                <w:rFonts w:eastAsia="Calibri" w:cstheme="minorHAnsi"/>
                <w:sz w:val="20"/>
                <w:szCs w:val="20"/>
              </w:rPr>
              <w:t>/kWh</w:t>
            </w:r>
            <w:ins w:id="2306" w:author="Justin Bracci" w:date="2023-06-25T13:53:00Z">
              <w:r w:rsidR="009F01A8">
                <w:rPr>
                  <w:vertAlign w:val="subscript"/>
                </w:rPr>
                <w:t>e</w:t>
              </w:r>
            </w:ins>
          </w:p>
        </w:tc>
        <w:tc>
          <w:tcPr>
            <w:tcW w:w="1085" w:type="dxa"/>
            <w:vAlign w:val="center"/>
          </w:tcPr>
          <w:p w14:paraId="7CC38358" w14:textId="56C33C31" w:rsidR="001469E1" w:rsidRPr="009E2407" w:rsidRDefault="001469E1" w:rsidP="001469E1">
            <w:pPr>
              <w:rPr>
                <w:rFonts w:eastAsia="Calibri" w:cstheme="minorHAnsi"/>
                <w:sz w:val="20"/>
                <w:szCs w:val="20"/>
              </w:rPr>
            </w:pPr>
            <w:r w:rsidRPr="009E2407">
              <w:rPr>
                <w:rFonts w:eastAsia="Calibri" w:cstheme="minorHAnsi"/>
                <w:sz w:val="20"/>
                <w:szCs w:val="20"/>
              </w:rPr>
              <w:fldChar w:fldCharType="begin" w:fldLock="1"/>
            </w:r>
            <w:r w:rsidR="001236E7">
              <w:rPr>
                <w:rFonts w:eastAsia="Calibri" w:cstheme="minorHAnsi"/>
                <w:sz w:val="20"/>
                <w:szCs w:val="20"/>
              </w:rPr>
              <w:instrText>ADDIN CSL_CITATION {"citationItems":[{"id":"ITEM-1","itemData":{"URL":"https://www.nrel.gov/analysis/life-cycle-assessment.html","accessed":{"date-parts":[["2022","9","29"]]},"author":[{"dropping-particle":"","family":"National Renewable Energy Laboratory","given":"","non-dropping-particle":"","parse-names":false,"suffix":""}],"id":"ITEM-1","issued":{"date-parts":[["2012"]]},"title":"Energy Analysis: Life Cycle Assessment Harmonization","type":"webpage"},"uris":["http://www.mendeley.com/documents/?uuid=1c06aeca-60e4-3289-8a61-c427f371e4a0"]}],"mendeley":{"formattedCitation":"[18]","plainTextFormattedCitation":"[18]","previouslyFormattedCitation":"[18]"},"properties":{"noteIndex":0},"schema":"https://github.com/citation-style-language/schema/raw/master/csl-citation.json"}</w:instrText>
            </w:r>
            <w:r w:rsidRPr="009E2407">
              <w:rPr>
                <w:rFonts w:eastAsia="Calibri" w:cstheme="minorHAnsi"/>
                <w:sz w:val="20"/>
                <w:szCs w:val="20"/>
              </w:rPr>
              <w:fldChar w:fldCharType="separate"/>
            </w:r>
            <w:r w:rsidR="00E5531A" w:rsidRPr="00E5531A">
              <w:rPr>
                <w:rFonts w:eastAsia="Calibri" w:cstheme="minorHAnsi"/>
                <w:noProof/>
                <w:sz w:val="20"/>
                <w:szCs w:val="20"/>
              </w:rPr>
              <w:t>[18]</w:t>
            </w:r>
            <w:r w:rsidRPr="009E2407">
              <w:rPr>
                <w:rFonts w:eastAsia="Calibri" w:cstheme="minorHAnsi"/>
                <w:sz w:val="20"/>
                <w:szCs w:val="20"/>
              </w:rPr>
              <w:fldChar w:fldCharType="end"/>
            </w:r>
          </w:p>
        </w:tc>
      </w:tr>
      <w:tr w:rsidR="001469E1" w:rsidRPr="000226E9" w14:paraId="33CC8ED7" w14:textId="77777777" w:rsidTr="0069225C">
        <w:trPr>
          <w:trHeight w:val="290"/>
        </w:trPr>
        <w:tc>
          <w:tcPr>
            <w:tcW w:w="2965" w:type="dxa"/>
            <w:noWrap/>
            <w:vAlign w:val="center"/>
            <w:hideMark/>
          </w:tcPr>
          <w:p w14:paraId="09D45BF6" w14:textId="77777777" w:rsidR="001469E1" w:rsidRDefault="001469E1" w:rsidP="001469E1">
            <w:pPr>
              <w:rPr>
                <w:ins w:id="2307" w:author="Justin Bracci" w:date="2023-06-30T14:49:00Z"/>
                <w:rFonts w:eastAsia="Calibri" w:cstheme="minorHAnsi"/>
                <w:sz w:val="20"/>
                <w:szCs w:val="20"/>
              </w:rPr>
            </w:pPr>
            <w:del w:id="2308" w:author="Justin Bracci" w:date="2023-06-30T14:49:00Z">
              <w:r w:rsidRPr="009E2407" w:rsidDel="000E5616">
                <w:rPr>
                  <w:rFonts w:eastAsia="Calibri" w:cstheme="minorHAnsi"/>
                  <w:sz w:val="20"/>
                  <w:szCs w:val="20"/>
                </w:rPr>
                <w:delText>DAC Cost</w:delText>
              </w:r>
            </w:del>
            <w:ins w:id="2309" w:author="Justin Bracci" w:date="2023-06-30T14:49:00Z">
              <w:r w:rsidR="000E5616">
                <w:rPr>
                  <w:rFonts w:eastAsia="Calibri" w:cstheme="minorHAnsi"/>
                  <w:sz w:val="20"/>
                  <w:szCs w:val="20"/>
                </w:rPr>
                <w:t>CO</w:t>
              </w:r>
              <w:r w:rsidR="000E5616">
                <w:rPr>
                  <w:rFonts w:eastAsia="Calibri" w:cstheme="minorHAnsi"/>
                  <w:sz w:val="20"/>
                  <w:szCs w:val="20"/>
                  <w:vertAlign w:val="subscript"/>
                </w:rPr>
                <w:t>2</w:t>
              </w:r>
              <w:r w:rsidR="000E5616">
                <w:rPr>
                  <w:rFonts w:eastAsia="Calibri" w:cstheme="minorHAnsi"/>
                  <w:sz w:val="20"/>
                  <w:szCs w:val="20"/>
                </w:rPr>
                <w:t xml:space="preserve"> Removal Cost</w:t>
              </w:r>
            </w:ins>
          </w:p>
          <w:p w14:paraId="5FD041AA" w14:textId="0A136489" w:rsidR="000E5616" w:rsidRPr="000E5616" w:rsidRDefault="000E5616" w:rsidP="001469E1">
            <w:pPr>
              <w:rPr>
                <w:rFonts w:eastAsia="Calibri" w:cstheme="minorHAnsi"/>
                <w:sz w:val="20"/>
                <w:szCs w:val="20"/>
              </w:rPr>
            </w:pPr>
            <w:ins w:id="2310" w:author="Justin Bracci" w:date="2023-06-30T14:49:00Z">
              <w:r>
                <w:rPr>
                  <w:rFonts w:cstheme="minorHAnsi"/>
                  <w:sz w:val="20"/>
                  <w:szCs w:val="20"/>
                </w:rPr>
                <w:t>(2017 dollars)</w:t>
              </w:r>
            </w:ins>
          </w:p>
        </w:tc>
        <w:tc>
          <w:tcPr>
            <w:tcW w:w="1008" w:type="dxa"/>
            <w:shd w:val="clear" w:color="auto" w:fill="auto"/>
            <w:vAlign w:val="center"/>
          </w:tcPr>
          <w:p w14:paraId="5373ED4D" w14:textId="77777777" w:rsidR="001469E1" w:rsidRPr="000226E9" w:rsidRDefault="001469E1" w:rsidP="001469E1">
            <w:pPr>
              <w:rPr>
                <w:rFonts w:eastAsia="Calibri" w:cstheme="minorHAnsi"/>
                <w:sz w:val="20"/>
                <w:szCs w:val="20"/>
              </w:rPr>
            </w:pPr>
            <w:r w:rsidRPr="000226E9">
              <w:rPr>
                <w:rFonts w:cstheme="minorHAnsi"/>
                <w:color w:val="000000"/>
                <w:sz w:val="20"/>
                <w:szCs w:val="20"/>
              </w:rPr>
              <w:t>600</w:t>
            </w:r>
          </w:p>
        </w:tc>
        <w:tc>
          <w:tcPr>
            <w:tcW w:w="1008" w:type="dxa"/>
            <w:noWrap/>
            <w:vAlign w:val="center"/>
            <w:hideMark/>
          </w:tcPr>
          <w:p w14:paraId="216374F2" w14:textId="77777777" w:rsidR="001469E1" w:rsidRPr="009E2407" w:rsidRDefault="001469E1" w:rsidP="001469E1">
            <w:pPr>
              <w:rPr>
                <w:rFonts w:eastAsia="Calibri" w:cstheme="minorHAnsi"/>
                <w:sz w:val="20"/>
                <w:szCs w:val="20"/>
              </w:rPr>
            </w:pPr>
            <w:r w:rsidRPr="009E2407">
              <w:rPr>
                <w:rFonts w:eastAsia="Calibri" w:cstheme="minorHAnsi"/>
                <w:sz w:val="20"/>
                <w:szCs w:val="20"/>
              </w:rPr>
              <w:t>200</w:t>
            </w:r>
          </w:p>
        </w:tc>
        <w:tc>
          <w:tcPr>
            <w:tcW w:w="1008" w:type="dxa"/>
            <w:shd w:val="clear" w:color="auto" w:fill="auto"/>
            <w:vAlign w:val="center"/>
          </w:tcPr>
          <w:p w14:paraId="7F8A36CF" w14:textId="77777777" w:rsidR="001469E1" w:rsidRPr="000226E9" w:rsidRDefault="001469E1" w:rsidP="001469E1">
            <w:pPr>
              <w:rPr>
                <w:rFonts w:eastAsia="Calibri" w:cstheme="minorHAnsi"/>
                <w:sz w:val="20"/>
                <w:szCs w:val="20"/>
              </w:rPr>
            </w:pPr>
            <w:r w:rsidRPr="000226E9">
              <w:rPr>
                <w:rFonts w:cstheme="minorHAnsi"/>
                <w:color w:val="000000"/>
                <w:sz w:val="20"/>
                <w:szCs w:val="20"/>
              </w:rPr>
              <w:t>100</w:t>
            </w:r>
          </w:p>
        </w:tc>
        <w:tc>
          <w:tcPr>
            <w:tcW w:w="2380" w:type="dxa"/>
            <w:noWrap/>
            <w:vAlign w:val="center"/>
            <w:hideMark/>
          </w:tcPr>
          <w:p w14:paraId="7465ADAA" w14:textId="77777777" w:rsidR="001469E1" w:rsidRPr="009E2407" w:rsidRDefault="001469E1" w:rsidP="001469E1">
            <w:pPr>
              <w:rPr>
                <w:rFonts w:eastAsia="Calibri" w:cstheme="minorHAnsi"/>
                <w:sz w:val="20"/>
                <w:szCs w:val="20"/>
              </w:rPr>
            </w:pPr>
            <w:r w:rsidRPr="009E2407">
              <w:rPr>
                <w:rFonts w:eastAsia="Calibri" w:cstheme="minorHAnsi"/>
                <w:sz w:val="20"/>
                <w:szCs w:val="20"/>
              </w:rPr>
              <w:t>$/metric ton CO</w:t>
            </w:r>
            <w:r w:rsidRPr="009E2407">
              <w:rPr>
                <w:rFonts w:eastAsia="Calibri" w:cstheme="minorHAnsi"/>
                <w:sz w:val="20"/>
                <w:szCs w:val="20"/>
                <w:vertAlign w:val="subscript"/>
              </w:rPr>
              <w:t>2</w:t>
            </w:r>
            <w:r w:rsidRPr="009E2407">
              <w:rPr>
                <w:rFonts w:eastAsia="Calibri" w:cstheme="minorHAnsi"/>
                <w:sz w:val="20"/>
                <w:szCs w:val="20"/>
              </w:rPr>
              <w:t xml:space="preserve"> captured</w:t>
            </w:r>
          </w:p>
        </w:tc>
        <w:tc>
          <w:tcPr>
            <w:tcW w:w="1085" w:type="dxa"/>
            <w:vAlign w:val="center"/>
          </w:tcPr>
          <w:p w14:paraId="7BC4465E" w14:textId="4EA87050" w:rsidR="001469E1" w:rsidRPr="009E2407" w:rsidRDefault="001469E1" w:rsidP="001469E1">
            <w:pPr>
              <w:rPr>
                <w:rFonts w:eastAsia="Calibri" w:cstheme="minorHAnsi"/>
                <w:sz w:val="20"/>
                <w:szCs w:val="20"/>
              </w:rPr>
            </w:pPr>
            <w:r w:rsidRPr="009E2407">
              <w:rPr>
                <w:rFonts w:eastAsia="Calibri" w:cstheme="minorHAnsi"/>
                <w:sz w:val="20"/>
                <w:szCs w:val="20"/>
              </w:rPr>
              <w:fldChar w:fldCharType="begin" w:fldLock="1"/>
            </w:r>
            <w:r w:rsidR="001236E7">
              <w:rPr>
                <w:rFonts w:eastAsia="Calibri" w:cstheme="minorHAnsi"/>
                <w:sz w:val="20"/>
                <w:szCs w:val="20"/>
              </w:rPr>
              <w:instrText>ADDIN CSL_CITATION {"citationItems":[{"id":"ITEM-1","itemData":{"DOI":"10.1021/ACS.EST.0C07955/SUPPL_FILE/ES0C07955_SI_001.PDF","ISSN":"15205851","PMID":"33983018","abstract":"Sectors such as aviation may require low-carbon liquid fuels to dramatically reduce emissions. This analysis characterizes the economic viability of electrofuels, synthesized from CO2 from direct air capture (DAC) and hydrogen from electrolysis of water, powered primarily by solar or wind electricity. This optimization-based techno-economic analysis suggests that using today's technology, hydrocarbon electrofuels would cost upward of $4/liter of gasoline equivalent (lge), potentially falling to $1.7-1.8/lge in the next decade and &lt;$1/lge by 2050. Only in the latter case are electrofuels potentially less costly than using petroleum fuels offset with DAC with sequestration. Achieving low-end electrofuel costs is contingent on substantial reductions in the capital cost of DAC, electrolyzers, and renewable electricity generation. However, the system also requires sufficient operational flexibility to efficiently power this capital-intensive equipment on variable electricity. Such forms of flexibility include various types of storage, supplementary natural gas and grid electricity interconnections (penalized with a steep carbon price), curtailment, and the ability to modestly adjust fuel synthesis and DAC operating levels over time scales of several hours to days.","author":[{"dropping-particle":"","family":"Sherwin","given":"Evan D.","non-dropping-particle":"","parse-names":false,"suffix":""}],"container-title":"Environmental Science and Technology","id":"ITEM-1","issue":"11","issued":{"date-parts":[["2021","6","1"]]},"page":"7583-7594","publisher":"American Chemical Society","title":"Electrofuel Synthesis from Variable Renewable Electricity: An Optimization-Based Techno-Economic Analysis","type":"article-journal","volume":"55"},"uris":["http://www.mendeley.com/documents/?uuid=baf0afcc-156d-329b-9379-7074be1e2f57"]},{"id":"ITEM-2","itemData":{"author":[{"dropping-particle":"","family":"Gertner","given":"Jon","non-dropping-particle":"","parse-names":false,"suffix":""}],"container-title":"The New York Times","id":"ITEM-2","issued":{"date-parts":[["2019"]]},"title":"The Tiny Swiss Company That Thinks It Can Help Stop Climate Change","type":"article-newspaper"},"uris":["http://www.mendeley.com/documents/?uuid=80df254f-1016-3800-9ff5-c9521b25c89b"]}],"mendeley":{"formattedCitation":"[3], [19]","plainTextFormattedCitation":"[3], [19]","previouslyFormattedCitation":"[3], [19]"},"properties":{"noteIndex":0},"schema":"https://github.com/citation-style-language/schema/raw/master/csl-citation.json"}</w:instrText>
            </w:r>
            <w:r w:rsidRPr="009E2407">
              <w:rPr>
                <w:rFonts w:eastAsia="Calibri" w:cstheme="minorHAnsi"/>
                <w:sz w:val="20"/>
                <w:szCs w:val="20"/>
              </w:rPr>
              <w:fldChar w:fldCharType="separate"/>
            </w:r>
            <w:r w:rsidR="00E5531A" w:rsidRPr="00E5531A">
              <w:rPr>
                <w:rFonts w:eastAsia="Calibri" w:cstheme="minorHAnsi"/>
                <w:noProof/>
                <w:sz w:val="20"/>
                <w:szCs w:val="20"/>
              </w:rPr>
              <w:t>[3], [19]</w:t>
            </w:r>
            <w:r w:rsidRPr="009E2407">
              <w:rPr>
                <w:rFonts w:eastAsia="Calibri" w:cstheme="minorHAnsi"/>
                <w:sz w:val="20"/>
                <w:szCs w:val="20"/>
              </w:rPr>
              <w:fldChar w:fldCharType="end"/>
            </w:r>
          </w:p>
        </w:tc>
      </w:tr>
    </w:tbl>
    <w:p w14:paraId="4990B056" w14:textId="77777777" w:rsidR="00F17649" w:rsidRDefault="00F17649" w:rsidP="00F17649"/>
    <w:p w14:paraId="04EFE030" w14:textId="44BD392D" w:rsidR="00F17649" w:rsidRDefault="00722335" w:rsidP="006964FE">
      <w:pPr>
        <w:pStyle w:val="Heading2"/>
        <w:numPr>
          <w:ilvl w:val="0"/>
          <w:numId w:val="4"/>
        </w:numPr>
      </w:pPr>
      <w:bookmarkStart w:id="2311" w:name="_Toc139472009"/>
      <w:r>
        <w:t>Electricity</w:t>
      </w:r>
      <w:r w:rsidRPr="001321C9">
        <w:t>-Based Hydrogen Production</w:t>
      </w:r>
      <w:r w:rsidR="00B44294">
        <w:t xml:space="preserve"> Parameter Sensitivity Analysis</w:t>
      </w:r>
      <w:bookmarkEnd w:id="2311"/>
    </w:p>
    <w:p w14:paraId="2BE25559" w14:textId="71F81739" w:rsidR="00B44294" w:rsidRPr="00040566" w:rsidRDefault="00B44294" w:rsidP="00B44294">
      <w:r>
        <w:t>This section contains the raw data tables for the electricity-based hydrogen production model sensitivity analysis</w:t>
      </w:r>
      <w:r w:rsidR="00B504AE">
        <w:t xml:space="preserve">. Sensitivity </w:t>
      </w:r>
      <w:r w:rsidR="003B00FD">
        <w:t>results</w:t>
      </w:r>
      <w:r w:rsidR="00B504AE">
        <w:t xml:space="preserve"> shown in these </w:t>
      </w:r>
      <w:r w:rsidR="003B00FD">
        <w:t xml:space="preserve">raw data </w:t>
      </w:r>
      <w:r w:rsidR="00B504AE">
        <w:t>tables are for</w:t>
      </w:r>
      <w:r w:rsidR="00A564B7">
        <w:t xml:space="preserve"> the hourly</w:t>
      </w:r>
      <w:r w:rsidR="003B00FD">
        <w:t>-reliable</w:t>
      </w:r>
      <w:r w:rsidR="002F5057">
        <w:t xml:space="preserve"> </w:t>
      </w:r>
      <w:r w:rsidR="003B00FD" w:rsidRPr="003B00FD">
        <w:rPr>
          <w:i/>
          <w:iCs/>
        </w:rPr>
        <w:t>PV</w:t>
      </w:r>
      <w:ins w:id="2312" w:author="Justin Bracci" w:date="2023-06-19T09:55:00Z">
        <w:r w:rsidR="001A11EE">
          <w:rPr>
            <w:i/>
            <w:iCs/>
          </w:rPr>
          <w:t>/</w:t>
        </w:r>
      </w:ins>
      <w:del w:id="2313" w:author="Justin Bracci" w:date="2023-06-19T09:55:00Z">
        <w:r w:rsidR="003B00FD" w:rsidRPr="003B00FD" w:rsidDel="001A11EE">
          <w:rPr>
            <w:i/>
            <w:iCs/>
          </w:rPr>
          <w:delText xml:space="preserve"> + </w:delText>
        </w:r>
      </w:del>
      <w:r w:rsidR="003B00FD" w:rsidRPr="003B00FD">
        <w:rPr>
          <w:i/>
          <w:iCs/>
        </w:rPr>
        <w:t>Storage</w:t>
      </w:r>
      <w:del w:id="2314" w:author="Justin Bracci" w:date="2023-06-19T09:55:00Z">
        <w:r w:rsidR="003B00FD" w:rsidRPr="003B00FD" w:rsidDel="001A11EE">
          <w:rPr>
            <w:i/>
            <w:iCs/>
          </w:rPr>
          <w:delText xml:space="preserve"> + </w:delText>
        </w:r>
      </w:del>
      <w:ins w:id="2315" w:author="Justin Bracci" w:date="2023-06-19T09:55:00Z">
        <w:r w:rsidR="001A11EE">
          <w:rPr>
            <w:i/>
            <w:iCs/>
          </w:rPr>
          <w:t>/</w:t>
        </w:r>
      </w:ins>
      <w:r w:rsidR="003B00FD" w:rsidRPr="003B00FD">
        <w:rPr>
          <w:i/>
          <w:iCs/>
        </w:rPr>
        <w:t>Grid</w:t>
      </w:r>
      <w:ins w:id="2316" w:author="Justin Bracci" w:date="2023-06-19T09:55:00Z">
        <w:r w:rsidR="00695CF8">
          <w:rPr>
            <w:i/>
            <w:iCs/>
          </w:rPr>
          <w:t>*</w:t>
        </w:r>
      </w:ins>
      <w:r w:rsidR="002F5057">
        <w:rPr>
          <w:i/>
          <w:iCs/>
        </w:rPr>
        <w:t xml:space="preserve"> </w:t>
      </w:r>
      <w:r w:rsidR="00B504AE">
        <w:t>hydrogen</w:t>
      </w:r>
      <w:r w:rsidR="00870033">
        <w:t xml:space="preserve"> production scenario.</w:t>
      </w:r>
      <w:ins w:id="2317" w:author="Justin Bracci" w:date="2023-06-19T10:31:00Z">
        <w:r w:rsidR="006222AE">
          <w:t xml:space="preserve"> Spider plots </w:t>
        </w:r>
      </w:ins>
      <w:ins w:id="2318" w:author="Justin Bracci" w:date="2023-06-19T10:34:00Z">
        <w:r w:rsidR="00CE706C">
          <w:t>with</w:t>
        </w:r>
        <w:r w:rsidR="004B59A1">
          <w:t xml:space="preserve"> key parameter sensitivities</w:t>
        </w:r>
      </w:ins>
      <w:ins w:id="2319" w:author="Justin Bracci" w:date="2023-06-19T10:33:00Z">
        <w:r w:rsidR="00B32256">
          <w:t xml:space="preserve"> are shown in</w:t>
        </w:r>
      </w:ins>
      <w:ins w:id="2320" w:author="Justin Bracci" w:date="2023-06-21T20:21:00Z">
        <w:r w:rsidR="0013190C">
          <w:t xml:space="preserve"> Figure S.1</w:t>
        </w:r>
      </w:ins>
      <w:ins w:id="2321" w:author="Justin Bracci" w:date="2023-06-19T10:33:00Z">
        <w:r w:rsidR="00B32256" w:rsidRPr="000D72BA">
          <w:rPr>
            <w:rPrChange w:id="2322" w:author="Justin Bracci" w:date="2023-06-30T16:10:00Z">
              <w:rPr>
                <w:b/>
                <w:bCs/>
              </w:rPr>
            </w:rPrChange>
          </w:rPr>
          <w:t>.</w:t>
        </w:r>
      </w:ins>
      <w:ins w:id="2323" w:author="Justin Bracci" w:date="2023-06-30T15:54:00Z">
        <w:r w:rsidR="00040566">
          <w:t xml:space="preserve"> All</w:t>
        </w:r>
      </w:ins>
      <w:ins w:id="2324" w:author="Justin Bracci" w:date="2023-06-30T15:55:00Z">
        <w:r w:rsidR="00FA73FC">
          <w:t xml:space="preserve"> </w:t>
        </w:r>
      </w:ins>
      <w:ins w:id="2325" w:author="Justin Bracci" w:date="2023-06-30T15:57:00Z">
        <w:r w:rsidR="00CB0144">
          <w:t>low- and high-end</w:t>
        </w:r>
      </w:ins>
      <w:ins w:id="2326" w:author="Justin Bracci" w:date="2023-06-30T15:55:00Z">
        <w:r w:rsidR="00FA73FC">
          <w:t xml:space="preserve"> input values</w:t>
        </w:r>
        <w:r w:rsidR="006940B3">
          <w:t xml:space="preserve"> are drawn from the current and mid-century</w:t>
        </w:r>
      </w:ins>
      <w:ins w:id="2327" w:author="Justin Bracci" w:date="2023-06-30T15:56:00Z">
        <w:r w:rsidR="006940B3">
          <w:t xml:space="preserve"> assumptions</w:t>
        </w:r>
        <w:r w:rsidR="00B413C0">
          <w:t>,</w:t>
        </w:r>
        <w:r w:rsidR="006940B3">
          <w:t xml:space="preserve"> unless cited</w:t>
        </w:r>
      </w:ins>
      <w:ins w:id="2328" w:author="Justin Bracci" w:date="2023-06-30T16:11:00Z">
        <w:r w:rsidR="001725A1">
          <w:t xml:space="preserve"> or stated</w:t>
        </w:r>
      </w:ins>
      <w:ins w:id="2329" w:author="Justin Bracci" w:date="2023-06-30T15:56:00Z">
        <w:r w:rsidR="006940B3">
          <w:t xml:space="preserve"> otherwise</w:t>
        </w:r>
        <w:r w:rsidR="0023219D">
          <w:t xml:space="preserve"> in Table S.5</w:t>
        </w:r>
        <w:r w:rsidR="006940B3">
          <w:t>.</w:t>
        </w:r>
      </w:ins>
    </w:p>
    <w:p w14:paraId="342DFDEF" w14:textId="1474E24F" w:rsidR="00A73B35" w:rsidRPr="00D8736C" w:rsidDel="005B7903" w:rsidRDefault="00A73B35" w:rsidP="00232219">
      <w:pPr>
        <w:pStyle w:val="Caption"/>
        <w:keepNext/>
        <w:spacing w:after="0"/>
        <w:rPr>
          <w:del w:id="2330" w:author="Justin Bracci" w:date="2023-06-19T09:57:00Z"/>
        </w:rPr>
      </w:pPr>
      <w:bookmarkStart w:id="2331" w:name="_Toc118724307"/>
      <w:del w:id="2332" w:author="Justin Bracci" w:date="2023-06-19T09:57:00Z">
        <w:r w:rsidDel="005B7903">
          <w:delText>Table S.</w:delText>
        </w:r>
        <w:r w:rsidDel="005B7903">
          <w:fldChar w:fldCharType="begin"/>
        </w:r>
        <w:r w:rsidRPr="005B7903" w:rsidDel="005B7903">
          <w:delInstrText xml:space="preserve"> SEQ Table \* ARABIC </w:delInstrText>
        </w:r>
        <w:r w:rsidDel="005B7903">
          <w:fldChar w:fldCharType="separate"/>
        </w:r>
      </w:del>
      <w:del w:id="2333" w:author="Justin Bracci" w:date="2023-05-13T17:45:00Z">
        <w:r w:rsidR="00194902" w:rsidRPr="005B7903" w:rsidDel="005D4C85">
          <w:rPr>
            <w:noProof/>
          </w:rPr>
          <w:delText>4</w:delText>
        </w:r>
      </w:del>
      <w:del w:id="2334" w:author="Justin Bracci" w:date="2023-06-19T09:57:00Z">
        <w:r w:rsidDel="005B7903">
          <w:rPr>
            <w:noProof/>
          </w:rPr>
          <w:fldChar w:fldCharType="end"/>
        </w:r>
        <w:r w:rsidDel="005B7903">
          <w:delText>:</w:delText>
        </w:r>
        <w:r w:rsidR="00D568B8" w:rsidDel="005B7903">
          <w:delText xml:space="preserve"> Baseline </w:delText>
        </w:r>
        <w:r w:rsidR="00A13F3A" w:rsidDel="005B7903">
          <w:delText>n</w:delText>
        </w:r>
        <w:r w:rsidR="00D568B8" w:rsidDel="005B7903">
          <w:delText xml:space="preserve">ext </w:delText>
        </w:r>
        <w:r w:rsidR="00A13F3A" w:rsidDel="005B7903">
          <w:delText>d</w:delText>
        </w:r>
        <w:r w:rsidR="00D568B8" w:rsidDel="005B7903">
          <w:delText>ecade</w:delText>
        </w:r>
        <w:r w:rsidR="00A44657" w:rsidDel="005B7903">
          <w:delText>,</w:delText>
        </w:r>
        <w:r w:rsidR="00D568B8" w:rsidDel="005B7903">
          <w:delText xml:space="preserve"> </w:delText>
        </w:r>
        <w:r w:rsidR="00A13F3A" w:rsidDel="005B7903">
          <w:delText>e</w:delText>
        </w:r>
        <w:r w:rsidR="00D568B8" w:rsidDel="005B7903">
          <w:delText>lectricity-</w:delText>
        </w:r>
        <w:r w:rsidR="00A13F3A" w:rsidDel="005B7903">
          <w:delText>b</w:delText>
        </w:r>
        <w:r w:rsidR="00D568B8" w:rsidDel="005B7903">
          <w:delText>ased LCOH values in $/kg H</w:delText>
        </w:r>
        <w:r w:rsidR="00D568B8" w:rsidDel="005B7903">
          <w:rPr>
            <w:vertAlign w:val="subscript"/>
          </w:rPr>
          <w:delText>2</w:delText>
        </w:r>
        <w:r w:rsidR="00D8736C" w:rsidDel="005B7903">
          <w:delText xml:space="preserve">. PV+S refers to solar PV and energy storage systems available. PV+S+G refers to solar PV, energy storage, and </w:delText>
        </w:r>
        <w:r w:rsidR="006577A2" w:rsidDel="005B7903">
          <w:delText xml:space="preserve">grid connection available. PV+G refers to </w:delText>
        </w:r>
        <w:r w:rsidR="00404D6B" w:rsidDel="005B7903">
          <w:delText>solar PV and a grid connection available without energy storage.</w:delText>
        </w:r>
        <w:bookmarkEnd w:id="2331"/>
      </w:del>
    </w:p>
    <w:tbl>
      <w:tblPr>
        <w:tblStyle w:val="TableGrid"/>
        <w:tblW w:w="0" w:type="auto"/>
        <w:tblLayout w:type="fixed"/>
        <w:tblLook w:val="04A0" w:firstRow="1" w:lastRow="0" w:firstColumn="1" w:lastColumn="0" w:noHBand="0" w:noVBand="1"/>
      </w:tblPr>
      <w:tblGrid>
        <w:gridCol w:w="1506"/>
        <w:gridCol w:w="1506"/>
        <w:gridCol w:w="1506"/>
        <w:gridCol w:w="1506"/>
        <w:gridCol w:w="1606"/>
        <w:gridCol w:w="1506"/>
      </w:tblGrid>
      <w:tr w:rsidR="001F3E61" w:rsidRPr="001F3E61" w:rsidDel="005B7903" w14:paraId="02F2E4CD" w14:textId="644CF650" w:rsidTr="00D8736C">
        <w:trPr>
          <w:trHeight w:val="224"/>
          <w:del w:id="2335" w:author="Justin Bracci" w:date="2023-06-19T09:57:00Z"/>
        </w:trPr>
        <w:tc>
          <w:tcPr>
            <w:tcW w:w="1506" w:type="dxa"/>
            <w:noWrap/>
            <w:hideMark/>
          </w:tcPr>
          <w:p w14:paraId="63B145EB" w14:textId="1301A287" w:rsidR="001F3E61" w:rsidRPr="001F3E61" w:rsidDel="005B7903" w:rsidRDefault="001F3E61" w:rsidP="001F3E61">
            <w:pPr>
              <w:spacing w:before="240"/>
              <w:rPr>
                <w:del w:id="2336" w:author="Justin Bracci" w:date="2023-06-19T09:57:00Z"/>
                <w:sz w:val="20"/>
                <w:szCs w:val="20"/>
              </w:rPr>
            </w:pPr>
            <w:del w:id="2337" w:author="Justin Bracci" w:date="2023-06-19T09:57:00Z">
              <w:r w:rsidRPr="001F3E61" w:rsidDel="005B7903">
                <w:rPr>
                  <w:sz w:val="20"/>
                  <w:szCs w:val="20"/>
                </w:rPr>
                <w:delText>Yearly</w:delText>
              </w:r>
            </w:del>
          </w:p>
        </w:tc>
        <w:tc>
          <w:tcPr>
            <w:tcW w:w="1506" w:type="dxa"/>
            <w:noWrap/>
            <w:hideMark/>
          </w:tcPr>
          <w:p w14:paraId="22D4431B" w14:textId="5941BCFF" w:rsidR="001F3E61" w:rsidRPr="001F3E61" w:rsidDel="005B7903" w:rsidRDefault="001F3E61" w:rsidP="001F3E61">
            <w:pPr>
              <w:spacing w:before="240"/>
              <w:rPr>
                <w:del w:id="2338" w:author="Justin Bracci" w:date="2023-06-19T09:57:00Z"/>
                <w:sz w:val="20"/>
                <w:szCs w:val="20"/>
              </w:rPr>
            </w:pPr>
            <w:del w:id="2339" w:author="Justin Bracci" w:date="2023-06-19T09:57:00Z">
              <w:r w:rsidRPr="001F3E61" w:rsidDel="005B7903">
                <w:rPr>
                  <w:sz w:val="20"/>
                  <w:szCs w:val="20"/>
                </w:rPr>
                <w:delText>Monthly</w:delText>
              </w:r>
            </w:del>
          </w:p>
        </w:tc>
        <w:tc>
          <w:tcPr>
            <w:tcW w:w="1506" w:type="dxa"/>
            <w:noWrap/>
            <w:hideMark/>
          </w:tcPr>
          <w:p w14:paraId="441F2A84" w14:textId="70A2AF6E" w:rsidR="001F3E61" w:rsidRPr="001F3E61" w:rsidDel="005B7903" w:rsidRDefault="001F3E61" w:rsidP="001F3E61">
            <w:pPr>
              <w:spacing w:before="240"/>
              <w:rPr>
                <w:del w:id="2340" w:author="Justin Bracci" w:date="2023-06-19T09:57:00Z"/>
                <w:sz w:val="20"/>
                <w:szCs w:val="20"/>
              </w:rPr>
            </w:pPr>
            <w:del w:id="2341" w:author="Justin Bracci" w:date="2023-06-19T09:57:00Z">
              <w:r w:rsidRPr="001F3E61" w:rsidDel="005B7903">
                <w:rPr>
                  <w:sz w:val="20"/>
                  <w:szCs w:val="20"/>
                </w:rPr>
                <w:delText>Daily</w:delText>
              </w:r>
            </w:del>
          </w:p>
        </w:tc>
        <w:tc>
          <w:tcPr>
            <w:tcW w:w="1506" w:type="dxa"/>
            <w:noWrap/>
            <w:hideMark/>
          </w:tcPr>
          <w:p w14:paraId="7AAEDD45" w14:textId="70257B2E" w:rsidR="001F3E61" w:rsidRPr="001F3E61" w:rsidDel="005B7903" w:rsidRDefault="001F3E61" w:rsidP="001F3E61">
            <w:pPr>
              <w:spacing w:before="240"/>
              <w:rPr>
                <w:del w:id="2342" w:author="Justin Bracci" w:date="2023-06-19T09:57:00Z"/>
                <w:sz w:val="20"/>
                <w:szCs w:val="20"/>
              </w:rPr>
            </w:pPr>
            <w:del w:id="2343" w:author="Justin Bracci" w:date="2023-06-19T09:57:00Z">
              <w:r w:rsidRPr="001F3E61" w:rsidDel="005B7903">
                <w:rPr>
                  <w:sz w:val="20"/>
                  <w:szCs w:val="20"/>
                </w:rPr>
                <w:delText>Hourly (PV+S)</w:delText>
              </w:r>
            </w:del>
          </w:p>
        </w:tc>
        <w:tc>
          <w:tcPr>
            <w:tcW w:w="1606" w:type="dxa"/>
            <w:noWrap/>
            <w:hideMark/>
          </w:tcPr>
          <w:p w14:paraId="216B9FAC" w14:textId="5FAA15EE" w:rsidR="001F3E61" w:rsidRPr="001F3E61" w:rsidDel="005B7903" w:rsidRDefault="001F3E61" w:rsidP="001F3E61">
            <w:pPr>
              <w:spacing w:before="240"/>
              <w:rPr>
                <w:del w:id="2344" w:author="Justin Bracci" w:date="2023-06-19T09:57:00Z"/>
                <w:sz w:val="20"/>
                <w:szCs w:val="20"/>
              </w:rPr>
            </w:pPr>
            <w:del w:id="2345" w:author="Justin Bracci" w:date="2023-06-19T09:57:00Z">
              <w:r w:rsidRPr="001F3E61" w:rsidDel="005B7903">
                <w:rPr>
                  <w:sz w:val="20"/>
                  <w:szCs w:val="20"/>
                </w:rPr>
                <w:delText>Hourly (PV+S+G)</w:delText>
              </w:r>
            </w:del>
          </w:p>
        </w:tc>
        <w:tc>
          <w:tcPr>
            <w:tcW w:w="1506" w:type="dxa"/>
            <w:noWrap/>
            <w:hideMark/>
          </w:tcPr>
          <w:p w14:paraId="38D949D9" w14:textId="0841EDD0" w:rsidR="001F3E61" w:rsidRPr="001F3E61" w:rsidDel="005B7903" w:rsidRDefault="001F3E61" w:rsidP="001F3E61">
            <w:pPr>
              <w:spacing w:before="240"/>
              <w:rPr>
                <w:del w:id="2346" w:author="Justin Bracci" w:date="2023-06-19T09:57:00Z"/>
                <w:sz w:val="20"/>
                <w:szCs w:val="20"/>
              </w:rPr>
            </w:pPr>
            <w:del w:id="2347" w:author="Justin Bracci" w:date="2023-06-19T09:57:00Z">
              <w:r w:rsidRPr="001F3E61" w:rsidDel="005B7903">
                <w:rPr>
                  <w:sz w:val="20"/>
                  <w:szCs w:val="20"/>
                </w:rPr>
                <w:delText>Hourly (PV+G)</w:delText>
              </w:r>
            </w:del>
          </w:p>
        </w:tc>
      </w:tr>
      <w:tr w:rsidR="00DE6DBD" w:rsidRPr="001F3E61" w:rsidDel="005B7903" w14:paraId="46EC56A5" w14:textId="2D01DD0E" w:rsidTr="00D8736C">
        <w:trPr>
          <w:trHeight w:val="152"/>
          <w:del w:id="2348" w:author="Justin Bracci" w:date="2023-06-19T09:57:00Z"/>
        </w:trPr>
        <w:tc>
          <w:tcPr>
            <w:tcW w:w="1506" w:type="dxa"/>
            <w:noWrap/>
            <w:hideMark/>
          </w:tcPr>
          <w:p w14:paraId="3B402D38" w14:textId="42852B3E" w:rsidR="00DE6DBD" w:rsidRPr="00DE6DBD" w:rsidDel="005B7903" w:rsidRDefault="00DE6DBD" w:rsidP="00DE6DBD">
            <w:pPr>
              <w:spacing w:before="240"/>
              <w:rPr>
                <w:del w:id="2349" w:author="Justin Bracci" w:date="2023-06-19T09:57:00Z"/>
                <w:sz w:val="20"/>
                <w:szCs w:val="20"/>
              </w:rPr>
            </w:pPr>
            <w:del w:id="2350" w:author="Justin Bracci" w:date="2023-06-19T09:57:00Z">
              <w:r w:rsidRPr="00DE6DBD" w:rsidDel="005B7903">
                <w:rPr>
                  <w:sz w:val="20"/>
                  <w:szCs w:val="20"/>
                </w:rPr>
                <w:delText>$2.62</w:delText>
              </w:r>
            </w:del>
          </w:p>
        </w:tc>
        <w:tc>
          <w:tcPr>
            <w:tcW w:w="1506" w:type="dxa"/>
            <w:noWrap/>
            <w:hideMark/>
          </w:tcPr>
          <w:p w14:paraId="28137F49" w14:textId="58C93B1D" w:rsidR="00DE6DBD" w:rsidRPr="00DE6DBD" w:rsidDel="005B7903" w:rsidRDefault="00DE6DBD" w:rsidP="00DE6DBD">
            <w:pPr>
              <w:spacing w:before="240"/>
              <w:rPr>
                <w:del w:id="2351" w:author="Justin Bracci" w:date="2023-06-19T09:57:00Z"/>
                <w:sz w:val="20"/>
                <w:szCs w:val="20"/>
              </w:rPr>
            </w:pPr>
            <w:del w:id="2352" w:author="Justin Bracci" w:date="2023-06-19T09:57:00Z">
              <w:r w:rsidRPr="00DE6DBD" w:rsidDel="005B7903">
                <w:rPr>
                  <w:sz w:val="20"/>
                  <w:szCs w:val="20"/>
                </w:rPr>
                <w:delText>$5.70</w:delText>
              </w:r>
            </w:del>
          </w:p>
        </w:tc>
        <w:tc>
          <w:tcPr>
            <w:tcW w:w="1506" w:type="dxa"/>
            <w:noWrap/>
            <w:hideMark/>
          </w:tcPr>
          <w:p w14:paraId="0F06D802" w14:textId="4DCCBE13" w:rsidR="00DE6DBD" w:rsidRPr="00DE6DBD" w:rsidDel="005B7903" w:rsidRDefault="00DE6DBD" w:rsidP="00DE6DBD">
            <w:pPr>
              <w:spacing w:before="240"/>
              <w:rPr>
                <w:del w:id="2353" w:author="Justin Bracci" w:date="2023-06-19T09:57:00Z"/>
                <w:sz w:val="20"/>
                <w:szCs w:val="20"/>
              </w:rPr>
            </w:pPr>
            <w:del w:id="2354" w:author="Justin Bracci" w:date="2023-06-19T09:57:00Z">
              <w:r w:rsidRPr="00DE6DBD" w:rsidDel="005B7903">
                <w:rPr>
                  <w:sz w:val="20"/>
                  <w:szCs w:val="20"/>
                </w:rPr>
                <w:delText>$6.32</w:delText>
              </w:r>
            </w:del>
          </w:p>
        </w:tc>
        <w:tc>
          <w:tcPr>
            <w:tcW w:w="1506" w:type="dxa"/>
            <w:noWrap/>
            <w:hideMark/>
          </w:tcPr>
          <w:p w14:paraId="149978F4" w14:textId="0C18DFA6" w:rsidR="00DE6DBD" w:rsidRPr="00DE6DBD" w:rsidDel="005B7903" w:rsidRDefault="00DE6DBD" w:rsidP="00DE6DBD">
            <w:pPr>
              <w:spacing w:before="240"/>
              <w:rPr>
                <w:del w:id="2355" w:author="Justin Bracci" w:date="2023-06-19T09:57:00Z"/>
                <w:sz w:val="20"/>
                <w:szCs w:val="20"/>
              </w:rPr>
            </w:pPr>
            <w:del w:id="2356" w:author="Justin Bracci" w:date="2023-06-19T09:57:00Z">
              <w:r w:rsidRPr="00DE6DBD" w:rsidDel="005B7903">
                <w:rPr>
                  <w:sz w:val="20"/>
                  <w:szCs w:val="20"/>
                </w:rPr>
                <w:delText>$6.46</w:delText>
              </w:r>
            </w:del>
          </w:p>
        </w:tc>
        <w:tc>
          <w:tcPr>
            <w:tcW w:w="1606" w:type="dxa"/>
            <w:noWrap/>
            <w:hideMark/>
          </w:tcPr>
          <w:p w14:paraId="5EC1F345" w14:textId="4699F8AB" w:rsidR="00DE6DBD" w:rsidRPr="00DE6DBD" w:rsidDel="005B7903" w:rsidRDefault="00DE6DBD" w:rsidP="00DE6DBD">
            <w:pPr>
              <w:spacing w:before="240"/>
              <w:rPr>
                <w:del w:id="2357" w:author="Justin Bracci" w:date="2023-06-19T09:57:00Z"/>
                <w:sz w:val="20"/>
                <w:szCs w:val="20"/>
              </w:rPr>
            </w:pPr>
            <w:del w:id="2358" w:author="Justin Bracci" w:date="2023-06-19T09:57:00Z">
              <w:r w:rsidRPr="00DE6DBD" w:rsidDel="005B7903">
                <w:rPr>
                  <w:sz w:val="20"/>
                  <w:szCs w:val="20"/>
                </w:rPr>
                <w:delText>$3.53</w:delText>
              </w:r>
            </w:del>
          </w:p>
        </w:tc>
        <w:tc>
          <w:tcPr>
            <w:tcW w:w="1506" w:type="dxa"/>
            <w:noWrap/>
            <w:hideMark/>
          </w:tcPr>
          <w:p w14:paraId="519E749C" w14:textId="537790FB" w:rsidR="00DE6DBD" w:rsidRPr="00DE6DBD" w:rsidDel="005B7903" w:rsidRDefault="00DE6DBD" w:rsidP="00DE6DBD">
            <w:pPr>
              <w:spacing w:before="240"/>
              <w:rPr>
                <w:del w:id="2359" w:author="Justin Bracci" w:date="2023-06-19T09:57:00Z"/>
                <w:sz w:val="20"/>
                <w:szCs w:val="20"/>
              </w:rPr>
            </w:pPr>
            <w:del w:id="2360" w:author="Justin Bracci" w:date="2023-06-19T09:57:00Z">
              <w:r w:rsidRPr="00DE6DBD" w:rsidDel="005B7903">
                <w:rPr>
                  <w:sz w:val="20"/>
                  <w:szCs w:val="20"/>
                </w:rPr>
                <w:delText>$4.18</w:delText>
              </w:r>
            </w:del>
          </w:p>
        </w:tc>
      </w:tr>
    </w:tbl>
    <w:p w14:paraId="59DE4C76" w14:textId="6E77F876" w:rsidR="005F539E" w:rsidDel="005B7903" w:rsidRDefault="005F539E" w:rsidP="00B00606">
      <w:pPr>
        <w:spacing w:before="240" w:after="0"/>
        <w:rPr>
          <w:del w:id="2361" w:author="Justin Bracci" w:date="2023-06-19T09:57:00Z"/>
        </w:rPr>
      </w:pPr>
    </w:p>
    <w:p w14:paraId="1A8174F4" w14:textId="6180DB7B" w:rsidR="0052480F" w:rsidRDefault="0052480F" w:rsidP="00A13F3A">
      <w:pPr>
        <w:pStyle w:val="Caption"/>
        <w:keepNext/>
        <w:spacing w:after="0"/>
      </w:pPr>
      <w:bookmarkStart w:id="2362" w:name="_Toc118724308"/>
      <w:bookmarkStart w:id="2363" w:name="_Toc139471952"/>
      <w:r>
        <w:t>Table S.</w:t>
      </w:r>
      <w:r w:rsidR="0002648F">
        <w:fldChar w:fldCharType="begin"/>
      </w:r>
      <w:r w:rsidR="0002648F">
        <w:instrText xml:space="preserve"> SEQ Table \* ARABIC </w:instrText>
      </w:r>
      <w:r w:rsidR="0002648F">
        <w:fldChar w:fldCharType="separate"/>
      </w:r>
      <w:ins w:id="2364" w:author="Justin Bracci" w:date="2023-07-05T17:51:00Z">
        <w:r w:rsidR="00551FB8">
          <w:rPr>
            <w:noProof/>
          </w:rPr>
          <w:t>5</w:t>
        </w:r>
      </w:ins>
      <w:del w:id="2365" w:author="Justin Bracci" w:date="2023-05-13T17:45:00Z">
        <w:r w:rsidR="00194902" w:rsidDel="005D4C85">
          <w:rPr>
            <w:noProof/>
          </w:rPr>
          <w:delText>5</w:delText>
        </w:r>
      </w:del>
      <w:r w:rsidR="0002648F">
        <w:rPr>
          <w:noProof/>
        </w:rPr>
        <w:fldChar w:fldCharType="end"/>
      </w:r>
      <w:r>
        <w:t xml:space="preserve">: </w:t>
      </w:r>
      <w:r w:rsidR="00B347A6">
        <w:t xml:space="preserve">LCOH </w:t>
      </w:r>
      <w:r w:rsidR="00A13F3A">
        <w:t>s</w:t>
      </w:r>
      <w:r>
        <w:t>ensitivit</w:t>
      </w:r>
      <w:r w:rsidR="00A13F3A">
        <w:t>ies</w:t>
      </w:r>
      <w:r>
        <w:t xml:space="preserve"> </w:t>
      </w:r>
      <w:r w:rsidR="00A13F3A">
        <w:t>e</w:t>
      </w:r>
      <w:r>
        <w:t>xplored</w:t>
      </w:r>
      <w:r w:rsidR="00A13F3A">
        <w:t xml:space="preserve"> for</w:t>
      </w:r>
      <w:r w:rsidR="004F4545">
        <w:t xml:space="preserve"> next decade</w:t>
      </w:r>
      <w:r w:rsidR="00A13F3A">
        <w:t xml:space="preserve"> electricity-based hydrogen production</w:t>
      </w:r>
      <w:r w:rsidR="00D5790F">
        <w:t xml:space="preserve">. Grid </w:t>
      </w:r>
      <w:r w:rsidR="00B41185">
        <w:t>electricity related</w:t>
      </w:r>
      <w:r w:rsidR="00D5790F">
        <w:t xml:space="preserve"> </w:t>
      </w:r>
      <w:r w:rsidR="00B41185">
        <w:t>parameter changes are only explored in the pathway</w:t>
      </w:r>
      <w:ins w:id="2366" w:author="Justin Bracci" w:date="2023-06-19T10:10:00Z">
        <w:r w:rsidR="00E23840">
          <w:t>s with</w:t>
        </w:r>
      </w:ins>
      <w:del w:id="2367" w:author="Justin Bracci" w:date="2023-06-19T10:10:00Z">
        <w:r w:rsidR="00B41185" w:rsidDel="00E23840">
          <w:delText xml:space="preserve"> with a g</w:delText>
        </w:r>
      </w:del>
      <w:ins w:id="2368" w:author="Justin Bracci" w:date="2023-06-19T10:10:00Z">
        <w:r w:rsidR="00E23840">
          <w:t xml:space="preserve"> a g</w:t>
        </w:r>
      </w:ins>
      <w:r w:rsidR="00B41185">
        <w:t>rid connection.</w:t>
      </w:r>
      <w:bookmarkEnd w:id="2362"/>
      <w:bookmarkEnd w:id="2363"/>
    </w:p>
    <w:tbl>
      <w:tblPr>
        <w:tblStyle w:val="TableGrid"/>
        <w:tblW w:w="0" w:type="auto"/>
        <w:tblLook w:val="04A0" w:firstRow="1" w:lastRow="0" w:firstColumn="1" w:lastColumn="0" w:noHBand="0" w:noVBand="1"/>
      </w:tblPr>
      <w:tblGrid>
        <w:gridCol w:w="3116"/>
        <w:gridCol w:w="3117"/>
        <w:gridCol w:w="3117"/>
      </w:tblGrid>
      <w:tr w:rsidR="007B3119" w:rsidRPr="00A5423B" w14:paraId="3B600A22" w14:textId="77777777" w:rsidTr="00A10485">
        <w:trPr>
          <w:trHeight w:val="290"/>
        </w:trPr>
        <w:tc>
          <w:tcPr>
            <w:tcW w:w="3116" w:type="dxa"/>
            <w:noWrap/>
            <w:hideMark/>
          </w:tcPr>
          <w:p w14:paraId="40FF953E" w14:textId="77777777" w:rsidR="007B3119" w:rsidRPr="00A5423B" w:rsidRDefault="007B3119" w:rsidP="00A5423B">
            <w:r w:rsidRPr="00A5423B">
              <w:t>Parameter</w:t>
            </w:r>
          </w:p>
        </w:tc>
        <w:tc>
          <w:tcPr>
            <w:tcW w:w="3117" w:type="dxa"/>
            <w:noWrap/>
            <w:hideMark/>
          </w:tcPr>
          <w:p w14:paraId="280D4AAF" w14:textId="1F803153" w:rsidR="007B3119" w:rsidRPr="00A5423B" w:rsidRDefault="00E85843" w:rsidP="00A5423B">
            <w:r w:rsidRPr="00A5423B">
              <w:t>Parameter</w:t>
            </w:r>
            <w:r w:rsidR="003272AC">
              <w:t xml:space="preserve"> </w:t>
            </w:r>
            <w:r w:rsidRPr="00A5423B">
              <w:t>Change: Lower LCOH</w:t>
            </w:r>
          </w:p>
        </w:tc>
        <w:tc>
          <w:tcPr>
            <w:tcW w:w="3117" w:type="dxa"/>
            <w:noWrap/>
            <w:hideMark/>
          </w:tcPr>
          <w:p w14:paraId="20F6E947" w14:textId="6A315F4C" w:rsidR="007B3119" w:rsidRPr="00A5423B" w:rsidRDefault="00E85843" w:rsidP="00A5423B">
            <w:r w:rsidRPr="00A5423B">
              <w:t>Parameter</w:t>
            </w:r>
            <w:r w:rsidR="003272AC">
              <w:t xml:space="preserve"> </w:t>
            </w:r>
            <w:r w:rsidRPr="00A5423B">
              <w:t xml:space="preserve">Change: </w:t>
            </w:r>
            <w:r w:rsidR="009620AC" w:rsidRPr="00A5423B">
              <w:t>High</w:t>
            </w:r>
            <w:r w:rsidR="000236D9" w:rsidRPr="00A5423B">
              <w:t>er</w:t>
            </w:r>
            <w:r w:rsidR="009620AC" w:rsidRPr="00A5423B">
              <w:t xml:space="preserve"> </w:t>
            </w:r>
            <w:r w:rsidR="000236D9" w:rsidRPr="00A5423B">
              <w:t>LCOH</w:t>
            </w:r>
          </w:p>
        </w:tc>
      </w:tr>
      <w:tr w:rsidR="002323E0" w:rsidRPr="00A5423B" w14:paraId="2592690A" w14:textId="77777777" w:rsidTr="006A18DB">
        <w:trPr>
          <w:trHeight w:val="290"/>
        </w:trPr>
        <w:tc>
          <w:tcPr>
            <w:tcW w:w="3116" w:type="dxa"/>
            <w:noWrap/>
            <w:hideMark/>
          </w:tcPr>
          <w:p w14:paraId="6E717CCF" w14:textId="581B6EFA" w:rsidR="002323E0" w:rsidRPr="00A5423B" w:rsidRDefault="002323E0" w:rsidP="002323E0">
            <w:ins w:id="2369" w:author="Justin Bracci" w:date="2023-06-19T10:05:00Z">
              <w:r w:rsidRPr="00414D22">
                <w:t>Grid Connection Capital Cost</w:t>
              </w:r>
            </w:ins>
            <w:del w:id="2370" w:author="Justin Bracci" w:date="2023-06-19T10:05:00Z">
              <w:r w:rsidRPr="00677765" w:rsidDel="002345A1">
                <w:delText>Grid Connection Capital Cost</w:delText>
              </w:r>
            </w:del>
          </w:p>
        </w:tc>
        <w:tc>
          <w:tcPr>
            <w:tcW w:w="3117" w:type="dxa"/>
            <w:noWrap/>
            <w:hideMark/>
          </w:tcPr>
          <w:p w14:paraId="12CE15D3" w14:textId="7373515D" w:rsidR="002323E0" w:rsidRPr="00A5423B" w:rsidRDefault="002323E0" w:rsidP="002323E0">
            <w:ins w:id="2371" w:author="Justin Bracci" w:date="2023-06-19T10:06:00Z">
              <w:r w:rsidRPr="007B7BEE">
                <w:t>$45/kW</w:t>
              </w:r>
            </w:ins>
            <w:ins w:id="2372" w:author="Justin Bracci" w:date="2023-06-28T21:06:00Z">
              <w:r w:rsidR="006B6D0D">
                <w:rPr>
                  <w:rFonts w:eastAsia="Calibri" w:cstheme="minorHAnsi"/>
                  <w:sz w:val="20"/>
                  <w:szCs w:val="20"/>
                  <w:vertAlign w:val="subscript"/>
                </w:rPr>
                <w:t>e</w:t>
              </w:r>
            </w:ins>
            <w:del w:id="2373" w:author="Justin Bracci" w:date="2023-06-19T10:06:00Z">
              <w:r w:rsidRPr="00677765" w:rsidDel="008A71A5">
                <w:delText>$45/kW</w:delText>
              </w:r>
            </w:del>
          </w:p>
        </w:tc>
        <w:tc>
          <w:tcPr>
            <w:tcW w:w="3117" w:type="dxa"/>
            <w:noWrap/>
            <w:hideMark/>
          </w:tcPr>
          <w:p w14:paraId="0728069D" w14:textId="14F05FEB" w:rsidR="002323E0" w:rsidRPr="00A5423B" w:rsidRDefault="002323E0" w:rsidP="002323E0">
            <w:ins w:id="2374" w:author="Justin Bracci" w:date="2023-06-19T10:06:00Z">
              <w:r w:rsidRPr="00B01F01">
                <w:t>$340/kW</w:t>
              </w:r>
            </w:ins>
            <w:ins w:id="2375" w:author="Justin Bracci" w:date="2023-06-28T21:06:00Z">
              <w:r w:rsidR="006B6D0D">
                <w:rPr>
                  <w:rFonts w:eastAsia="Calibri" w:cstheme="minorHAnsi"/>
                  <w:sz w:val="20"/>
                  <w:szCs w:val="20"/>
                  <w:vertAlign w:val="subscript"/>
                </w:rPr>
                <w:t>e</w:t>
              </w:r>
            </w:ins>
            <w:del w:id="2376" w:author="Justin Bracci" w:date="2023-06-19T10:06:00Z">
              <w:r w:rsidRPr="0036089C" w:rsidDel="00A752AA">
                <w:delText>$340/kW</w:delText>
              </w:r>
            </w:del>
          </w:p>
        </w:tc>
      </w:tr>
      <w:tr w:rsidR="002323E0" w:rsidRPr="00A5423B" w14:paraId="7D2E3A4D" w14:textId="77777777" w:rsidTr="006A18DB">
        <w:trPr>
          <w:trHeight w:val="290"/>
        </w:trPr>
        <w:tc>
          <w:tcPr>
            <w:tcW w:w="3116" w:type="dxa"/>
            <w:noWrap/>
            <w:hideMark/>
          </w:tcPr>
          <w:p w14:paraId="7CD45A5A" w14:textId="75B5FFEC" w:rsidR="002323E0" w:rsidRPr="00A5423B" w:rsidRDefault="002323E0" w:rsidP="002323E0">
            <w:ins w:id="2377" w:author="Justin Bracci" w:date="2023-06-19T10:05:00Z">
              <w:r w:rsidRPr="00414D22">
                <w:t>Battery Storage Capital Cost</w:t>
              </w:r>
            </w:ins>
            <w:del w:id="2378" w:author="Justin Bracci" w:date="2023-06-19T10:05:00Z">
              <w:r w:rsidRPr="00677765" w:rsidDel="002345A1">
                <w:delText>Battery Storage Capital Cost</w:delText>
              </w:r>
            </w:del>
          </w:p>
        </w:tc>
        <w:tc>
          <w:tcPr>
            <w:tcW w:w="3117" w:type="dxa"/>
            <w:noWrap/>
            <w:hideMark/>
          </w:tcPr>
          <w:p w14:paraId="799B37F6" w14:textId="1840D00C" w:rsidR="002323E0" w:rsidRPr="00A5423B" w:rsidRDefault="002323E0" w:rsidP="002323E0">
            <w:ins w:id="2379" w:author="Justin Bracci" w:date="2023-06-19T10:06:00Z">
              <w:r w:rsidRPr="007B7BEE">
                <w:t>$100/kWh</w:t>
              </w:r>
            </w:ins>
            <w:ins w:id="2380" w:author="Justin Bracci" w:date="2023-06-25T13:53:00Z">
              <w:r w:rsidR="009F01A8">
                <w:rPr>
                  <w:vertAlign w:val="subscript"/>
                </w:rPr>
                <w:t>e</w:t>
              </w:r>
            </w:ins>
            <w:del w:id="2381" w:author="Justin Bracci" w:date="2023-06-19T10:06:00Z">
              <w:r w:rsidRPr="00677765" w:rsidDel="008A71A5">
                <w:delText>$100/kWh</w:delText>
              </w:r>
            </w:del>
          </w:p>
        </w:tc>
        <w:tc>
          <w:tcPr>
            <w:tcW w:w="3117" w:type="dxa"/>
            <w:noWrap/>
            <w:hideMark/>
          </w:tcPr>
          <w:p w14:paraId="52BECF94" w14:textId="1294F34C" w:rsidR="002323E0" w:rsidRPr="00A5423B" w:rsidRDefault="002323E0" w:rsidP="002323E0">
            <w:ins w:id="2382" w:author="Justin Bracci" w:date="2023-06-19T10:06:00Z">
              <w:r w:rsidRPr="00B01F01">
                <w:t>$350/kWh</w:t>
              </w:r>
            </w:ins>
            <w:ins w:id="2383" w:author="Justin Bracci" w:date="2023-06-25T13:53:00Z">
              <w:r w:rsidR="009F01A8">
                <w:rPr>
                  <w:vertAlign w:val="subscript"/>
                </w:rPr>
                <w:t>e</w:t>
              </w:r>
            </w:ins>
            <w:del w:id="2384" w:author="Justin Bracci" w:date="2023-06-19T10:06:00Z">
              <w:r w:rsidRPr="0036089C" w:rsidDel="00A752AA">
                <w:delText>$350/kWh</w:delText>
              </w:r>
            </w:del>
          </w:p>
        </w:tc>
      </w:tr>
      <w:tr w:rsidR="002323E0" w:rsidRPr="00A5423B" w14:paraId="5792DA6A" w14:textId="77777777" w:rsidTr="006A18DB">
        <w:trPr>
          <w:trHeight w:val="290"/>
        </w:trPr>
        <w:tc>
          <w:tcPr>
            <w:tcW w:w="3116" w:type="dxa"/>
            <w:noWrap/>
            <w:hideMark/>
          </w:tcPr>
          <w:p w14:paraId="717F9E7F" w14:textId="343D02FC" w:rsidR="002323E0" w:rsidRPr="00A5423B" w:rsidRDefault="002323E0" w:rsidP="002323E0">
            <w:ins w:id="2385" w:author="Justin Bracci" w:date="2023-06-19T10:05:00Z">
              <w:r w:rsidRPr="00414D22">
                <w:t>Surplus Compensation Rate</w:t>
              </w:r>
            </w:ins>
            <w:del w:id="2386" w:author="Justin Bracci" w:date="2023-06-19T10:05:00Z">
              <w:r w:rsidRPr="00677765" w:rsidDel="002345A1">
                <w:delText>Surplus Compensation Rate</w:delText>
              </w:r>
            </w:del>
          </w:p>
        </w:tc>
        <w:tc>
          <w:tcPr>
            <w:tcW w:w="3117" w:type="dxa"/>
            <w:noWrap/>
            <w:hideMark/>
          </w:tcPr>
          <w:p w14:paraId="47F05829" w14:textId="4FA6B370" w:rsidR="008C4D34" w:rsidRPr="00A5423B" w:rsidRDefault="002323E0" w:rsidP="006B6F12">
            <w:del w:id="2387" w:author="Justin Bracci" w:date="2023-06-19T09:59:00Z">
              <w:r w:rsidRPr="00677765" w:rsidDel="00A25C44">
                <w:delText>$0.04/kWh</w:delText>
              </w:r>
            </w:del>
            <w:ins w:id="2388" w:author="Justin Bracci" w:date="2023-07-08T11:51:00Z">
              <w:r w:rsidR="006B6F12">
                <w:t>Same as listed in</w:t>
              </w:r>
            </w:ins>
            <w:ins w:id="2389" w:author="Justin Bracci" w:date="2023-06-19T10:08:00Z">
              <w:r w:rsidR="008C4D34">
                <w:t xml:space="preserve"> Table S.1</w:t>
              </w:r>
            </w:ins>
          </w:p>
        </w:tc>
        <w:tc>
          <w:tcPr>
            <w:tcW w:w="3117" w:type="dxa"/>
            <w:noWrap/>
            <w:hideMark/>
          </w:tcPr>
          <w:p w14:paraId="6A72F7A1" w14:textId="28AA4618" w:rsidR="002323E0" w:rsidRPr="00A5423B" w:rsidRDefault="008C4D34" w:rsidP="002323E0">
            <w:ins w:id="2390" w:author="Justin Bracci" w:date="2023-06-19T10:08:00Z">
              <w:r>
                <w:t>No compensation</w:t>
              </w:r>
            </w:ins>
            <w:del w:id="2391" w:author="Justin Bracci" w:date="2023-06-19T10:06:00Z">
              <w:r w:rsidR="002323E0" w:rsidRPr="0036089C" w:rsidDel="00A752AA">
                <w:delText>$0.00/kWh</w:delText>
              </w:r>
            </w:del>
          </w:p>
        </w:tc>
      </w:tr>
      <w:tr w:rsidR="002323E0" w:rsidRPr="00A5423B" w14:paraId="2B8F93EE" w14:textId="77777777" w:rsidTr="006A18DB">
        <w:trPr>
          <w:trHeight w:val="290"/>
        </w:trPr>
        <w:tc>
          <w:tcPr>
            <w:tcW w:w="3116" w:type="dxa"/>
            <w:noWrap/>
            <w:hideMark/>
          </w:tcPr>
          <w:p w14:paraId="37D2092C" w14:textId="32F29AB5" w:rsidR="002323E0" w:rsidRPr="00A5423B" w:rsidRDefault="002323E0" w:rsidP="002323E0">
            <w:ins w:id="2392" w:author="Justin Bracci" w:date="2023-06-19T10:05:00Z">
              <w:r w:rsidRPr="00414D22">
                <w:t>H</w:t>
              </w:r>
            </w:ins>
            <w:ins w:id="2393" w:author="Justin Bracci" w:date="2023-06-19T10:10:00Z">
              <w:r w:rsidR="00E23840">
                <w:rPr>
                  <w:vertAlign w:val="subscript"/>
                </w:rPr>
                <w:t>2</w:t>
              </w:r>
            </w:ins>
            <w:ins w:id="2394" w:author="Justin Bracci" w:date="2023-06-19T10:05:00Z">
              <w:r w:rsidRPr="00414D22">
                <w:t xml:space="preserve"> Storage Capital Cost</w:t>
              </w:r>
            </w:ins>
            <w:del w:id="2395" w:author="Justin Bracci" w:date="2023-06-19T10:05:00Z">
              <w:r w:rsidRPr="00677765" w:rsidDel="002345A1">
                <w:delText>H</w:delText>
              </w:r>
              <w:r w:rsidRPr="009663BF" w:rsidDel="002345A1">
                <w:rPr>
                  <w:vertAlign w:val="subscript"/>
                </w:rPr>
                <w:delText>2</w:delText>
              </w:r>
              <w:r w:rsidRPr="00677765" w:rsidDel="002345A1">
                <w:delText xml:space="preserve"> Storage Capital Cost</w:delText>
              </w:r>
            </w:del>
          </w:p>
        </w:tc>
        <w:tc>
          <w:tcPr>
            <w:tcW w:w="3117" w:type="dxa"/>
            <w:noWrap/>
            <w:hideMark/>
          </w:tcPr>
          <w:p w14:paraId="0FB6AFB5" w14:textId="00B34435" w:rsidR="002323E0" w:rsidRPr="00A5423B" w:rsidRDefault="002323E0" w:rsidP="002323E0">
            <w:ins w:id="2396" w:author="Justin Bracci" w:date="2023-06-19T10:06:00Z">
              <w:r w:rsidRPr="007B7BEE">
                <w:t>$200/kg</w:t>
              </w:r>
            </w:ins>
            <w:del w:id="2397" w:author="Justin Bracci" w:date="2023-06-19T10:06:00Z">
              <w:r w:rsidRPr="00677765" w:rsidDel="008A71A5">
                <w:delText>$200/kg</w:delText>
              </w:r>
            </w:del>
          </w:p>
        </w:tc>
        <w:tc>
          <w:tcPr>
            <w:tcW w:w="3117" w:type="dxa"/>
            <w:noWrap/>
            <w:hideMark/>
          </w:tcPr>
          <w:p w14:paraId="6E7F7A9C" w14:textId="349D7D7A" w:rsidR="002323E0" w:rsidRPr="00A5423B" w:rsidRDefault="002323E0" w:rsidP="002323E0">
            <w:ins w:id="2398" w:author="Justin Bracci" w:date="2023-06-19T10:06:00Z">
              <w:r w:rsidRPr="00B01F01">
                <w:t>$830/kg</w:t>
              </w:r>
            </w:ins>
            <w:del w:id="2399" w:author="Justin Bracci" w:date="2023-06-19T10:06:00Z">
              <w:r w:rsidRPr="0036089C" w:rsidDel="00A752AA">
                <w:delText>$830/kg</w:delText>
              </w:r>
            </w:del>
          </w:p>
        </w:tc>
      </w:tr>
      <w:tr w:rsidR="002323E0" w:rsidRPr="00A5423B" w14:paraId="22BAA496" w14:textId="77777777" w:rsidTr="006A18DB">
        <w:trPr>
          <w:trHeight w:val="290"/>
        </w:trPr>
        <w:tc>
          <w:tcPr>
            <w:tcW w:w="3116" w:type="dxa"/>
            <w:noWrap/>
            <w:hideMark/>
          </w:tcPr>
          <w:p w14:paraId="3E2AE29C" w14:textId="1F6823B6" w:rsidR="002323E0" w:rsidRPr="00A5423B" w:rsidRDefault="002323E0" w:rsidP="002323E0">
            <w:ins w:id="2400" w:author="Justin Bracci" w:date="2023-06-19T10:05:00Z">
              <w:r w:rsidRPr="00414D22">
                <w:t>Project Life</w:t>
              </w:r>
            </w:ins>
            <w:del w:id="2401" w:author="Justin Bracci" w:date="2023-06-19T10:05:00Z">
              <w:r w:rsidRPr="00677765" w:rsidDel="002345A1">
                <w:delText>Project Life</w:delText>
              </w:r>
            </w:del>
          </w:p>
        </w:tc>
        <w:tc>
          <w:tcPr>
            <w:tcW w:w="3117" w:type="dxa"/>
            <w:noWrap/>
            <w:hideMark/>
          </w:tcPr>
          <w:p w14:paraId="199EF180" w14:textId="77777777" w:rsidR="006759D7" w:rsidRDefault="002323E0" w:rsidP="002323E0">
            <w:pPr>
              <w:rPr>
                <w:ins w:id="2402" w:author="Justin Bracci" w:date="2023-06-30T15:58:00Z"/>
              </w:rPr>
            </w:pPr>
            <w:ins w:id="2403" w:author="Justin Bracci" w:date="2023-06-19T10:06:00Z">
              <w:r w:rsidRPr="007B7BEE">
                <w:t>30 years</w:t>
              </w:r>
            </w:ins>
            <w:ins w:id="2404" w:author="Justin Bracci" w:date="2023-06-30T15:57:00Z">
              <w:r w:rsidR="00CB0144">
                <w:t xml:space="preserve"> </w:t>
              </w:r>
            </w:ins>
          </w:p>
          <w:p w14:paraId="0E4449A6" w14:textId="24BCD2CB" w:rsidR="002323E0" w:rsidRPr="00A5423B" w:rsidRDefault="00CB0144" w:rsidP="002323E0">
            <w:ins w:id="2405" w:author="Justin Bracci" w:date="2023-06-30T15:57:00Z">
              <w:r>
                <w:t xml:space="preserve">(+ </w:t>
              </w:r>
            </w:ins>
            <w:ins w:id="2406" w:author="Justin Bracci" w:date="2023-06-30T17:35:00Z">
              <w:r w:rsidR="002E4876">
                <w:t>20%</w:t>
              </w:r>
            </w:ins>
            <w:ins w:id="2407" w:author="Justin Bracci" w:date="2023-06-30T15:57:00Z">
              <w:r>
                <w:t xml:space="preserve"> from base</w:t>
              </w:r>
            </w:ins>
            <w:ins w:id="2408" w:author="Justin Bracci" w:date="2023-06-30T15:58:00Z">
              <w:r w:rsidR="001B7B15">
                <w:t xml:space="preserve"> case</w:t>
              </w:r>
            </w:ins>
            <w:ins w:id="2409" w:author="Justin Bracci" w:date="2023-06-30T15:57:00Z">
              <w:r>
                <w:t>)</w:t>
              </w:r>
            </w:ins>
            <w:del w:id="2410" w:author="Justin Bracci" w:date="2023-06-19T10:06:00Z">
              <w:r w:rsidR="002323E0" w:rsidRPr="00677765" w:rsidDel="008A71A5">
                <w:delText>30 years</w:delText>
              </w:r>
            </w:del>
          </w:p>
        </w:tc>
        <w:tc>
          <w:tcPr>
            <w:tcW w:w="3117" w:type="dxa"/>
            <w:noWrap/>
            <w:hideMark/>
          </w:tcPr>
          <w:p w14:paraId="1E29E546" w14:textId="77777777" w:rsidR="006759D7" w:rsidRDefault="002323E0" w:rsidP="002323E0">
            <w:pPr>
              <w:rPr>
                <w:ins w:id="2411" w:author="Justin Bracci" w:date="2023-06-30T15:59:00Z"/>
              </w:rPr>
            </w:pPr>
            <w:ins w:id="2412" w:author="Justin Bracci" w:date="2023-06-19T10:06:00Z">
              <w:r w:rsidRPr="00B01F01">
                <w:t>20 years</w:t>
              </w:r>
            </w:ins>
            <w:ins w:id="2413" w:author="Justin Bracci" w:date="2023-06-30T15:57:00Z">
              <w:r w:rsidR="00CB0144">
                <w:t xml:space="preserve"> </w:t>
              </w:r>
            </w:ins>
          </w:p>
          <w:p w14:paraId="6CCA2A03" w14:textId="48E5B620" w:rsidR="002323E0" w:rsidRPr="00A5423B" w:rsidRDefault="00CB0144" w:rsidP="002323E0">
            <w:ins w:id="2414" w:author="Justin Bracci" w:date="2023-06-30T15:58:00Z">
              <w:r>
                <w:t xml:space="preserve">(- </w:t>
              </w:r>
            </w:ins>
            <w:ins w:id="2415" w:author="Justin Bracci" w:date="2023-06-30T17:35:00Z">
              <w:r w:rsidR="002E4876">
                <w:t>20%</w:t>
              </w:r>
            </w:ins>
            <w:ins w:id="2416" w:author="Justin Bracci" w:date="2023-06-30T15:58:00Z">
              <w:r>
                <w:t xml:space="preserve"> from base</w:t>
              </w:r>
            </w:ins>
            <w:ins w:id="2417" w:author="Justin Bracci" w:date="2023-06-30T15:59:00Z">
              <w:r w:rsidR="006759D7">
                <w:t xml:space="preserve"> case</w:t>
              </w:r>
            </w:ins>
            <w:ins w:id="2418" w:author="Justin Bracci" w:date="2023-06-30T15:58:00Z">
              <w:r>
                <w:t>)</w:t>
              </w:r>
            </w:ins>
            <w:del w:id="2419" w:author="Justin Bracci" w:date="2023-06-19T10:06:00Z">
              <w:r w:rsidR="002323E0" w:rsidRPr="0036089C" w:rsidDel="00A752AA">
                <w:delText>20 years</w:delText>
              </w:r>
            </w:del>
          </w:p>
        </w:tc>
      </w:tr>
      <w:tr w:rsidR="002323E0" w:rsidRPr="00A5423B" w14:paraId="2A7DA263" w14:textId="77777777" w:rsidTr="006A18DB">
        <w:trPr>
          <w:trHeight w:val="290"/>
        </w:trPr>
        <w:tc>
          <w:tcPr>
            <w:tcW w:w="3116" w:type="dxa"/>
            <w:noWrap/>
            <w:hideMark/>
          </w:tcPr>
          <w:p w14:paraId="6D48CCC1" w14:textId="5A35E793" w:rsidR="002323E0" w:rsidRPr="00A5423B" w:rsidRDefault="009223B1" w:rsidP="002323E0">
            <w:ins w:id="2420" w:author="Justin Bracci" w:date="2023-06-19T10:24:00Z">
              <w:r>
                <w:t>Hourly Grid Electricity Prices</w:t>
              </w:r>
            </w:ins>
            <w:del w:id="2421" w:author="Justin Bracci" w:date="2023-06-19T10:05:00Z">
              <w:r w:rsidR="002323E0" w:rsidRPr="00677765" w:rsidDel="002345A1">
                <w:delText>Average Annual Electricity Cost</w:delText>
              </w:r>
            </w:del>
          </w:p>
        </w:tc>
        <w:tc>
          <w:tcPr>
            <w:tcW w:w="3117" w:type="dxa"/>
            <w:noWrap/>
            <w:hideMark/>
          </w:tcPr>
          <w:p w14:paraId="1CE40625" w14:textId="05061AA1" w:rsidR="002323E0" w:rsidRPr="00A5423B" w:rsidRDefault="00E71B81" w:rsidP="002323E0">
            <w:ins w:id="2422" w:author="Justin Bracci" w:date="2023-06-19T10:10:00Z">
              <w:r>
                <w:t>Cambium: Low Renewable Energy Cost Scena</w:t>
              </w:r>
            </w:ins>
            <w:ins w:id="2423" w:author="Justin Bracci" w:date="2023-06-19T10:11:00Z">
              <w:r>
                <w:t>rio</w:t>
              </w:r>
            </w:ins>
            <w:ins w:id="2424" w:author="Justin Bracci" w:date="2023-06-30T16:04:00Z">
              <w:r w:rsidR="006A062B">
                <w:t xml:space="preserve"> </w:t>
              </w:r>
            </w:ins>
            <w:ins w:id="2425" w:author="Justin Bracci" w:date="2023-06-30T16:05:00Z">
              <w:r w:rsidR="006A062B">
                <w:fldChar w:fldCharType="begin" w:fldLock="1"/>
              </w:r>
            </w:ins>
            <w:r w:rsidR="006A062B">
              <w:instrText>ADDIN CSL_CITATION {"citationItems":[{"id":"ITEM-1","itemData":{"author":[{"dropping-particle":"","family":"Gagnon","given":"Pieter","non-dropping-particle":"","parse-names":false,"suffix":""},{"dropping-particle":"","family":"Cowiestoll","given":"Brady","non-dropping-particle":"","parse-names":false,"suffix":""},{"dropping-particle":"","family":"Schwarz","given":"Marty","non-dropping-particle":"","parse-names":false,"suffix":""}],"id":"ITEM-1","issued":{"date-parts":[["2023"]]},"title":"Cambium 2022 Data","type":"report"},"uris":["http://www.mendeley.com/documents/?uuid=d79dc45d-c963-4a1f-9717-853e17c5799c"]}],"mendeley":{"formattedCitation":"[14]","plainTextFormattedCitation":"[14]","previouslyFormattedCitation":"[14]"},"properties":{"noteIndex":0},"schema":"https://github.com/citation-style-language/schema/raw/master/csl-citation.json"}</w:instrText>
            </w:r>
            <w:r w:rsidR="006A062B">
              <w:fldChar w:fldCharType="separate"/>
            </w:r>
            <w:r w:rsidR="006A062B" w:rsidRPr="006A062B">
              <w:rPr>
                <w:noProof/>
              </w:rPr>
              <w:t>[14]</w:t>
            </w:r>
            <w:ins w:id="2426" w:author="Justin Bracci" w:date="2023-06-30T16:05:00Z">
              <w:r w:rsidR="006A062B">
                <w:fldChar w:fldCharType="end"/>
              </w:r>
            </w:ins>
            <w:del w:id="2427" w:author="Justin Bracci" w:date="2023-06-19T10:00:00Z">
              <w:r w:rsidR="002323E0" w:rsidRPr="00677765" w:rsidDel="0052355E">
                <w:delText>$0.042/kWh ($0.037/kWh used)</w:delText>
              </w:r>
            </w:del>
          </w:p>
        </w:tc>
        <w:tc>
          <w:tcPr>
            <w:tcW w:w="3117" w:type="dxa"/>
            <w:noWrap/>
            <w:hideMark/>
          </w:tcPr>
          <w:p w14:paraId="72CC80FF" w14:textId="66F74738" w:rsidR="002323E0" w:rsidRPr="00A5423B" w:rsidRDefault="00E71B81" w:rsidP="002323E0">
            <w:ins w:id="2428" w:author="Justin Bracci" w:date="2023-06-19T10:11:00Z">
              <w:r>
                <w:t>Cambium: High Renewable Energy Cost Scenario</w:t>
              </w:r>
              <w:r w:rsidRPr="0036089C" w:rsidDel="0052355E">
                <w:t xml:space="preserve"> </w:t>
              </w:r>
            </w:ins>
            <w:ins w:id="2429" w:author="Justin Bracci" w:date="2023-06-30T16:05:00Z">
              <w:r w:rsidR="006A062B">
                <w:fldChar w:fldCharType="begin" w:fldLock="1"/>
              </w:r>
            </w:ins>
            <w:r w:rsidR="00C91C3E">
              <w:instrText>ADDIN CSL_CITATION {"citationItems":[{"id":"ITEM-1","itemData":{"author":[{"dropping-particle":"","family":"Gagnon","given":"Pieter","non-dropping-particle":"","parse-names":false,"suffix":""},{"dropping-particle":"","family":"Cowiestoll","given":"Brady","non-dropping-particle":"","parse-names":false,"suffix":""},{"dropping-particle":"","family":"Schwarz","given":"Marty","non-dropping-particle":"","parse-names":false,"suffix":""}],"id":"ITEM-1","issued":{"date-parts":[["2023"]]},"title":"Cambium 2022 Data","type":"report"},"uris":["http://www.mendeley.com/documents/?uuid=d79dc45d-c963-4a1f-9717-853e17c5799c"]}],"mendeley":{"formattedCitation":"[14]","plainTextFormattedCitation":"[14]","previouslyFormattedCitation":"[14]"},"properties":{"noteIndex":0},"schema":"https://github.com/citation-style-language/schema/raw/master/csl-citation.json"}</w:instrText>
            </w:r>
            <w:r w:rsidR="006A062B">
              <w:fldChar w:fldCharType="separate"/>
            </w:r>
            <w:r w:rsidR="006A062B" w:rsidRPr="006A062B">
              <w:rPr>
                <w:noProof/>
              </w:rPr>
              <w:t>[14]</w:t>
            </w:r>
            <w:ins w:id="2430" w:author="Justin Bracci" w:date="2023-06-30T16:05:00Z">
              <w:r w:rsidR="006A062B">
                <w:fldChar w:fldCharType="end"/>
              </w:r>
            </w:ins>
            <w:del w:id="2431" w:author="Justin Bracci" w:date="2023-06-19T10:00:00Z">
              <w:r w:rsidR="002323E0" w:rsidRPr="0036089C" w:rsidDel="0052355E">
                <w:delText>$0.084/kWh ($0.072/kWh used)</w:delText>
              </w:r>
            </w:del>
          </w:p>
        </w:tc>
      </w:tr>
      <w:tr w:rsidR="002323E0" w:rsidRPr="00A5423B" w14:paraId="48FA09E5" w14:textId="77777777" w:rsidTr="006A18DB">
        <w:trPr>
          <w:trHeight w:val="290"/>
        </w:trPr>
        <w:tc>
          <w:tcPr>
            <w:tcW w:w="3116" w:type="dxa"/>
            <w:noWrap/>
            <w:hideMark/>
          </w:tcPr>
          <w:p w14:paraId="30CB6B3C" w14:textId="452C1B82" w:rsidR="002323E0" w:rsidRPr="00A5423B" w:rsidRDefault="002323E0" w:rsidP="002323E0">
            <w:ins w:id="2432" w:author="Justin Bracci" w:date="2023-06-19T10:05:00Z">
              <w:r w:rsidRPr="00414D22">
                <w:t>Solar Life Cycle Emissions</w:t>
              </w:r>
            </w:ins>
            <w:del w:id="2433" w:author="Justin Bracci" w:date="2023-06-19T10:05:00Z">
              <w:r w:rsidRPr="00677765" w:rsidDel="002345A1">
                <w:delText>Solar Life Cycle Emissions</w:delText>
              </w:r>
            </w:del>
          </w:p>
        </w:tc>
        <w:tc>
          <w:tcPr>
            <w:tcW w:w="3117" w:type="dxa"/>
            <w:noWrap/>
            <w:hideMark/>
          </w:tcPr>
          <w:p w14:paraId="415A3F19" w14:textId="77777777" w:rsidR="00814753" w:rsidRDefault="002323E0" w:rsidP="002323E0">
            <w:pPr>
              <w:rPr>
                <w:ins w:id="2434" w:author="Justin Bracci" w:date="2023-06-30T16:00:00Z"/>
              </w:rPr>
            </w:pPr>
            <w:ins w:id="2435" w:author="Justin Bracci" w:date="2023-06-19T10:06:00Z">
              <w:r w:rsidRPr="007B7BEE">
                <w:t>0.00 kg CO</w:t>
              </w:r>
              <w:r w:rsidRPr="0043759D">
                <w:rPr>
                  <w:vertAlign w:val="subscript"/>
                  <w:rPrChange w:id="2436" w:author="Justin Bracci" w:date="2023-06-25T13:54:00Z">
                    <w:rPr/>
                  </w:rPrChange>
                </w:rPr>
                <w:t>2</w:t>
              </w:r>
              <w:r w:rsidRPr="007B7BEE">
                <w:t>/kWh</w:t>
              </w:r>
            </w:ins>
            <w:ins w:id="2437" w:author="Justin Bracci" w:date="2023-06-25T13:54:00Z">
              <w:r w:rsidR="009F01A8">
                <w:rPr>
                  <w:vertAlign w:val="subscript"/>
                </w:rPr>
                <w:t>e</w:t>
              </w:r>
            </w:ins>
            <w:ins w:id="2438" w:author="Justin Bracci" w:date="2023-06-30T15:59:00Z">
              <w:r w:rsidR="006759D7">
                <w:t xml:space="preserve"> </w:t>
              </w:r>
            </w:ins>
          </w:p>
          <w:p w14:paraId="06DDAA47" w14:textId="7FC2239B" w:rsidR="002323E0" w:rsidRPr="00A5423B" w:rsidRDefault="00CC098C" w:rsidP="002323E0">
            <w:ins w:id="2439" w:author="Justin Bracci" w:date="2023-06-30T16:01:00Z">
              <w:r>
                <w:t>(Em</w:t>
              </w:r>
            </w:ins>
            <w:ins w:id="2440" w:author="Justin Bracci" w:date="2023-06-30T16:00:00Z">
              <w:r w:rsidR="001F3217">
                <w:t>bodied emissions</w:t>
              </w:r>
            </w:ins>
            <w:ins w:id="2441" w:author="Justin Bracci" w:date="2023-06-30T16:01:00Z">
              <w:r>
                <w:t xml:space="preserve"> left out</w:t>
              </w:r>
            </w:ins>
            <w:ins w:id="2442" w:author="Justin Bracci" w:date="2023-06-30T16:00:00Z">
              <w:r w:rsidR="00814753">
                <w:t>)</w:t>
              </w:r>
            </w:ins>
            <w:del w:id="2443" w:author="Justin Bracci" w:date="2023-06-19T10:06:00Z">
              <w:r w:rsidR="002323E0" w:rsidRPr="00677765" w:rsidDel="008A71A5">
                <w:delText>0.00 kg CO</w:delText>
              </w:r>
              <w:r w:rsidR="002323E0" w:rsidRPr="009663BF" w:rsidDel="008A71A5">
                <w:rPr>
                  <w:vertAlign w:val="subscript"/>
                </w:rPr>
                <w:delText>2</w:delText>
              </w:r>
              <w:r w:rsidR="002323E0" w:rsidRPr="00677765" w:rsidDel="008A71A5">
                <w:delText>/kWh</w:delText>
              </w:r>
            </w:del>
          </w:p>
        </w:tc>
        <w:tc>
          <w:tcPr>
            <w:tcW w:w="3117" w:type="dxa"/>
            <w:noWrap/>
            <w:hideMark/>
          </w:tcPr>
          <w:p w14:paraId="00DA123B" w14:textId="3C8A1130" w:rsidR="002323E0" w:rsidRPr="00A5423B" w:rsidRDefault="002323E0" w:rsidP="002323E0">
            <w:ins w:id="2444" w:author="Justin Bracci" w:date="2023-06-19T10:06:00Z">
              <w:r w:rsidRPr="00B01F01">
                <w:t>0.05 kg CO</w:t>
              </w:r>
              <w:r w:rsidRPr="0043759D">
                <w:rPr>
                  <w:vertAlign w:val="subscript"/>
                  <w:rPrChange w:id="2445" w:author="Justin Bracci" w:date="2023-06-25T13:54:00Z">
                    <w:rPr/>
                  </w:rPrChange>
                </w:rPr>
                <w:t>2</w:t>
              </w:r>
              <w:r w:rsidRPr="00B01F01">
                <w:t>/kWh</w:t>
              </w:r>
            </w:ins>
            <w:ins w:id="2446" w:author="Justin Bracci" w:date="2023-06-25T13:54:00Z">
              <w:r w:rsidR="009F01A8">
                <w:rPr>
                  <w:vertAlign w:val="subscript"/>
                </w:rPr>
                <w:t>e</w:t>
              </w:r>
            </w:ins>
            <w:ins w:id="2447" w:author="Justin Bracci" w:date="2023-06-30T16:01:00Z">
              <w:r w:rsidR="00CC098C">
                <w:t xml:space="preserve"> </w:t>
              </w:r>
            </w:ins>
            <w:ins w:id="2448" w:author="Justin Bracci" w:date="2023-06-30T16:02:00Z">
              <w:r w:rsidR="001236E7">
                <w:fldChar w:fldCharType="begin" w:fldLock="1"/>
              </w:r>
            </w:ins>
            <w:r w:rsidR="006A062B">
              <w:instrText>ADDIN CSL_CITATION {"citationItems":[{"id":"ITEM-1","itemData":{"URL":"https://www.nrel.gov/analysis/life-cycle-assessment.html","accessed":{"date-parts":[["2022","9","29"]]},"author":[{"dropping-particle":"","family":"National Renewable Energy Laboratory","given":"","non-dropping-particle":"","parse-names":false,"suffix":""}],"id":"ITEM-1","issued":{"date-parts":[["2012"]]},"title":"Energy Analysis: Life Cycle Assessment Harmonization","type":"webpage"},"uris":["http://www.mendeley.com/documents/?uuid=1c06aeca-60e4-3289-8a61-c427f371e4a0"]}],"mendeley":{"formattedCitation":"[18]","plainTextFormattedCitation":"[18]","previouslyFormattedCitation":"[18]"},"properties":{"noteIndex":0},"schema":"https://github.com/citation-style-language/schema/raw/master/csl-citation.json"}</w:instrText>
            </w:r>
            <w:r w:rsidR="001236E7">
              <w:fldChar w:fldCharType="separate"/>
            </w:r>
            <w:r w:rsidR="001236E7" w:rsidRPr="001236E7">
              <w:rPr>
                <w:noProof/>
              </w:rPr>
              <w:t>[18]</w:t>
            </w:r>
            <w:ins w:id="2449" w:author="Justin Bracci" w:date="2023-06-30T16:02:00Z">
              <w:r w:rsidR="001236E7">
                <w:fldChar w:fldCharType="end"/>
              </w:r>
            </w:ins>
            <w:del w:id="2450" w:author="Justin Bracci" w:date="2023-06-19T10:06:00Z">
              <w:r w:rsidRPr="0036089C" w:rsidDel="00A752AA">
                <w:delText>0.05 kg CO</w:delText>
              </w:r>
              <w:r w:rsidRPr="009663BF" w:rsidDel="00A752AA">
                <w:rPr>
                  <w:vertAlign w:val="subscript"/>
                </w:rPr>
                <w:delText>2</w:delText>
              </w:r>
              <w:r w:rsidRPr="0036089C" w:rsidDel="00A752AA">
                <w:delText>/kWh</w:delText>
              </w:r>
            </w:del>
          </w:p>
        </w:tc>
      </w:tr>
      <w:tr w:rsidR="002323E0" w:rsidRPr="00A5423B" w14:paraId="5642BDF3" w14:textId="77777777" w:rsidTr="006A18DB">
        <w:trPr>
          <w:trHeight w:val="290"/>
        </w:trPr>
        <w:tc>
          <w:tcPr>
            <w:tcW w:w="3116" w:type="dxa"/>
            <w:noWrap/>
            <w:hideMark/>
          </w:tcPr>
          <w:p w14:paraId="3B5A7354" w14:textId="493B57FB" w:rsidR="002323E0" w:rsidRPr="00A5423B" w:rsidRDefault="002323E0" w:rsidP="002323E0">
            <w:ins w:id="2451" w:author="Justin Bracci" w:date="2023-06-19T10:05:00Z">
              <w:r w:rsidRPr="00414D22">
                <w:t>Electrolyzer Efficiency</w:t>
              </w:r>
            </w:ins>
            <w:del w:id="2452" w:author="Justin Bracci" w:date="2023-06-19T10:05:00Z">
              <w:r w:rsidRPr="00677765" w:rsidDel="002345A1">
                <w:delText>Electrolyzer Efficiency</w:delText>
              </w:r>
            </w:del>
          </w:p>
        </w:tc>
        <w:tc>
          <w:tcPr>
            <w:tcW w:w="3117" w:type="dxa"/>
            <w:noWrap/>
            <w:hideMark/>
          </w:tcPr>
          <w:p w14:paraId="18073A5B" w14:textId="53CE762B" w:rsidR="002323E0" w:rsidRPr="00A5423B" w:rsidRDefault="002323E0" w:rsidP="002323E0">
            <w:ins w:id="2453" w:author="Justin Bracci" w:date="2023-06-19T10:06:00Z">
              <w:r w:rsidRPr="007B7BEE">
                <w:t>70%</w:t>
              </w:r>
            </w:ins>
            <w:del w:id="2454" w:author="Justin Bracci" w:date="2023-06-19T10:06:00Z">
              <w:r w:rsidRPr="00677765" w:rsidDel="008A71A5">
                <w:delText>70%</w:delText>
              </w:r>
            </w:del>
          </w:p>
        </w:tc>
        <w:tc>
          <w:tcPr>
            <w:tcW w:w="3117" w:type="dxa"/>
            <w:noWrap/>
            <w:hideMark/>
          </w:tcPr>
          <w:p w14:paraId="68566A8E" w14:textId="045F1772" w:rsidR="002323E0" w:rsidRPr="00A5423B" w:rsidRDefault="002323E0" w:rsidP="002323E0">
            <w:ins w:id="2455" w:author="Justin Bracci" w:date="2023-06-19T10:06:00Z">
              <w:r w:rsidRPr="00B01F01">
                <w:t>60%</w:t>
              </w:r>
            </w:ins>
            <w:del w:id="2456" w:author="Justin Bracci" w:date="2023-06-19T10:06:00Z">
              <w:r w:rsidRPr="0036089C" w:rsidDel="00A752AA">
                <w:delText>60%</w:delText>
              </w:r>
            </w:del>
          </w:p>
        </w:tc>
      </w:tr>
      <w:tr w:rsidR="002323E0" w:rsidRPr="00A5423B" w14:paraId="6306664F" w14:textId="77777777" w:rsidTr="006A18DB">
        <w:trPr>
          <w:trHeight w:val="290"/>
        </w:trPr>
        <w:tc>
          <w:tcPr>
            <w:tcW w:w="3116" w:type="dxa"/>
            <w:noWrap/>
            <w:hideMark/>
          </w:tcPr>
          <w:p w14:paraId="597DF07D" w14:textId="34C4E07D" w:rsidR="002323E0" w:rsidRPr="00A5423B" w:rsidRDefault="002323E0" w:rsidP="002323E0">
            <w:ins w:id="2457" w:author="Justin Bracci" w:date="2023-06-19T10:05:00Z">
              <w:r w:rsidRPr="00414D22">
                <w:t>Discount Rate (WACC)</w:t>
              </w:r>
            </w:ins>
            <w:del w:id="2458" w:author="Justin Bracci" w:date="2023-06-19T10:05:00Z">
              <w:r w:rsidRPr="00677765" w:rsidDel="002345A1">
                <w:delText>Discount Rate (WACC)</w:delText>
              </w:r>
            </w:del>
          </w:p>
        </w:tc>
        <w:tc>
          <w:tcPr>
            <w:tcW w:w="3117" w:type="dxa"/>
            <w:noWrap/>
            <w:hideMark/>
          </w:tcPr>
          <w:p w14:paraId="4F7FC3C0" w14:textId="12E2F7E4" w:rsidR="002323E0" w:rsidRPr="00A5423B" w:rsidRDefault="002323E0" w:rsidP="002323E0">
            <w:ins w:id="2459" w:author="Justin Bracci" w:date="2023-06-19T10:06:00Z">
              <w:r w:rsidRPr="007B7BEE">
                <w:t>5%</w:t>
              </w:r>
            </w:ins>
            <w:del w:id="2460" w:author="Justin Bracci" w:date="2023-06-19T10:06:00Z">
              <w:r w:rsidRPr="00677765" w:rsidDel="008A71A5">
                <w:delText>5%</w:delText>
              </w:r>
            </w:del>
          </w:p>
        </w:tc>
        <w:tc>
          <w:tcPr>
            <w:tcW w:w="3117" w:type="dxa"/>
            <w:noWrap/>
            <w:hideMark/>
          </w:tcPr>
          <w:p w14:paraId="73857C81" w14:textId="2F17D3B0" w:rsidR="002323E0" w:rsidRPr="00A5423B" w:rsidRDefault="002323E0" w:rsidP="002323E0">
            <w:ins w:id="2461" w:author="Justin Bracci" w:date="2023-06-19T10:06:00Z">
              <w:r w:rsidRPr="00B01F01">
                <w:t>10%</w:t>
              </w:r>
            </w:ins>
            <w:del w:id="2462" w:author="Justin Bracci" w:date="2023-06-19T10:06:00Z">
              <w:r w:rsidRPr="0036089C" w:rsidDel="00A752AA">
                <w:delText>10%</w:delText>
              </w:r>
            </w:del>
          </w:p>
        </w:tc>
      </w:tr>
      <w:tr w:rsidR="002323E0" w:rsidRPr="00A5423B" w14:paraId="1F7E989D" w14:textId="77777777" w:rsidTr="006A18DB">
        <w:trPr>
          <w:trHeight w:val="290"/>
        </w:trPr>
        <w:tc>
          <w:tcPr>
            <w:tcW w:w="3116" w:type="dxa"/>
            <w:noWrap/>
            <w:hideMark/>
          </w:tcPr>
          <w:p w14:paraId="078FD1E0" w14:textId="09741A09" w:rsidR="002323E0" w:rsidRPr="00A5423B" w:rsidRDefault="002323E0" w:rsidP="002323E0">
            <w:ins w:id="2463" w:author="Justin Bracci" w:date="2023-06-19T10:05:00Z">
              <w:r w:rsidRPr="00414D22">
                <w:t>Grid Demand Charge</w:t>
              </w:r>
            </w:ins>
            <w:del w:id="2464" w:author="Justin Bracci" w:date="2023-06-19T10:05:00Z">
              <w:r w:rsidRPr="00677765" w:rsidDel="002345A1">
                <w:delText>Average Annual Grid Carbon Intensity</w:delText>
              </w:r>
            </w:del>
          </w:p>
        </w:tc>
        <w:tc>
          <w:tcPr>
            <w:tcW w:w="3117" w:type="dxa"/>
            <w:noWrap/>
            <w:hideMark/>
          </w:tcPr>
          <w:p w14:paraId="412B254C" w14:textId="27329C7A" w:rsidR="002323E0" w:rsidDel="008A71A5" w:rsidRDefault="002323E0" w:rsidP="002323E0">
            <w:pPr>
              <w:rPr>
                <w:del w:id="2465" w:author="Justin Bracci" w:date="2023-06-19T10:06:00Z"/>
              </w:rPr>
            </w:pPr>
            <w:ins w:id="2466" w:author="Justin Bracci" w:date="2023-06-19T10:06:00Z">
              <w:r w:rsidRPr="007B7BEE">
                <w:t>$5/kW</w:t>
              </w:r>
            </w:ins>
            <w:ins w:id="2467" w:author="Justin Bracci" w:date="2023-06-28T21:06:00Z">
              <w:r w:rsidR="006B6D0D">
                <w:rPr>
                  <w:rFonts w:eastAsia="Calibri" w:cstheme="minorHAnsi"/>
                  <w:sz w:val="20"/>
                  <w:szCs w:val="20"/>
                  <w:vertAlign w:val="subscript"/>
                </w:rPr>
                <w:t>e</w:t>
              </w:r>
            </w:ins>
            <w:ins w:id="2468" w:author="Justin Bracci" w:date="2023-06-30T16:07:00Z">
              <w:r w:rsidR="00C91C3E">
                <w:rPr>
                  <w:rFonts w:eastAsia="Calibri" w:cstheme="minorHAnsi"/>
                  <w:sz w:val="20"/>
                  <w:szCs w:val="20"/>
                </w:rPr>
                <w:t xml:space="preserve"> </w:t>
              </w:r>
            </w:ins>
            <w:ins w:id="2469" w:author="Justin Bracci" w:date="2023-06-30T16:09:00Z">
              <w:r w:rsidR="00C91C3E" w:rsidRPr="00D01292">
                <w:rPr>
                  <w:rFonts w:eastAsia="Calibri" w:cstheme="minorHAnsi"/>
                  <w:rPrChange w:id="2470" w:author="Justin Bracci" w:date="2023-06-30T16:21:00Z">
                    <w:rPr>
                      <w:rFonts w:eastAsia="Calibri" w:cstheme="minorHAnsi"/>
                      <w:sz w:val="20"/>
                      <w:szCs w:val="20"/>
                    </w:rPr>
                  </w:rPrChange>
                </w:rPr>
                <w:fldChar w:fldCharType="begin" w:fldLock="1"/>
              </w:r>
            </w:ins>
            <w:r w:rsidR="009F23EB" w:rsidRPr="00D01292">
              <w:rPr>
                <w:rFonts w:eastAsia="Calibri" w:cstheme="minorHAnsi"/>
                <w:rPrChange w:id="2471" w:author="Justin Bracci" w:date="2023-06-30T16:21:00Z">
                  <w:rPr>
                    <w:rFonts w:eastAsia="Calibri" w:cstheme="minorHAnsi"/>
                    <w:sz w:val="20"/>
                    <w:szCs w:val="20"/>
                  </w:rPr>
                </w:rPrChange>
              </w:rPr>
              <w:instrText>ADDIN CSL_CITATION {"citationItems":[{"id":"ITEM-1","itemData":{"ISBN":"01956574","ISSN":"01956574","abstract":"SUMMARY This paper presents the first publicly available comprehensive survey of the magnitude of demand charges for commercial customers across the United States—a key predictor of the financial performance of behind-the-meter battery storage systems. Notably, it is estimated that there are nearly 5 million commercial customers in the United States who can subscribe to retail electricity tariffs that have demand charges in excess of $15 per kilowatt (kW), over a quarter of the 18 million commercial customers in total in the United States.","author":[{"dropping-particle":"","family":"National Renewable Energy Laboratory","given":"","non-dropping-particle":"","parse-names":false,"suffix":""}],"id":"ITEM-1","issued":{"date-parts":[["2017"]]},"number-of-pages":"1-7","title":"Identifying Potential Markets for Behind-the-Meter Battery Energy Storage: A Survey of U.S. Demand Charges","type":"report"},"uris":["http://www.mendeley.com/documents/?uuid=854cebe2-a6bf-41f6-9202-2abc3767a9fb"]}],"mendeley":{"formattedCitation":"[17]","plainTextFormattedCitation":"[17]","previouslyFormattedCitation":"[17]"},"properties":{"noteIndex":0},"schema":"https://github.com/citation-style-language/schema/raw/master/csl-citation.json"}</w:instrText>
            </w:r>
            <w:r w:rsidR="00C91C3E" w:rsidRPr="00D01292">
              <w:rPr>
                <w:rFonts w:eastAsia="Calibri" w:cstheme="minorHAnsi"/>
                <w:rPrChange w:id="2472" w:author="Justin Bracci" w:date="2023-06-30T16:21:00Z">
                  <w:rPr>
                    <w:rFonts w:eastAsia="Calibri" w:cstheme="minorHAnsi"/>
                    <w:sz w:val="20"/>
                    <w:szCs w:val="20"/>
                  </w:rPr>
                </w:rPrChange>
              </w:rPr>
              <w:fldChar w:fldCharType="separate"/>
            </w:r>
            <w:r w:rsidR="00C91C3E" w:rsidRPr="00D01292">
              <w:rPr>
                <w:rFonts w:eastAsia="Calibri" w:cstheme="minorHAnsi"/>
                <w:noProof/>
                <w:rPrChange w:id="2473" w:author="Justin Bracci" w:date="2023-06-30T16:21:00Z">
                  <w:rPr>
                    <w:rFonts w:eastAsia="Calibri" w:cstheme="minorHAnsi"/>
                    <w:noProof/>
                    <w:sz w:val="20"/>
                    <w:szCs w:val="20"/>
                  </w:rPr>
                </w:rPrChange>
              </w:rPr>
              <w:t>[17]</w:t>
            </w:r>
            <w:ins w:id="2474" w:author="Justin Bracci" w:date="2023-06-30T16:09:00Z">
              <w:r w:rsidR="00C91C3E" w:rsidRPr="00D01292">
                <w:rPr>
                  <w:rFonts w:eastAsia="Calibri" w:cstheme="minorHAnsi"/>
                  <w:rPrChange w:id="2475" w:author="Justin Bracci" w:date="2023-06-30T16:21:00Z">
                    <w:rPr>
                      <w:rFonts w:eastAsia="Calibri" w:cstheme="minorHAnsi"/>
                      <w:sz w:val="20"/>
                      <w:szCs w:val="20"/>
                    </w:rPr>
                  </w:rPrChange>
                </w:rPr>
                <w:fldChar w:fldCharType="end"/>
              </w:r>
            </w:ins>
            <w:del w:id="2476" w:author="Justin Bracci" w:date="2023-06-19T10:06:00Z">
              <w:r w:rsidRPr="00677765" w:rsidDel="008A71A5">
                <w:delText>0.05 kg CO</w:delText>
              </w:r>
              <w:r w:rsidRPr="009663BF" w:rsidDel="008A71A5">
                <w:rPr>
                  <w:vertAlign w:val="subscript"/>
                </w:rPr>
                <w:delText>2</w:delText>
              </w:r>
              <w:r w:rsidRPr="00677765" w:rsidDel="008A71A5">
                <w:delText>/kWh</w:delText>
              </w:r>
              <w:r w:rsidDel="008A71A5">
                <w:delText xml:space="preserve"> </w:delText>
              </w:r>
            </w:del>
          </w:p>
          <w:p w14:paraId="33732471" w14:textId="23EDD837" w:rsidR="002323E0" w:rsidRPr="00A5423B" w:rsidRDefault="002323E0" w:rsidP="002323E0">
            <w:del w:id="2477" w:author="Justin Bracci" w:date="2023-06-19T10:06:00Z">
              <w:r w:rsidRPr="00677765" w:rsidDel="008A71A5">
                <w:delText>(0.05 kg CO</w:delText>
              </w:r>
              <w:r w:rsidRPr="009663BF" w:rsidDel="008A71A5">
                <w:rPr>
                  <w:vertAlign w:val="subscript"/>
                </w:rPr>
                <w:delText>2</w:delText>
              </w:r>
              <w:r w:rsidRPr="00677765" w:rsidDel="008A71A5">
                <w:delText>/kWh used)</w:delText>
              </w:r>
            </w:del>
          </w:p>
        </w:tc>
        <w:tc>
          <w:tcPr>
            <w:tcW w:w="3117" w:type="dxa"/>
            <w:noWrap/>
            <w:hideMark/>
          </w:tcPr>
          <w:p w14:paraId="32852BC2" w14:textId="18B3E452" w:rsidR="002323E0" w:rsidDel="00A752AA" w:rsidRDefault="002323E0" w:rsidP="002323E0">
            <w:pPr>
              <w:rPr>
                <w:del w:id="2478" w:author="Justin Bracci" w:date="2023-06-19T10:06:00Z"/>
              </w:rPr>
            </w:pPr>
            <w:ins w:id="2479" w:author="Justin Bracci" w:date="2023-06-19T10:06:00Z">
              <w:r w:rsidRPr="00B01F01">
                <w:t>$30/kW</w:t>
              </w:r>
            </w:ins>
            <w:ins w:id="2480" w:author="Justin Bracci" w:date="2023-06-28T21:06:00Z">
              <w:r w:rsidR="006B6D0D">
                <w:rPr>
                  <w:rFonts w:eastAsia="Calibri" w:cstheme="minorHAnsi"/>
                  <w:sz w:val="20"/>
                  <w:szCs w:val="20"/>
                  <w:vertAlign w:val="subscript"/>
                </w:rPr>
                <w:t>e</w:t>
              </w:r>
            </w:ins>
            <w:ins w:id="2481" w:author="Justin Bracci" w:date="2023-06-30T16:09:00Z">
              <w:r w:rsidR="00C91C3E">
                <w:rPr>
                  <w:rFonts w:eastAsia="Calibri" w:cstheme="minorHAnsi"/>
                  <w:sz w:val="20"/>
                  <w:szCs w:val="20"/>
                </w:rPr>
                <w:t xml:space="preserve"> </w:t>
              </w:r>
              <w:r w:rsidR="00C91C3E" w:rsidRPr="00D01292">
                <w:rPr>
                  <w:rFonts w:eastAsia="Calibri" w:cstheme="minorHAnsi"/>
                  <w:rPrChange w:id="2482" w:author="Justin Bracci" w:date="2023-06-30T16:21:00Z">
                    <w:rPr>
                      <w:rFonts w:eastAsia="Calibri" w:cstheme="minorHAnsi"/>
                      <w:sz w:val="20"/>
                      <w:szCs w:val="20"/>
                    </w:rPr>
                  </w:rPrChange>
                </w:rPr>
                <w:fldChar w:fldCharType="begin" w:fldLock="1"/>
              </w:r>
            </w:ins>
            <w:r w:rsidR="009F23EB" w:rsidRPr="00D01292">
              <w:rPr>
                <w:rFonts w:eastAsia="Calibri" w:cstheme="minorHAnsi"/>
                <w:rPrChange w:id="2483" w:author="Justin Bracci" w:date="2023-06-30T16:21:00Z">
                  <w:rPr>
                    <w:rFonts w:eastAsia="Calibri" w:cstheme="minorHAnsi"/>
                    <w:sz w:val="20"/>
                    <w:szCs w:val="20"/>
                  </w:rPr>
                </w:rPrChange>
              </w:rPr>
              <w:instrText>ADDIN CSL_CITATION {"citationItems":[{"id":"ITEM-1","itemData":{"ISBN":"01956574","ISSN":"01956574","abstract":"SUMMARY This paper presents the first publicly available comprehensive survey of the magnitude of demand charges for commercial customers across the United States—a key predictor of the financial performance of behind-the-meter battery storage systems. Notably, it is estimated that there are nearly 5 million commercial customers in the United States who can subscribe to retail electricity tariffs that have demand charges in excess of $15 per kilowatt (kW), over a quarter of the 18 million commercial customers in total in the United States.","author":[{"dropping-particle":"","family":"National Renewable Energy Laboratory","given":"","non-dropping-particle":"","parse-names":false,"suffix":""}],"id":"ITEM-1","issued":{"date-parts":[["2017"]]},"number-of-pages":"1-7","title":"Identifying Potential Markets for Behind-the-Meter Battery Energy Storage: A Survey of U.S. Demand Charges","type":"report"},"uris":["http://www.mendeley.com/documents/?uuid=854cebe2-a6bf-41f6-9202-2abc3767a9fb"]}],"mendeley":{"formattedCitation":"[17]","plainTextFormattedCitation":"[17]","previouslyFormattedCitation":"[17]"},"properties":{"noteIndex":0},"schema":"https://github.com/citation-style-language/schema/raw/master/csl-citation.json"}</w:instrText>
            </w:r>
            <w:ins w:id="2484" w:author="Justin Bracci" w:date="2023-06-30T16:09:00Z">
              <w:r w:rsidR="00C91C3E" w:rsidRPr="00D01292">
                <w:rPr>
                  <w:rFonts w:eastAsia="Calibri" w:cstheme="minorHAnsi"/>
                  <w:rPrChange w:id="2485" w:author="Justin Bracci" w:date="2023-06-30T16:21:00Z">
                    <w:rPr>
                      <w:rFonts w:eastAsia="Calibri" w:cstheme="minorHAnsi"/>
                      <w:sz w:val="20"/>
                      <w:szCs w:val="20"/>
                    </w:rPr>
                  </w:rPrChange>
                </w:rPr>
                <w:fldChar w:fldCharType="separate"/>
              </w:r>
              <w:r w:rsidR="00C91C3E" w:rsidRPr="00D01292">
                <w:rPr>
                  <w:rFonts w:eastAsia="Calibri" w:cstheme="minorHAnsi"/>
                  <w:noProof/>
                  <w:rPrChange w:id="2486" w:author="Justin Bracci" w:date="2023-06-30T16:21:00Z">
                    <w:rPr>
                      <w:rFonts w:eastAsia="Calibri" w:cstheme="minorHAnsi"/>
                      <w:noProof/>
                      <w:sz w:val="20"/>
                      <w:szCs w:val="20"/>
                    </w:rPr>
                  </w:rPrChange>
                </w:rPr>
                <w:t>[17]</w:t>
              </w:r>
              <w:r w:rsidR="00C91C3E" w:rsidRPr="00D01292">
                <w:rPr>
                  <w:rFonts w:eastAsia="Calibri" w:cstheme="minorHAnsi"/>
                  <w:rPrChange w:id="2487" w:author="Justin Bracci" w:date="2023-06-30T16:21:00Z">
                    <w:rPr>
                      <w:rFonts w:eastAsia="Calibri" w:cstheme="minorHAnsi"/>
                      <w:sz w:val="20"/>
                      <w:szCs w:val="20"/>
                    </w:rPr>
                  </w:rPrChange>
                </w:rPr>
                <w:fldChar w:fldCharType="end"/>
              </w:r>
            </w:ins>
            <w:del w:id="2488" w:author="Justin Bracci" w:date="2023-06-19T10:06:00Z">
              <w:r w:rsidRPr="0036089C" w:rsidDel="00A752AA">
                <w:delText>0.24 kg CO</w:delText>
              </w:r>
              <w:r w:rsidRPr="009663BF" w:rsidDel="00A752AA">
                <w:rPr>
                  <w:vertAlign w:val="subscript"/>
                </w:rPr>
                <w:delText>2</w:delText>
              </w:r>
              <w:r w:rsidRPr="0036089C" w:rsidDel="00A752AA">
                <w:delText xml:space="preserve">/kWh </w:delText>
              </w:r>
              <w:r w:rsidDel="00A752AA">
                <w:delText xml:space="preserve"> </w:delText>
              </w:r>
            </w:del>
          </w:p>
          <w:p w14:paraId="6349C104" w14:textId="70924710" w:rsidR="002323E0" w:rsidRPr="00A5423B" w:rsidRDefault="002323E0" w:rsidP="002323E0">
            <w:del w:id="2489" w:author="Justin Bracci" w:date="2023-06-19T10:06:00Z">
              <w:r w:rsidRPr="0036089C" w:rsidDel="00A752AA">
                <w:delText>(0.25 kg CO</w:delText>
              </w:r>
              <w:r w:rsidRPr="009663BF" w:rsidDel="00A752AA">
                <w:rPr>
                  <w:vertAlign w:val="subscript"/>
                </w:rPr>
                <w:delText>2</w:delText>
              </w:r>
              <w:r w:rsidRPr="0036089C" w:rsidDel="00A752AA">
                <w:delText>/kWh used)</w:delText>
              </w:r>
            </w:del>
          </w:p>
        </w:tc>
      </w:tr>
      <w:tr w:rsidR="002323E0" w:rsidRPr="00A5423B" w14:paraId="5953AAF6" w14:textId="77777777" w:rsidTr="006A18DB">
        <w:trPr>
          <w:trHeight w:val="290"/>
        </w:trPr>
        <w:tc>
          <w:tcPr>
            <w:tcW w:w="3116" w:type="dxa"/>
            <w:noWrap/>
            <w:hideMark/>
          </w:tcPr>
          <w:p w14:paraId="56B17090" w14:textId="0E213A2A" w:rsidR="002323E0" w:rsidRPr="00A5423B" w:rsidRDefault="002323E0" w:rsidP="002323E0">
            <w:ins w:id="2490" w:author="Justin Bracci" w:date="2023-06-19T10:05:00Z">
              <w:r w:rsidRPr="00414D22">
                <w:t>Electrolyzer Capital Cost</w:t>
              </w:r>
            </w:ins>
            <w:del w:id="2491" w:author="Justin Bracci" w:date="2023-06-19T10:05:00Z">
              <w:r w:rsidRPr="00677765" w:rsidDel="002345A1">
                <w:delText>Electrolyzer Capital Cost</w:delText>
              </w:r>
            </w:del>
          </w:p>
        </w:tc>
        <w:tc>
          <w:tcPr>
            <w:tcW w:w="3117" w:type="dxa"/>
            <w:noWrap/>
            <w:hideMark/>
          </w:tcPr>
          <w:p w14:paraId="7038209F" w14:textId="4D7BE3DE" w:rsidR="002323E0" w:rsidRPr="00A5423B" w:rsidRDefault="002323E0" w:rsidP="002323E0">
            <w:ins w:id="2492" w:author="Justin Bracci" w:date="2023-06-19T10:06:00Z">
              <w:r w:rsidRPr="007B7BEE">
                <w:t>$340/kW</w:t>
              </w:r>
            </w:ins>
            <w:ins w:id="2493" w:author="Justin Bracci" w:date="2023-06-28T21:06:00Z">
              <w:r w:rsidR="006B6D0D">
                <w:rPr>
                  <w:rFonts w:eastAsia="Calibri" w:cstheme="minorHAnsi"/>
                  <w:sz w:val="20"/>
                  <w:szCs w:val="20"/>
                  <w:vertAlign w:val="subscript"/>
                </w:rPr>
                <w:t>e</w:t>
              </w:r>
            </w:ins>
            <w:del w:id="2494" w:author="Justin Bracci" w:date="2023-06-19T10:06:00Z">
              <w:r w:rsidRPr="00677765" w:rsidDel="008A71A5">
                <w:delText>$345/kW</w:delText>
              </w:r>
            </w:del>
          </w:p>
        </w:tc>
        <w:tc>
          <w:tcPr>
            <w:tcW w:w="3117" w:type="dxa"/>
            <w:noWrap/>
            <w:hideMark/>
          </w:tcPr>
          <w:p w14:paraId="34486B93" w14:textId="63B4E207" w:rsidR="002323E0" w:rsidRPr="00A5423B" w:rsidRDefault="002323E0" w:rsidP="002323E0">
            <w:ins w:id="2495" w:author="Justin Bracci" w:date="2023-06-19T10:06:00Z">
              <w:r w:rsidRPr="00B01F01">
                <w:t>$915/kW</w:t>
              </w:r>
            </w:ins>
            <w:ins w:id="2496" w:author="Justin Bracci" w:date="2023-06-28T21:06:00Z">
              <w:r w:rsidR="006B6D0D">
                <w:rPr>
                  <w:rFonts w:eastAsia="Calibri" w:cstheme="minorHAnsi"/>
                  <w:sz w:val="20"/>
                  <w:szCs w:val="20"/>
                  <w:vertAlign w:val="subscript"/>
                </w:rPr>
                <w:t>e</w:t>
              </w:r>
            </w:ins>
            <w:del w:id="2497" w:author="Justin Bracci" w:date="2023-06-19T10:06:00Z">
              <w:r w:rsidRPr="0036089C" w:rsidDel="00A752AA">
                <w:delText>$840/kW</w:delText>
              </w:r>
            </w:del>
          </w:p>
        </w:tc>
      </w:tr>
      <w:tr w:rsidR="002323E0" w:rsidRPr="00A5423B" w14:paraId="5C612664" w14:textId="77777777" w:rsidTr="006A18DB">
        <w:trPr>
          <w:trHeight w:val="290"/>
        </w:trPr>
        <w:tc>
          <w:tcPr>
            <w:tcW w:w="3116" w:type="dxa"/>
            <w:noWrap/>
            <w:hideMark/>
          </w:tcPr>
          <w:p w14:paraId="79D280EC" w14:textId="2BED6877" w:rsidR="002323E0" w:rsidRPr="00A5423B" w:rsidRDefault="002323E0" w:rsidP="002323E0">
            <w:ins w:id="2498" w:author="Justin Bracci" w:date="2023-06-19T10:05:00Z">
              <w:r w:rsidRPr="00414D22">
                <w:t>Solar Capital Cost</w:t>
              </w:r>
            </w:ins>
            <w:del w:id="2499" w:author="Justin Bracci" w:date="2023-06-19T10:05:00Z">
              <w:r w:rsidRPr="00677765" w:rsidDel="002345A1">
                <w:delText>Solar Capital Cost</w:delText>
              </w:r>
            </w:del>
          </w:p>
        </w:tc>
        <w:tc>
          <w:tcPr>
            <w:tcW w:w="3117" w:type="dxa"/>
            <w:noWrap/>
            <w:hideMark/>
          </w:tcPr>
          <w:p w14:paraId="1BA8CA9C" w14:textId="2F79F1F6" w:rsidR="002323E0" w:rsidRPr="00A5423B" w:rsidRDefault="002323E0" w:rsidP="002323E0">
            <w:ins w:id="2500" w:author="Justin Bracci" w:date="2023-06-19T10:06:00Z">
              <w:r w:rsidRPr="007B7BEE">
                <w:t>$400/kW</w:t>
              </w:r>
            </w:ins>
            <w:ins w:id="2501" w:author="Justin Bracci" w:date="2023-06-28T21:06:00Z">
              <w:r w:rsidR="006B6D0D">
                <w:rPr>
                  <w:rFonts w:eastAsia="Calibri" w:cstheme="minorHAnsi"/>
                  <w:sz w:val="20"/>
                  <w:szCs w:val="20"/>
                  <w:vertAlign w:val="subscript"/>
                </w:rPr>
                <w:t>e</w:t>
              </w:r>
            </w:ins>
            <w:del w:id="2502" w:author="Justin Bracci" w:date="2023-06-19T10:06:00Z">
              <w:r w:rsidRPr="00677765" w:rsidDel="008A71A5">
                <w:delText>$320/kW</w:delText>
              </w:r>
            </w:del>
          </w:p>
        </w:tc>
        <w:tc>
          <w:tcPr>
            <w:tcW w:w="3117" w:type="dxa"/>
            <w:noWrap/>
            <w:hideMark/>
          </w:tcPr>
          <w:p w14:paraId="3571734D" w14:textId="726120D5" w:rsidR="002323E0" w:rsidRPr="00A5423B" w:rsidRDefault="002323E0" w:rsidP="002323E0">
            <w:ins w:id="2503" w:author="Justin Bracci" w:date="2023-06-19T10:06:00Z">
              <w:r w:rsidRPr="00B01F01">
                <w:t>$950/kW</w:t>
              </w:r>
            </w:ins>
            <w:ins w:id="2504" w:author="Justin Bracci" w:date="2023-06-28T21:06:00Z">
              <w:r w:rsidR="006B6D0D">
                <w:rPr>
                  <w:rFonts w:eastAsia="Calibri" w:cstheme="minorHAnsi"/>
                  <w:sz w:val="20"/>
                  <w:szCs w:val="20"/>
                  <w:vertAlign w:val="subscript"/>
                </w:rPr>
                <w:t>e</w:t>
              </w:r>
            </w:ins>
            <w:del w:id="2505" w:author="Justin Bracci" w:date="2023-06-19T10:06:00Z">
              <w:r w:rsidRPr="0036089C" w:rsidDel="00A752AA">
                <w:delText>$950/kW</w:delText>
              </w:r>
            </w:del>
          </w:p>
        </w:tc>
      </w:tr>
      <w:tr w:rsidR="002323E0" w:rsidRPr="00A5423B" w14:paraId="5ED04FBD" w14:textId="77777777" w:rsidTr="006A18DB">
        <w:trPr>
          <w:trHeight w:val="300"/>
        </w:trPr>
        <w:tc>
          <w:tcPr>
            <w:tcW w:w="3116" w:type="dxa"/>
            <w:noWrap/>
            <w:hideMark/>
          </w:tcPr>
          <w:p w14:paraId="160AA6DE" w14:textId="1829CCB4" w:rsidR="002323E0" w:rsidRPr="00A5423B" w:rsidRDefault="002323E0" w:rsidP="002323E0">
            <w:ins w:id="2506" w:author="Justin Bracci" w:date="2023-06-19T10:05:00Z">
              <w:r w:rsidRPr="00414D22">
                <w:t>CO</w:t>
              </w:r>
            </w:ins>
            <w:ins w:id="2507" w:author="Justin Bracci" w:date="2023-06-19T10:06:00Z">
              <w:r>
                <w:rPr>
                  <w:vertAlign w:val="subscript"/>
                </w:rPr>
                <w:t>2</w:t>
              </w:r>
            </w:ins>
            <w:ins w:id="2508" w:author="Justin Bracci" w:date="2023-06-19T10:05:00Z">
              <w:r w:rsidRPr="00414D22">
                <w:t xml:space="preserve"> </w:t>
              </w:r>
            </w:ins>
            <w:ins w:id="2509" w:author="Justin Bracci" w:date="2023-06-25T12:17:00Z">
              <w:r w:rsidR="00BA1E41">
                <w:t>Removal</w:t>
              </w:r>
            </w:ins>
            <w:ins w:id="2510" w:author="Justin Bracci" w:date="2023-06-19T10:05:00Z">
              <w:r w:rsidRPr="00414D22">
                <w:t xml:space="preserve"> Cost</w:t>
              </w:r>
            </w:ins>
            <w:del w:id="2511" w:author="Justin Bracci" w:date="2023-06-19T10:05:00Z">
              <w:r w:rsidRPr="00677765" w:rsidDel="002345A1">
                <w:delText>CO</w:delText>
              </w:r>
              <w:r w:rsidDel="002345A1">
                <w:rPr>
                  <w:vertAlign w:val="subscript"/>
                </w:rPr>
                <w:delText>2</w:delText>
              </w:r>
              <w:r w:rsidRPr="00677765" w:rsidDel="002345A1">
                <w:delText xml:space="preserve"> Mitigation Cost</w:delText>
              </w:r>
            </w:del>
          </w:p>
        </w:tc>
        <w:tc>
          <w:tcPr>
            <w:tcW w:w="3117" w:type="dxa"/>
            <w:noWrap/>
            <w:hideMark/>
          </w:tcPr>
          <w:p w14:paraId="31B052A3" w14:textId="4DABBB4A" w:rsidR="002323E0" w:rsidRPr="00A5423B" w:rsidRDefault="002323E0" w:rsidP="002323E0">
            <w:ins w:id="2512" w:author="Justin Bracci" w:date="2023-06-19T10:06:00Z">
              <w:r w:rsidRPr="007B7BEE">
                <w:t>$100/ton CO</w:t>
              </w:r>
            </w:ins>
            <w:ins w:id="2513" w:author="Justin Bracci" w:date="2023-06-19T10:09:00Z">
              <w:r w:rsidR="00800D71">
                <w:rPr>
                  <w:vertAlign w:val="subscript"/>
                </w:rPr>
                <w:t>2</w:t>
              </w:r>
            </w:ins>
            <w:ins w:id="2514" w:author="Justin Bracci" w:date="2023-06-28T21:06:00Z">
              <w:r w:rsidR="006B6D0D">
                <w:rPr>
                  <w:vertAlign w:val="subscript"/>
                </w:rPr>
                <w:t>e</w:t>
              </w:r>
            </w:ins>
            <w:del w:id="2515" w:author="Justin Bracci" w:date="2023-06-19T10:06:00Z">
              <w:r w:rsidRPr="00677765" w:rsidDel="008A71A5">
                <w:delText>$100/ton CO</w:delText>
              </w:r>
              <w:r w:rsidRPr="009663BF" w:rsidDel="008A71A5">
                <w:rPr>
                  <w:vertAlign w:val="subscript"/>
                </w:rPr>
                <w:delText>2</w:delText>
              </w:r>
            </w:del>
          </w:p>
        </w:tc>
        <w:tc>
          <w:tcPr>
            <w:tcW w:w="3117" w:type="dxa"/>
            <w:noWrap/>
            <w:hideMark/>
          </w:tcPr>
          <w:p w14:paraId="545F15B3" w14:textId="095DD1F6" w:rsidR="002323E0" w:rsidRPr="00A5423B" w:rsidRDefault="002323E0" w:rsidP="002323E0">
            <w:ins w:id="2516" w:author="Justin Bracci" w:date="2023-06-19T10:06:00Z">
              <w:r w:rsidRPr="00B01F01">
                <w:t>$600/ton CO</w:t>
              </w:r>
            </w:ins>
            <w:ins w:id="2517" w:author="Justin Bracci" w:date="2023-06-19T10:09:00Z">
              <w:r w:rsidR="00800D71">
                <w:rPr>
                  <w:vertAlign w:val="subscript"/>
                </w:rPr>
                <w:t>2</w:t>
              </w:r>
            </w:ins>
            <w:ins w:id="2518" w:author="Justin Bracci" w:date="2023-06-28T21:06:00Z">
              <w:r w:rsidR="006B6D0D">
                <w:rPr>
                  <w:vertAlign w:val="subscript"/>
                </w:rPr>
                <w:t>e</w:t>
              </w:r>
            </w:ins>
            <w:del w:id="2519" w:author="Justin Bracci" w:date="2023-06-19T10:06:00Z">
              <w:r w:rsidRPr="0036089C" w:rsidDel="00A752AA">
                <w:delText>$600/ton CO</w:delText>
              </w:r>
              <w:r w:rsidRPr="009663BF" w:rsidDel="00A752AA">
                <w:rPr>
                  <w:vertAlign w:val="subscript"/>
                </w:rPr>
                <w:delText>2</w:delText>
              </w:r>
            </w:del>
          </w:p>
        </w:tc>
      </w:tr>
    </w:tbl>
    <w:p w14:paraId="2CDC6DAB" w14:textId="5D38BBB6" w:rsidR="009C0FCB" w:rsidRDefault="009C0FCB" w:rsidP="009C0FCB">
      <w:pPr>
        <w:pStyle w:val="Caption"/>
        <w:keepNext/>
        <w:spacing w:after="0"/>
      </w:pPr>
      <w:r>
        <w:t xml:space="preserve"> </w:t>
      </w:r>
    </w:p>
    <w:p w14:paraId="6DAC6B19" w14:textId="7C27A6D9" w:rsidR="000E1C3C" w:rsidRDefault="000E1C3C" w:rsidP="000E1C3C">
      <w:pPr>
        <w:pStyle w:val="Caption"/>
        <w:keepNext/>
        <w:spacing w:after="0"/>
      </w:pPr>
      <w:bookmarkStart w:id="2520" w:name="_Toc118724313"/>
      <w:bookmarkStart w:id="2521" w:name="_Toc139471953"/>
      <w:r>
        <w:t>Table S.</w:t>
      </w:r>
      <w:r w:rsidR="0002648F">
        <w:fldChar w:fldCharType="begin"/>
      </w:r>
      <w:r w:rsidR="0002648F">
        <w:instrText xml:space="preserve"> SEQ Table \* ARABIC </w:instrText>
      </w:r>
      <w:r w:rsidR="0002648F">
        <w:fldChar w:fldCharType="separate"/>
      </w:r>
      <w:ins w:id="2522" w:author="Justin Bracci" w:date="2023-07-05T17:51:00Z">
        <w:r w:rsidR="00551FB8">
          <w:rPr>
            <w:noProof/>
          </w:rPr>
          <w:t>6</w:t>
        </w:r>
      </w:ins>
      <w:del w:id="2523" w:author="Justin Bracci" w:date="2023-05-13T17:45:00Z">
        <w:r w:rsidR="00194902" w:rsidDel="005D4C85">
          <w:rPr>
            <w:noProof/>
          </w:rPr>
          <w:delText>6</w:delText>
        </w:r>
      </w:del>
      <w:r w:rsidR="0002648F">
        <w:rPr>
          <w:noProof/>
        </w:rPr>
        <w:fldChar w:fldCharType="end"/>
      </w:r>
      <w:ins w:id="2524" w:author="Justin Bracci" w:date="2023-06-19T10:20:00Z">
        <w:r w:rsidR="0040006D">
          <w:t>: PV/Storage/Grid*</w:t>
        </w:r>
      </w:ins>
      <w:del w:id="2525" w:author="Justin Bracci" w:date="2023-06-19T10:20:00Z">
        <w:r w:rsidDel="0040006D">
          <w:delText xml:space="preserve">: </w:delText>
        </w:r>
        <w:r w:rsidR="007B30C5" w:rsidDel="0040006D">
          <w:delText>Hourly</w:delText>
        </w:r>
        <w:r w:rsidR="00B347A6" w:rsidRPr="00B347A6" w:rsidDel="0040006D">
          <w:delText xml:space="preserve"> </w:delText>
        </w:r>
        <w:r w:rsidR="00B347A6" w:rsidDel="0040006D">
          <w:delText>reliab</w:delText>
        </w:r>
        <w:r w:rsidR="00ED14A8" w:rsidDel="0040006D">
          <w:delText>le</w:delText>
        </w:r>
        <w:r w:rsidR="00B347A6" w:rsidDel="0040006D">
          <w:delText xml:space="preserve"> </w:delText>
        </w:r>
        <w:r w:rsidR="002A288F" w:rsidDel="0040006D">
          <w:delText>(</w:delText>
        </w:r>
        <w:r w:rsidR="00B347A6" w:rsidDel="0040006D">
          <w:delText xml:space="preserve">with </w:delText>
        </w:r>
        <w:r w:rsidR="00313F14" w:rsidDel="0040006D">
          <w:delText>solar PV, a</w:delText>
        </w:r>
        <w:r w:rsidR="00ED14A8" w:rsidDel="0040006D">
          <w:delText xml:space="preserve"> </w:delText>
        </w:r>
        <w:r w:rsidR="00B347A6" w:rsidDel="0040006D">
          <w:delText>grid co</w:delText>
        </w:r>
      </w:del>
      <w:del w:id="2526" w:author="Justin Bracci" w:date="2023-06-19T10:19:00Z">
        <w:r w:rsidR="00B347A6" w:rsidDel="0040006D">
          <w:delText>nnection</w:delText>
        </w:r>
        <w:r w:rsidR="00313F14" w:rsidDel="0040006D">
          <w:delText>,</w:delText>
        </w:r>
        <w:r w:rsidR="007F238C" w:rsidDel="0040006D">
          <w:delText xml:space="preserve"> and energy storage</w:delText>
        </w:r>
        <w:r w:rsidR="002A288F" w:rsidDel="0040006D">
          <w:delText>)</w:delText>
        </w:r>
      </w:del>
      <w:r w:rsidR="00B347A6">
        <w:t xml:space="preserve"> LCOH sensitivity analysis</w:t>
      </w:r>
      <w:r w:rsidR="00BD03F4" w:rsidRPr="00BD03F4">
        <w:t xml:space="preserve"> </w:t>
      </w:r>
      <w:r w:rsidR="00BD03F4">
        <w:t>with next decade technology</w:t>
      </w:r>
      <w:bookmarkEnd w:id="2520"/>
      <w:bookmarkEnd w:id="2521"/>
    </w:p>
    <w:tbl>
      <w:tblPr>
        <w:tblStyle w:val="TableGrid"/>
        <w:tblW w:w="0" w:type="auto"/>
        <w:tblLook w:val="04A0" w:firstRow="1" w:lastRow="0" w:firstColumn="1" w:lastColumn="0" w:noHBand="0" w:noVBand="1"/>
      </w:tblPr>
      <w:tblGrid>
        <w:gridCol w:w="2678"/>
        <w:gridCol w:w="1112"/>
        <w:gridCol w:w="1112"/>
        <w:gridCol w:w="1112"/>
        <w:gridCol w:w="1112"/>
        <w:gridCol w:w="1112"/>
        <w:gridCol w:w="1112"/>
        <w:tblGridChange w:id="2527">
          <w:tblGrid>
            <w:gridCol w:w="2678"/>
            <w:gridCol w:w="438"/>
            <w:gridCol w:w="674"/>
            <w:gridCol w:w="365"/>
            <w:gridCol w:w="747"/>
            <w:gridCol w:w="292"/>
            <w:gridCol w:w="820"/>
            <w:gridCol w:w="219"/>
            <w:gridCol w:w="893"/>
            <w:gridCol w:w="146"/>
            <w:gridCol w:w="966"/>
            <w:gridCol w:w="73"/>
            <w:gridCol w:w="1039"/>
          </w:tblGrid>
        </w:tblGridChange>
      </w:tblGrid>
      <w:tr w:rsidR="00BB28D3" w:rsidRPr="00177086" w14:paraId="3BA3F78D" w14:textId="77777777" w:rsidTr="00B43E9A">
        <w:trPr>
          <w:trHeight w:val="290"/>
        </w:trPr>
        <w:tc>
          <w:tcPr>
            <w:tcW w:w="2935" w:type="dxa"/>
            <w:vMerge w:val="restart"/>
            <w:noWrap/>
            <w:hideMark/>
          </w:tcPr>
          <w:p w14:paraId="603E831F" w14:textId="77777777" w:rsidR="00BB28D3" w:rsidRPr="00177086" w:rsidRDefault="00BB28D3" w:rsidP="000236D9">
            <w:pPr>
              <w:rPr>
                <w:rFonts w:cs="Times New Roman"/>
              </w:rPr>
            </w:pPr>
            <w:bookmarkStart w:id="2528" w:name="_Hlk138062756"/>
            <w:r w:rsidRPr="00177086">
              <w:rPr>
                <w:rFonts w:cs="Times New Roman"/>
              </w:rPr>
              <w:t>Parameter</w:t>
            </w:r>
          </w:p>
        </w:tc>
        <w:tc>
          <w:tcPr>
            <w:tcW w:w="3440" w:type="dxa"/>
            <w:gridSpan w:val="3"/>
            <w:noWrap/>
            <w:hideMark/>
          </w:tcPr>
          <w:p w14:paraId="5939132D" w14:textId="2B59C3D1" w:rsidR="00BB28D3" w:rsidRPr="00177086" w:rsidRDefault="00BB28D3" w:rsidP="000236D9">
            <w:pPr>
              <w:rPr>
                <w:rFonts w:cs="Times New Roman"/>
              </w:rPr>
            </w:pPr>
            <w:r w:rsidRPr="00177086">
              <w:rPr>
                <w:rFonts w:cs="Times New Roman"/>
              </w:rPr>
              <w:t>Lower LCOH</w:t>
            </w:r>
          </w:p>
        </w:tc>
        <w:tc>
          <w:tcPr>
            <w:tcW w:w="2975" w:type="dxa"/>
            <w:gridSpan w:val="3"/>
            <w:noWrap/>
            <w:hideMark/>
          </w:tcPr>
          <w:p w14:paraId="7DA19A28" w14:textId="51684923" w:rsidR="00BB28D3" w:rsidRPr="00177086" w:rsidRDefault="00BB28D3" w:rsidP="000236D9">
            <w:pPr>
              <w:rPr>
                <w:rFonts w:cs="Times New Roman"/>
              </w:rPr>
            </w:pPr>
            <w:r w:rsidRPr="00177086">
              <w:rPr>
                <w:rFonts w:cs="Times New Roman"/>
              </w:rPr>
              <w:t>Higher LCOH</w:t>
            </w:r>
          </w:p>
        </w:tc>
      </w:tr>
      <w:tr w:rsidR="007C41E0" w:rsidRPr="00177086" w14:paraId="15C1C309" w14:textId="77777777" w:rsidTr="00B43E9A">
        <w:trPr>
          <w:trHeight w:val="290"/>
          <w:ins w:id="2529" w:author="Justin Bracci" w:date="2023-06-19T10:13:00Z"/>
        </w:trPr>
        <w:tc>
          <w:tcPr>
            <w:tcW w:w="2935" w:type="dxa"/>
            <w:vMerge/>
            <w:noWrap/>
          </w:tcPr>
          <w:p w14:paraId="64E712B8" w14:textId="77777777" w:rsidR="007C41E0" w:rsidRPr="00ED6719" w:rsidRDefault="007C41E0" w:rsidP="007C41E0">
            <w:pPr>
              <w:rPr>
                <w:ins w:id="2530" w:author="Justin Bracci" w:date="2023-06-19T10:13:00Z"/>
              </w:rPr>
            </w:pPr>
          </w:p>
        </w:tc>
        <w:tc>
          <w:tcPr>
            <w:tcW w:w="1146" w:type="dxa"/>
            <w:noWrap/>
          </w:tcPr>
          <w:p w14:paraId="00014902" w14:textId="100E505F" w:rsidR="007C41E0" w:rsidRPr="00706780" w:rsidRDefault="007C41E0" w:rsidP="007C41E0">
            <w:pPr>
              <w:rPr>
                <w:ins w:id="2531" w:author="Justin Bracci" w:date="2023-06-19T10:13:00Z"/>
              </w:rPr>
            </w:pPr>
            <w:ins w:id="2532" w:author="Justin Bracci" w:date="2023-06-19T10:13:00Z">
              <w:r>
                <w:t>CA</w:t>
              </w:r>
            </w:ins>
          </w:p>
        </w:tc>
        <w:tc>
          <w:tcPr>
            <w:tcW w:w="1147" w:type="dxa"/>
          </w:tcPr>
          <w:p w14:paraId="4C5A7278" w14:textId="51FEE144" w:rsidR="007C41E0" w:rsidRPr="00706780" w:rsidRDefault="007C41E0" w:rsidP="007C41E0">
            <w:pPr>
              <w:rPr>
                <w:ins w:id="2533" w:author="Justin Bracci" w:date="2023-06-19T10:13:00Z"/>
              </w:rPr>
            </w:pPr>
            <w:ins w:id="2534" w:author="Justin Bracci" w:date="2023-06-19T10:13:00Z">
              <w:r>
                <w:t>NY</w:t>
              </w:r>
            </w:ins>
          </w:p>
        </w:tc>
        <w:tc>
          <w:tcPr>
            <w:tcW w:w="1147" w:type="dxa"/>
          </w:tcPr>
          <w:p w14:paraId="0FC5FF14" w14:textId="68AF9A6F" w:rsidR="007C41E0" w:rsidRPr="00706780" w:rsidRDefault="007C41E0" w:rsidP="007C41E0">
            <w:pPr>
              <w:rPr>
                <w:ins w:id="2535" w:author="Justin Bracci" w:date="2023-06-19T10:13:00Z"/>
              </w:rPr>
            </w:pPr>
            <w:ins w:id="2536" w:author="Justin Bracci" w:date="2023-06-19T10:14:00Z">
              <w:r>
                <w:t>TX</w:t>
              </w:r>
            </w:ins>
          </w:p>
        </w:tc>
        <w:tc>
          <w:tcPr>
            <w:tcW w:w="1147" w:type="dxa"/>
            <w:noWrap/>
          </w:tcPr>
          <w:p w14:paraId="375B0E34" w14:textId="3A3922C0" w:rsidR="007C41E0" w:rsidRPr="00EE5290" w:rsidRDefault="007C41E0" w:rsidP="007C41E0">
            <w:pPr>
              <w:rPr>
                <w:ins w:id="2537" w:author="Justin Bracci" w:date="2023-06-19T10:13:00Z"/>
              </w:rPr>
            </w:pPr>
            <w:ins w:id="2538" w:author="Justin Bracci" w:date="2023-06-19T10:17:00Z">
              <w:r>
                <w:t>CA</w:t>
              </w:r>
            </w:ins>
          </w:p>
        </w:tc>
        <w:tc>
          <w:tcPr>
            <w:tcW w:w="681" w:type="dxa"/>
          </w:tcPr>
          <w:p w14:paraId="3B3CADFE" w14:textId="3CF6F2FF" w:rsidR="007C41E0" w:rsidRPr="00EE5290" w:rsidRDefault="007C41E0" w:rsidP="007C41E0">
            <w:pPr>
              <w:rPr>
                <w:ins w:id="2539" w:author="Justin Bracci" w:date="2023-06-19T10:13:00Z"/>
              </w:rPr>
            </w:pPr>
            <w:ins w:id="2540" w:author="Justin Bracci" w:date="2023-06-19T10:17:00Z">
              <w:r>
                <w:t>NY</w:t>
              </w:r>
            </w:ins>
          </w:p>
        </w:tc>
        <w:tc>
          <w:tcPr>
            <w:tcW w:w="1147" w:type="dxa"/>
          </w:tcPr>
          <w:p w14:paraId="39D75AC3" w14:textId="68D4F2E8" w:rsidR="007C41E0" w:rsidRPr="00EE5290" w:rsidRDefault="007C41E0" w:rsidP="007C41E0">
            <w:pPr>
              <w:rPr>
                <w:ins w:id="2541" w:author="Justin Bracci" w:date="2023-06-19T10:13:00Z"/>
              </w:rPr>
            </w:pPr>
            <w:ins w:id="2542" w:author="Justin Bracci" w:date="2023-06-19T10:17:00Z">
              <w:r>
                <w:t>TX</w:t>
              </w:r>
            </w:ins>
          </w:p>
        </w:tc>
      </w:tr>
      <w:tr w:rsidR="00B43E9A" w:rsidRPr="00177086" w14:paraId="3E4CAB2B" w14:textId="77777777" w:rsidTr="00B43E9A">
        <w:tblPrEx>
          <w:tblW w:w="0" w:type="auto"/>
          <w:tblPrExChange w:id="2543" w:author="Justin Bracci" w:date="2023-06-19T10:14:00Z">
            <w:tblPrEx>
              <w:tblW w:w="0" w:type="auto"/>
            </w:tblPrEx>
          </w:tblPrExChange>
        </w:tblPrEx>
        <w:trPr>
          <w:trHeight w:val="290"/>
          <w:trPrChange w:id="2544" w:author="Justin Bracci" w:date="2023-06-19T10:14:00Z">
            <w:trPr>
              <w:trHeight w:val="290"/>
            </w:trPr>
          </w:trPrChange>
        </w:trPr>
        <w:tc>
          <w:tcPr>
            <w:tcW w:w="2935" w:type="dxa"/>
            <w:noWrap/>
            <w:hideMark/>
            <w:tcPrChange w:id="2545" w:author="Justin Bracci" w:date="2023-06-19T10:14:00Z">
              <w:tcPr>
                <w:tcW w:w="3116" w:type="dxa"/>
                <w:gridSpan w:val="2"/>
                <w:noWrap/>
                <w:hideMark/>
              </w:tcPr>
            </w:tcPrChange>
          </w:tcPr>
          <w:p w14:paraId="1C5CC25A" w14:textId="3CA27A5C" w:rsidR="00B43E9A" w:rsidRPr="00177086" w:rsidRDefault="00B43E9A" w:rsidP="00B43E9A">
            <w:pPr>
              <w:rPr>
                <w:rFonts w:cs="Times New Roman"/>
              </w:rPr>
            </w:pPr>
            <w:r w:rsidRPr="00ED6719">
              <w:t>Grid Connection Capital Cost</w:t>
            </w:r>
          </w:p>
        </w:tc>
        <w:tc>
          <w:tcPr>
            <w:tcW w:w="1146" w:type="dxa"/>
            <w:noWrap/>
            <w:tcPrChange w:id="2546" w:author="Justin Bracci" w:date="2023-06-19T10:14:00Z">
              <w:tcPr>
                <w:tcW w:w="1039" w:type="dxa"/>
                <w:gridSpan w:val="2"/>
                <w:noWrap/>
              </w:tcPr>
            </w:tcPrChange>
          </w:tcPr>
          <w:p w14:paraId="66AB636E" w14:textId="234FC913" w:rsidR="00B43E9A" w:rsidRPr="00177086" w:rsidDel="006B2BF4" w:rsidRDefault="00B43E9A" w:rsidP="00B43E9A">
            <w:pPr>
              <w:rPr>
                <w:del w:id="2547" w:author="Justin Bracci" w:date="2023-06-19T10:14:00Z"/>
                <w:rFonts w:cs="Times New Roman"/>
              </w:rPr>
            </w:pPr>
            <w:ins w:id="2548" w:author="Justin Bracci" w:date="2023-06-19T10:16:00Z">
              <w:r w:rsidRPr="00ED398D">
                <w:t>$2.79</w:t>
              </w:r>
            </w:ins>
            <w:del w:id="2549" w:author="Justin Bracci" w:date="2023-06-19T10:14:00Z">
              <w:r w:rsidRPr="00706780" w:rsidDel="006B2BF4">
                <w:delText>$3.58</w:delText>
              </w:r>
            </w:del>
          </w:p>
          <w:p w14:paraId="58126D2B" w14:textId="3109C5FF" w:rsidR="00B43E9A" w:rsidRPr="00177086" w:rsidDel="006B2BF4" w:rsidRDefault="00B43E9A" w:rsidP="00B43E9A">
            <w:pPr>
              <w:rPr>
                <w:del w:id="2550" w:author="Justin Bracci" w:date="2023-06-19T10:14:00Z"/>
                <w:rFonts w:cs="Times New Roman"/>
              </w:rPr>
            </w:pPr>
            <w:del w:id="2551" w:author="Justin Bracci" w:date="2023-06-19T10:14:00Z">
              <w:r w:rsidRPr="00706780" w:rsidDel="006B2BF4">
                <w:delText>$3.51</w:delText>
              </w:r>
            </w:del>
          </w:p>
          <w:p w14:paraId="55F2EE46" w14:textId="3E9C6B5F" w:rsidR="00B43E9A" w:rsidRPr="00177086" w:rsidDel="006B2BF4" w:rsidRDefault="00B43E9A" w:rsidP="00B43E9A">
            <w:pPr>
              <w:rPr>
                <w:del w:id="2552" w:author="Justin Bracci" w:date="2023-06-19T10:14:00Z"/>
                <w:rFonts w:cs="Times New Roman"/>
              </w:rPr>
            </w:pPr>
            <w:del w:id="2553" w:author="Justin Bracci" w:date="2023-06-19T10:14:00Z">
              <w:r w:rsidRPr="00706780" w:rsidDel="006B2BF4">
                <w:delText>$3.38</w:delText>
              </w:r>
            </w:del>
          </w:p>
          <w:p w14:paraId="63ABE398" w14:textId="6F1BD0DC" w:rsidR="00B43E9A" w:rsidRPr="00177086" w:rsidDel="006B2BF4" w:rsidRDefault="00B43E9A" w:rsidP="00B43E9A">
            <w:pPr>
              <w:rPr>
                <w:del w:id="2554" w:author="Justin Bracci" w:date="2023-06-19T10:14:00Z"/>
                <w:rFonts w:cs="Times New Roman"/>
              </w:rPr>
            </w:pPr>
            <w:del w:id="2555" w:author="Justin Bracci" w:date="2023-06-19T10:14:00Z">
              <w:r w:rsidRPr="00706780" w:rsidDel="006B2BF4">
                <w:delText>$3.47</w:delText>
              </w:r>
            </w:del>
          </w:p>
          <w:p w14:paraId="0B984F57" w14:textId="192880DC" w:rsidR="00B43E9A" w:rsidRPr="00177086" w:rsidRDefault="00B43E9A" w:rsidP="00B43E9A">
            <w:pPr>
              <w:rPr>
                <w:rFonts w:cs="Times New Roman"/>
              </w:rPr>
            </w:pPr>
            <w:del w:id="2556" w:author="Justin Bracci" w:date="2023-06-19T10:14:00Z">
              <w:r w:rsidRPr="00706780" w:rsidDel="006B2BF4">
                <w:delText>$3.46</w:delText>
              </w:r>
            </w:del>
          </w:p>
        </w:tc>
        <w:tc>
          <w:tcPr>
            <w:tcW w:w="1147" w:type="dxa"/>
            <w:tcPrChange w:id="2557" w:author="Justin Bracci" w:date="2023-06-19T10:14:00Z">
              <w:tcPr>
                <w:tcW w:w="1039" w:type="dxa"/>
                <w:gridSpan w:val="2"/>
              </w:tcPr>
            </w:tcPrChange>
          </w:tcPr>
          <w:p w14:paraId="4BB6EC78" w14:textId="69C05B43" w:rsidR="00B43E9A" w:rsidRPr="00177086" w:rsidDel="006B2BF4" w:rsidRDefault="00B43E9A" w:rsidP="00B43E9A">
            <w:pPr>
              <w:rPr>
                <w:del w:id="2558" w:author="Justin Bracci" w:date="2023-06-19T10:14:00Z"/>
                <w:rFonts w:cs="Times New Roman"/>
              </w:rPr>
            </w:pPr>
            <w:ins w:id="2559" w:author="Justin Bracci" w:date="2023-06-19T10:19:00Z">
              <w:r w:rsidRPr="007C3F22">
                <w:t>$2.28</w:t>
              </w:r>
            </w:ins>
            <w:del w:id="2560" w:author="Justin Bracci" w:date="2023-06-19T10:14:00Z">
              <w:r w:rsidRPr="00706780" w:rsidDel="006B2BF4">
                <w:delText>$3.38</w:delText>
              </w:r>
            </w:del>
          </w:p>
          <w:p w14:paraId="439A825F" w14:textId="07AF9F32" w:rsidR="00B43E9A" w:rsidRPr="00177086" w:rsidDel="006B2BF4" w:rsidRDefault="00B43E9A" w:rsidP="00B43E9A">
            <w:pPr>
              <w:rPr>
                <w:del w:id="2561" w:author="Justin Bracci" w:date="2023-06-19T10:14:00Z"/>
                <w:rFonts w:cs="Times New Roman"/>
              </w:rPr>
            </w:pPr>
            <w:del w:id="2562" w:author="Justin Bracci" w:date="2023-06-19T10:14:00Z">
              <w:r w:rsidRPr="00706780" w:rsidDel="006B2BF4">
                <w:delText>$3.14</w:delText>
              </w:r>
            </w:del>
          </w:p>
          <w:p w14:paraId="19885AFE" w14:textId="41811AD7" w:rsidR="00B43E9A" w:rsidRPr="00177086" w:rsidDel="006B2BF4" w:rsidRDefault="00B43E9A" w:rsidP="00B43E9A">
            <w:pPr>
              <w:rPr>
                <w:del w:id="2563" w:author="Justin Bracci" w:date="2023-06-19T10:14:00Z"/>
                <w:rFonts w:cs="Times New Roman"/>
              </w:rPr>
            </w:pPr>
            <w:del w:id="2564" w:author="Justin Bracci" w:date="2023-06-19T10:14:00Z">
              <w:r w:rsidRPr="00706780" w:rsidDel="006B2BF4">
                <w:delText>$3.28</w:delText>
              </w:r>
            </w:del>
          </w:p>
          <w:p w14:paraId="6E57FFB6" w14:textId="10EF74AA" w:rsidR="00B43E9A" w:rsidRPr="00177086" w:rsidRDefault="00B43E9A" w:rsidP="00B43E9A">
            <w:pPr>
              <w:rPr>
                <w:rFonts w:cs="Times New Roman"/>
              </w:rPr>
            </w:pPr>
            <w:del w:id="2565" w:author="Justin Bracci" w:date="2023-06-19T10:14:00Z">
              <w:r w:rsidRPr="00706780" w:rsidDel="006B2BF4">
                <w:delText>$3.34</w:delText>
              </w:r>
            </w:del>
          </w:p>
        </w:tc>
        <w:tc>
          <w:tcPr>
            <w:tcW w:w="1147" w:type="dxa"/>
            <w:tcPrChange w:id="2566" w:author="Justin Bracci" w:date="2023-06-19T10:14:00Z">
              <w:tcPr>
                <w:tcW w:w="1039" w:type="dxa"/>
                <w:gridSpan w:val="2"/>
              </w:tcPr>
            </w:tcPrChange>
          </w:tcPr>
          <w:p w14:paraId="6562D203" w14:textId="5BF62CD1" w:rsidR="00B43E9A" w:rsidRPr="00177086" w:rsidDel="006B2BF4" w:rsidRDefault="00B43E9A" w:rsidP="00B43E9A">
            <w:pPr>
              <w:rPr>
                <w:del w:id="2567" w:author="Justin Bracci" w:date="2023-06-19T10:14:00Z"/>
                <w:rFonts w:cs="Times New Roman"/>
              </w:rPr>
            </w:pPr>
            <w:ins w:id="2568" w:author="Justin Bracci" w:date="2023-06-19T10:18:00Z">
              <w:r w:rsidRPr="002C73B8">
                <w:t>$1.92</w:t>
              </w:r>
            </w:ins>
            <w:del w:id="2569" w:author="Justin Bracci" w:date="2023-06-19T10:14:00Z">
              <w:r w:rsidRPr="00706780" w:rsidDel="006B2BF4">
                <w:delText>$3.27</w:delText>
              </w:r>
            </w:del>
          </w:p>
          <w:p w14:paraId="1B1F9A27" w14:textId="6DB68EAC" w:rsidR="00B43E9A" w:rsidRPr="00177086" w:rsidDel="006B2BF4" w:rsidRDefault="00B43E9A" w:rsidP="00B43E9A">
            <w:pPr>
              <w:rPr>
                <w:del w:id="2570" w:author="Justin Bracci" w:date="2023-06-19T10:14:00Z"/>
                <w:rFonts w:cs="Times New Roman"/>
              </w:rPr>
            </w:pPr>
            <w:del w:id="2571" w:author="Justin Bracci" w:date="2023-06-19T10:14:00Z">
              <w:r w:rsidRPr="00706780" w:rsidDel="006B2BF4">
                <w:delText>$3.36</w:delText>
              </w:r>
            </w:del>
          </w:p>
          <w:p w14:paraId="26699493" w14:textId="12A50D8A" w:rsidR="00B43E9A" w:rsidRPr="00177086" w:rsidDel="006B2BF4" w:rsidRDefault="00B43E9A" w:rsidP="00B43E9A">
            <w:pPr>
              <w:rPr>
                <w:del w:id="2572" w:author="Justin Bracci" w:date="2023-06-19T10:14:00Z"/>
                <w:rFonts w:cs="Times New Roman"/>
              </w:rPr>
            </w:pPr>
            <w:del w:id="2573" w:author="Justin Bracci" w:date="2023-06-19T10:14:00Z">
              <w:r w:rsidRPr="00706780" w:rsidDel="006B2BF4">
                <w:delText>$3.35</w:delText>
              </w:r>
            </w:del>
          </w:p>
          <w:p w14:paraId="2D98C047" w14:textId="61051763" w:rsidR="00B43E9A" w:rsidRPr="00177086" w:rsidRDefault="00B43E9A" w:rsidP="00B43E9A">
            <w:pPr>
              <w:rPr>
                <w:rFonts w:cs="Times New Roman"/>
              </w:rPr>
            </w:pPr>
            <w:del w:id="2574" w:author="Justin Bracci" w:date="2023-06-19T10:14:00Z">
              <w:r w:rsidRPr="00706780" w:rsidDel="006B2BF4">
                <w:delText>$3.18</w:delText>
              </w:r>
            </w:del>
          </w:p>
        </w:tc>
        <w:tc>
          <w:tcPr>
            <w:tcW w:w="1147" w:type="dxa"/>
            <w:noWrap/>
            <w:tcPrChange w:id="2575" w:author="Justin Bracci" w:date="2023-06-19T10:14:00Z">
              <w:tcPr>
                <w:tcW w:w="1039" w:type="dxa"/>
                <w:gridSpan w:val="2"/>
                <w:noWrap/>
              </w:tcPr>
            </w:tcPrChange>
          </w:tcPr>
          <w:p w14:paraId="79204D58" w14:textId="6649FE5A" w:rsidR="00B43E9A" w:rsidRPr="00177086" w:rsidDel="006B2BF4" w:rsidRDefault="00B43E9A" w:rsidP="00B43E9A">
            <w:pPr>
              <w:rPr>
                <w:del w:id="2576" w:author="Justin Bracci" w:date="2023-06-19T10:14:00Z"/>
                <w:rFonts w:cs="Times New Roman"/>
              </w:rPr>
            </w:pPr>
            <w:ins w:id="2577" w:author="Justin Bracci" w:date="2023-06-19T10:17:00Z">
              <w:r w:rsidRPr="00B90D19">
                <w:t>$2.98</w:t>
              </w:r>
            </w:ins>
            <w:del w:id="2578" w:author="Justin Bracci" w:date="2023-06-19T10:14:00Z">
              <w:r w:rsidRPr="00EE5290" w:rsidDel="006B2BF4">
                <w:delText>$3.58</w:delText>
              </w:r>
            </w:del>
          </w:p>
          <w:p w14:paraId="674427E5" w14:textId="36AA4FB1" w:rsidR="00B43E9A" w:rsidRPr="00177086" w:rsidDel="006B2BF4" w:rsidRDefault="00B43E9A" w:rsidP="00B43E9A">
            <w:pPr>
              <w:rPr>
                <w:del w:id="2579" w:author="Justin Bracci" w:date="2023-06-19T10:14:00Z"/>
                <w:rFonts w:cs="Times New Roman"/>
              </w:rPr>
            </w:pPr>
            <w:del w:id="2580" w:author="Justin Bracci" w:date="2023-06-19T10:14:00Z">
              <w:r w:rsidRPr="00EE5290" w:rsidDel="006B2BF4">
                <w:delText>$3.51</w:delText>
              </w:r>
            </w:del>
          </w:p>
          <w:p w14:paraId="3CBB7101" w14:textId="6A9C92E2" w:rsidR="00B43E9A" w:rsidRPr="00177086" w:rsidDel="006B2BF4" w:rsidRDefault="00B43E9A" w:rsidP="00B43E9A">
            <w:pPr>
              <w:rPr>
                <w:del w:id="2581" w:author="Justin Bracci" w:date="2023-06-19T10:14:00Z"/>
                <w:rFonts w:cs="Times New Roman"/>
              </w:rPr>
            </w:pPr>
            <w:del w:id="2582" w:author="Justin Bracci" w:date="2023-06-19T10:14:00Z">
              <w:r w:rsidRPr="00EE5290" w:rsidDel="006B2BF4">
                <w:delText>$3.48</w:delText>
              </w:r>
            </w:del>
          </w:p>
          <w:p w14:paraId="7DEB1404" w14:textId="2A980C56" w:rsidR="00B43E9A" w:rsidRPr="00177086" w:rsidDel="006B2BF4" w:rsidRDefault="00B43E9A" w:rsidP="00B43E9A">
            <w:pPr>
              <w:rPr>
                <w:del w:id="2583" w:author="Justin Bracci" w:date="2023-06-19T10:14:00Z"/>
                <w:rFonts w:cs="Times New Roman"/>
              </w:rPr>
            </w:pPr>
            <w:del w:id="2584" w:author="Justin Bracci" w:date="2023-06-19T10:14:00Z">
              <w:r w:rsidRPr="00EE5290" w:rsidDel="006B2BF4">
                <w:delText>$3.57</w:delText>
              </w:r>
            </w:del>
          </w:p>
          <w:p w14:paraId="14C5A4CD" w14:textId="261E1616" w:rsidR="00B43E9A" w:rsidRPr="00177086" w:rsidRDefault="00B43E9A" w:rsidP="00B43E9A">
            <w:pPr>
              <w:rPr>
                <w:rFonts w:cs="Times New Roman"/>
              </w:rPr>
            </w:pPr>
            <w:del w:id="2585" w:author="Justin Bracci" w:date="2023-06-19T10:14:00Z">
              <w:r w:rsidRPr="00EE5290" w:rsidDel="006B2BF4">
                <w:delText>$3.75</w:delText>
              </w:r>
            </w:del>
          </w:p>
        </w:tc>
        <w:tc>
          <w:tcPr>
            <w:tcW w:w="681" w:type="dxa"/>
            <w:tcPrChange w:id="2586" w:author="Justin Bracci" w:date="2023-06-19T10:14:00Z">
              <w:tcPr>
                <w:tcW w:w="1039" w:type="dxa"/>
                <w:gridSpan w:val="2"/>
              </w:tcPr>
            </w:tcPrChange>
          </w:tcPr>
          <w:p w14:paraId="4CF4F2D4" w14:textId="7C1F6E65" w:rsidR="00B43E9A" w:rsidRPr="00177086" w:rsidDel="006B2BF4" w:rsidRDefault="00B43E9A" w:rsidP="00B43E9A">
            <w:pPr>
              <w:rPr>
                <w:del w:id="2587" w:author="Justin Bracci" w:date="2023-06-19T10:14:00Z"/>
                <w:rFonts w:cs="Times New Roman"/>
              </w:rPr>
            </w:pPr>
            <w:ins w:id="2588" w:author="Justin Bracci" w:date="2023-06-19T10:19:00Z">
              <w:r w:rsidRPr="002E168E">
                <w:t>$2.50</w:t>
              </w:r>
            </w:ins>
            <w:del w:id="2589" w:author="Justin Bracci" w:date="2023-06-19T10:14:00Z">
              <w:r w:rsidRPr="00EE5290" w:rsidDel="006B2BF4">
                <w:delText>$3.81</w:delText>
              </w:r>
            </w:del>
          </w:p>
          <w:p w14:paraId="6C147FF0" w14:textId="013E1184" w:rsidR="00B43E9A" w:rsidRPr="00177086" w:rsidDel="006B2BF4" w:rsidRDefault="00B43E9A" w:rsidP="00B43E9A">
            <w:pPr>
              <w:rPr>
                <w:del w:id="2590" w:author="Justin Bracci" w:date="2023-06-19T10:14:00Z"/>
                <w:rFonts w:cs="Times New Roman"/>
              </w:rPr>
            </w:pPr>
            <w:del w:id="2591" w:author="Justin Bracci" w:date="2023-06-19T10:14:00Z">
              <w:r w:rsidRPr="00EE5290" w:rsidDel="006B2BF4">
                <w:delText>$3.62</w:delText>
              </w:r>
            </w:del>
          </w:p>
          <w:p w14:paraId="697CFA9E" w14:textId="4032BB24" w:rsidR="00B43E9A" w:rsidRPr="00177086" w:rsidDel="006B2BF4" w:rsidRDefault="00B43E9A" w:rsidP="00B43E9A">
            <w:pPr>
              <w:rPr>
                <w:del w:id="2592" w:author="Justin Bracci" w:date="2023-06-19T10:14:00Z"/>
                <w:rFonts w:cs="Times New Roman"/>
              </w:rPr>
            </w:pPr>
            <w:del w:id="2593" w:author="Justin Bracci" w:date="2023-06-19T10:14:00Z">
              <w:r w:rsidRPr="00EE5290" w:rsidDel="006B2BF4">
                <w:delText>$3.79</w:delText>
              </w:r>
            </w:del>
          </w:p>
          <w:p w14:paraId="7A9CA58C" w14:textId="75421869" w:rsidR="00B43E9A" w:rsidRPr="00177086" w:rsidRDefault="00B43E9A" w:rsidP="00B43E9A">
            <w:pPr>
              <w:rPr>
                <w:rFonts w:cs="Times New Roman"/>
              </w:rPr>
            </w:pPr>
            <w:del w:id="2594" w:author="Justin Bracci" w:date="2023-06-19T10:14:00Z">
              <w:r w:rsidRPr="00EE5290" w:rsidDel="006B2BF4">
                <w:delText>$3.85</w:delText>
              </w:r>
            </w:del>
          </w:p>
        </w:tc>
        <w:tc>
          <w:tcPr>
            <w:tcW w:w="1147" w:type="dxa"/>
            <w:tcPrChange w:id="2595" w:author="Justin Bracci" w:date="2023-06-19T10:14:00Z">
              <w:tcPr>
                <w:tcW w:w="1039" w:type="dxa"/>
              </w:tcPr>
            </w:tcPrChange>
          </w:tcPr>
          <w:p w14:paraId="0589979F" w14:textId="621DC161" w:rsidR="00B43E9A" w:rsidRPr="00177086" w:rsidDel="006B2BF4" w:rsidRDefault="00B43E9A" w:rsidP="00B43E9A">
            <w:pPr>
              <w:rPr>
                <w:del w:id="2596" w:author="Justin Bracci" w:date="2023-06-19T10:14:00Z"/>
                <w:rFonts w:cs="Times New Roman"/>
              </w:rPr>
            </w:pPr>
            <w:ins w:id="2597" w:author="Justin Bracci" w:date="2023-06-19T10:18:00Z">
              <w:r w:rsidRPr="008D47ED">
                <w:t>$2.14</w:t>
              </w:r>
            </w:ins>
            <w:del w:id="2598" w:author="Justin Bracci" w:date="2023-06-19T10:14:00Z">
              <w:r w:rsidRPr="00EE5290" w:rsidDel="006B2BF4">
                <w:delText>$3.85</w:delText>
              </w:r>
            </w:del>
          </w:p>
          <w:p w14:paraId="0A8A73A0" w14:textId="2FE9DEDD" w:rsidR="00B43E9A" w:rsidRPr="00177086" w:rsidDel="006B2BF4" w:rsidRDefault="00B43E9A" w:rsidP="00B43E9A">
            <w:pPr>
              <w:rPr>
                <w:del w:id="2599" w:author="Justin Bracci" w:date="2023-06-19T10:14:00Z"/>
                <w:rFonts w:cs="Times New Roman"/>
              </w:rPr>
            </w:pPr>
            <w:del w:id="2600" w:author="Justin Bracci" w:date="2023-06-19T10:14:00Z">
              <w:r w:rsidRPr="00EE5290" w:rsidDel="006B2BF4">
                <w:delText>$4.22</w:delText>
              </w:r>
            </w:del>
          </w:p>
          <w:p w14:paraId="7C8271D3" w14:textId="328817EF" w:rsidR="00B43E9A" w:rsidRPr="00177086" w:rsidDel="006B2BF4" w:rsidRDefault="00B43E9A" w:rsidP="00B43E9A">
            <w:pPr>
              <w:rPr>
                <w:del w:id="2601" w:author="Justin Bracci" w:date="2023-06-19T10:14:00Z"/>
                <w:rFonts w:cs="Times New Roman"/>
              </w:rPr>
            </w:pPr>
            <w:del w:id="2602" w:author="Justin Bracci" w:date="2023-06-19T10:14:00Z">
              <w:r w:rsidRPr="00EE5290" w:rsidDel="006B2BF4">
                <w:delText>$4.44</w:delText>
              </w:r>
            </w:del>
          </w:p>
          <w:p w14:paraId="58152581" w14:textId="2A0AFA80" w:rsidR="00B43E9A" w:rsidRPr="00177086" w:rsidRDefault="00B43E9A" w:rsidP="00B43E9A">
            <w:pPr>
              <w:rPr>
                <w:rFonts w:cs="Times New Roman"/>
              </w:rPr>
            </w:pPr>
            <w:del w:id="2603" w:author="Justin Bracci" w:date="2023-06-19T10:14:00Z">
              <w:r w:rsidRPr="00EE5290" w:rsidDel="006B2BF4">
                <w:delText>$4.88</w:delText>
              </w:r>
            </w:del>
          </w:p>
        </w:tc>
      </w:tr>
      <w:tr w:rsidR="00B43E9A" w:rsidRPr="00177086" w14:paraId="77C4D41B" w14:textId="77777777" w:rsidTr="00B43E9A">
        <w:tblPrEx>
          <w:tblW w:w="0" w:type="auto"/>
          <w:tblPrExChange w:id="2604" w:author="Justin Bracci" w:date="2023-06-19T10:14:00Z">
            <w:tblPrEx>
              <w:tblW w:w="0" w:type="auto"/>
            </w:tblPrEx>
          </w:tblPrExChange>
        </w:tblPrEx>
        <w:trPr>
          <w:trHeight w:val="290"/>
          <w:trPrChange w:id="2605" w:author="Justin Bracci" w:date="2023-06-19T10:14:00Z">
            <w:trPr>
              <w:trHeight w:val="290"/>
            </w:trPr>
          </w:trPrChange>
        </w:trPr>
        <w:tc>
          <w:tcPr>
            <w:tcW w:w="2935" w:type="dxa"/>
            <w:noWrap/>
            <w:hideMark/>
            <w:tcPrChange w:id="2606" w:author="Justin Bracci" w:date="2023-06-19T10:14:00Z">
              <w:tcPr>
                <w:tcW w:w="3116" w:type="dxa"/>
                <w:gridSpan w:val="2"/>
                <w:noWrap/>
                <w:hideMark/>
              </w:tcPr>
            </w:tcPrChange>
          </w:tcPr>
          <w:p w14:paraId="1E4F5A47" w14:textId="7D775E8F" w:rsidR="00B43E9A" w:rsidRPr="00177086" w:rsidRDefault="00B43E9A" w:rsidP="00B43E9A">
            <w:pPr>
              <w:rPr>
                <w:rFonts w:cs="Times New Roman"/>
              </w:rPr>
            </w:pPr>
            <w:r w:rsidRPr="00ED6719">
              <w:t>Battery Storage Capital Cost</w:t>
            </w:r>
          </w:p>
        </w:tc>
        <w:tc>
          <w:tcPr>
            <w:tcW w:w="1146" w:type="dxa"/>
            <w:noWrap/>
            <w:tcPrChange w:id="2607" w:author="Justin Bracci" w:date="2023-06-19T10:14:00Z">
              <w:tcPr>
                <w:tcW w:w="1039" w:type="dxa"/>
                <w:gridSpan w:val="2"/>
                <w:noWrap/>
              </w:tcPr>
            </w:tcPrChange>
          </w:tcPr>
          <w:p w14:paraId="184C2ACA" w14:textId="46E19E31" w:rsidR="00B43E9A" w:rsidRPr="00177086" w:rsidRDefault="00B43E9A" w:rsidP="00B43E9A">
            <w:pPr>
              <w:rPr>
                <w:rFonts w:cs="Times New Roman"/>
              </w:rPr>
            </w:pPr>
            <w:ins w:id="2608" w:author="Justin Bracci" w:date="2023-06-19T10:16:00Z">
              <w:r w:rsidRPr="00ED398D">
                <w:t>$2.68</w:t>
              </w:r>
            </w:ins>
          </w:p>
        </w:tc>
        <w:tc>
          <w:tcPr>
            <w:tcW w:w="1147" w:type="dxa"/>
            <w:tcPrChange w:id="2609" w:author="Justin Bracci" w:date="2023-06-19T10:14:00Z">
              <w:tcPr>
                <w:tcW w:w="1039" w:type="dxa"/>
                <w:gridSpan w:val="2"/>
              </w:tcPr>
            </w:tcPrChange>
          </w:tcPr>
          <w:p w14:paraId="3D124127" w14:textId="1379F6A1" w:rsidR="00B43E9A" w:rsidRPr="00177086" w:rsidRDefault="00B43E9A" w:rsidP="00B43E9A">
            <w:pPr>
              <w:rPr>
                <w:rFonts w:cs="Times New Roman"/>
              </w:rPr>
            </w:pPr>
            <w:ins w:id="2610" w:author="Justin Bracci" w:date="2023-06-19T10:19:00Z">
              <w:r w:rsidRPr="007C3F22">
                <w:t>$2.09</w:t>
              </w:r>
            </w:ins>
          </w:p>
        </w:tc>
        <w:tc>
          <w:tcPr>
            <w:tcW w:w="1147" w:type="dxa"/>
            <w:tcPrChange w:id="2611" w:author="Justin Bracci" w:date="2023-06-19T10:14:00Z">
              <w:tcPr>
                <w:tcW w:w="1039" w:type="dxa"/>
                <w:gridSpan w:val="2"/>
              </w:tcPr>
            </w:tcPrChange>
          </w:tcPr>
          <w:p w14:paraId="65471E79" w14:textId="0E2245E4" w:rsidR="00B43E9A" w:rsidRPr="00177086" w:rsidRDefault="00B43E9A" w:rsidP="00B43E9A">
            <w:pPr>
              <w:rPr>
                <w:rFonts w:cs="Times New Roman"/>
              </w:rPr>
            </w:pPr>
            <w:ins w:id="2612" w:author="Justin Bracci" w:date="2023-06-19T10:18:00Z">
              <w:r w:rsidRPr="002C73B8">
                <w:t>$1.73</w:t>
              </w:r>
            </w:ins>
          </w:p>
        </w:tc>
        <w:tc>
          <w:tcPr>
            <w:tcW w:w="1147" w:type="dxa"/>
            <w:noWrap/>
            <w:tcPrChange w:id="2613" w:author="Justin Bracci" w:date="2023-06-19T10:14:00Z">
              <w:tcPr>
                <w:tcW w:w="1039" w:type="dxa"/>
                <w:gridSpan w:val="2"/>
                <w:noWrap/>
              </w:tcPr>
            </w:tcPrChange>
          </w:tcPr>
          <w:p w14:paraId="5AA165D1" w14:textId="3FAF9F4F" w:rsidR="00B43E9A" w:rsidRPr="00177086" w:rsidRDefault="00B43E9A" w:rsidP="00B43E9A">
            <w:pPr>
              <w:rPr>
                <w:rFonts w:cs="Times New Roman"/>
              </w:rPr>
            </w:pPr>
            <w:ins w:id="2614" w:author="Justin Bracci" w:date="2023-06-19T10:17:00Z">
              <w:r w:rsidRPr="00B90D19">
                <w:t>$2.96</w:t>
              </w:r>
            </w:ins>
          </w:p>
        </w:tc>
        <w:tc>
          <w:tcPr>
            <w:tcW w:w="681" w:type="dxa"/>
            <w:tcPrChange w:id="2615" w:author="Justin Bracci" w:date="2023-06-19T10:14:00Z">
              <w:tcPr>
                <w:tcW w:w="1039" w:type="dxa"/>
                <w:gridSpan w:val="2"/>
              </w:tcPr>
            </w:tcPrChange>
          </w:tcPr>
          <w:p w14:paraId="7CCBEE12" w14:textId="5CDB25B4" w:rsidR="00B43E9A" w:rsidRPr="00177086" w:rsidRDefault="00B43E9A" w:rsidP="00B43E9A">
            <w:pPr>
              <w:rPr>
                <w:rFonts w:cs="Times New Roman"/>
              </w:rPr>
            </w:pPr>
            <w:ins w:id="2616" w:author="Justin Bracci" w:date="2023-06-19T10:19:00Z">
              <w:r w:rsidRPr="002E168E">
                <w:t>$2.48</w:t>
              </w:r>
            </w:ins>
          </w:p>
        </w:tc>
        <w:tc>
          <w:tcPr>
            <w:tcW w:w="1147" w:type="dxa"/>
            <w:tcPrChange w:id="2617" w:author="Justin Bracci" w:date="2023-06-19T10:14:00Z">
              <w:tcPr>
                <w:tcW w:w="1039" w:type="dxa"/>
              </w:tcPr>
            </w:tcPrChange>
          </w:tcPr>
          <w:p w14:paraId="7468E923" w14:textId="2A9095E2" w:rsidR="00B43E9A" w:rsidRPr="00177086" w:rsidRDefault="00B43E9A" w:rsidP="00B43E9A">
            <w:pPr>
              <w:rPr>
                <w:rFonts w:cs="Times New Roman"/>
              </w:rPr>
            </w:pPr>
            <w:ins w:id="2618" w:author="Justin Bracci" w:date="2023-06-19T10:18:00Z">
              <w:r w:rsidRPr="008D47ED">
                <w:t>$2.11</w:t>
              </w:r>
            </w:ins>
          </w:p>
        </w:tc>
      </w:tr>
      <w:tr w:rsidR="00B43E9A" w:rsidRPr="00177086" w14:paraId="125AD5BD" w14:textId="77777777" w:rsidTr="00B43E9A">
        <w:tblPrEx>
          <w:tblW w:w="0" w:type="auto"/>
          <w:tblPrExChange w:id="2619" w:author="Justin Bracci" w:date="2023-06-19T10:14:00Z">
            <w:tblPrEx>
              <w:tblW w:w="0" w:type="auto"/>
            </w:tblPrEx>
          </w:tblPrExChange>
        </w:tblPrEx>
        <w:trPr>
          <w:trHeight w:val="290"/>
          <w:trPrChange w:id="2620" w:author="Justin Bracci" w:date="2023-06-19T10:14:00Z">
            <w:trPr>
              <w:trHeight w:val="290"/>
            </w:trPr>
          </w:trPrChange>
        </w:trPr>
        <w:tc>
          <w:tcPr>
            <w:tcW w:w="2935" w:type="dxa"/>
            <w:noWrap/>
            <w:hideMark/>
            <w:tcPrChange w:id="2621" w:author="Justin Bracci" w:date="2023-06-19T10:14:00Z">
              <w:tcPr>
                <w:tcW w:w="3116" w:type="dxa"/>
                <w:gridSpan w:val="2"/>
                <w:noWrap/>
                <w:hideMark/>
              </w:tcPr>
            </w:tcPrChange>
          </w:tcPr>
          <w:p w14:paraId="5509FB54" w14:textId="599F9B8D" w:rsidR="00B43E9A" w:rsidRPr="00177086" w:rsidRDefault="00B43E9A" w:rsidP="00B43E9A">
            <w:pPr>
              <w:rPr>
                <w:rFonts w:cs="Times New Roman"/>
              </w:rPr>
            </w:pPr>
            <w:r w:rsidRPr="00ED6719">
              <w:t>Surplus Compensation Rate</w:t>
            </w:r>
          </w:p>
        </w:tc>
        <w:tc>
          <w:tcPr>
            <w:tcW w:w="1146" w:type="dxa"/>
            <w:noWrap/>
            <w:tcPrChange w:id="2622" w:author="Justin Bracci" w:date="2023-06-19T10:14:00Z">
              <w:tcPr>
                <w:tcW w:w="1039" w:type="dxa"/>
                <w:gridSpan w:val="2"/>
                <w:noWrap/>
              </w:tcPr>
            </w:tcPrChange>
          </w:tcPr>
          <w:p w14:paraId="3EE272E3" w14:textId="587E91CB" w:rsidR="00B43E9A" w:rsidRPr="00177086" w:rsidRDefault="00B43E9A" w:rsidP="00B43E9A">
            <w:pPr>
              <w:rPr>
                <w:rFonts w:cs="Times New Roman"/>
              </w:rPr>
            </w:pPr>
            <w:ins w:id="2623" w:author="Justin Bracci" w:date="2023-06-19T10:16:00Z">
              <w:r w:rsidRPr="00ED398D">
                <w:t>$2.88</w:t>
              </w:r>
            </w:ins>
          </w:p>
        </w:tc>
        <w:tc>
          <w:tcPr>
            <w:tcW w:w="1147" w:type="dxa"/>
            <w:tcPrChange w:id="2624" w:author="Justin Bracci" w:date="2023-06-19T10:14:00Z">
              <w:tcPr>
                <w:tcW w:w="1039" w:type="dxa"/>
                <w:gridSpan w:val="2"/>
              </w:tcPr>
            </w:tcPrChange>
          </w:tcPr>
          <w:p w14:paraId="105E545F" w14:textId="48F7376F" w:rsidR="00B43E9A" w:rsidRPr="00177086" w:rsidRDefault="00B43E9A" w:rsidP="00B43E9A">
            <w:pPr>
              <w:rPr>
                <w:rFonts w:cs="Times New Roman"/>
              </w:rPr>
            </w:pPr>
            <w:ins w:id="2625" w:author="Justin Bracci" w:date="2023-06-19T10:19:00Z">
              <w:r w:rsidRPr="007C3F22">
                <w:t>$2.39</w:t>
              </w:r>
            </w:ins>
          </w:p>
        </w:tc>
        <w:tc>
          <w:tcPr>
            <w:tcW w:w="1147" w:type="dxa"/>
            <w:tcPrChange w:id="2626" w:author="Justin Bracci" w:date="2023-06-19T10:14:00Z">
              <w:tcPr>
                <w:tcW w:w="1039" w:type="dxa"/>
                <w:gridSpan w:val="2"/>
              </w:tcPr>
            </w:tcPrChange>
          </w:tcPr>
          <w:p w14:paraId="7AFBB887" w14:textId="53DFE7E3" w:rsidR="00B43E9A" w:rsidRPr="00177086" w:rsidRDefault="00B43E9A" w:rsidP="00B43E9A">
            <w:pPr>
              <w:rPr>
                <w:rFonts w:cs="Times New Roman"/>
              </w:rPr>
            </w:pPr>
            <w:ins w:id="2627" w:author="Justin Bracci" w:date="2023-06-19T10:18:00Z">
              <w:r w:rsidRPr="002C73B8">
                <w:t>$2.02</w:t>
              </w:r>
            </w:ins>
          </w:p>
        </w:tc>
        <w:tc>
          <w:tcPr>
            <w:tcW w:w="1147" w:type="dxa"/>
            <w:noWrap/>
            <w:tcPrChange w:id="2628" w:author="Justin Bracci" w:date="2023-06-19T10:14:00Z">
              <w:tcPr>
                <w:tcW w:w="1039" w:type="dxa"/>
                <w:gridSpan w:val="2"/>
                <w:noWrap/>
              </w:tcPr>
            </w:tcPrChange>
          </w:tcPr>
          <w:p w14:paraId="0D1DA57D" w14:textId="4F7F60A8" w:rsidR="00B43E9A" w:rsidRPr="00177086" w:rsidRDefault="00B43E9A" w:rsidP="00B43E9A">
            <w:pPr>
              <w:rPr>
                <w:rFonts w:cs="Times New Roman"/>
              </w:rPr>
            </w:pPr>
            <w:ins w:id="2629" w:author="Justin Bracci" w:date="2023-06-19T10:17:00Z">
              <w:r w:rsidRPr="00B90D19">
                <w:t>$3.15</w:t>
              </w:r>
            </w:ins>
          </w:p>
        </w:tc>
        <w:tc>
          <w:tcPr>
            <w:tcW w:w="681" w:type="dxa"/>
            <w:tcPrChange w:id="2630" w:author="Justin Bracci" w:date="2023-06-19T10:14:00Z">
              <w:tcPr>
                <w:tcW w:w="1039" w:type="dxa"/>
                <w:gridSpan w:val="2"/>
              </w:tcPr>
            </w:tcPrChange>
          </w:tcPr>
          <w:p w14:paraId="45625AF1" w14:textId="5E4264E6" w:rsidR="00B43E9A" w:rsidRPr="00177086" w:rsidRDefault="00B43E9A" w:rsidP="00B43E9A">
            <w:pPr>
              <w:rPr>
                <w:rFonts w:cs="Times New Roman"/>
              </w:rPr>
            </w:pPr>
            <w:ins w:id="2631" w:author="Justin Bracci" w:date="2023-06-19T10:19:00Z">
              <w:r w:rsidRPr="002E168E">
                <w:t>$2.39</w:t>
              </w:r>
            </w:ins>
          </w:p>
        </w:tc>
        <w:tc>
          <w:tcPr>
            <w:tcW w:w="1147" w:type="dxa"/>
            <w:tcPrChange w:id="2632" w:author="Justin Bracci" w:date="2023-06-19T10:14:00Z">
              <w:tcPr>
                <w:tcW w:w="1039" w:type="dxa"/>
              </w:tcPr>
            </w:tcPrChange>
          </w:tcPr>
          <w:p w14:paraId="25E30C47" w14:textId="07D2CB4F" w:rsidR="00B43E9A" w:rsidRPr="00177086" w:rsidRDefault="00B43E9A" w:rsidP="00B43E9A">
            <w:pPr>
              <w:rPr>
                <w:rFonts w:cs="Times New Roman"/>
              </w:rPr>
            </w:pPr>
            <w:ins w:id="2633" w:author="Justin Bracci" w:date="2023-06-19T10:18:00Z">
              <w:r w:rsidRPr="008D47ED">
                <w:t>$2.02</w:t>
              </w:r>
            </w:ins>
          </w:p>
        </w:tc>
      </w:tr>
      <w:tr w:rsidR="00B43E9A" w:rsidRPr="00177086" w14:paraId="06A46AC6" w14:textId="77777777" w:rsidTr="00B43E9A">
        <w:tblPrEx>
          <w:tblW w:w="0" w:type="auto"/>
          <w:tblPrExChange w:id="2634" w:author="Justin Bracci" w:date="2023-06-19T10:14:00Z">
            <w:tblPrEx>
              <w:tblW w:w="0" w:type="auto"/>
            </w:tblPrEx>
          </w:tblPrExChange>
        </w:tblPrEx>
        <w:trPr>
          <w:trHeight w:val="290"/>
          <w:trPrChange w:id="2635" w:author="Justin Bracci" w:date="2023-06-19T10:14:00Z">
            <w:trPr>
              <w:trHeight w:val="290"/>
            </w:trPr>
          </w:trPrChange>
        </w:trPr>
        <w:tc>
          <w:tcPr>
            <w:tcW w:w="2935" w:type="dxa"/>
            <w:noWrap/>
            <w:hideMark/>
            <w:tcPrChange w:id="2636" w:author="Justin Bracci" w:date="2023-06-19T10:14:00Z">
              <w:tcPr>
                <w:tcW w:w="3116" w:type="dxa"/>
                <w:gridSpan w:val="2"/>
                <w:noWrap/>
                <w:hideMark/>
              </w:tcPr>
            </w:tcPrChange>
          </w:tcPr>
          <w:p w14:paraId="41C67440" w14:textId="59ED7F0B" w:rsidR="00B43E9A" w:rsidRPr="00177086" w:rsidRDefault="00B43E9A" w:rsidP="00B43E9A">
            <w:pPr>
              <w:rPr>
                <w:rFonts w:cs="Times New Roman"/>
              </w:rPr>
            </w:pPr>
            <w:r w:rsidRPr="00ED6719">
              <w:t>H2 Storage Capital Cost</w:t>
            </w:r>
          </w:p>
        </w:tc>
        <w:tc>
          <w:tcPr>
            <w:tcW w:w="1146" w:type="dxa"/>
            <w:noWrap/>
            <w:tcPrChange w:id="2637" w:author="Justin Bracci" w:date="2023-06-19T10:14:00Z">
              <w:tcPr>
                <w:tcW w:w="1039" w:type="dxa"/>
                <w:gridSpan w:val="2"/>
                <w:noWrap/>
              </w:tcPr>
            </w:tcPrChange>
          </w:tcPr>
          <w:p w14:paraId="1D81BAC8" w14:textId="0AAC0A57" w:rsidR="00B43E9A" w:rsidRPr="00177086" w:rsidRDefault="00B43E9A" w:rsidP="00B43E9A">
            <w:pPr>
              <w:rPr>
                <w:rFonts w:cs="Times New Roman"/>
              </w:rPr>
            </w:pPr>
            <w:ins w:id="2638" w:author="Justin Bracci" w:date="2023-06-19T10:16:00Z">
              <w:r w:rsidRPr="00ED398D">
                <w:t>$2.86</w:t>
              </w:r>
            </w:ins>
          </w:p>
        </w:tc>
        <w:tc>
          <w:tcPr>
            <w:tcW w:w="1147" w:type="dxa"/>
            <w:tcPrChange w:id="2639" w:author="Justin Bracci" w:date="2023-06-19T10:14:00Z">
              <w:tcPr>
                <w:tcW w:w="1039" w:type="dxa"/>
                <w:gridSpan w:val="2"/>
              </w:tcPr>
            </w:tcPrChange>
          </w:tcPr>
          <w:p w14:paraId="14E75B0F" w14:textId="4F1678F6" w:rsidR="00B43E9A" w:rsidRPr="00177086" w:rsidRDefault="00B43E9A" w:rsidP="00B43E9A">
            <w:pPr>
              <w:rPr>
                <w:rFonts w:cs="Times New Roman"/>
              </w:rPr>
            </w:pPr>
            <w:ins w:id="2640" w:author="Justin Bracci" w:date="2023-06-19T10:19:00Z">
              <w:r w:rsidRPr="007C3F22">
                <w:t>$2.34</w:t>
              </w:r>
            </w:ins>
          </w:p>
        </w:tc>
        <w:tc>
          <w:tcPr>
            <w:tcW w:w="1147" w:type="dxa"/>
            <w:tcPrChange w:id="2641" w:author="Justin Bracci" w:date="2023-06-19T10:14:00Z">
              <w:tcPr>
                <w:tcW w:w="1039" w:type="dxa"/>
                <w:gridSpan w:val="2"/>
              </w:tcPr>
            </w:tcPrChange>
          </w:tcPr>
          <w:p w14:paraId="756684C0" w14:textId="4FCFC1CF" w:rsidR="00B43E9A" w:rsidRPr="00177086" w:rsidRDefault="00B43E9A" w:rsidP="00B43E9A">
            <w:pPr>
              <w:rPr>
                <w:rFonts w:cs="Times New Roman"/>
              </w:rPr>
            </w:pPr>
            <w:ins w:id="2642" w:author="Justin Bracci" w:date="2023-06-19T10:18:00Z">
              <w:r w:rsidRPr="002C73B8">
                <w:t>$1.94</w:t>
              </w:r>
            </w:ins>
          </w:p>
        </w:tc>
        <w:tc>
          <w:tcPr>
            <w:tcW w:w="1147" w:type="dxa"/>
            <w:noWrap/>
            <w:tcPrChange w:id="2643" w:author="Justin Bracci" w:date="2023-06-19T10:14:00Z">
              <w:tcPr>
                <w:tcW w:w="1039" w:type="dxa"/>
                <w:gridSpan w:val="2"/>
                <w:noWrap/>
              </w:tcPr>
            </w:tcPrChange>
          </w:tcPr>
          <w:p w14:paraId="73955CD0" w14:textId="64ABE765" w:rsidR="00B43E9A" w:rsidRPr="00177086" w:rsidRDefault="00B43E9A" w:rsidP="00B43E9A">
            <w:pPr>
              <w:rPr>
                <w:rFonts w:cs="Times New Roman"/>
              </w:rPr>
            </w:pPr>
            <w:ins w:id="2644" w:author="Justin Bracci" w:date="2023-06-19T10:17:00Z">
              <w:r w:rsidRPr="00B90D19">
                <w:t>$2.91</w:t>
              </w:r>
            </w:ins>
          </w:p>
        </w:tc>
        <w:tc>
          <w:tcPr>
            <w:tcW w:w="681" w:type="dxa"/>
            <w:tcPrChange w:id="2645" w:author="Justin Bracci" w:date="2023-06-19T10:14:00Z">
              <w:tcPr>
                <w:tcW w:w="1039" w:type="dxa"/>
                <w:gridSpan w:val="2"/>
              </w:tcPr>
            </w:tcPrChange>
          </w:tcPr>
          <w:p w14:paraId="44167AD8" w14:textId="3425A4B8" w:rsidR="00B43E9A" w:rsidRPr="00177086" w:rsidRDefault="00B43E9A" w:rsidP="00B43E9A">
            <w:pPr>
              <w:rPr>
                <w:rFonts w:cs="Times New Roman"/>
              </w:rPr>
            </w:pPr>
            <w:ins w:id="2646" w:author="Justin Bracci" w:date="2023-06-19T10:19:00Z">
              <w:r w:rsidRPr="002E168E">
                <w:t>$2.42</w:t>
              </w:r>
            </w:ins>
          </w:p>
        </w:tc>
        <w:tc>
          <w:tcPr>
            <w:tcW w:w="1147" w:type="dxa"/>
            <w:tcPrChange w:id="2647" w:author="Justin Bracci" w:date="2023-06-19T10:14:00Z">
              <w:tcPr>
                <w:tcW w:w="1039" w:type="dxa"/>
              </w:tcPr>
            </w:tcPrChange>
          </w:tcPr>
          <w:p w14:paraId="78FFC138" w14:textId="3CCE3EC3" w:rsidR="00B43E9A" w:rsidRPr="00177086" w:rsidRDefault="00B43E9A" w:rsidP="00B43E9A">
            <w:pPr>
              <w:rPr>
                <w:rFonts w:cs="Times New Roman"/>
              </w:rPr>
            </w:pPr>
            <w:ins w:id="2648" w:author="Justin Bracci" w:date="2023-06-19T10:18:00Z">
              <w:r w:rsidRPr="008D47ED">
                <w:t>$2.07</w:t>
              </w:r>
            </w:ins>
          </w:p>
        </w:tc>
      </w:tr>
      <w:tr w:rsidR="00B43E9A" w:rsidRPr="00177086" w14:paraId="7893B5D6" w14:textId="77777777" w:rsidTr="00B43E9A">
        <w:tblPrEx>
          <w:tblW w:w="0" w:type="auto"/>
          <w:tblPrExChange w:id="2649" w:author="Justin Bracci" w:date="2023-06-19T10:14:00Z">
            <w:tblPrEx>
              <w:tblW w:w="0" w:type="auto"/>
            </w:tblPrEx>
          </w:tblPrExChange>
        </w:tblPrEx>
        <w:trPr>
          <w:trHeight w:val="290"/>
          <w:trPrChange w:id="2650" w:author="Justin Bracci" w:date="2023-06-19T10:14:00Z">
            <w:trPr>
              <w:trHeight w:val="290"/>
            </w:trPr>
          </w:trPrChange>
        </w:trPr>
        <w:tc>
          <w:tcPr>
            <w:tcW w:w="2935" w:type="dxa"/>
            <w:noWrap/>
            <w:hideMark/>
            <w:tcPrChange w:id="2651" w:author="Justin Bracci" w:date="2023-06-19T10:14:00Z">
              <w:tcPr>
                <w:tcW w:w="3116" w:type="dxa"/>
                <w:gridSpan w:val="2"/>
                <w:noWrap/>
                <w:hideMark/>
              </w:tcPr>
            </w:tcPrChange>
          </w:tcPr>
          <w:p w14:paraId="6CA0D0EB" w14:textId="4D04B531" w:rsidR="00B43E9A" w:rsidRPr="00177086" w:rsidRDefault="00B43E9A" w:rsidP="00B43E9A">
            <w:pPr>
              <w:rPr>
                <w:rFonts w:cs="Times New Roman"/>
              </w:rPr>
            </w:pPr>
            <w:r w:rsidRPr="00ED6719">
              <w:t>Project Life</w:t>
            </w:r>
          </w:p>
        </w:tc>
        <w:tc>
          <w:tcPr>
            <w:tcW w:w="1146" w:type="dxa"/>
            <w:noWrap/>
            <w:tcPrChange w:id="2652" w:author="Justin Bracci" w:date="2023-06-19T10:14:00Z">
              <w:tcPr>
                <w:tcW w:w="1039" w:type="dxa"/>
                <w:gridSpan w:val="2"/>
                <w:noWrap/>
              </w:tcPr>
            </w:tcPrChange>
          </w:tcPr>
          <w:p w14:paraId="6BCEB647" w14:textId="05156D2C" w:rsidR="00B43E9A" w:rsidRPr="00177086" w:rsidRDefault="00B43E9A" w:rsidP="00B43E9A">
            <w:pPr>
              <w:rPr>
                <w:rFonts w:cs="Times New Roman"/>
              </w:rPr>
            </w:pPr>
            <w:ins w:id="2653" w:author="Justin Bracci" w:date="2023-06-19T10:16:00Z">
              <w:r w:rsidRPr="00ED398D">
                <w:t>$2.85</w:t>
              </w:r>
            </w:ins>
          </w:p>
        </w:tc>
        <w:tc>
          <w:tcPr>
            <w:tcW w:w="1147" w:type="dxa"/>
            <w:tcPrChange w:id="2654" w:author="Justin Bracci" w:date="2023-06-19T10:14:00Z">
              <w:tcPr>
                <w:tcW w:w="1039" w:type="dxa"/>
                <w:gridSpan w:val="2"/>
              </w:tcPr>
            </w:tcPrChange>
          </w:tcPr>
          <w:p w14:paraId="7433B87A" w14:textId="2C2B54D4" w:rsidR="00B43E9A" w:rsidRPr="00177086" w:rsidRDefault="00B43E9A" w:rsidP="00B43E9A">
            <w:pPr>
              <w:rPr>
                <w:rFonts w:cs="Times New Roman"/>
              </w:rPr>
            </w:pPr>
            <w:ins w:id="2655" w:author="Justin Bracci" w:date="2023-06-19T10:19:00Z">
              <w:r w:rsidRPr="007C3F22">
                <w:t>$2.35</w:t>
              </w:r>
            </w:ins>
          </w:p>
        </w:tc>
        <w:tc>
          <w:tcPr>
            <w:tcW w:w="1147" w:type="dxa"/>
            <w:tcPrChange w:id="2656" w:author="Justin Bracci" w:date="2023-06-19T10:14:00Z">
              <w:tcPr>
                <w:tcW w:w="1039" w:type="dxa"/>
                <w:gridSpan w:val="2"/>
              </w:tcPr>
            </w:tcPrChange>
          </w:tcPr>
          <w:p w14:paraId="707BC0E7" w14:textId="704B13F0" w:rsidR="00B43E9A" w:rsidRPr="00177086" w:rsidRDefault="00B43E9A" w:rsidP="00B43E9A">
            <w:pPr>
              <w:rPr>
                <w:rFonts w:cs="Times New Roman"/>
              </w:rPr>
            </w:pPr>
            <w:ins w:id="2657" w:author="Justin Bracci" w:date="2023-06-19T10:18:00Z">
              <w:r w:rsidRPr="002C73B8">
                <w:t>$1.98</w:t>
              </w:r>
            </w:ins>
          </w:p>
        </w:tc>
        <w:tc>
          <w:tcPr>
            <w:tcW w:w="1147" w:type="dxa"/>
            <w:noWrap/>
            <w:tcPrChange w:id="2658" w:author="Justin Bracci" w:date="2023-06-19T10:14:00Z">
              <w:tcPr>
                <w:tcW w:w="1039" w:type="dxa"/>
                <w:gridSpan w:val="2"/>
                <w:noWrap/>
              </w:tcPr>
            </w:tcPrChange>
          </w:tcPr>
          <w:p w14:paraId="7D3604B4" w14:textId="31D8E9C8" w:rsidR="00B43E9A" w:rsidRPr="00177086" w:rsidRDefault="00B43E9A" w:rsidP="00B43E9A">
            <w:pPr>
              <w:rPr>
                <w:rFonts w:cs="Times New Roman"/>
              </w:rPr>
            </w:pPr>
            <w:ins w:id="2659" w:author="Justin Bracci" w:date="2023-06-19T10:17:00Z">
              <w:r w:rsidRPr="00B90D19">
                <w:t>$2.94</w:t>
              </w:r>
            </w:ins>
          </w:p>
        </w:tc>
        <w:tc>
          <w:tcPr>
            <w:tcW w:w="681" w:type="dxa"/>
            <w:tcPrChange w:id="2660" w:author="Justin Bracci" w:date="2023-06-19T10:14:00Z">
              <w:tcPr>
                <w:tcW w:w="1039" w:type="dxa"/>
                <w:gridSpan w:val="2"/>
              </w:tcPr>
            </w:tcPrChange>
          </w:tcPr>
          <w:p w14:paraId="1C5F645F" w14:textId="232D0687" w:rsidR="00B43E9A" w:rsidRPr="00177086" w:rsidRDefault="00B43E9A" w:rsidP="00B43E9A">
            <w:pPr>
              <w:rPr>
                <w:rFonts w:cs="Times New Roman"/>
              </w:rPr>
            </w:pPr>
            <w:ins w:id="2661" w:author="Justin Bracci" w:date="2023-06-19T10:19:00Z">
              <w:r w:rsidRPr="002E168E">
                <w:t>$2.45</w:t>
              </w:r>
            </w:ins>
          </w:p>
        </w:tc>
        <w:tc>
          <w:tcPr>
            <w:tcW w:w="1147" w:type="dxa"/>
            <w:tcPrChange w:id="2662" w:author="Justin Bracci" w:date="2023-06-19T10:14:00Z">
              <w:tcPr>
                <w:tcW w:w="1039" w:type="dxa"/>
              </w:tcPr>
            </w:tcPrChange>
          </w:tcPr>
          <w:p w14:paraId="56A44FBC" w14:textId="4F4A86FF" w:rsidR="00B43E9A" w:rsidRPr="00177086" w:rsidRDefault="00B43E9A" w:rsidP="00B43E9A">
            <w:pPr>
              <w:rPr>
                <w:rFonts w:cs="Times New Roman"/>
              </w:rPr>
            </w:pPr>
            <w:ins w:id="2663" w:author="Justin Bracci" w:date="2023-06-19T10:18:00Z">
              <w:r w:rsidRPr="008D47ED">
                <w:t>$2.08</w:t>
              </w:r>
            </w:ins>
          </w:p>
        </w:tc>
      </w:tr>
      <w:tr w:rsidR="00B43E9A" w:rsidRPr="00177086" w14:paraId="373358F8" w14:textId="77777777" w:rsidTr="00B43E9A">
        <w:tblPrEx>
          <w:tblW w:w="0" w:type="auto"/>
          <w:tblPrExChange w:id="2664" w:author="Justin Bracci" w:date="2023-06-19T10:14:00Z">
            <w:tblPrEx>
              <w:tblW w:w="0" w:type="auto"/>
            </w:tblPrEx>
          </w:tblPrExChange>
        </w:tblPrEx>
        <w:trPr>
          <w:trHeight w:val="290"/>
          <w:trPrChange w:id="2665" w:author="Justin Bracci" w:date="2023-06-19T10:14:00Z">
            <w:trPr>
              <w:trHeight w:val="290"/>
            </w:trPr>
          </w:trPrChange>
        </w:trPr>
        <w:tc>
          <w:tcPr>
            <w:tcW w:w="2935" w:type="dxa"/>
            <w:noWrap/>
            <w:hideMark/>
            <w:tcPrChange w:id="2666" w:author="Justin Bracci" w:date="2023-06-19T10:14:00Z">
              <w:tcPr>
                <w:tcW w:w="3116" w:type="dxa"/>
                <w:gridSpan w:val="2"/>
                <w:noWrap/>
                <w:hideMark/>
              </w:tcPr>
            </w:tcPrChange>
          </w:tcPr>
          <w:p w14:paraId="55B3CB13" w14:textId="716A08D6" w:rsidR="00B43E9A" w:rsidRPr="00177086" w:rsidRDefault="00B43E9A" w:rsidP="00B43E9A">
            <w:pPr>
              <w:rPr>
                <w:rFonts w:cs="Times New Roman"/>
              </w:rPr>
            </w:pPr>
            <w:r w:rsidRPr="00ED6719">
              <w:t>Average Annual Electricity Cost</w:t>
            </w:r>
          </w:p>
        </w:tc>
        <w:tc>
          <w:tcPr>
            <w:tcW w:w="1146" w:type="dxa"/>
            <w:noWrap/>
            <w:tcPrChange w:id="2667" w:author="Justin Bracci" w:date="2023-06-19T10:14:00Z">
              <w:tcPr>
                <w:tcW w:w="1039" w:type="dxa"/>
                <w:gridSpan w:val="2"/>
                <w:noWrap/>
              </w:tcPr>
            </w:tcPrChange>
          </w:tcPr>
          <w:p w14:paraId="5D8FA629" w14:textId="2209E1FD" w:rsidR="00B43E9A" w:rsidRPr="00177086" w:rsidRDefault="00B43E9A" w:rsidP="00B43E9A">
            <w:pPr>
              <w:rPr>
                <w:rFonts w:cs="Times New Roman"/>
              </w:rPr>
            </w:pPr>
            <w:ins w:id="2668" w:author="Justin Bracci" w:date="2023-06-19T10:16:00Z">
              <w:r w:rsidRPr="00ED398D">
                <w:t>$2.56</w:t>
              </w:r>
            </w:ins>
          </w:p>
        </w:tc>
        <w:tc>
          <w:tcPr>
            <w:tcW w:w="1147" w:type="dxa"/>
            <w:tcPrChange w:id="2669" w:author="Justin Bracci" w:date="2023-06-19T10:14:00Z">
              <w:tcPr>
                <w:tcW w:w="1039" w:type="dxa"/>
                <w:gridSpan w:val="2"/>
              </w:tcPr>
            </w:tcPrChange>
          </w:tcPr>
          <w:p w14:paraId="6AE667C8" w14:textId="15620C3B" w:rsidR="00B43E9A" w:rsidRPr="00177086" w:rsidRDefault="00B43E9A" w:rsidP="00B43E9A">
            <w:pPr>
              <w:rPr>
                <w:rFonts w:cs="Times New Roman"/>
              </w:rPr>
            </w:pPr>
            <w:ins w:id="2670" w:author="Justin Bracci" w:date="2023-06-19T10:19:00Z">
              <w:r w:rsidRPr="007C3F22">
                <w:t>$2.19</w:t>
              </w:r>
            </w:ins>
          </w:p>
        </w:tc>
        <w:tc>
          <w:tcPr>
            <w:tcW w:w="1147" w:type="dxa"/>
            <w:tcPrChange w:id="2671" w:author="Justin Bracci" w:date="2023-06-19T10:14:00Z">
              <w:tcPr>
                <w:tcW w:w="1039" w:type="dxa"/>
                <w:gridSpan w:val="2"/>
              </w:tcPr>
            </w:tcPrChange>
          </w:tcPr>
          <w:p w14:paraId="6D828D50" w14:textId="0B48D40E" w:rsidR="00B43E9A" w:rsidRPr="00177086" w:rsidRDefault="00B43E9A" w:rsidP="00B43E9A">
            <w:pPr>
              <w:rPr>
                <w:rFonts w:cs="Times New Roman"/>
              </w:rPr>
            </w:pPr>
            <w:ins w:id="2672" w:author="Justin Bracci" w:date="2023-06-19T10:18:00Z">
              <w:r w:rsidRPr="002C73B8">
                <w:t>$1.71</w:t>
              </w:r>
            </w:ins>
          </w:p>
        </w:tc>
        <w:tc>
          <w:tcPr>
            <w:tcW w:w="1147" w:type="dxa"/>
            <w:noWrap/>
            <w:tcPrChange w:id="2673" w:author="Justin Bracci" w:date="2023-06-19T10:14:00Z">
              <w:tcPr>
                <w:tcW w:w="1039" w:type="dxa"/>
                <w:gridSpan w:val="2"/>
                <w:noWrap/>
              </w:tcPr>
            </w:tcPrChange>
          </w:tcPr>
          <w:p w14:paraId="6AFEDA65" w14:textId="698D5A32" w:rsidR="00B43E9A" w:rsidRPr="00177086" w:rsidRDefault="00B43E9A" w:rsidP="00B43E9A">
            <w:pPr>
              <w:rPr>
                <w:rFonts w:cs="Times New Roman"/>
              </w:rPr>
            </w:pPr>
            <w:ins w:id="2674" w:author="Justin Bracci" w:date="2023-06-19T10:17:00Z">
              <w:r w:rsidRPr="00B90D19">
                <w:t>$3.10</w:t>
              </w:r>
            </w:ins>
          </w:p>
        </w:tc>
        <w:tc>
          <w:tcPr>
            <w:tcW w:w="681" w:type="dxa"/>
            <w:tcPrChange w:id="2675" w:author="Justin Bracci" w:date="2023-06-19T10:14:00Z">
              <w:tcPr>
                <w:tcW w:w="1039" w:type="dxa"/>
                <w:gridSpan w:val="2"/>
              </w:tcPr>
            </w:tcPrChange>
          </w:tcPr>
          <w:p w14:paraId="4E0D471B" w14:textId="11604129" w:rsidR="00B43E9A" w:rsidRPr="00177086" w:rsidRDefault="00B43E9A" w:rsidP="00B43E9A">
            <w:pPr>
              <w:rPr>
                <w:rFonts w:cs="Times New Roman"/>
              </w:rPr>
            </w:pPr>
            <w:ins w:id="2676" w:author="Justin Bracci" w:date="2023-06-19T10:19:00Z">
              <w:r w:rsidRPr="002E168E">
                <w:t>$2.59</w:t>
              </w:r>
            </w:ins>
          </w:p>
        </w:tc>
        <w:tc>
          <w:tcPr>
            <w:tcW w:w="1147" w:type="dxa"/>
            <w:tcPrChange w:id="2677" w:author="Justin Bracci" w:date="2023-06-19T10:14:00Z">
              <w:tcPr>
                <w:tcW w:w="1039" w:type="dxa"/>
              </w:tcPr>
            </w:tcPrChange>
          </w:tcPr>
          <w:p w14:paraId="4474281A" w14:textId="7929BB67" w:rsidR="00B43E9A" w:rsidRPr="00177086" w:rsidRDefault="00B43E9A" w:rsidP="00B43E9A">
            <w:pPr>
              <w:rPr>
                <w:rFonts w:cs="Times New Roman"/>
              </w:rPr>
            </w:pPr>
            <w:ins w:id="2678" w:author="Justin Bracci" w:date="2023-06-19T10:18:00Z">
              <w:r w:rsidRPr="008D47ED">
                <w:t>$2.26</w:t>
              </w:r>
            </w:ins>
          </w:p>
        </w:tc>
      </w:tr>
      <w:tr w:rsidR="00B43E9A" w:rsidRPr="00177086" w14:paraId="54C66B61" w14:textId="77777777" w:rsidTr="00B43E9A">
        <w:tblPrEx>
          <w:tblW w:w="0" w:type="auto"/>
          <w:tblPrExChange w:id="2679" w:author="Justin Bracci" w:date="2023-06-19T10:14:00Z">
            <w:tblPrEx>
              <w:tblW w:w="0" w:type="auto"/>
            </w:tblPrEx>
          </w:tblPrExChange>
        </w:tblPrEx>
        <w:trPr>
          <w:trHeight w:val="290"/>
          <w:trPrChange w:id="2680" w:author="Justin Bracci" w:date="2023-06-19T10:14:00Z">
            <w:trPr>
              <w:trHeight w:val="290"/>
            </w:trPr>
          </w:trPrChange>
        </w:trPr>
        <w:tc>
          <w:tcPr>
            <w:tcW w:w="2935" w:type="dxa"/>
            <w:noWrap/>
            <w:hideMark/>
            <w:tcPrChange w:id="2681" w:author="Justin Bracci" w:date="2023-06-19T10:14:00Z">
              <w:tcPr>
                <w:tcW w:w="3116" w:type="dxa"/>
                <w:gridSpan w:val="2"/>
                <w:noWrap/>
                <w:hideMark/>
              </w:tcPr>
            </w:tcPrChange>
          </w:tcPr>
          <w:p w14:paraId="47E8EEAC" w14:textId="77BA252C" w:rsidR="00B43E9A" w:rsidRPr="00177086" w:rsidRDefault="00B43E9A" w:rsidP="00B43E9A">
            <w:pPr>
              <w:rPr>
                <w:rFonts w:cs="Times New Roman"/>
              </w:rPr>
            </w:pPr>
            <w:r w:rsidRPr="00ED6719">
              <w:t>Solar Life Cycle Emissions</w:t>
            </w:r>
          </w:p>
        </w:tc>
        <w:tc>
          <w:tcPr>
            <w:tcW w:w="1146" w:type="dxa"/>
            <w:noWrap/>
            <w:tcPrChange w:id="2682" w:author="Justin Bracci" w:date="2023-06-19T10:14:00Z">
              <w:tcPr>
                <w:tcW w:w="1039" w:type="dxa"/>
                <w:gridSpan w:val="2"/>
                <w:noWrap/>
              </w:tcPr>
            </w:tcPrChange>
          </w:tcPr>
          <w:p w14:paraId="389FCCBF" w14:textId="702F78CE" w:rsidR="00B43E9A" w:rsidRPr="00177086" w:rsidRDefault="00B43E9A" w:rsidP="00B43E9A">
            <w:pPr>
              <w:rPr>
                <w:rFonts w:cs="Times New Roman"/>
              </w:rPr>
            </w:pPr>
            <w:ins w:id="2683" w:author="Justin Bracci" w:date="2023-06-19T10:16:00Z">
              <w:r w:rsidRPr="00ED398D">
                <w:t>$2.79</w:t>
              </w:r>
            </w:ins>
          </w:p>
        </w:tc>
        <w:tc>
          <w:tcPr>
            <w:tcW w:w="1147" w:type="dxa"/>
            <w:tcPrChange w:id="2684" w:author="Justin Bracci" w:date="2023-06-19T10:14:00Z">
              <w:tcPr>
                <w:tcW w:w="1039" w:type="dxa"/>
                <w:gridSpan w:val="2"/>
              </w:tcPr>
            </w:tcPrChange>
          </w:tcPr>
          <w:p w14:paraId="657E9D2B" w14:textId="6D7BE449" w:rsidR="00B43E9A" w:rsidRPr="00177086" w:rsidRDefault="00B43E9A" w:rsidP="00B43E9A">
            <w:pPr>
              <w:rPr>
                <w:rFonts w:cs="Times New Roman"/>
              </w:rPr>
            </w:pPr>
            <w:ins w:id="2685" w:author="Justin Bracci" w:date="2023-06-19T10:19:00Z">
              <w:r w:rsidRPr="007C3F22">
                <w:t>$2.35</w:t>
              </w:r>
            </w:ins>
          </w:p>
        </w:tc>
        <w:tc>
          <w:tcPr>
            <w:tcW w:w="1147" w:type="dxa"/>
            <w:tcPrChange w:id="2686" w:author="Justin Bracci" w:date="2023-06-19T10:14:00Z">
              <w:tcPr>
                <w:tcW w:w="1039" w:type="dxa"/>
                <w:gridSpan w:val="2"/>
              </w:tcPr>
            </w:tcPrChange>
          </w:tcPr>
          <w:p w14:paraId="4E190863" w14:textId="03FBC5ED" w:rsidR="00B43E9A" w:rsidRPr="00177086" w:rsidRDefault="00B43E9A" w:rsidP="00B43E9A">
            <w:pPr>
              <w:rPr>
                <w:rFonts w:cs="Times New Roman"/>
              </w:rPr>
            </w:pPr>
            <w:ins w:id="2687" w:author="Justin Bracci" w:date="2023-06-19T10:18:00Z">
              <w:r w:rsidRPr="002C73B8">
                <w:t>$2.00</w:t>
              </w:r>
            </w:ins>
          </w:p>
        </w:tc>
        <w:tc>
          <w:tcPr>
            <w:tcW w:w="1147" w:type="dxa"/>
            <w:noWrap/>
            <w:tcPrChange w:id="2688" w:author="Justin Bracci" w:date="2023-06-19T10:14:00Z">
              <w:tcPr>
                <w:tcW w:w="1039" w:type="dxa"/>
                <w:gridSpan w:val="2"/>
                <w:noWrap/>
              </w:tcPr>
            </w:tcPrChange>
          </w:tcPr>
          <w:p w14:paraId="780C1AED" w14:textId="6ECA275F" w:rsidR="00B43E9A" w:rsidRPr="00177086" w:rsidRDefault="00B43E9A" w:rsidP="00B43E9A">
            <w:pPr>
              <w:rPr>
                <w:rFonts w:cs="Times New Roman"/>
              </w:rPr>
            </w:pPr>
            <w:ins w:id="2689" w:author="Justin Bracci" w:date="2023-06-19T10:17:00Z">
              <w:r w:rsidRPr="00B90D19">
                <w:t>$2.90</w:t>
              </w:r>
            </w:ins>
          </w:p>
        </w:tc>
        <w:tc>
          <w:tcPr>
            <w:tcW w:w="681" w:type="dxa"/>
            <w:tcPrChange w:id="2690" w:author="Justin Bracci" w:date="2023-06-19T10:14:00Z">
              <w:tcPr>
                <w:tcW w:w="1039" w:type="dxa"/>
                <w:gridSpan w:val="2"/>
              </w:tcPr>
            </w:tcPrChange>
          </w:tcPr>
          <w:p w14:paraId="0371E1EC" w14:textId="34B08CC0" w:rsidR="00B43E9A" w:rsidRPr="00177086" w:rsidRDefault="00B43E9A" w:rsidP="00B43E9A">
            <w:pPr>
              <w:rPr>
                <w:rFonts w:cs="Times New Roman"/>
              </w:rPr>
            </w:pPr>
            <w:ins w:id="2691" w:author="Justin Bracci" w:date="2023-06-19T10:19:00Z">
              <w:r w:rsidRPr="002E168E">
                <w:t>$2.39</w:t>
              </w:r>
            </w:ins>
          </w:p>
        </w:tc>
        <w:tc>
          <w:tcPr>
            <w:tcW w:w="1147" w:type="dxa"/>
            <w:tcPrChange w:id="2692" w:author="Justin Bracci" w:date="2023-06-19T10:14:00Z">
              <w:tcPr>
                <w:tcW w:w="1039" w:type="dxa"/>
              </w:tcPr>
            </w:tcPrChange>
          </w:tcPr>
          <w:p w14:paraId="316397E1" w14:textId="5107454B" w:rsidR="00B43E9A" w:rsidRPr="00177086" w:rsidRDefault="00B43E9A" w:rsidP="00B43E9A">
            <w:pPr>
              <w:rPr>
                <w:rFonts w:cs="Times New Roman"/>
              </w:rPr>
            </w:pPr>
            <w:ins w:id="2693" w:author="Justin Bracci" w:date="2023-06-19T10:18:00Z">
              <w:r w:rsidRPr="008D47ED">
                <w:t>$2.04</w:t>
              </w:r>
            </w:ins>
          </w:p>
        </w:tc>
      </w:tr>
      <w:tr w:rsidR="00B43E9A" w:rsidRPr="00177086" w14:paraId="7E75099E" w14:textId="77777777" w:rsidTr="00B43E9A">
        <w:tblPrEx>
          <w:tblW w:w="0" w:type="auto"/>
          <w:tblPrExChange w:id="2694" w:author="Justin Bracci" w:date="2023-06-19T10:14:00Z">
            <w:tblPrEx>
              <w:tblW w:w="0" w:type="auto"/>
            </w:tblPrEx>
          </w:tblPrExChange>
        </w:tblPrEx>
        <w:trPr>
          <w:trHeight w:val="290"/>
          <w:trPrChange w:id="2695" w:author="Justin Bracci" w:date="2023-06-19T10:14:00Z">
            <w:trPr>
              <w:trHeight w:val="290"/>
            </w:trPr>
          </w:trPrChange>
        </w:trPr>
        <w:tc>
          <w:tcPr>
            <w:tcW w:w="2935" w:type="dxa"/>
            <w:noWrap/>
            <w:hideMark/>
            <w:tcPrChange w:id="2696" w:author="Justin Bracci" w:date="2023-06-19T10:14:00Z">
              <w:tcPr>
                <w:tcW w:w="3116" w:type="dxa"/>
                <w:gridSpan w:val="2"/>
                <w:noWrap/>
                <w:hideMark/>
              </w:tcPr>
            </w:tcPrChange>
          </w:tcPr>
          <w:p w14:paraId="5B123D81" w14:textId="61B079FA" w:rsidR="00B43E9A" w:rsidRPr="00177086" w:rsidRDefault="00B43E9A" w:rsidP="00B43E9A">
            <w:pPr>
              <w:rPr>
                <w:rFonts w:cs="Times New Roman"/>
              </w:rPr>
            </w:pPr>
            <w:r w:rsidRPr="00ED6719">
              <w:t>Electrolyzer Efficiency</w:t>
            </w:r>
          </w:p>
        </w:tc>
        <w:tc>
          <w:tcPr>
            <w:tcW w:w="1146" w:type="dxa"/>
            <w:noWrap/>
            <w:tcPrChange w:id="2697" w:author="Justin Bracci" w:date="2023-06-19T10:14:00Z">
              <w:tcPr>
                <w:tcW w:w="1039" w:type="dxa"/>
                <w:gridSpan w:val="2"/>
                <w:noWrap/>
              </w:tcPr>
            </w:tcPrChange>
          </w:tcPr>
          <w:p w14:paraId="443FFAFB" w14:textId="683A6521" w:rsidR="00B43E9A" w:rsidRPr="00177086" w:rsidRDefault="00B43E9A" w:rsidP="00B43E9A">
            <w:pPr>
              <w:rPr>
                <w:rFonts w:cs="Times New Roman"/>
              </w:rPr>
            </w:pPr>
            <w:ins w:id="2698" w:author="Justin Bracci" w:date="2023-06-19T10:16:00Z">
              <w:r w:rsidRPr="00ED398D">
                <w:t>$2.69</w:t>
              </w:r>
            </w:ins>
          </w:p>
        </w:tc>
        <w:tc>
          <w:tcPr>
            <w:tcW w:w="1147" w:type="dxa"/>
            <w:tcPrChange w:id="2699" w:author="Justin Bracci" w:date="2023-06-19T10:14:00Z">
              <w:tcPr>
                <w:tcW w:w="1039" w:type="dxa"/>
                <w:gridSpan w:val="2"/>
              </w:tcPr>
            </w:tcPrChange>
          </w:tcPr>
          <w:p w14:paraId="658C4EF1" w14:textId="44F1AED8" w:rsidR="00B43E9A" w:rsidRPr="00177086" w:rsidRDefault="00B43E9A" w:rsidP="00B43E9A">
            <w:pPr>
              <w:rPr>
                <w:rFonts w:cs="Times New Roman"/>
              </w:rPr>
            </w:pPr>
            <w:ins w:id="2700" w:author="Justin Bracci" w:date="2023-06-19T10:19:00Z">
              <w:r w:rsidRPr="007C3F22">
                <w:t>$2.23</w:t>
              </w:r>
            </w:ins>
          </w:p>
        </w:tc>
        <w:tc>
          <w:tcPr>
            <w:tcW w:w="1147" w:type="dxa"/>
            <w:tcPrChange w:id="2701" w:author="Justin Bracci" w:date="2023-06-19T10:14:00Z">
              <w:tcPr>
                <w:tcW w:w="1039" w:type="dxa"/>
                <w:gridSpan w:val="2"/>
              </w:tcPr>
            </w:tcPrChange>
          </w:tcPr>
          <w:p w14:paraId="65CE72D3" w14:textId="6CE4C859" w:rsidR="00B43E9A" w:rsidRPr="00177086" w:rsidRDefault="00B43E9A" w:rsidP="00B43E9A">
            <w:pPr>
              <w:rPr>
                <w:rFonts w:cs="Times New Roman"/>
              </w:rPr>
            </w:pPr>
            <w:ins w:id="2702" w:author="Justin Bracci" w:date="2023-06-19T10:18:00Z">
              <w:r w:rsidRPr="002C73B8">
                <w:t>$1.89</w:t>
              </w:r>
            </w:ins>
          </w:p>
        </w:tc>
        <w:tc>
          <w:tcPr>
            <w:tcW w:w="1147" w:type="dxa"/>
            <w:noWrap/>
            <w:tcPrChange w:id="2703" w:author="Justin Bracci" w:date="2023-06-19T10:14:00Z">
              <w:tcPr>
                <w:tcW w:w="1039" w:type="dxa"/>
                <w:gridSpan w:val="2"/>
                <w:noWrap/>
              </w:tcPr>
            </w:tcPrChange>
          </w:tcPr>
          <w:p w14:paraId="65BA295D" w14:textId="5C556757" w:rsidR="00B43E9A" w:rsidRPr="00177086" w:rsidRDefault="00B43E9A" w:rsidP="00B43E9A">
            <w:pPr>
              <w:rPr>
                <w:rFonts w:cs="Times New Roman"/>
              </w:rPr>
            </w:pPr>
            <w:ins w:id="2704" w:author="Justin Bracci" w:date="2023-06-19T10:17:00Z">
              <w:r w:rsidRPr="00B90D19">
                <w:t>$3.11</w:t>
              </w:r>
            </w:ins>
          </w:p>
        </w:tc>
        <w:tc>
          <w:tcPr>
            <w:tcW w:w="681" w:type="dxa"/>
            <w:tcPrChange w:id="2705" w:author="Justin Bracci" w:date="2023-06-19T10:14:00Z">
              <w:tcPr>
                <w:tcW w:w="1039" w:type="dxa"/>
                <w:gridSpan w:val="2"/>
              </w:tcPr>
            </w:tcPrChange>
          </w:tcPr>
          <w:p w14:paraId="31D1B1FF" w14:textId="741466D5" w:rsidR="00B43E9A" w:rsidRPr="00177086" w:rsidRDefault="00B43E9A" w:rsidP="00B43E9A">
            <w:pPr>
              <w:rPr>
                <w:rFonts w:cs="Times New Roman"/>
              </w:rPr>
            </w:pPr>
            <w:ins w:id="2706" w:author="Justin Bracci" w:date="2023-06-19T10:19:00Z">
              <w:r w:rsidRPr="002E168E">
                <w:t>$2.58</w:t>
              </w:r>
            </w:ins>
          </w:p>
        </w:tc>
        <w:tc>
          <w:tcPr>
            <w:tcW w:w="1147" w:type="dxa"/>
            <w:tcPrChange w:id="2707" w:author="Justin Bracci" w:date="2023-06-19T10:14:00Z">
              <w:tcPr>
                <w:tcW w:w="1039" w:type="dxa"/>
              </w:tcPr>
            </w:tcPrChange>
          </w:tcPr>
          <w:p w14:paraId="3C17F73F" w14:textId="1EFA3739" w:rsidR="00B43E9A" w:rsidRPr="00177086" w:rsidRDefault="00B43E9A" w:rsidP="00B43E9A">
            <w:pPr>
              <w:rPr>
                <w:rFonts w:cs="Times New Roman"/>
              </w:rPr>
            </w:pPr>
            <w:ins w:id="2708" w:author="Justin Bracci" w:date="2023-06-19T10:18:00Z">
              <w:r w:rsidRPr="008D47ED">
                <w:t>$2.18</w:t>
              </w:r>
            </w:ins>
          </w:p>
        </w:tc>
      </w:tr>
      <w:tr w:rsidR="00B43E9A" w:rsidRPr="00177086" w14:paraId="2CA74464" w14:textId="77777777" w:rsidTr="00B43E9A">
        <w:tblPrEx>
          <w:tblW w:w="0" w:type="auto"/>
          <w:tblPrExChange w:id="2709" w:author="Justin Bracci" w:date="2023-06-19T10:14:00Z">
            <w:tblPrEx>
              <w:tblW w:w="0" w:type="auto"/>
            </w:tblPrEx>
          </w:tblPrExChange>
        </w:tblPrEx>
        <w:trPr>
          <w:trHeight w:val="290"/>
          <w:trPrChange w:id="2710" w:author="Justin Bracci" w:date="2023-06-19T10:14:00Z">
            <w:trPr>
              <w:trHeight w:val="290"/>
            </w:trPr>
          </w:trPrChange>
        </w:trPr>
        <w:tc>
          <w:tcPr>
            <w:tcW w:w="2935" w:type="dxa"/>
            <w:noWrap/>
            <w:hideMark/>
            <w:tcPrChange w:id="2711" w:author="Justin Bracci" w:date="2023-06-19T10:14:00Z">
              <w:tcPr>
                <w:tcW w:w="3116" w:type="dxa"/>
                <w:gridSpan w:val="2"/>
                <w:noWrap/>
                <w:hideMark/>
              </w:tcPr>
            </w:tcPrChange>
          </w:tcPr>
          <w:p w14:paraId="6AFEFB84" w14:textId="3895D18A" w:rsidR="00B43E9A" w:rsidRPr="00177086" w:rsidRDefault="00B43E9A" w:rsidP="00B43E9A">
            <w:pPr>
              <w:rPr>
                <w:rFonts w:cs="Times New Roman"/>
              </w:rPr>
            </w:pPr>
            <w:r w:rsidRPr="00ED6719">
              <w:t>Discount Rate (WACC)</w:t>
            </w:r>
          </w:p>
        </w:tc>
        <w:tc>
          <w:tcPr>
            <w:tcW w:w="1146" w:type="dxa"/>
            <w:noWrap/>
            <w:tcPrChange w:id="2712" w:author="Justin Bracci" w:date="2023-06-19T10:14:00Z">
              <w:tcPr>
                <w:tcW w:w="1039" w:type="dxa"/>
                <w:gridSpan w:val="2"/>
                <w:noWrap/>
              </w:tcPr>
            </w:tcPrChange>
          </w:tcPr>
          <w:p w14:paraId="057F4DA6" w14:textId="23468B37" w:rsidR="00B43E9A" w:rsidRPr="00177086" w:rsidRDefault="00B43E9A" w:rsidP="00B43E9A">
            <w:pPr>
              <w:rPr>
                <w:rFonts w:cs="Times New Roman"/>
              </w:rPr>
            </w:pPr>
            <w:ins w:id="2713" w:author="Justin Bracci" w:date="2023-06-19T10:16:00Z">
              <w:r w:rsidRPr="00ED398D">
                <w:t>$2.68</w:t>
              </w:r>
            </w:ins>
          </w:p>
        </w:tc>
        <w:tc>
          <w:tcPr>
            <w:tcW w:w="1147" w:type="dxa"/>
            <w:tcPrChange w:id="2714" w:author="Justin Bracci" w:date="2023-06-19T10:14:00Z">
              <w:tcPr>
                <w:tcW w:w="1039" w:type="dxa"/>
                <w:gridSpan w:val="2"/>
              </w:tcPr>
            </w:tcPrChange>
          </w:tcPr>
          <w:p w14:paraId="7FD286B5" w14:textId="06CD64B9" w:rsidR="00B43E9A" w:rsidRPr="00177086" w:rsidRDefault="00B43E9A" w:rsidP="00B43E9A">
            <w:pPr>
              <w:rPr>
                <w:rFonts w:cs="Times New Roman"/>
              </w:rPr>
            </w:pPr>
            <w:ins w:id="2715" w:author="Justin Bracci" w:date="2023-06-19T10:19:00Z">
              <w:r w:rsidRPr="007C3F22">
                <w:t>$2.20</w:t>
              </w:r>
            </w:ins>
          </w:p>
        </w:tc>
        <w:tc>
          <w:tcPr>
            <w:tcW w:w="1147" w:type="dxa"/>
            <w:tcPrChange w:id="2716" w:author="Justin Bracci" w:date="2023-06-19T10:14:00Z">
              <w:tcPr>
                <w:tcW w:w="1039" w:type="dxa"/>
                <w:gridSpan w:val="2"/>
              </w:tcPr>
            </w:tcPrChange>
          </w:tcPr>
          <w:p w14:paraId="5303E060" w14:textId="1FE6E177" w:rsidR="00B43E9A" w:rsidRPr="00177086" w:rsidRDefault="00B43E9A" w:rsidP="00B43E9A">
            <w:pPr>
              <w:rPr>
                <w:rFonts w:cs="Times New Roman"/>
              </w:rPr>
            </w:pPr>
            <w:ins w:id="2717" w:author="Justin Bracci" w:date="2023-06-19T10:18:00Z">
              <w:r w:rsidRPr="002C73B8">
                <w:t>$1.80</w:t>
              </w:r>
            </w:ins>
          </w:p>
        </w:tc>
        <w:tc>
          <w:tcPr>
            <w:tcW w:w="1147" w:type="dxa"/>
            <w:noWrap/>
            <w:tcPrChange w:id="2718" w:author="Justin Bracci" w:date="2023-06-19T10:14:00Z">
              <w:tcPr>
                <w:tcW w:w="1039" w:type="dxa"/>
                <w:gridSpan w:val="2"/>
                <w:noWrap/>
              </w:tcPr>
            </w:tcPrChange>
          </w:tcPr>
          <w:p w14:paraId="2B9798CA" w14:textId="536A49F3" w:rsidR="00B43E9A" w:rsidRPr="00177086" w:rsidRDefault="00B43E9A" w:rsidP="00B43E9A">
            <w:pPr>
              <w:rPr>
                <w:rFonts w:cs="Times New Roman"/>
              </w:rPr>
            </w:pPr>
            <w:ins w:id="2719" w:author="Justin Bracci" w:date="2023-06-19T10:17:00Z">
              <w:r w:rsidRPr="00B90D19">
                <w:t>$3.00</w:t>
              </w:r>
            </w:ins>
          </w:p>
        </w:tc>
        <w:tc>
          <w:tcPr>
            <w:tcW w:w="681" w:type="dxa"/>
            <w:tcPrChange w:id="2720" w:author="Justin Bracci" w:date="2023-06-19T10:14:00Z">
              <w:tcPr>
                <w:tcW w:w="1039" w:type="dxa"/>
                <w:gridSpan w:val="2"/>
              </w:tcPr>
            </w:tcPrChange>
          </w:tcPr>
          <w:p w14:paraId="71CD4024" w14:textId="4DB9E55A" w:rsidR="00B43E9A" w:rsidRPr="00177086" w:rsidRDefault="00B43E9A" w:rsidP="00B43E9A">
            <w:pPr>
              <w:rPr>
                <w:rFonts w:cs="Times New Roman"/>
              </w:rPr>
            </w:pPr>
            <w:ins w:id="2721" w:author="Justin Bracci" w:date="2023-06-19T10:19:00Z">
              <w:r w:rsidRPr="002E168E">
                <w:t>$2.48</w:t>
              </w:r>
            </w:ins>
          </w:p>
        </w:tc>
        <w:tc>
          <w:tcPr>
            <w:tcW w:w="1147" w:type="dxa"/>
            <w:tcPrChange w:id="2722" w:author="Justin Bracci" w:date="2023-06-19T10:14:00Z">
              <w:tcPr>
                <w:tcW w:w="1039" w:type="dxa"/>
              </w:tcPr>
            </w:tcPrChange>
          </w:tcPr>
          <w:p w14:paraId="56C3B298" w14:textId="00254B8B" w:rsidR="00B43E9A" w:rsidRPr="00177086" w:rsidRDefault="00B43E9A" w:rsidP="00B43E9A">
            <w:pPr>
              <w:rPr>
                <w:rFonts w:cs="Times New Roman"/>
              </w:rPr>
            </w:pPr>
            <w:ins w:id="2723" w:author="Justin Bracci" w:date="2023-06-19T10:18:00Z">
              <w:r w:rsidRPr="008D47ED">
                <w:t>$2.14</w:t>
              </w:r>
            </w:ins>
          </w:p>
        </w:tc>
      </w:tr>
      <w:tr w:rsidR="00B43E9A" w:rsidRPr="00177086" w14:paraId="6790BF1A" w14:textId="77777777" w:rsidTr="00B43E9A">
        <w:tblPrEx>
          <w:tblW w:w="0" w:type="auto"/>
          <w:tblPrExChange w:id="2724" w:author="Justin Bracci" w:date="2023-06-19T10:14:00Z">
            <w:tblPrEx>
              <w:tblW w:w="0" w:type="auto"/>
            </w:tblPrEx>
          </w:tblPrExChange>
        </w:tblPrEx>
        <w:trPr>
          <w:trHeight w:val="290"/>
          <w:trPrChange w:id="2725" w:author="Justin Bracci" w:date="2023-06-19T10:14:00Z">
            <w:trPr>
              <w:trHeight w:val="290"/>
            </w:trPr>
          </w:trPrChange>
        </w:trPr>
        <w:tc>
          <w:tcPr>
            <w:tcW w:w="2935" w:type="dxa"/>
            <w:noWrap/>
            <w:hideMark/>
            <w:tcPrChange w:id="2726" w:author="Justin Bracci" w:date="2023-06-19T10:14:00Z">
              <w:tcPr>
                <w:tcW w:w="3116" w:type="dxa"/>
                <w:gridSpan w:val="2"/>
                <w:noWrap/>
                <w:hideMark/>
              </w:tcPr>
            </w:tcPrChange>
          </w:tcPr>
          <w:p w14:paraId="27F77BA2" w14:textId="69A896FF" w:rsidR="00B43E9A" w:rsidRPr="00177086" w:rsidRDefault="00B43E9A" w:rsidP="00B43E9A">
            <w:pPr>
              <w:rPr>
                <w:rFonts w:cs="Times New Roman"/>
              </w:rPr>
            </w:pPr>
            <w:r w:rsidRPr="00ED6719">
              <w:t>Average Annual Grid Carbon Intensity</w:t>
            </w:r>
          </w:p>
        </w:tc>
        <w:tc>
          <w:tcPr>
            <w:tcW w:w="1146" w:type="dxa"/>
            <w:noWrap/>
            <w:tcPrChange w:id="2727" w:author="Justin Bracci" w:date="2023-06-19T10:14:00Z">
              <w:tcPr>
                <w:tcW w:w="1039" w:type="dxa"/>
                <w:gridSpan w:val="2"/>
                <w:noWrap/>
              </w:tcPr>
            </w:tcPrChange>
          </w:tcPr>
          <w:p w14:paraId="069E3995" w14:textId="645789DB" w:rsidR="00B43E9A" w:rsidRPr="00177086" w:rsidRDefault="00B43E9A" w:rsidP="00B43E9A">
            <w:pPr>
              <w:rPr>
                <w:rFonts w:cs="Times New Roman"/>
              </w:rPr>
            </w:pPr>
            <w:ins w:id="2728" w:author="Justin Bracci" w:date="2023-06-19T10:16:00Z">
              <w:r w:rsidRPr="00ED398D">
                <w:t>$2.48</w:t>
              </w:r>
            </w:ins>
          </w:p>
        </w:tc>
        <w:tc>
          <w:tcPr>
            <w:tcW w:w="1147" w:type="dxa"/>
            <w:tcPrChange w:id="2729" w:author="Justin Bracci" w:date="2023-06-19T10:14:00Z">
              <w:tcPr>
                <w:tcW w:w="1039" w:type="dxa"/>
                <w:gridSpan w:val="2"/>
              </w:tcPr>
            </w:tcPrChange>
          </w:tcPr>
          <w:p w14:paraId="7F13C90A" w14:textId="109DAEEE" w:rsidR="00B43E9A" w:rsidRPr="00177086" w:rsidRDefault="00B43E9A" w:rsidP="00B43E9A">
            <w:pPr>
              <w:rPr>
                <w:rFonts w:cs="Times New Roman"/>
              </w:rPr>
            </w:pPr>
            <w:ins w:id="2730" w:author="Justin Bracci" w:date="2023-06-19T10:19:00Z">
              <w:r w:rsidRPr="007C3F22">
                <w:t>$2.39</w:t>
              </w:r>
            </w:ins>
          </w:p>
        </w:tc>
        <w:tc>
          <w:tcPr>
            <w:tcW w:w="1147" w:type="dxa"/>
            <w:tcPrChange w:id="2731" w:author="Justin Bracci" w:date="2023-06-19T10:14:00Z">
              <w:tcPr>
                <w:tcW w:w="1039" w:type="dxa"/>
                <w:gridSpan w:val="2"/>
              </w:tcPr>
            </w:tcPrChange>
          </w:tcPr>
          <w:p w14:paraId="5C4EBE61" w14:textId="776451B1" w:rsidR="00B43E9A" w:rsidRPr="00177086" w:rsidRDefault="00B43E9A" w:rsidP="00B43E9A">
            <w:pPr>
              <w:rPr>
                <w:rFonts w:cs="Times New Roman"/>
              </w:rPr>
            </w:pPr>
            <w:ins w:id="2732" w:author="Justin Bracci" w:date="2023-06-19T10:18:00Z">
              <w:r w:rsidRPr="002C73B8">
                <w:t>$2.02</w:t>
              </w:r>
            </w:ins>
          </w:p>
        </w:tc>
        <w:tc>
          <w:tcPr>
            <w:tcW w:w="1147" w:type="dxa"/>
            <w:noWrap/>
            <w:tcPrChange w:id="2733" w:author="Justin Bracci" w:date="2023-06-19T10:14:00Z">
              <w:tcPr>
                <w:tcW w:w="1039" w:type="dxa"/>
                <w:gridSpan w:val="2"/>
                <w:noWrap/>
              </w:tcPr>
            </w:tcPrChange>
          </w:tcPr>
          <w:p w14:paraId="081FC51A" w14:textId="2FA3C4D9" w:rsidR="00B43E9A" w:rsidRPr="00177086" w:rsidRDefault="00B43E9A" w:rsidP="00B43E9A">
            <w:pPr>
              <w:rPr>
                <w:rFonts w:cs="Times New Roman"/>
              </w:rPr>
            </w:pPr>
            <w:ins w:id="2734" w:author="Justin Bracci" w:date="2023-06-19T10:17:00Z">
              <w:r w:rsidRPr="00B90D19">
                <w:t>$4.38</w:t>
              </w:r>
            </w:ins>
          </w:p>
        </w:tc>
        <w:tc>
          <w:tcPr>
            <w:tcW w:w="681" w:type="dxa"/>
            <w:tcPrChange w:id="2735" w:author="Justin Bracci" w:date="2023-06-19T10:14:00Z">
              <w:tcPr>
                <w:tcW w:w="1039" w:type="dxa"/>
                <w:gridSpan w:val="2"/>
              </w:tcPr>
            </w:tcPrChange>
          </w:tcPr>
          <w:p w14:paraId="45D92966" w14:textId="6FA07DCB" w:rsidR="00B43E9A" w:rsidRPr="00177086" w:rsidRDefault="00B43E9A" w:rsidP="00B43E9A">
            <w:pPr>
              <w:rPr>
                <w:rFonts w:cs="Times New Roman"/>
              </w:rPr>
            </w:pPr>
            <w:ins w:id="2736" w:author="Justin Bracci" w:date="2023-06-19T10:19:00Z">
              <w:r w:rsidRPr="002E168E">
                <w:t>$4.09</w:t>
              </w:r>
            </w:ins>
          </w:p>
        </w:tc>
        <w:tc>
          <w:tcPr>
            <w:tcW w:w="1147" w:type="dxa"/>
            <w:tcPrChange w:id="2737" w:author="Justin Bracci" w:date="2023-06-19T10:14:00Z">
              <w:tcPr>
                <w:tcW w:w="1039" w:type="dxa"/>
              </w:tcPr>
            </w:tcPrChange>
          </w:tcPr>
          <w:p w14:paraId="53EA88D9" w14:textId="31CFD210" w:rsidR="00B43E9A" w:rsidRPr="00177086" w:rsidRDefault="00B43E9A" w:rsidP="00B43E9A">
            <w:pPr>
              <w:rPr>
                <w:rFonts w:cs="Times New Roman"/>
              </w:rPr>
            </w:pPr>
            <w:ins w:id="2738" w:author="Justin Bracci" w:date="2023-06-19T10:18:00Z">
              <w:r w:rsidRPr="008D47ED">
                <w:t>$3.69</w:t>
              </w:r>
            </w:ins>
          </w:p>
        </w:tc>
      </w:tr>
      <w:tr w:rsidR="00B43E9A" w:rsidRPr="00177086" w14:paraId="1B80BCDB" w14:textId="77777777" w:rsidTr="00B43E9A">
        <w:tblPrEx>
          <w:tblW w:w="0" w:type="auto"/>
          <w:tblPrExChange w:id="2739" w:author="Justin Bracci" w:date="2023-06-19T10:14:00Z">
            <w:tblPrEx>
              <w:tblW w:w="0" w:type="auto"/>
            </w:tblPrEx>
          </w:tblPrExChange>
        </w:tblPrEx>
        <w:trPr>
          <w:trHeight w:val="290"/>
          <w:trPrChange w:id="2740" w:author="Justin Bracci" w:date="2023-06-19T10:14:00Z">
            <w:trPr>
              <w:trHeight w:val="290"/>
            </w:trPr>
          </w:trPrChange>
        </w:trPr>
        <w:tc>
          <w:tcPr>
            <w:tcW w:w="2935" w:type="dxa"/>
            <w:noWrap/>
            <w:hideMark/>
            <w:tcPrChange w:id="2741" w:author="Justin Bracci" w:date="2023-06-19T10:14:00Z">
              <w:tcPr>
                <w:tcW w:w="3116" w:type="dxa"/>
                <w:gridSpan w:val="2"/>
                <w:noWrap/>
                <w:hideMark/>
              </w:tcPr>
            </w:tcPrChange>
          </w:tcPr>
          <w:p w14:paraId="37003338" w14:textId="6991B42F" w:rsidR="00B43E9A" w:rsidRPr="00177086" w:rsidRDefault="00B43E9A" w:rsidP="00B43E9A">
            <w:pPr>
              <w:rPr>
                <w:rFonts w:cs="Times New Roman"/>
              </w:rPr>
            </w:pPr>
            <w:r w:rsidRPr="00ED6719">
              <w:t>Electrolyzer Capital Cost</w:t>
            </w:r>
          </w:p>
        </w:tc>
        <w:tc>
          <w:tcPr>
            <w:tcW w:w="1146" w:type="dxa"/>
            <w:noWrap/>
            <w:tcPrChange w:id="2742" w:author="Justin Bracci" w:date="2023-06-19T10:14:00Z">
              <w:tcPr>
                <w:tcW w:w="1039" w:type="dxa"/>
                <w:gridSpan w:val="2"/>
                <w:noWrap/>
              </w:tcPr>
            </w:tcPrChange>
          </w:tcPr>
          <w:p w14:paraId="141609DB" w14:textId="0D507E56" w:rsidR="00B43E9A" w:rsidRPr="00177086" w:rsidRDefault="00B43E9A" w:rsidP="00B43E9A">
            <w:pPr>
              <w:rPr>
                <w:rFonts w:cs="Times New Roman"/>
              </w:rPr>
            </w:pPr>
            <w:ins w:id="2743" w:author="Justin Bracci" w:date="2023-06-19T10:16:00Z">
              <w:r w:rsidRPr="00ED398D">
                <w:t>$2.79</w:t>
              </w:r>
            </w:ins>
          </w:p>
        </w:tc>
        <w:tc>
          <w:tcPr>
            <w:tcW w:w="1147" w:type="dxa"/>
            <w:tcPrChange w:id="2744" w:author="Justin Bracci" w:date="2023-06-19T10:14:00Z">
              <w:tcPr>
                <w:tcW w:w="1039" w:type="dxa"/>
                <w:gridSpan w:val="2"/>
              </w:tcPr>
            </w:tcPrChange>
          </w:tcPr>
          <w:p w14:paraId="2C84D14E" w14:textId="0C4C89E6" w:rsidR="00B43E9A" w:rsidRPr="00177086" w:rsidRDefault="00B43E9A" w:rsidP="00B43E9A">
            <w:pPr>
              <w:rPr>
                <w:rFonts w:cs="Times New Roman"/>
              </w:rPr>
            </w:pPr>
            <w:ins w:id="2745" w:author="Justin Bracci" w:date="2023-06-19T10:19:00Z">
              <w:r w:rsidRPr="007C3F22">
                <w:t>$2.29</w:t>
              </w:r>
            </w:ins>
          </w:p>
        </w:tc>
        <w:tc>
          <w:tcPr>
            <w:tcW w:w="1147" w:type="dxa"/>
            <w:tcPrChange w:id="2746" w:author="Justin Bracci" w:date="2023-06-19T10:14:00Z">
              <w:tcPr>
                <w:tcW w:w="1039" w:type="dxa"/>
                <w:gridSpan w:val="2"/>
              </w:tcPr>
            </w:tcPrChange>
          </w:tcPr>
          <w:p w14:paraId="1DB9BEF7" w14:textId="5E9EEDBB" w:rsidR="00B43E9A" w:rsidRPr="00177086" w:rsidRDefault="00B43E9A" w:rsidP="00B43E9A">
            <w:pPr>
              <w:rPr>
                <w:rFonts w:cs="Times New Roman"/>
              </w:rPr>
            </w:pPr>
            <w:ins w:id="2747" w:author="Justin Bracci" w:date="2023-06-19T10:18:00Z">
              <w:r w:rsidRPr="002C73B8">
                <w:t>$1.93</w:t>
              </w:r>
            </w:ins>
          </w:p>
        </w:tc>
        <w:tc>
          <w:tcPr>
            <w:tcW w:w="1147" w:type="dxa"/>
            <w:noWrap/>
            <w:tcPrChange w:id="2748" w:author="Justin Bracci" w:date="2023-06-19T10:14:00Z">
              <w:tcPr>
                <w:tcW w:w="1039" w:type="dxa"/>
                <w:gridSpan w:val="2"/>
                <w:noWrap/>
              </w:tcPr>
            </w:tcPrChange>
          </w:tcPr>
          <w:p w14:paraId="0A9E60CC" w14:textId="38C37CF1" w:rsidR="00B43E9A" w:rsidRPr="00177086" w:rsidRDefault="00B43E9A" w:rsidP="00B43E9A">
            <w:pPr>
              <w:rPr>
                <w:rFonts w:cs="Times New Roman"/>
              </w:rPr>
            </w:pPr>
            <w:ins w:id="2749" w:author="Justin Bracci" w:date="2023-06-19T10:17:00Z">
              <w:r w:rsidRPr="00B90D19">
                <w:t>$3.42</w:t>
              </w:r>
            </w:ins>
          </w:p>
        </w:tc>
        <w:tc>
          <w:tcPr>
            <w:tcW w:w="681" w:type="dxa"/>
            <w:tcPrChange w:id="2750" w:author="Justin Bracci" w:date="2023-06-19T10:14:00Z">
              <w:tcPr>
                <w:tcW w:w="1039" w:type="dxa"/>
                <w:gridSpan w:val="2"/>
              </w:tcPr>
            </w:tcPrChange>
          </w:tcPr>
          <w:p w14:paraId="78F416BF" w14:textId="7B06B540" w:rsidR="00B43E9A" w:rsidRPr="00177086" w:rsidRDefault="00B43E9A" w:rsidP="00B43E9A">
            <w:pPr>
              <w:rPr>
                <w:rFonts w:cs="Times New Roman"/>
              </w:rPr>
            </w:pPr>
            <w:ins w:id="2751" w:author="Justin Bracci" w:date="2023-06-19T10:19:00Z">
              <w:r w:rsidRPr="002E168E">
                <w:t>$2.92</w:t>
              </w:r>
            </w:ins>
          </w:p>
        </w:tc>
        <w:tc>
          <w:tcPr>
            <w:tcW w:w="1147" w:type="dxa"/>
            <w:tcPrChange w:id="2752" w:author="Justin Bracci" w:date="2023-06-19T10:14:00Z">
              <w:tcPr>
                <w:tcW w:w="1039" w:type="dxa"/>
              </w:tcPr>
            </w:tcPrChange>
          </w:tcPr>
          <w:p w14:paraId="79DFD87A" w14:textId="0CBA7CFE" w:rsidR="00B43E9A" w:rsidRPr="00177086" w:rsidRDefault="00B43E9A" w:rsidP="00B43E9A">
            <w:pPr>
              <w:rPr>
                <w:rFonts w:cs="Times New Roman"/>
              </w:rPr>
            </w:pPr>
            <w:ins w:id="2753" w:author="Justin Bracci" w:date="2023-06-19T10:18:00Z">
              <w:r w:rsidRPr="008D47ED">
                <w:t>$2.59</w:t>
              </w:r>
            </w:ins>
          </w:p>
        </w:tc>
      </w:tr>
      <w:tr w:rsidR="00B43E9A" w:rsidRPr="00177086" w14:paraId="0776CD6D" w14:textId="77777777" w:rsidTr="00B43E9A">
        <w:tblPrEx>
          <w:tblW w:w="0" w:type="auto"/>
          <w:tblPrExChange w:id="2754" w:author="Justin Bracci" w:date="2023-06-19T10:14:00Z">
            <w:tblPrEx>
              <w:tblW w:w="0" w:type="auto"/>
            </w:tblPrEx>
          </w:tblPrExChange>
        </w:tblPrEx>
        <w:trPr>
          <w:trHeight w:val="290"/>
          <w:trPrChange w:id="2755" w:author="Justin Bracci" w:date="2023-06-19T10:14:00Z">
            <w:trPr>
              <w:trHeight w:val="290"/>
            </w:trPr>
          </w:trPrChange>
        </w:trPr>
        <w:tc>
          <w:tcPr>
            <w:tcW w:w="2935" w:type="dxa"/>
            <w:noWrap/>
            <w:hideMark/>
            <w:tcPrChange w:id="2756" w:author="Justin Bracci" w:date="2023-06-19T10:14:00Z">
              <w:tcPr>
                <w:tcW w:w="3116" w:type="dxa"/>
                <w:gridSpan w:val="2"/>
                <w:noWrap/>
                <w:hideMark/>
              </w:tcPr>
            </w:tcPrChange>
          </w:tcPr>
          <w:p w14:paraId="34D9CCD7" w14:textId="2BADAF94" w:rsidR="00B43E9A" w:rsidRPr="00177086" w:rsidRDefault="00B43E9A" w:rsidP="00B43E9A">
            <w:pPr>
              <w:rPr>
                <w:rFonts w:cs="Times New Roman"/>
              </w:rPr>
            </w:pPr>
            <w:r w:rsidRPr="00ED6719">
              <w:t>Solar Capital Cost</w:t>
            </w:r>
          </w:p>
        </w:tc>
        <w:tc>
          <w:tcPr>
            <w:tcW w:w="1146" w:type="dxa"/>
            <w:noWrap/>
            <w:tcPrChange w:id="2757" w:author="Justin Bracci" w:date="2023-06-19T10:14:00Z">
              <w:tcPr>
                <w:tcW w:w="1039" w:type="dxa"/>
                <w:gridSpan w:val="2"/>
                <w:noWrap/>
              </w:tcPr>
            </w:tcPrChange>
          </w:tcPr>
          <w:p w14:paraId="1E20259F" w14:textId="640B72AC" w:rsidR="00B43E9A" w:rsidRPr="00177086" w:rsidRDefault="00B43E9A" w:rsidP="00B43E9A">
            <w:pPr>
              <w:rPr>
                <w:rFonts w:cs="Times New Roman"/>
              </w:rPr>
            </w:pPr>
            <w:ins w:id="2758" w:author="Justin Bracci" w:date="2023-06-19T10:16:00Z">
              <w:r w:rsidRPr="00ED398D">
                <w:t>$2.84</w:t>
              </w:r>
            </w:ins>
          </w:p>
        </w:tc>
        <w:tc>
          <w:tcPr>
            <w:tcW w:w="1147" w:type="dxa"/>
            <w:tcPrChange w:id="2759" w:author="Justin Bracci" w:date="2023-06-19T10:14:00Z">
              <w:tcPr>
                <w:tcW w:w="1039" w:type="dxa"/>
                <w:gridSpan w:val="2"/>
              </w:tcPr>
            </w:tcPrChange>
          </w:tcPr>
          <w:p w14:paraId="524FFD2F" w14:textId="6F530130" w:rsidR="00B43E9A" w:rsidRPr="00177086" w:rsidRDefault="00B43E9A" w:rsidP="00B43E9A">
            <w:pPr>
              <w:rPr>
                <w:rFonts w:cs="Times New Roman"/>
              </w:rPr>
            </w:pPr>
            <w:ins w:id="2760" w:author="Justin Bracci" w:date="2023-06-19T10:19:00Z">
              <w:r w:rsidRPr="007C3F22">
                <w:t>$2.37</w:t>
              </w:r>
            </w:ins>
          </w:p>
        </w:tc>
        <w:tc>
          <w:tcPr>
            <w:tcW w:w="1147" w:type="dxa"/>
            <w:tcPrChange w:id="2761" w:author="Justin Bracci" w:date="2023-06-19T10:14:00Z">
              <w:tcPr>
                <w:tcW w:w="1039" w:type="dxa"/>
                <w:gridSpan w:val="2"/>
              </w:tcPr>
            </w:tcPrChange>
          </w:tcPr>
          <w:p w14:paraId="22941F30" w14:textId="121317A5" w:rsidR="00B43E9A" w:rsidRPr="00177086" w:rsidRDefault="00B43E9A" w:rsidP="00B43E9A">
            <w:pPr>
              <w:rPr>
                <w:rFonts w:cs="Times New Roman"/>
              </w:rPr>
            </w:pPr>
            <w:ins w:id="2762" w:author="Justin Bracci" w:date="2023-06-19T10:18:00Z">
              <w:r w:rsidRPr="002C73B8">
                <w:t>$2.00</w:t>
              </w:r>
            </w:ins>
          </w:p>
        </w:tc>
        <w:tc>
          <w:tcPr>
            <w:tcW w:w="1147" w:type="dxa"/>
            <w:noWrap/>
            <w:tcPrChange w:id="2763" w:author="Justin Bracci" w:date="2023-06-19T10:14:00Z">
              <w:tcPr>
                <w:tcW w:w="1039" w:type="dxa"/>
                <w:gridSpan w:val="2"/>
                <w:noWrap/>
              </w:tcPr>
            </w:tcPrChange>
          </w:tcPr>
          <w:p w14:paraId="71DDBE7B" w14:textId="3E9D07A9" w:rsidR="00B43E9A" w:rsidRPr="00177086" w:rsidRDefault="00B43E9A" w:rsidP="00B43E9A">
            <w:pPr>
              <w:rPr>
                <w:rFonts w:cs="Times New Roman"/>
              </w:rPr>
            </w:pPr>
            <w:ins w:id="2764" w:author="Justin Bracci" w:date="2023-06-19T10:17:00Z">
              <w:r w:rsidRPr="00B90D19">
                <w:t>$2.92</w:t>
              </w:r>
            </w:ins>
          </w:p>
        </w:tc>
        <w:tc>
          <w:tcPr>
            <w:tcW w:w="681" w:type="dxa"/>
            <w:tcPrChange w:id="2765" w:author="Justin Bracci" w:date="2023-06-19T10:14:00Z">
              <w:tcPr>
                <w:tcW w:w="1039" w:type="dxa"/>
                <w:gridSpan w:val="2"/>
              </w:tcPr>
            </w:tcPrChange>
          </w:tcPr>
          <w:p w14:paraId="62E15E1B" w14:textId="4B6456A7" w:rsidR="00B43E9A" w:rsidRPr="00177086" w:rsidRDefault="00B43E9A" w:rsidP="00B43E9A">
            <w:pPr>
              <w:rPr>
                <w:rFonts w:cs="Times New Roman"/>
              </w:rPr>
            </w:pPr>
            <w:ins w:id="2766" w:author="Justin Bracci" w:date="2023-06-19T10:19:00Z">
              <w:r w:rsidRPr="002E168E">
                <w:t>$2.38</w:t>
              </w:r>
            </w:ins>
          </w:p>
        </w:tc>
        <w:tc>
          <w:tcPr>
            <w:tcW w:w="1147" w:type="dxa"/>
            <w:tcPrChange w:id="2767" w:author="Justin Bracci" w:date="2023-06-19T10:14:00Z">
              <w:tcPr>
                <w:tcW w:w="1039" w:type="dxa"/>
              </w:tcPr>
            </w:tcPrChange>
          </w:tcPr>
          <w:p w14:paraId="277D2811" w14:textId="6959E194" w:rsidR="00B43E9A" w:rsidRPr="00177086" w:rsidRDefault="00B43E9A" w:rsidP="00B43E9A">
            <w:pPr>
              <w:rPr>
                <w:rFonts w:cs="Times New Roman"/>
              </w:rPr>
            </w:pPr>
            <w:ins w:id="2768" w:author="Justin Bracci" w:date="2023-06-19T10:18:00Z">
              <w:r w:rsidRPr="008D47ED">
                <w:t>$2.03</w:t>
              </w:r>
            </w:ins>
          </w:p>
        </w:tc>
      </w:tr>
      <w:tr w:rsidR="00B43E9A" w:rsidRPr="00177086" w14:paraId="71680630" w14:textId="77777777" w:rsidTr="00B43E9A">
        <w:tblPrEx>
          <w:tblW w:w="0" w:type="auto"/>
          <w:tblPrExChange w:id="2769" w:author="Justin Bracci" w:date="2023-06-19T10:14:00Z">
            <w:tblPrEx>
              <w:tblW w:w="0" w:type="auto"/>
            </w:tblPrEx>
          </w:tblPrExChange>
        </w:tblPrEx>
        <w:trPr>
          <w:trHeight w:val="300"/>
          <w:trPrChange w:id="2770" w:author="Justin Bracci" w:date="2023-06-19T10:14:00Z">
            <w:trPr>
              <w:trHeight w:val="300"/>
            </w:trPr>
          </w:trPrChange>
        </w:trPr>
        <w:tc>
          <w:tcPr>
            <w:tcW w:w="2935" w:type="dxa"/>
            <w:noWrap/>
            <w:hideMark/>
            <w:tcPrChange w:id="2771" w:author="Justin Bracci" w:date="2023-06-19T10:14:00Z">
              <w:tcPr>
                <w:tcW w:w="3116" w:type="dxa"/>
                <w:gridSpan w:val="2"/>
                <w:noWrap/>
                <w:hideMark/>
              </w:tcPr>
            </w:tcPrChange>
          </w:tcPr>
          <w:p w14:paraId="73B37961" w14:textId="4504316B" w:rsidR="00B43E9A" w:rsidRPr="00177086" w:rsidRDefault="00B43E9A" w:rsidP="00B43E9A">
            <w:pPr>
              <w:rPr>
                <w:rFonts w:cs="Times New Roman"/>
              </w:rPr>
            </w:pPr>
            <w:r w:rsidRPr="00ED6719">
              <w:t>CO</w:t>
            </w:r>
            <w:r w:rsidRPr="007C0042">
              <w:rPr>
                <w:vertAlign w:val="subscript"/>
              </w:rPr>
              <w:t>2</w:t>
            </w:r>
            <w:r w:rsidRPr="00ED6719">
              <w:t xml:space="preserve"> </w:t>
            </w:r>
            <w:ins w:id="2772" w:author="Justin Bracci" w:date="2023-06-25T12:17:00Z">
              <w:r w:rsidR="00BA1E41">
                <w:t>Removal</w:t>
              </w:r>
            </w:ins>
            <w:del w:id="2773" w:author="Justin Bracci" w:date="2023-06-25T12:17:00Z">
              <w:r w:rsidRPr="00ED6719" w:rsidDel="00BA1E41">
                <w:delText>Mitigation</w:delText>
              </w:r>
            </w:del>
            <w:r w:rsidRPr="00ED6719">
              <w:t xml:space="preserve"> Cost</w:t>
            </w:r>
          </w:p>
        </w:tc>
        <w:tc>
          <w:tcPr>
            <w:tcW w:w="1146" w:type="dxa"/>
            <w:noWrap/>
            <w:tcPrChange w:id="2774" w:author="Justin Bracci" w:date="2023-06-19T10:14:00Z">
              <w:tcPr>
                <w:tcW w:w="1039" w:type="dxa"/>
                <w:gridSpan w:val="2"/>
                <w:noWrap/>
              </w:tcPr>
            </w:tcPrChange>
          </w:tcPr>
          <w:p w14:paraId="2883D665" w14:textId="263B0AA0" w:rsidR="00B43E9A" w:rsidRPr="00177086" w:rsidRDefault="00B43E9A" w:rsidP="00B43E9A">
            <w:pPr>
              <w:rPr>
                <w:rFonts w:cs="Times New Roman"/>
              </w:rPr>
            </w:pPr>
            <w:ins w:id="2775" w:author="Justin Bracci" w:date="2023-06-19T10:16:00Z">
              <w:r w:rsidRPr="00ED398D">
                <w:t>$2.52</w:t>
              </w:r>
            </w:ins>
          </w:p>
        </w:tc>
        <w:tc>
          <w:tcPr>
            <w:tcW w:w="1147" w:type="dxa"/>
            <w:tcPrChange w:id="2776" w:author="Justin Bracci" w:date="2023-06-19T10:14:00Z">
              <w:tcPr>
                <w:tcW w:w="1039" w:type="dxa"/>
                <w:gridSpan w:val="2"/>
              </w:tcPr>
            </w:tcPrChange>
          </w:tcPr>
          <w:p w14:paraId="64C49E48" w14:textId="5E6176F6" w:rsidR="00B43E9A" w:rsidRPr="00177086" w:rsidRDefault="00B43E9A" w:rsidP="00B43E9A">
            <w:pPr>
              <w:rPr>
                <w:rFonts w:cs="Times New Roman"/>
              </w:rPr>
            </w:pPr>
            <w:ins w:id="2777" w:author="Justin Bracci" w:date="2023-06-19T10:19:00Z">
              <w:r w:rsidRPr="007C3F22">
                <w:t>$2.19</w:t>
              </w:r>
            </w:ins>
          </w:p>
        </w:tc>
        <w:tc>
          <w:tcPr>
            <w:tcW w:w="1147" w:type="dxa"/>
            <w:tcPrChange w:id="2778" w:author="Justin Bracci" w:date="2023-06-19T10:14:00Z">
              <w:tcPr>
                <w:tcW w:w="1039" w:type="dxa"/>
                <w:gridSpan w:val="2"/>
              </w:tcPr>
            </w:tcPrChange>
          </w:tcPr>
          <w:p w14:paraId="47447393" w14:textId="017EE053" w:rsidR="00B43E9A" w:rsidRPr="00177086" w:rsidRDefault="00B43E9A" w:rsidP="00B43E9A">
            <w:pPr>
              <w:rPr>
                <w:rFonts w:cs="Times New Roman"/>
              </w:rPr>
            </w:pPr>
            <w:ins w:id="2779" w:author="Justin Bracci" w:date="2023-06-19T10:18:00Z">
              <w:r w:rsidRPr="002C73B8">
                <w:t>$1.72</w:t>
              </w:r>
            </w:ins>
          </w:p>
        </w:tc>
        <w:tc>
          <w:tcPr>
            <w:tcW w:w="1147" w:type="dxa"/>
            <w:noWrap/>
            <w:tcPrChange w:id="2780" w:author="Justin Bracci" w:date="2023-06-19T10:14:00Z">
              <w:tcPr>
                <w:tcW w:w="1039" w:type="dxa"/>
                <w:gridSpan w:val="2"/>
                <w:noWrap/>
              </w:tcPr>
            </w:tcPrChange>
          </w:tcPr>
          <w:p w14:paraId="023454BA" w14:textId="293BBDA1" w:rsidR="00B43E9A" w:rsidRPr="00177086" w:rsidRDefault="00B43E9A" w:rsidP="00B43E9A">
            <w:pPr>
              <w:rPr>
                <w:rFonts w:cs="Times New Roman"/>
              </w:rPr>
            </w:pPr>
            <w:ins w:id="2781" w:author="Justin Bracci" w:date="2023-06-19T10:17:00Z">
              <w:r w:rsidRPr="00B90D19">
                <w:t>$4.40</w:t>
              </w:r>
            </w:ins>
          </w:p>
        </w:tc>
        <w:tc>
          <w:tcPr>
            <w:tcW w:w="681" w:type="dxa"/>
            <w:tcPrChange w:id="2782" w:author="Justin Bracci" w:date="2023-06-19T10:14:00Z">
              <w:tcPr>
                <w:tcW w:w="1039" w:type="dxa"/>
                <w:gridSpan w:val="2"/>
              </w:tcPr>
            </w:tcPrChange>
          </w:tcPr>
          <w:p w14:paraId="2CA30716" w14:textId="635D2EFD" w:rsidR="00B43E9A" w:rsidRPr="00177086" w:rsidRDefault="00B43E9A" w:rsidP="00B43E9A">
            <w:pPr>
              <w:rPr>
                <w:rFonts w:cs="Times New Roman"/>
              </w:rPr>
            </w:pPr>
            <w:ins w:id="2783" w:author="Justin Bracci" w:date="2023-06-19T10:19:00Z">
              <w:r w:rsidRPr="002E168E">
                <w:t>$3.11</w:t>
              </w:r>
            </w:ins>
          </w:p>
        </w:tc>
        <w:tc>
          <w:tcPr>
            <w:tcW w:w="1147" w:type="dxa"/>
            <w:tcPrChange w:id="2784" w:author="Justin Bracci" w:date="2023-06-19T10:14:00Z">
              <w:tcPr>
                <w:tcW w:w="1039" w:type="dxa"/>
              </w:tcPr>
            </w:tcPrChange>
          </w:tcPr>
          <w:p w14:paraId="2812B9A0" w14:textId="382FEBA5" w:rsidR="00B43E9A" w:rsidRPr="00177086" w:rsidRDefault="00B43E9A" w:rsidP="00B43E9A">
            <w:pPr>
              <w:rPr>
                <w:rFonts w:cs="Times New Roman"/>
              </w:rPr>
            </w:pPr>
            <w:ins w:id="2785" w:author="Justin Bracci" w:date="2023-06-19T10:18:00Z">
              <w:r w:rsidRPr="008D47ED">
                <w:t>$3.13</w:t>
              </w:r>
            </w:ins>
          </w:p>
        </w:tc>
      </w:tr>
    </w:tbl>
    <w:p w14:paraId="1D901FD4" w14:textId="77777777" w:rsidR="00066C01" w:rsidRDefault="00066C01">
      <w:pPr>
        <w:rPr>
          <w:ins w:id="2786" w:author="Justin Bracci" w:date="2023-06-19T11:10:00Z"/>
        </w:rPr>
        <w:pPrChange w:id="2787" w:author="Justin Bracci" w:date="2023-06-19T11:10:00Z">
          <w:pPr>
            <w:pStyle w:val="Heading2"/>
            <w:numPr>
              <w:numId w:val="4"/>
            </w:numPr>
            <w:spacing w:before="240"/>
            <w:ind w:left="360" w:hanging="360"/>
          </w:pPr>
        </w:pPrChange>
      </w:pPr>
      <w:bookmarkStart w:id="2788" w:name="_Toc118724316"/>
      <w:bookmarkEnd w:id="2528"/>
    </w:p>
    <w:p w14:paraId="3FE8E2B7" w14:textId="72200E6A" w:rsidR="0077364C" w:rsidRDefault="00685732" w:rsidP="0077364C">
      <w:pPr>
        <w:keepNext/>
        <w:spacing w:after="0"/>
        <w:rPr>
          <w:ins w:id="2789" w:author="Justin Bracci" w:date="2023-06-19T11:11:00Z"/>
        </w:rPr>
      </w:pPr>
      <w:ins w:id="2790" w:author="Justin Bracci" w:date="2023-06-19T11:11:00Z">
        <w:r w:rsidRPr="00685732">
          <w:rPr>
            <w:noProof/>
          </w:rPr>
          <w:drawing>
            <wp:inline distT="0" distB="0" distL="0" distR="0" wp14:anchorId="52D5EC0C" wp14:editId="0045C813">
              <wp:extent cx="5943600" cy="1679575"/>
              <wp:effectExtent l="0" t="0" r="0" b="0"/>
              <wp:docPr id="111266427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664271" name=""/>
                      <pic:cNvPicPr/>
                    </pic:nvPicPr>
                    <pic:blipFill>
                      <a:blip r:embed="rId6">
                        <a:extLst>
                          <a:ext uri="{96DAC541-7B7A-43D3-8B79-37D633B846F1}">
                            <asvg:svgBlip xmlns:asvg="http://schemas.microsoft.com/office/drawing/2016/SVG/main" r:embed="rId7"/>
                          </a:ext>
                        </a:extLst>
                      </a:blip>
                      <a:stretch>
                        <a:fillRect/>
                      </a:stretch>
                    </pic:blipFill>
                    <pic:spPr>
                      <a:xfrm>
                        <a:off x="0" y="0"/>
                        <a:ext cx="5943600" cy="1679575"/>
                      </a:xfrm>
                      <a:prstGeom prst="rect">
                        <a:avLst/>
                      </a:prstGeom>
                    </pic:spPr>
                  </pic:pic>
                </a:graphicData>
              </a:graphic>
            </wp:inline>
          </w:drawing>
        </w:r>
      </w:ins>
    </w:p>
    <w:p w14:paraId="644E6DBB" w14:textId="24B0C5BC" w:rsidR="0077364C" w:rsidRPr="00011EA1" w:rsidRDefault="0077364C" w:rsidP="0077364C">
      <w:pPr>
        <w:pStyle w:val="Caption"/>
        <w:rPr>
          <w:ins w:id="2791" w:author="Justin Bracci" w:date="2023-06-19T11:11:00Z"/>
        </w:rPr>
      </w:pPr>
      <w:bookmarkStart w:id="2792" w:name="_Toc139471954"/>
      <w:ins w:id="2793" w:author="Justin Bracci" w:date="2023-06-19T11:11:00Z">
        <w:r>
          <w:t>Figure S.</w:t>
        </w:r>
        <w:r>
          <w:fldChar w:fldCharType="begin"/>
        </w:r>
        <w:r>
          <w:instrText xml:space="preserve"> SEQ Figure \* ARABIC </w:instrText>
        </w:r>
        <w:r>
          <w:fldChar w:fldCharType="separate"/>
        </w:r>
      </w:ins>
      <w:ins w:id="2794" w:author="Justin Bracci" w:date="2023-07-05T17:51:00Z">
        <w:r w:rsidR="00551FB8">
          <w:rPr>
            <w:noProof/>
          </w:rPr>
          <w:t>1</w:t>
        </w:r>
      </w:ins>
      <w:ins w:id="2795" w:author="Justin Bracci" w:date="2023-06-19T11:11:00Z">
        <w:r>
          <w:rPr>
            <w:noProof/>
          </w:rPr>
          <w:fldChar w:fldCharType="end"/>
        </w:r>
      </w:ins>
      <w:ins w:id="2796" w:author="Justin Bracci" w:date="2023-06-19T11:12:00Z">
        <w:r w:rsidR="002A3A54">
          <w:t>: PV/Storage/Grid* pathway spider plots with sensitivity results for 7 key inp</w:t>
        </w:r>
      </w:ins>
      <w:ins w:id="2797" w:author="Justin Bracci" w:date="2023-06-19T11:13:00Z">
        <w:r w:rsidR="002A3A54">
          <w:t>ut</w:t>
        </w:r>
        <w:r w:rsidR="00190F43">
          <w:t xml:space="preserve"> parameters</w:t>
        </w:r>
      </w:ins>
      <w:bookmarkEnd w:id="2792"/>
    </w:p>
    <w:p w14:paraId="5F9A5BE2" w14:textId="6AFFF9AB" w:rsidR="007863F6" w:rsidRDefault="007863F6" w:rsidP="00E427DB">
      <w:pPr>
        <w:pStyle w:val="Heading2"/>
        <w:numPr>
          <w:ilvl w:val="0"/>
          <w:numId w:val="4"/>
        </w:numPr>
        <w:spacing w:before="240"/>
      </w:pPr>
      <w:bookmarkStart w:id="2798" w:name="_Toc139472010"/>
      <w:r>
        <w:t>Fossil</w:t>
      </w:r>
      <w:r w:rsidRPr="001321C9">
        <w:t>-Based Hydrogen Production</w:t>
      </w:r>
      <w:r>
        <w:t xml:space="preserve"> Parameter Sensitivity Analysis</w:t>
      </w:r>
      <w:bookmarkEnd w:id="2798"/>
    </w:p>
    <w:p w14:paraId="5AD881D2" w14:textId="3673D2EB" w:rsidR="006E3F8D" w:rsidRDefault="007863F6" w:rsidP="00017FEE">
      <w:r>
        <w:t>This section contains the raw data tables for the fossil-based hydrogen production model sensitivity analysis. Sensitivity results shown in these raw data tables are for the</w:t>
      </w:r>
      <w:r w:rsidR="000444D3">
        <w:t xml:space="preserve"> </w:t>
      </w:r>
      <w:r w:rsidR="000444D3" w:rsidRPr="00B923AD">
        <w:rPr>
          <w:i/>
          <w:iCs/>
        </w:rPr>
        <w:t>ATR-CSS</w:t>
      </w:r>
      <w:r w:rsidR="000444D3">
        <w:t xml:space="preserve"> </w:t>
      </w:r>
      <w:r>
        <w:t>hydrogen production scenario.</w:t>
      </w:r>
      <w:ins w:id="2799" w:author="Justin Bracci" w:date="2023-06-21T20:22:00Z">
        <w:r w:rsidR="00464711" w:rsidRPr="00464711">
          <w:t xml:space="preserve"> </w:t>
        </w:r>
        <w:r w:rsidR="00464711">
          <w:t>Spider plots with key parameter sensitivities are shown in Figure S.2</w:t>
        </w:r>
        <w:r w:rsidR="00464711" w:rsidRPr="001725A1">
          <w:rPr>
            <w:rPrChange w:id="2800" w:author="Justin Bracci" w:date="2023-06-30T16:11:00Z">
              <w:rPr>
                <w:b/>
                <w:bCs/>
              </w:rPr>
            </w:rPrChange>
          </w:rPr>
          <w:t>.</w:t>
        </w:r>
      </w:ins>
      <w:ins w:id="2801" w:author="Justin Bracci" w:date="2023-06-30T16:11:00Z">
        <w:r w:rsidR="001725A1" w:rsidRPr="001725A1">
          <w:t xml:space="preserve"> </w:t>
        </w:r>
        <w:r w:rsidR="001725A1">
          <w:t>All low- and high-end input values are drawn from the current and mid-century assumptions, unless cited or stated otherwise in Table S.</w:t>
        </w:r>
      </w:ins>
      <w:ins w:id="2802" w:author="Justin Bracci" w:date="2023-06-30T17:36:00Z">
        <w:r w:rsidR="00800982">
          <w:t>7</w:t>
        </w:r>
      </w:ins>
      <w:ins w:id="2803" w:author="Justin Bracci" w:date="2023-06-30T16:11:00Z">
        <w:r w:rsidR="001725A1">
          <w:t>.</w:t>
        </w:r>
      </w:ins>
    </w:p>
    <w:p w14:paraId="686871D2" w14:textId="404E1AB8" w:rsidR="00C70FD1" w:rsidRPr="00CE3E6C" w:rsidDel="00F56537" w:rsidRDefault="00C70FD1" w:rsidP="00C70FD1">
      <w:pPr>
        <w:pStyle w:val="Caption"/>
        <w:keepNext/>
        <w:spacing w:after="0"/>
        <w:rPr>
          <w:del w:id="2804" w:author="Justin Bracci" w:date="2023-06-19T10:21:00Z"/>
        </w:rPr>
      </w:pPr>
      <w:del w:id="2805" w:author="Justin Bracci" w:date="2023-06-19T10:21:00Z">
        <w:r w:rsidDel="00F56537">
          <w:delText>Table S.</w:delText>
        </w:r>
        <w:r w:rsidDel="00F56537">
          <w:rPr>
            <w:i w:val="0"/>
            <w:iCs w:val="0"/>
          </w:rPr>
          <w:fldChar w:fldCharType="begin"/>
        </w:r>
        <w:r w:rsidRPr="00800982" w:rsidDel="00F56537">
          <w:delInstrText xml:space="preserve"> SEQ Table \* ARABIC </w:delInstrText>
        </w:r>
        <w:r w:rsidDel="00F56537">
          <w:rPr>
            <w:i w:val="0"/>
            <w:iCs w:val="0"/>
          </w:rPr>
          <w:fldChar w:fldCharType="separate"/>
        </w:r>
      </w:del>
      <w:del w:id="2806" w:author="Justin Bracci" w:date="2023-05-13T17:45:00Z">
        <w:r w:rsidR="00194902" w:rsidRPr="00F56537" w:rsidDel="005D4C85">
          <w:rPr>
            <w:noProof/>
          </w:rPr>
          <w:delText>7</w:delText>
        </w:r>
      </w:del>
      <w:del w:id="2807" w:author="Justin Bracci" w:date="2023-06-19T10:21:00Z">
        <w:r w:rsidDel="00F56537">
          <w:rPr>
            <w:i w:val="0"/>
            <w:iCs w:val="0"/>
            <w:noProof/>
          </w:rPr>
          <w:fldChar w:fldCharType="end"/>
        </w:r>
        <w:r w:rsidDel="00F56537">
          <w:delText>:</w:delText>
        </w:r>
        <w:r w:rsidRPr="00EC722A" w:rsidDel="00F56537">
          <w:delText xml:space="preserve"> </w:delText>
        </w:r>
        <w:r w:rsidDel="00F56537">
          <w:delText xml:space="preserve">Baseline next decade, </w:delText>
        </w:r>
        <w:r w:rsidR="007201AD" w:rsidDel="00F56537">
          <w:delText>fossil</w:delText>
        </w:r>
        <w:r w:rsidDel="00F56537">
          <w:delText>-based LCOH values in $/kg H</w:delText>
        </w:r>
        <w:r w:rsidDel="00F56537">
          <w:rPr>
            <w:vertAlign w:val="subscript"/>
          </w:rPr>
          <w:delText>2</w:delText>
        </w:r>
        <w:r w:rsidDel="00F56537">
          <w:delText xml:space="preserve">. </w:delText>
        </w:r>
        <w:r w:rsidR="007201AD" w:rsidDel="00F56537">
          <w:delText>(1) R</w:delText>
        </w:r>
        <w:r w:rsidDel="00F56537">
          <w:delText>efers to</w:delText>
        </w:r>
        <w:r w:rsidR="00CE3E6C" w:rsidDel="00F56537">
          <w:delText xml:space="preserve"> SMR with process CO</w:delText>
        </w:r>
        <w:r w:rsidR="00CE3E6C" w:rsidDel="00F56537">
          <w:rPr>
            <w:vertAlign w:val="subscript"/>
          </w:rPr>
          <w:delText>2</w:delText>
        </w:r>
        <w:r w:rsidR="00CE3E6C" w:rsidDel="00F56537">
          <w:delText xml:space="preserve"> capture</w:delText>
        </w:r>
        <w:r w:rsidDel="00F56537">
          <w:delText>.</w:delText>
        </w:r>
        <w:r w:rsidR="00CE3E6C" w:rsidDel="00F56537">
          <w:delText xml:space="preserve"> (2) Refers to SMR with process and flue gas CO</w:delText>
        </w:r>
        <w:r w:rsidR="00CE3E6C" w:rsidDel="00F56537">
          <w:rPr>
            <w:vertAlign w:val="subscript"/>
          </w:rPr>
          <w:delText>2</w:delText>
        </w:r>
        <w:r w:rsidR="00CE3E6C" w:rsidDel="00F56537">
          <w:delText xml:space="preserve"> capture. (3) Refers to ATR with process CO</w:delText>
        </w:r>
        <w:r w:rsidR="00CE3E6C" w:rsidDel="00F56537">
          <w:rPr>
            <w:vertAlign w:val="subscript"/>
          </w:rPr>
          <w:delText>2</w:delText>
        </w:r>
        <w:r w:rsidR="00CE3E6C" w:rsidDel="00F56537">
          <w:delText xml:space="preserve"> capture.</w:delText>
        </w:r>
        <w:r w:rsidR="005B0FBF" w:rsidDel="00F56537">
          <w:delText xml:space="preserve"> Baseline LCOH values assume GWP20</w:delText>
        </w:r>
        <w:r w:rsidR="00CE467C" w:rsidDel="00F56537">
          <w:delText xml:space="preserve"> and 1.5% natural gas leakage.</w:delText>
        </w:r>
        <w:bookmarkEnd w:id="2788"/>
      </w:del>
    </w:p>
    <w:tbl>
      <w:tblPr>
        <w:tblStyle w:val="TableGrid"/>
        <w:tblW w:w="0" w:type="auto"/>
        <w:tblLook w:val="04A0" w:firstRow="1" w:lastRow="0" w:firstColumn="1" w:lastColumn="0" w:noHBand="0" w:noVBand="1"/>
      </w:tblPr>
      <w:tblGrid>
        <w:gridCol w:w="2099"/>
        <w:gridCol w:w="2099"/>
        <w:gridCol w:w="2099"/>
        <w:gridCol w:w="2099"/>
      </w:tblGrid>
      <w:tr w:rsidR="00C70FD1" w:rsidRPr="00B57948" w:rsidDel="00F56537" w14:paraId="09CE8B41" w14:textId="5F4EF525" w:rsidTr="00901757">
        <w:trPr>
          <w:trHeight w:val="305"/>
          <w:del w:id="2808" w:author="Justin Bracci" w:date="2023-06-19T10:21:00Z"/>
        </w:trPr>
        <w:tc>
          <w:tcPr>
            <w:tcW w:w="2099" w:type="dxa"/>
            <w:noWrap/>
            <w:hideMark/>
          </w:tcPr>
          <w:p w14:paraId="09E385A5" w14:textId="04040107" w:rsidR="00C70FD1" w:rsidRPr="00B57948" w:rsidDel="00F56537" w:rsidRDefault="00C70FD1" w:rsidP="00901757">
            <w:pPr>
              <w:rPr>
                <w:del w:id="2809" w:author="Justin Bracci" w:date="2023-06-19T10:21:00Z"/>
              </w:rPr>
            </w:pPr>
            <w:del w:id="2810" w:author="Justin Bracci" w:date="2023-06-19T10:21:00Z">
              <w:r w:rsidRPr="00B57948" w:rsidDel="00F56537">
                <w:delText>SMR</w:delText>
              </w:r>
            </w:del>
          </w:p>
        </w:tc>
        <w:tc>
          <w:tcPr>
            <w:tcW w:w="2099" w:type="dxa"/>
            <w:noWrap/>
            <w:hideMark/>
          </w:tcPr>
          <w:p w14:paraId="788AC42F" w14:textId="54F81448" w:rsidR="00C70FD1" w:rsidRPr="00B57948" w:rsidDel="00F56537" w:rsidRDefault="00C70FD1" w:rsidP="00901757">
            <w:pPr>
              <w:rPr>
                <w:del w:id="2811" w:author="Justin Bracci" w:date="2023-06-19T10:21:00Z"/>
              </w:rPr>
            </w:pPr>
            <w:del w:id="2812" w:author="Justin Bracci" w:date="2023-06-19T10:21:00Z">
              <w:r w:rsidRPr="00B57948" w:rsidDel="00F56537">
                <w:delText>SMR-CCS (1)</w:delText>
              </w:r>
            </w:del>
          </w:p>
        </w:tc>
        <w:tc>
          <w:tcPr>
            <w:tcW w:w="2099" w:type="dxa"/>
            <w:noWrap/>
            <w:hideMark/>
          </w:tcPr>
          <w:p w14:paraId="7E953695" w14:textId="3D8FBE6E" w:rsidR="00C70FD1" w:rsidRPr="00B57948" w:rsidDel="00F56537" w:rsidRDefault="00C70FD1" w:rsidP="00901757">
            <w:pPr>
              <w:rPr>
                <w:del w:id="2813" w:author="Justin Bracci" w:date="2023-06-19T10:21:00Z"/>
              </w:rPr>
            </w:pPr>
            <w:del w:id="2814" w:author="Justin Bracci" w:date="2023-06-19T10:21:00Z">
              <w:r w:rsidRPr="00B57948" w:rsidDel="00F56537">
                <w:delText>SMR-CCS (2)</w:delText>
              </w:r>
            </w:del>
          </w:p>
        </w:tc>
        <w:tc>
          <w:tcPr>
            <w:tcW w:w="2099" w:type="dxa"/>
            <w:noWrap/>
            <w:hideMark/>
          </w:tcPr>
          <w:p w14:paraId="3D5BE78B" w14:textId="07E10A25" w:rsidR="00C70FD1" w:rsidRPr="00B57948" w:rsidDel="00F56537" w:rsidRDefault="00C70FD1" w:rsidP="00901757">
            <w:pPr>
              <w:rPr>
                <w:del w:id="2815" w:author="Justin Bracci" w:date="2023-06-19T10:21:00Z"/>
              </w:rPr>
            </w:pPr>
            <w:del w:id="2816" w:author="Justin Bracci" w:date="2023-06-19T10:21:00Z">
              <w:r w:rsidRPr="00B57948" w:rsidDel="00F56537">
                <w:delText>ATR-CCS (3)</w:delText>
              </w:r>
            </w:del>
          </w:p>
        </w:tc>
      </w:tr>
      <w:tr w:rsidR="00017FEE" w:rsidRPr="00B57948" w:rsidDel="00F56537" w14:paraId="0D95EF4A" w14:textId="076D2EF2" w:rsidTr="00901757">
        <w:trPr>
          <w:trHeight w:val="305"/>
          <w:del w:id="2817" w:author="Justin Bracci" w:date="2023-06-19T10:21:00Z"/>
        </w:trPr>
        <w:tc>
          <w:tcPr>
            <w:tcW w:w="2099" w:type="dxa"/>
            <w:noWrap/>
            <w:hideMark/>
          </w:tcPr>
          <w:p w14:paraId="53C0E23A" w14:textId="1B6952DE" w:rsidR="00017FEE" w:rsidRPr="00B57948" w:rsidDel="00F56537" w:rsidRDefault="00017FEE" w:rsidP="00017FEE">
            <w:pPr>
              <w:rPr>
                <w:del w:id="2818" w:author="Justin Bracci" w:date="2023-06-19T10:21:00Z"/>
              </w:rPr>
            </w:pPr>
            <w:del w:id="2819" w:author="Justin Bracci" w:date="2023-06-19T10:21:00Z">
              <w:r w:rsidRPr="0042628A" w:rsidDel="00F56537">
                <w:delText>$5.06</w:delText>
              </w:r>
            </w:del>
          </w:p>
        </w:tc>
        <w:tc>
          <w:tcPr>
            <w:tcW w:w="2099" w:type="dxa"/>
            <w:noWrap/>
            <w:hideMark/>
          </w:tcPr>
          <w:p w14:paraId="29B3ABF4" w14:textId="44BE810E" w:rsidR="00017FEE" w:rsidRPr="00B57948" w:rsidDel="00F56537" w:rsidRDefault="00017FEE" w:rsidP="00017FEE">
            <w:pPr>
              <w:rPr>
                <w:del w:id="2820" w:author="Justin Bracci" w:date="2023-06-19T10:21:00Z"/>
              </w:rPr>
            </w:pPr>
            <w:del w:id="2821" w:author="Justin Bracci" w:date="2023-06-19T10:21:00Z">
              <w:r w:rsidRPr="0042628A" w:rsidDel="00F56537">
                <w:delText>$4.30</w:delText>
              </w:r>
            </w:del>
          </w:p>
        </w:tc>
        <w:tc>
          <w:tcPr>
            <w:tcW w:w="2099" w:type="dxa"/>
            <w:noWrap/>
            <w:hideMark/>
          </w:tcPr>
          <w:p w14:paraId="6CD88428" w14:textId="028BE91B" w:rsidR="00017FEE" w:rsidRPr="00B57948" w:rsidDel="00F56537" w:rsidRDefault="00017FEE" w:rsidP="00017FEE">
            <w:pPr>
              <w:rPr>
                <w:del w:id="2822" w:author="Justin Bracci" w:date="2023-06-19T10:21:00Z"/>
              </w:rPr>
            </w:pPr>
            <w:del w:id="2823" w:author="Justin Bracci" w:date="2023-06-19T10:21:00Z">
              <w:r w:rsidRPr="0042628A" w:rsidDel="00F56537">
                <w:delText>$4.08</w:delText>
              </w:r>
            </w:del>
          </w:p>
        </w:tc>
        <w:tc>
          <w:tcPr>
            <w:tcW w:w="2099" w:type="dxa"/>
            <w:noWrap/>
            <w:hideMark/>
          </w:tcPr>
          <w:p w14:paraId="4952EE8A" w14:textId="0D80208B" w:rsidR="00017FEE" w:rsidRPr="00B57948" w:rsidDel="00F56537" w:rsidRDefault="00017FEE" w:rsidP="00017FEE">
            <w:pPr>
              <w:rPr>
                <w:del w:id="2824" w:author="Justin Bracci" w:date="2023-06-19T10:21:00Z"/>
              </w:rPr>
            </w:pPr>
            <w:del w:id="2825" w:author="Justin Bracci" w:date="2023-06-19T10:21:00Z">
              <w:r w:rsidRPr="0042628A" w:rsidDel="00F56537">
                <w:delText>$3.99</w:delText>
              </w:r>
            </w:del>
          </w:p>
        </w:tc>
      </w:tr>
    </w:tbl>
    <w:p w14:paraId="7F5E86DB" w14:textId="4500BFF3" w:rsidR="00C70FD1" w:rsidDel="00F56537" w:rsidRDefault="00C70FD1">
      <w:pPr>
        <w:rPr>
          <w:del w:id="2826" w:author="Justin Bracci" w:date="2023-06-19T10:21:00Z"/>
        </w:rPr>
      </w:pPr>
    </w:p>
    <w:p w14:paraId="28ADF744" w14:textId="4C790EF6" w:rsidR="00B1770C" w:rsidRDefault="00B1770C" w:rsidP="005972F4">
      <w:pPr>
        <w:pStyle w:val="Caption"/>
        <w:keepNext/>
        <w:spacing w:after="0"/>
      </w:pPr>
      <w:bookmarkStart w:id="2827" w:name="_Toc118724317"/>
      <w:bookmarkStart w:id="2828" w:name="_Toc139471955"/>
      <w:r>
        <w:t>Table S.</w:t>
      </w:r>
      <w:r w:rsidR="0002648F">
        <w:fldChar w:fldCharType="begin"/>
      </w:r>
      <w:r w:rsidR="0002648F">
        <w:instrText xml:space="preserve"> SEQ Table \* ARABIC </w:instrText>
      </w:r>
      <w:r w:rsidR="0002648F">
        <w:fldChar w:fldCharType="separate"/>
      </w:r>
      <w:ins w:id="2829" w:author="Justin Bracci" w:date="2023-07-05T17:51:00Z">
        <w:r w:rsidR="00551FB8">
          <w:rPr>
            <w:noProof/>
          </w:rPr>
          <w:t>7</w:t>
        </w:r>
      </w:ins>
      <w:del w:id="2830" w:author="Justin Bracci" w:date="2023-05-13T17:45:00Z">
        <w:r w:rsidR="00194902" w:rsidDel="005D4C85">
          <w:rPr>
            <w:noProof/>
          </w:rPr>
          <w:delText>8</w:delText>
        </w:r>
      </w:del>
      <w:r w:rsidR="0002648F">
        <w:rPr>
          <w:noProof/>
        </w:rPr>
        <w:fldChar w:fldCharType="end"/>
      </w:r>
      <w:r>
        <w:t>:</w:t>
      </w:r>
      <w:r w:rsidR="005972F4" w:rsidRPr="005972F4">
        <w:t xml:space="preserve"> </w:t>
      </w:r>
      <w:r w:rsidR="005972F4">
        <w:t>LCOH sensitivities explored for next decade fossil-based hydrogen production</w:t>
      </w:r>
      <w:bookmarkEnd w:id="2827"/>
      <w:ins w:id="2831" w:author="Justin Bracci" w:date="2023-06-19T10:21:00Z">
        <w:r w:rsidR="00F56537">
          <w:t xml:space="preserve"> via </w:t>
        </w:r>
      </w:ins>
      <w:ins w:id="2832" w:author="Justin Bracci" w:date="2023-06-19T10:22:00Z">
        <w:r w:rsidR="00F56537">
          <w:t>ATR-CCS</w:t>
        </w:r>
      </w:ins>
      <w:bookmarkEnd w:id="2828"/>
    </w:p>
    <w:tbl>
      <w:tblPr>
        <w:tblStyle w:val="TableGrid"/>
        <w:tblW w:w="9416" w:type="dxa"/>
        <w:tblLook w:val="04A0" w:firstRow="1" w:lastRow="0" w:firstColumn="1" w:lastColumn="0" w:noHBand="0" w:noVBand="1"/>
        <w:tblPrChange w:id="2833" w:author="Justin Bracci" w:date="2023-06-30T17:16:00Z">
          <w:tblPr>
            <w:tblStyle w:val="TableGrid"/>
            <w:tblW w:w="9416" w:type="dxa"/>
            <w:tblLook w:val="04A0" w:firstRow="1" w:lastRow="0" w:firstColumn="1" w:lastColumn="0" w:noHBand="0" w:noVBand="1"/>
          </w:tblPr>
        </w:tblPrChange>
      </w:tblPr>
      <w:tblGrid>
        <w:gridCol w:w="3505"/>
        <w:gridCol w:w="2880"/>
        <w:gridCol w:w="3031"/>
        <w:tblGridChange w:id="2834">
          <w:tblGrid>
            <w:gridCol w:w="3505"/>
            <w:gridCol w:w="2880"/>
            <w:gridCol w:w="3031"/>
          </w:tblGrid>
        </w:tblGridChange>
      </w:tblGrid>
      <w:tr w:rsidR="000236D9" w:rsidRPr="00910E8B" w14:paraId="5A56E4E3" w14:textId="77777777" w:rsidTr="00843507">
        <w:trPr>
          <w:trHeight w:val="297"/>
          <w:trPrChange w:id="2835" w:author="Justin Bracci" w:date="2023-06-30T17:16:00Z">
            <w:trPr>
              <w:trHeight w:val="297"/>
            </w:trPr>
          </w:trPrChange>
        </w:trPr>
        <w:tc>
          <w:tcPr>
            <w:tcW w:w="3505" w:type="dxa"/>
            <w:noWrap/>
            <w:hideMark/>
            <w:tcPrChange w:id="2836" w:author="Justin Bracci" w:date="2023-06-30T17:16:00Z">
              <w:tcPr>
                <w:tcW w:w="3505" w:type="dxa"/>
                <w:noWrap/>
                <w:hideMark/>
              </w:tcPr>
            </w:tcPrChange>
          </w:tcPr>
          <w:p w14:paraId="2DC8BF4D" w14:textId="77777777" w:rsidR="000236D9" w:rsidRPr="00910E8B" w:rsidRDefault="000236D9" w:rsidP="000236D9">
            <w:r w:rsidRPr="00910E8B">
              <w:t>Parameter</w:t>
            </w:r>
          </w:p>
        </w:tc>
        <w:tc>
          <w:tcPr>
            <w:tcW w:w="2880" w:type="dxa"/>
            <w:noWrap/>
            <w:hideMark/>
            <w:tcPrChange w:id="2837" w:author="Justin Bracci" w:date="2023-06-30T17:16:00Z">
              <w:tcPr>
                <w:tcW w:w="2880" w:type="dxa"/>
                <w:noWrap/>
                <w:hideMark/>
              </w:tcPr>
            </w:tcPrChange>
          </w:tcPr>
          <w:p w14:paraId="095FB1D6" w14:textId="6EE9954B" w:rsidR="000236D9" w:rsidRPr="00910E8B" w:rsidRDefault="009E3F93" w:rsidP="000236D9">
            <w:r>
              <w:t>Parameter</w:t>
            </w:r>
            <w:r w:rsidR="007C30F0">
              <w:t xml:space="preserve"> </w:t>
            </w:r>
            <w:r w:rsidR="00E85843">
              <w:t>Change: Lower LCOH</w:t>
            </w:r>
          </w:p>
        </w:tc>
        <w:tc>
          <w:tcPr>
            <w:tcW w:w="3031" w:type="dxa"/>
            <w:noWrap/>
            <w:hideMark/>
            <w:tcPrChange w:id="2838" w:author="Justin Bracci" w:date="2023-06-30T17:16:00Z">
              <w:tcPr>
                <w:tcW w:w="3031" w:type="dxa"/>
                <w:noWrap/>
                <w:hideMark/>
              </w:tcPr>
            </w:tcPrChange>
          </w:tcPr>
          <w:p w14:paraId="2FFB64CD" w14:textId="3FBD2F63" w:rsidR="000236D9" w:rsidRPr="00910E8B" w:rsidRDefault="00E85843" w:rsidP="000236D9">
            <w:r>
              <w:t>Parameter Change: Higher LCOH</w:t>
            </w:r>
          </w:p>
        </w:tc>
      </w:tr>
      <w:tr w:rsidR="00B13BBC" w:rsidRPr="00910E8B" w14:paraId="4BBAF5D8" w14:textId="77777777" w:rsidTr="00843507">
        <w:trPr>
          <w:trHeight w:val="297"/>
          <w:trPrChange w:id="2839" w:author="Justin Bracci" w:date="2023-06-30T17:16:00Z">
            <w:trPr>
              <w:trHeight w:val="297"/>
            </w:trPr>
          </w:trPrChange>
        </w:trPr>
        <w:tc>
          <w:tcPr>
            <w:tcW w:w="3505" w:type="dxa"/>
            <w:noWrap/>
            <w:hideMark/>
            <w:tcPrChange w:id="2840" w:author="Justin Bracci" w:date="2023-06-30T17:16:00Z">
              <w:tcPr>
                <w:tcW w:w="3505" w:type="dxa"/>
                <w:noWrap/>
                <w:hideMark/>
              </w:tcPr>
            </w:tcPrChange>
          </w:tcPr>
          <w:p w14:paraId="5297BF31" w14:textId="30F42C0C" w:rsidR="00B13BBC" w:rsidRPr="00910E8B" w:rsidRDefault="00B13BBC" w:rsidP="00B13BBC">
            <w:ins w:id="2841" w:author="Justin Bracci" w:date="2023-06-19T10:22:00Z">
              <w:r w:rsidRPr="007809BF">
                <w:t>CO</w:t>
              </w:r>
            </w:ins>
            <w:ins w:id="2842" w:author="Justin Bracci" w:date="2023-06-19T10:23:00Z">
              <w:r>
                <w:rPr>
                  <w:vertAlign w:val="subscript"/>
                </w:rPr>
                <w:t>2</w:t>
              </w:r>
            </w:ins>
            <w:ins w:id="2843" w:author="Justin Bracci" w:date="2023-06-19T10:22:00Z">
              <w:r w:rsidRPr="007809BF">
                <w:t xml:space="preserve"> Transport and Storage Cost</w:t>
              </w:r>
            </w:ins>
            <w:del w:id="2844" w:author="Justin Bracci" w:date="2023-06-19T10:22:00Z">
              <w:r w:rsidRPr="00843E8B" w:rsidDel="00054CDF">
                <w:delText>CO</w:delText>
              </w:r>
              <w:r w:rsidRPr="00F03B92" w:rsidDel="00054CDF">
                <w:rPr>
                  <w:vertAlign w:val="subscript"/>
                </w:rPr>
                <w:delText>2</w:delText>
              </w:r>
              <w:r w:rsidRPr="00843E8B" w:rsidDel="00054CDF">
                <w:delText xml:space="preserve"> Transport and Storage Cost</w:delText>
              </w:r>
            </w:del>
          </w:p>
        </w:tc>
        <w:tc>
          <w:tcPr>
            <w:tcW w:w="2880" w:type="dxa"/>
            <w:noWrap/>
            <w:hideMark/>
            <w:tcPrChange w:id="2845" w:author="Justin Bracci" w:date="2023-06-30T17:16:00Z">
              <w:tcPr>
                <w:tcW w:w="2880" w:type="dxa"/>
                <w:noWrap/>
                <w:hideMark/>
              </w:tcPr>
            </w:tcPrChange>
          </w:tcPr>
          <w:p w14:paraId="228E95C4" w14:textId="0A1BE72E" w:rsidR="00B13BBC" w:rsidRPr="00910E8B" w:rsidRDefault="00B13BBC" w:rsidP="00B13BBC">
            <w:ins w:id="2846" w:author="Justin Bracci" w:date="2023-06-19T10:23:00Z">
              <w:r w:rsidRPr="004B2888">
                <w:t>$10/ton CO</w:t>
              </w:r>
              <w:r w:rsidRPr="009F23EB">
                <w:rPr>
                  <w:vertAlign w:val="subscript"/>
                  <w:rPrChange w:id="2847" w:author="Justin Bracci" w:date="2023-06-30T16:13:00Z">
                    <w:rPr/>
                  </w:rPrChange>
                </w:rPr>
                <w:t>2</w:t>
              </w:r>
            </w:ins>
            <w:ins w:id="2848" w:author="Justin Bracci" w:date="2023-06-30T16:13:00Z">
              <w:r w:rsidR="009F23EB">
                <w:t xml:space="preserve"> </w:t>
              </w:r>
              <w:r w:rsidR="009F23EB">
                <w:fldChar w:fldCharType="begin" w:fldLock="1"/>
              </w:r>
            </w:ins>
            <w:r w:rsidR="001031D7">
              <w:instrText>ADDIN CSL_CITATION {"citationItems":[{"id":"ITEM-1","itemData":{"author":[{"dropping-particle":"","family":"Stanford University","given":"","non-dropping-particle":"","parse-names":false,"suffix":""},{"dropping-particle":"","family":"Energy Futures Initiative","given":"","non-dropping-particle":"","parse-names":false,"suffix":""}],"id":"ITEM-1","issued":{"date-parts":[["2020"]]},"title":"An Action Plan for Carbon Capture and Storage in California: Opportunities, Challenges, and Solutions","type":"report"},"uris":["http://www.mendeley.com/documents/?uuid=4d097ebf-f2ec-3043-b048-83d289806983"]}],"mendeley":{"formattedCitation":"[26]","plainTextFormattedCitation":"[26]","previouslyFormattedCitation":"[26]"},"properties":{"noteIndex":0},"schema":"https://github.com/citation-style-language/schema/raw/master/csl-citation.json"}</w:instrText>
            </w:r>
            <w:r w:rsidR="009F23EB">
              <w:fldChar w:fldCharType="separate"/>
            </w:r>
            <w:r w:rsidR="009F23EB" w:rsidRPr="009F23EB">
              <w:rPr>
                <w:noProof/>
              </w:rPr>
              <w:t>[26]</w:t>
            </w:r>
            <w:ins w:id="2849" w:author="Justin Bracci" w:date="2023-06-30T16:13:00Z">
              <w:r w:rsidR="009F23EB">
                <w:fldChar w:fldCharType="end"/>
              </w:r>
            </w:ins>
            <w:del w:id="2850" w:author="Justin Bracci" w:date="2023-06-19T10:23:00Z">
              <w:r w:rsidRPr="00B027ED" w:rsidDel="00A8588B">
                <w:delText>$10/ton CO</w:delText>
              </w:r>
              <w:r w:rsidRPr="00F03B92" w:rsidDel="00A8588B">
                <w:rPr>
                  <w:vertAlign w:val="subscript"/>
                </w:rPr>
                <w:delText>2</w:delText>
              </w:r>
            </w:del>
          </w:p>
        </w:tc>
        <w:tc>
          <w:tcPr>
            <w:tcW w:w="3031" w:type="dxa"/>
            <w:noWrap/>
            <w:hideMark/>
            <w:tcPrChange w:id="2851" w:author="Justin Bracci" w:date="2023-06-30T17:16:00Z">
              <w:tcPr>
                <w:tcW w:w="3031" w:type="dxa"/>
                <w:noWrap/>
                <w:hideMark/>
              </w:tcPr>
            </w:tcPrChange>
          </w:tcPr>
          <w:p w14:paraId="4C008A00" w14:textId="09C60A27" w:rsidR="00B13BBC" w:rsidRPr="00910E8B" w:rsidRDefault="00B13BBC" w:rsidP="00B13BBC">
            <w:ins w:id="2852" w:author="Justin Bracci" w:date="2023-06-19T10:23:00Z">
              <w:r w:rsidRPr="00F0036C">
                <w:t>$20/ton CO</w:t>
              </w:r>
              <w:r w:rsidRPr="009F23EB">
                <w:rPr>
                  <w:vertAlign w:val="subscript"/>
                  <w:rPrChange w:id="2853" w:author="Justin Bracci" w:date="2023-06-30T16:13:00Z">
                    <w:rPr/>
                  </w:rPrChange>
                </w:rPr>
                <w:t>2</w:t>
              </w:r>
            </w:ins>
            <w:ins w:id="2854" w:author="Justin Bracci" w:date="2023-06-30T16:14:00Z">
              <w:r w:rsidR="004C4D33">
                <w:t xml:space="preserve"> </w:t>
              </w:r>
              <w:r w:rsidR="004C4D33">
                <w:fldChar w:fldCharType="begin" w:fldLock="1"/>
              </w:r>
            </w:ins>
            <w:r w:rsidR="001031D7">
              <w:instrText>ADDIN CSL_CITATION {"citationItems":[{"id":"ITEM-1","itemData":{"author":[{"dropping-particle":"","family":"Stanford University","given":"","non-dropping-particle":"","parse-names":false,"suffix":""},{"dropping-particle":"","family":"Energy Futures Initiative","given":"","non-dropping-particle":"","parse-names":false,"suffix":""}],"id":"ITEM-1","issued":{"date-parts":[["2020"]]},"title":"An Action Plan for Carbon Capture and Storage in California: Opportunities, Challenges, and Solutions","type":"report"},"uris":["http://www.mendeley.com/documents/?uuid=4d097ebf-f2ec-3043-b048-83d289806983"]}],"mendeley":{"formattedCitation":"[26]","plainTextFormattedCitation":"[26]","previouslyFormattedCitation":"[26]"},"properties":{"noteIndex":0},"schema":"https://github.com/citation-style-language/schema/raw/master/csl-citation.json"}</w:instrText>
            </w:r>
            <w:ins w:id="2855" w:author="Justin Bracci" w:date="2023-06-30T16:14:00Z">
              <w:r w:rsidR="004C4D33">
                <w:fldChar w:fldCharType="separate"/>
              </w:r>
              <w:r w:rsidR="004C4D33" w:rsidRPr="009F23EB">
                <w:rPr>
                  <w:noProof/>
                </w:rPr>
                <w:t>[26]</w:t>
              </w:r>
              <w:r w:rsidR="004C4D33">
                <w:fldChar w:fldCharType="end"/>
              </w:r>
            </w:ins>
            <w:del w:id="2856" w:author="Justin Bracci" w:date="2023-06-19T10:23:00Z">
              <w:r w:rsidRPr="00FC3106" w:rsidDel="00776D3B">
                <w:delText>$20/ton CO</w:delText>
              </w:r>
              <w:r w:rsidRPr="00F03B92" w:rsidDel="00776D3B">
                <w:rPr>
                  <w:vertAlign w:val="subscript"/>
                </w:rPr>
                <w:delText>2</w:delText>
              </w:r>
            </w:del>
          </w:p>
        </w:tc>
      </w:tr>
      <w:tr w:rsidR="00B13BBC" w:rsidRPr="00910E8B" w14:paraId="6D961688" w14:textId="77777777" w:rsidTr="00843507">
        <w:trPr>
          <w:trHeight w:val="297"/>
          <w:trPrChange w:id="2857" w:author="Justin Bracci" w:date="2023-06-30T17:16:00Z">
            <w:trPr>
              <w:trHeight w:val="297"/>
            </w:trPr>
          </w:trPrChange>
        </w:trPr>
        <w:tc>
          <w:tcPr>
            <w:tcW w:w="3505" w:type="dxa"/>
            <w:noWrap/>
            <w:hideMark/>
            <w:tcPrChange w:id="2858" w:author="Justin Bracci" w:date="2023-06-30T17:16:00Z">
              <w:tcPr>
                <w:tcW w:w="3505" w:type="dxa"/>
                <w:noWrap/>
                <w:hideMark/>
              </w:tcPr>
            </w:tcPrChange>
          </w:tcPr>
          <w:p w14:paraId="5E76431F" w14:textId="253A67EF" w:rsidR="00B13BBC" w:rsidRPr="00910E8B" w:rsidRDefault="00B13BBC" w:rsidP="00B13BBC">
            <w:ins w:id="2859" w:author="Justin Bracci" w:date="2023-06-19T10:22:00Z">
              <w:r w:rsidRPr="007809BF">
                <w:t>Economies of Scale Factor</w:t>
              </w:r>
            </w:ins>
            <w:del w:id="2860" w:author="Justin Bracci" w:date="2023-06-19T10:22:00Z">
              <w:r w:rsidRPr="00843E8B" w:rsidDel="00054CDF">
                <w:delText>Economies of Scale Factor</w:delText>
              </w:r>
            </w:del>
          </w:p>
        </w:tc>
        <w:tc>
          <w:tcPr>
            <w:tcW w:w="2880" w:type="dxa"/>
            <w:noWrap/>
            <w:hideMark/>
            <w:tcPrChange w:id="2861" w:author="Justin Bracci" w:date="2023-06-30T17:16:00Z">
              <w:tcPr>
                <w:tcW w:w="2880" w:type="dxa"/>
                <w:noWrap/>
                <w:hideMark/>
              </w:tcPr>
            </w:tcPrChange>
          </w:tcPr>
          <w:p w14:paraId="79F9EC6D" w14:textId="16697F60" w:rsidR="00B13BBC" w:rsidRPr="00910E8B" w:rsidRDefault="00B13BBC" w:rsidP="00B13BBC">
            <w:ins w:id="2862" w:author="Justin Bracci" w:date="2023-06-19T10:23:00Z">
              <w:r w:rsidRPr="004B2888">
                <w:t>0.8</w:t>
              </w:r>
            </w:ins>
            <w:ins w:id="2863" w:author="Justin Bracci" w:date="2023-06-30T16:21:00Z">
              <w:r w:rsidR="001031D7">
                <w:t xml:space="preserve"> </w:t>
              </w:r>
            </w:ins>
            <w:ins w:id="2864" w:author="Justin Bracci" w:date="2023-06-30T16:22:00Z">
              <w:r w:rsidR="001031D7">
                <w:fldChar w:fldCharType="begin" w:fldLock="1"/>
              </w:r>
            </w:ins>
            <w:r w:rsidR="007B6131">
              <w:instrText>ADDIN CSL_CITATION {"citationItems":[{"id":"ITEM-1","itemData":{"URL":"https://www.nrel.gov/hydrogen/h2a-production-models.html","accessed":{"date-parts":[["2021","12","8"]]},"author":[{"dropping-particle":"","family":"National Renewable Energy Laboratory","given":"","non-dropping-particle":"","parse-names":false,"suffix":""}],"id":"ITEM-1","issued":{"date-parts":[["2018"]]},"title":"H2A: Hydrogen Analysis Production Models","type":"webpage"},"uris":["http://www.mendeley.com/documents/?uuid=88894a8d-d298-3d0c-9403-eea3b7c822c2"]}],"mendeley":{"formattedCitation":"[23]","plainTextFormattedCitation":"[23]","previouslyFormattedCitation":"[23]"},"properties":{"noteIndex":0},"schema":"https://github.com/citation-style-language/schema/raw/master/csl-citation.json"}</w:instrText>
            </w:r>
            <w:r w:rsidR="001031D7">
              <w:fldChar w:fldCharType="separate"/>
            </w:r>
            <w:r w:rsidR="001031D7" w:rsidRPr="001031D7">
              <w:rPr>
                <w:noProof/>
              </w:rPr>
              <w:t>[23]</w:t>
            </w:r>
            <w:ins w:id="2865" w:author="Justin Bracci" w:date="2023-06-30T16:22:00Z">
              <w:r w:rsidR="001031D7">
                <w:fldChar w:fldCharType="end"/>
              </w:r>
            </w:ins>
            <w:del w:id="2866" w:author="Justin Bracci" w:date="2023-06-19T10:23:00Z">
              <w:r w:rsidRPr="00B027ED" w:rsidDel="00A8588B">
                <w:delText>0.8</w:delText>
              </w:r>
            </w:del>
          </w:p>
        </w:tc>
        <w:tc>
          <w:tcPr>
            <w:tcW w:w="3031" w:type="dxa"/>
            <w:noWrap/>
            <w:hideMark/>
            <w:tcPrChange w:id="2867" w:author="Justin Bracci" w:date="2023-06-30T17:16:00Z">
              <w:tcPr>
                <w:tcW w:w="3031" w:type="dxa"/>
                <w:noWrap/>
                <w:hideMark/>
              </w:tcPr>
            </w:tcPrChange>
          </w:tcPr>
          <w:p w14:paraId="2B6C1CB5" w14:textId="1E7188C6" w:rsidR="00B13BBC" w:rsidRPr="00910E8B" w:rsidRDefault="00B13BBC" w:rsidP="00B13BBC">
            <w:ins w:id="2868" w:author="Justin Bracci" w:date="2023-06-19T10:23:00Z">
              <w:r w:rsidRPr="00F0036C">
                <w:t>0.55</w:t>
              </w:r>
            </w:ins>
            <w:ins w:id="2869" w:author="Justin Bracci" w:date="2023-06-30T16:22:00Z">
              <w:r w:rsidR="001031D7">
                <w:t xml:space="preserve"> </w:t>
              </w:r>
              <w:r w:rsidR="001031D7">
                <w:fldChar w:fldCharType="begin" w:fldLock="1"/>
              </w:r>
            </w:ins>
            <w:r w:rsidR="007B6131">
              <w:instrText>ADDIN CSL_CITATION {"citationItems":[{"id":"ITEM-1","itemData":{"URL":"https://www.nrel.gov/hydrogen/h2a-production-models.html","accessed":{"date-parts":[["2021","12","8"]]},"author":[{"dropping-particle":"","family":"National Renewable Energy Laboratory","given":"","non-dropping-particle":"","parse-names":false,"suffix":""}],"id":"ITEM-1","issued":{"date-parts":[["2018"]]},"title":"H2A: Hydrogen Analysis Production Models","type":"webpage"},"uris":["http://www.mendeley.com/documents/?uuid=88894a8d-d298-3d0c-9403-eea3b7c822c2"]}],"mendeley":{"formattedCitation":"[23]","plainTextFormattedCitation":"[23]","previouslyFormattedCitation":"[23]"},"properties":{"noteIndex":0},"schema":"https://github.com/citation-style-language/schema/raw/master/csl-citation.json"}</w:instrText>
            </w:r>
            <w:ins w:id="2870" w:author="Justin Bracci" w:date="2023-06-30T16:22:00Z">
              <w:r w:rsidR="001031D7">
                <w:fldChar w:fldCharType="separate"/>
              </w:r>
              <w:r w:rsidR="001031D7" w:rsidRPr="001031D7">
                <w:rPr>
                  <w:noProof/>
                </w:rPr>
                <w:t>[23]</w:t>
              </w:r>
              <w:r w:rsidR="001031D7">
                <w:fldChar w:fldCharType="end"/>
              </w:r>
            </w:ins>
            <w:del w:id="2871" w:author="Justin Bracci" w:date="2023-06-19T10:23:00Z">
              <w:r w:rsidRPr="00FC3106" w:rsidDel="00776D3B">
                <w:delText>0.6</w:delText>
              </w:r>
            </w:del>
          </w:p>
        </w:tc>
      </w:tr>
      <w:tr w:rsidR="00B13BBC" w:rsidRPr="00910E8B" w14:paraId="654A2ABB" w14:textId="77777777" w:rsidTr="00843507">
        <w:trPr>
          <w:trHeight w:val="297"/>
          <w:trPrChange w:id="2872" w:author="Justin Bracci" w:date="2023-06-30T17:16:00Z">
            <w:trPr>
              <w:trHeight w:val="297"/>
            </w:trPr>
          </w:trPrChange>
        </w:trPr>
        <w:tc>
          <w:tcPr>
            <w:tcW w:w="3505" w:type="dxa"/>
            <w:noWrap/>
            <w:hideMark/>
            <w:tcPrChange w:id="2873" w:author="Justin Bracci" w:date="2023-06-30T17:16:00Z">
              <w:tcPr>
                <w:tcW w:w="3505" w:type="dxa"/>
                <w:noWrap/>
                <w:hideMark/>
              </w:tcPr>
            </w:tcPrChange>
          </w:tcPr>
          <w:p w14:paraId="31EB43E3" w14:textId="61898AE4" w:rsidR="00B13BBC" w:rsidRPr="00910E8B" w:rsidRDefault="00B13BBC" w:rsidP="00B13BBC">
            <w:ins w:id="2874" w:author="Justin Bracci" w:date="2023-06-19T10:22:00Z">
              <w:r w:rsidRPr="007809BF">
                <w:t>Plant Life</w:t>
              </w:r>
            </w:ins>
            <w:del w:id="2875" w:author="Justin Bracci" w:date="2023-06-19T10:22:00Z">
              <w:r w:rsidRPr="00843E8B" w:rsidDel="00054CDF">
                <w:delText>Plant Life</w:delText>
              </w:r>
            </w:del>
          </w:p>
        </w:tc>
        <w:tc>
          <w:tcPr>
            <w:tcW w:w="2880" w:type="dxa"/>
            <w:noWrap/>
            <w:hideMark/>
            <w:tcPrChange w:id="2876" w:author="Justin Bracci" w:date="2023-06-30T17:16:00Z">
              <w:tcPr>
                <w:tcW w:w="2880" w:type="dxa"/>
                <w:noWrap/>
                <w:hideMark/>
              </w:tcPr>
            </w:tcPrChange>
          </w:tcPr>
          <w:p w14:paraId="65F046BA" w14:textId="77777777" w:rsidR="001B3EDC" w:rsidRDefault="00B13BBC" w:rsidP="00B13BBC">
            <w:pPr>
              <w:rPr>
                <w:ins w:id="2877" w:author="Justin Bracci" w:date="2023-06-30T16:20:00Z"/>
              </w:rPr>
            </w:pPr>
            <w:ins w:id="2878" w:author="Justin Bracci" w:date="2023-06-19T10:23:00Z">
              <w:r w:rsidRPr="004B2888">
                <w:t>40 years</w:t>
              </w:r>
            </w:ins>
            <w:ins w:id="2879" w:author="Justin Bracci" w:date="2023-06-30T16:19:00Z">
              <w:r w:rsidR="001B3EDC">
                <w:t xml:space="preserve"> </w:t>
              </w:r>
            </w:ins>
          </w:p>
          <w:p w14:paraId="29982545" w14:textId="65C0B0ED" w:rsidR="00B13BBC" w:rsidRPr="00910E8B" w:rsidRDefault="001B3EDC" w:rsidP="00B13BBC">
            <w:ins w:id="2880" w:author="Justin Bracci" w:date="2023-06-30T16:19:00Z">
              <w:r>
                <w:t>(</w:t>
              </w:r>
            </w:ins>
            <w:ins w:id="2881" w:author="Justin Bracci" w:date="2023-06-30T16:20:00Z">
              <w:r>
                <w:t xml:space="preserve">+ </w:t>
              </w:r>
            </w:ins>
            <w:ins w:id="2882" w:author="Justin Bracci" w:date="2023-06-30T17:44:00Z">
              <w:r w:rsidR="00817F42">
                <w:t>33%</w:t>
              </w:r>
            </w:ins>
            <w:ins w:id="2883" w:author="Justin Bracci" w:date="2023-06-30T16:20:00Z">
              <w:r>
                <w:t xml:space="preserve"> from base case)</w:t>
              </w:r>
            </w:ins>
            <w:del w:id="2884" w:author="Justin Bracci" w:date="2023-06-19T10:23:00Z">
              <w:r w:rsidR="00B13BBC" w:rsidRPr="00B027ED" w:rsidDel="00A8588B">
                <w:delText>40 years</w:delText>
              </w:r>
            </w:del>
          </w:p>
        </w:tc>
        <w:tc>
          <w:tcPr>
            <w:tcW w:w="3031" w:type="dxa"/>
            <w:noWrap/>
            <w:hideMark/>
            <w:tcPrChange w:id="2885" w:author="Justin Bracci" w:date="2023-06-30T17:16:00Z">
              <w:tcPr>
                <w:tcW w:w="3031" w:type="dxa"/>
                <w:noWrap/>
                <w:hideMark/>
              </w:tcPr>
            </w:tcPrChange>
          </w:tcPr>
          <w:p w14:paraId="665A4079" w14:textId="77777777" w:rsidR="00B13BBC" w:rsidRDefault="00B13BBC" w:rsidP="00B13BBC">
            <w:pPr>
              <w:rPr>
                <w:ins w:id="2886" w:author="Justin Bracci" w:date="2023-06-30T16:20:00Z"/>
              </w:rPr>
            </w:pPr>
            <w:ins w:id="2887" w:author="Justin Bracci" w:date="2023-06-19T10:23:00Z">
              <w:r w:rsidRPr="00F0036C">
                <w:t>20 years</w:t>
              </w:r>
            </w:ins>
            <w:del w:id="2888" w:author="Justin Bracci" w:date="2023-06-19T10:23:00Z">
              <w:r w:rsidRPr="00FC3106" w:rsidDel="00776D3B">
                <w:delText>20 years</w:delText>
              </w:r>
            </w:del>
          </w:p>
          <w:p w14:paraId="7A067883" w14:textId="52021626" w:rsidR="001B3EDC" w:rsidRPr="00910E8B" w:rsidRDefault="001B3EDC" w:rsidP="00B13BBC">
            <w:ins w:id="2889" w:author="Justin Bracci" w:date="2023-06-30T16:20:00Z">
              <w:r>
                <w:t xml:space="preserve">(- </w:t>
              </w:r>
            </w:ins>
            <w:ins w:id="2890" w:author="Justin Bracci" w:date="2023-06-30T17:44:00Z">
              <w:r w:rsidR="00817F42">
                <w:t>33%</w:t>
              </w:r>
            </w:ins>
            <w:ins w:id="2891" w:author="Justin Bracci" w:date="2023-06-30T16:20:00Z">
              <w:r>
                <w:t xml:space="preserve"> from base case)</w:t>
              </w:r>
            </w:ins>
          </w:p>
        </w:tc>
      </w:tr>
      <w:tr w:rsidR="00B13BBC" w:rsidRPr="00910E8B" w14:paraId="2D75B07C" w14:textId="77777777" w:rsidTr="00843507">
        <w:trPr>
          <w:trHeight w:val="297"/>
          <w:trPrChange w:id="2892" w:author="Justin Bracci" w:date="2023-06-30T17:16:00Z">
            <w:trPr>
              <w:trHeight w:val="297"/>
            </w:trPr>
          </w:trPrChange>
        </w:trPr>
        <w:tc>
          <w:tcPr>
            <w:tcW w:w="3505" w:type="dxa"/>
            <w:noWrap/>
            <w:hideMark/>
            <w:tcPrChange w:id="2893" w:author="Justin Bracci" w:date="2023-06-30T17:16:00Z">
              <w:tcPr>
                <w:tcW w:w="3505" w:type="dxa"/>
                <w:noWrap/>
                <w:hideMark/>
              </w:tcPr>
            </w:tcPrChange>
          </w:tcPr>
          <w:p w14:paraId="69562C8F" w14:textId="5D390D56" w:rsidR="00B13BBC" w:rsidRPr="00910E8B" w:rsidRDefault="00B13BBC" w:rsidP="00B13BBC">
            <w:ins w:id="2894" w:author="Justin Bracci" w:date="2023-06-19T10:22:00Z">
              <w:r w:rsidRPr="007809BF">
                <w:t>Grid Demand Charge</w:t>
              </w:r>
            </w:ins>
            <w:del w:id="2895" w:author="Justin Bracci" w:date="2023-06-19T10:22:00Z">
              <w:r w:rsidRPr="00843E8B" w:rsidDel="00054CDF">
                <w:delText>Average Grid Carbon Intensity</w:delText>
              </w:r>
            </w:del>
          </w:p>
        </w:tc>
        <w:tc>
          <w:tcPr>
            <w:tcW w:w="2880" w:type="dxa"/>
            <w:noWrap/>
            <w:hideMark/>
            <w:tcPrChange w:id="2896" w:author="Justin Bracci" w:date="2023-06-30T17:16:00Z">
              <w:tcPr>
                <w:tcW w:w="2880" w:type="dxa"/>
                <w:noWrap/>
                <w:hideMark/>
              </w:tcPr>
            </w:tcPrChange>
          </w:tcPr>
          <w:p w14:paraId="29F867FB" w14:textId="7484FF7E" w:rsidR="00B13BBC" w:rsidRPr="00910E8B" w:rsidRDefault="00B13BBC" w:rsidP="00B13BBC">
            <w:ins w:id="2897" w:author="Justin Bracci" w:date="2023-06-19T10:23:00Z">
              <w:r w:rsidRPr="004B2888">
                <w:t>$5/kW</w:t>
              </w:r>
            </w:ins>
            <w:ins w:id="2898" w:author="Justin Bracci" w:date="2023-06-28T21:06:00Z">
              <w:r w:rsidR="006B6D0D">
                <w:rPr>
                  <w:rFonts w:eastAsia="Calibri" w:cstheme="minorHAnsi"/>
                  <w:sz w:val="20"/>
                  <w:szCs w:val="20"/>
                  <w:vertAlign w:val="subscript"/>
                </w:rPr>
                <w:t>e</w:t>
              </w:r>
            </w:ins>
            <w:ins w:id="2899" w:author="Justin Bracci" w:date="2023-06-30T16:20:00Z">
              <w:r w:rsidR="00D01292">
                <w:rPr>
                  <w:rFonts w:eastAsia="Calibri" w:cstheme="minorHAnsi"/>
                  <w:sz w:val="20"/>
                  <w:szCs w:val="20"/>
                </w:rPr>
                <w:t xml:space="preserve"> </w:t>
              </w:r>
              <w:r w:rsidR="00D01292" w:rsidRPr="00D01292">
                <w:rPr>
                  <w:rFonts w:eastAsia="Calibri" w:cstheme="minorHAnsi"/>
                  <w:rPrChange w:id="2900" w:author="Justin Bracci" w:date="2023-06-30T16:21:00Z">
                    <w:rPr>
                      <w:rFonts w:eastAsia="Calibri" w:cstheme="minorHAnsi"/>
                      <w:sz w:val="20"/>
                      <w:szCs w:val="20"/>
                    </w:rPr>
                  </w:rPrChange>
                </w:rPr>
                <w:fldChar w:fldCharType="begin" w:fldLock="1"/>
              </w:r>
              <w:r w:rsidR="00D01292" w:rsidRPr="00D01292">
                <w:rPr>
                  <w:rFonts w:eastAsia="Calibri" w:cstheme="minorHAnsi"/>
                  <w:rPrChange w:id="2901" w:author="Justin Bracci" w:date="2023-06-30T16:21:00Z">
                    <w:rPr>
                      <w:rFonts w:eastAsia="Calibri" w:cstheme="minorHAnsi"/>
                      <w:sz w:val="20"/>
                      <w:szCs w:val="20"/>
                    </w:rPr>
                  </w:rPrChange>
                </w:rPr>
                <w:instrText>ADDIN CSL_CITATION {"citationItems":[{"id":"ITEM-1","itemData":{"ISBN":"01956574","ISSN":"01956574","abstract":"SUMMARY This paper presents the first publicly available comprehensive survey of the magnitude of demand charges for commercial customers across the United States—a key predictor of the financial performance of behind-the-meter battery storage systems. Notably, it is estimated that there are nearly 5 million commercial customers in the United States who can subscribe to retail electricity tariffs that have demand charges in excess of $15 per kilowatt (kW), over a quarter of the 18 million commercial customers in total in the United States.","author":[{"dropping-particle":"","family":"National Renewable Energy Laboratory","given":"","non-dropping-particle":"","parse-names":false,"suffix":""}],"id":"ITEM-1","issued":{"date-parts":[["2017"]]},"number-of-pages":"1-7","title":"Identifying Potential Markets for Behind-the-Meter Battery Energy Storage: A Survey of U.S. Demand Charges","type":"report"},"uris":["http://www.mendeley.com/documents/?uuid=854cebe2-a6bf-41f6-9202-2abc3767a9fb"]}],"mendeley":{"formattedCitation":"[17]","plainTextFormattedCitation":"[17]","previouslyFormattedCitation":"[17]"},"properties":{"noteIndex":0},"schema":"https://github.com/citation-style-language/schema/raw/master/csl-citation.json"}</w:instrText>
              </w:r>
              <w:r w:rsidR="00D01292" w:rsidRPr="00D01292">
                <w:rPr>
                  <w:rFonts w:eastAsia="Calibri" w:cstheme="minorHAnsi"/>
                  <w:rPrChange w:id="2902" w:author="Justin Bracci" w:date="2023-06-30T16:21:00Z">
                    <w:rPr>
                      <w:rFonts w:eastAsia="Calibri" w:cstheme="minorHAnsi"/>
                      <w:sz w:val="20"/>
                      <w:szCs w:val="20"/>
                    </w:rPr>
                  </w:rPrChange>
                </w:rPr>
                <w:fldChar w:fldCharType="separate"/>
              </w:r>
              <w:r w:rsidR="00D01292" w:rsidRPr="00D01292">
                <w:rPr>
                  <w:rFonts w:eastAsia="Calibri" w:cstheme="minorHAnsi"/>
                  <w:noProof/>
                  <w:rPrChange w:id="2903" w:author="Justin Bracci" w:date="2023-06-30T16:21:00Z">
                    <w:rPr>
                      <w:rFonts w:eastAsia="Calibri" w:cstheme="minorHAnsi"/>
                      <w:noProof/>
                      <w:sz w:val="20"/>
                      <w:szCs w:val="20"/>
                    </w:rPr>
                  </w:rPrChange>
                </w:rPr>
                <w:t>[17]</w:t>
              </w:r>
              <w:r w:rsidR="00D01292" w:rsidRPr="00D01292">
                <w:rPr>
                  <w:rFonts w:eastAsia="Calibri" w:cstheme="minorHAnsi"/>
                  <w:rPrChange w:id="2904" w:author="Justin Bracci" w:date="2023-06-30T16:21:00Z">
                    <w:rPr>
                      <w:rFonts w:eastAsia="Calibri" w:cstheme="minorHAnsi"/>
                      <w:sz w:val="20"/>
                      <w:szCs w:val="20"/>
                    </w:rPr>
                  </w:rPrChange>
                </w:rPr>
                <w:fldChar w:fldCharType="end"/>
              </w:r>
            </w:ins>
            <w:del w:id="2905" w:author="Justin Bracci" w:date="2023-06-19T10:23:00Z">
              <w:r w:rsidRPr="00B027ED" w:rsidDel="00A8588B">
                <w:delText>0.05 kg CO2/kWh</w:delText>
              </w:r>
            </w:del>
          </w:p>
        </w:tc>
        <w:tc>
          <w:tcPr>
            <w:tcW w:w="3031" w:type="dxa"/>
            <w:noWrap/>
            <w:hideMark/>
            <w:tcPrChange w:id="2906" w:author="Justin Bracci" w:date="2023-06-30T17:16:00Z">
              <w:tcPr>
                <w:tcW w:w="3031" w:type="dxa"/>
                <w:noWrap/>
                <w:hideMark/>
              </w:tcPr>
            </w:tcPrChange>
          </w:tcPr>
          <w:p w14:paraId="285DB1AB" w14:textId="306C693A" w:rsidR="00B13BBC" w:rsidRPr="00910E8B" w:rsidRDefault="00B13BBC" w:rsidP="00B13BBC">
            <w:ins w:id="2907" w:author="Justin Bracci" w:date="2023-06-19T10:23:00Z">
              <w:r w:rsidRPr="00F0036C">
                <w:t>$30/kW</w:t>
              </w:r>
            </w:ins>
            <w:ins w:id="2908" w:author="Justin Bracci" w:date="2023-06-28T21:06:00Z">
              <w:r w:rsidR="006B6D0D">
                <w:rPr>
                  <w:rFonts w:eastAsia="Calibri" w:cstheme="minorHAnsi"/>
                  <w:sz w:val="20"/>
                  <w:szCs w:val="20"/>
                  <w:vertAlign w:val="subscript"/>
                </w:rPr>
                <w:t>e</w:t>
              </w:r>
            </w:ins>
            <w:ins w:id="2909" w:author="Justin Bracci" w:date="2023-06-30T16:20:00Z">
              <w:r w:rsidR="00D01292">
                <w:rPr>
                  <w:rFonts w:eastAsia="Calibri" w:cstheme="minorHAnsi"/>
                  <w:sz w:val="20"/>
                  <w:szCs w:val="20"/>
                </w:rPr>
                <w:t xml:space="preserve"> </w:t>
              </w:r>
              <w:r w:rsidR="00D01292" w:rsidRPr="00D01292">
                <w:rPr>
                  <w:rFonts w:eastAsia="Calibri" w:cstheme="minorHAnsi"/>
                  <w:rPrChange w:id="2910" w:author="Justin Bracci" w:date="2023-06-30T16:21:00Z">
                    <w:rPr>
                      <w:rFonts w:eastAsia="Calibri" w:cstheme="minorHAnsi"/>
                      <w:sz w:val="20"/>
                      <w:szCs w:val="20"/>
                    </w:rPr>
                  </w:rPrChange>
                </w:rPr>
                <w:fldChar w:fldCharType="begin" w:fldLock="1"/>
              </w:r>
              <w:r w:rsidR="00D01292" w:rsidRPr="00D01292">
                <w:rPr>
                  <w:rFonts w:eastAsia="Calibri" w:cstheme="minorHAnsi"/>
                  <w:rPrChange w:id="2911" w:author="Justin Bracci" w:date="2023-06-30T16:21:00Z">
                    <w:rPr>
                      <w:rFonts w:eastAsia="Calibri" w:cstheme="minorHAnsi"/>
                      <w:sz w:val="20"/>
                      <w:szCs w:val="20"/>
                    </w:rPr>
                  </w:rPrChange>
                </w:rPr>
                <w:instrText>ADDIN CSL_CITATION {"citationItems":[{"id":"ITEM-1","itemData":{"ISBN":"01956574","ISSN":"01956574","abstract":"SUMMARY This paper presents the first publicly available comprehensive survey of the magnitude of demand charges for commercial customers across the United States—a key predictor of the financial performance of behind-the-meter battery storage systems. Notably, it is estimated that there are nearly 5 million commercial customers in the United States who can subscribe to retail electricity tariffs that have demand charges in excess of $15 per kilowatt (kW), over a quarter of the 18 million commercial customers in total in the United States.","author":[{"dropping-particle":"","family":"National Renewable Energy Laboratory","given":"","non-dropping-particle":"","parse-names":false,"suffix":""}],"id":"ITEM-1","issued":{"date-parts":[["2017"]]},"number-of-pages":"1-7","title":"Identifying Potential Markets for Behind-the-Meter Battery Energy Storage: A Survey of U.S. Demand Charges","type":"report"},"uris":["http://www.mendeley.com/documents/?uuid=854cebe2-a6bf-41f6-9202-2abc3767a9fb"]}],"mendeley":{"formattedCitation":"[17]","plainTextFormattedCitation":"[17]","previouslyFormattedCitation":"[17]"},"properties":{"noteIndex":0},"schema":"https://github.com/citation-style-language/schema/raw/master/csl-citation.json"}</w:instrText>
              </w:r>
              <w:r w:rsidR="00D01292" w:rsidRPr="00D01292">
                <w:rPr>
                  <w:rFonts w:eastAsia="Calibri" w:cstheme="minorHAnsi"/>
                  <w:rPrChange w:id="2912" w:author="Justin Bracci" w:date="2023-06-30T16:21:00Z">
                    <w:rPr>
                      <w:rFonts w:eastAsia="Calibri" w:cstheme="minorHAnsi"/>
                      <w:sz w:val="20"/>
                      <w:szCs w:val="20"/>
                    </w:rPr>
                  </w:rPrChange>
                </w:rPr>
                <w:fldChar w:fldCharType="separate"/>
              </w:r>
              <w:r w:rsidR="00D01292" w:rsidRPr="00D01292">
                <w:rPr>
                  <w:rFonts w:eastAsia="Calibri" w:cstheme="minorHAnsi"/>
                  <w:noProof/>
                  <w:rPrChange w:id="2913" w:author="Justin Bracci" w:date="2023-06-30T16:21:00Z">
                    <w:rPr>
                      <w:rFonts w:eastAsia="Calibri" w:cstheme="minorHAnsi"/>
                      <w:noProof/>
                      <w:sz w:val="20"/>
                      <w:szCs w:val="20"/>
                    </w:rPr>
                  </w:rPrChange>
                </w:rPr>
                <w:t>[17]</w:t>
              </w:r>
              <w:r w:rsidR="00D01292" w:rsidRPr="00D01292">
                <w:rPr>
                  <w:rFonts w:eastAsia="Calibri" w:cstheme="minorHAnsi"/>
                  <w:rPrChange w:id="2914" w:author="Justin Bracci" w:date="2023-06-30T16:21:00Z">
                    <w:rPr>
                      <w:rFonts w:eastAsia="Calibri" w:cstheme="minorHAnsi"/>
                      <w:sz w:val="20"/>
                      <w:szCs w:val="20"/>
                    </w:rPr>
                  </w:rPrChange>
                </w:rPr>
                <w:fldChar w:fldCharType="end"/>
              </w:r>
            </w:ins>
            <w:del w:id="2915" w:author="Justin Bracci" w:date="2023-06-19T10:23:00Z">
              <w:r w:rsidRPr="00FC3106" w:rsidDel="00776D3B">
                <w:delText>0.24 kg CO</w:delText>
              </w:r>
              <w:r w:rsidRPr="00F03B92" w:rsidDel="00776D3B">
                <w:rPr>
                  <w:vertAlign w:val="subscript"/>
                </w:rPr>
                <w:delText>2</w:delText>
              </w:r>
              <w:r w:rsidRPr="00FC3106" w:rsidDel="00776D3B">
                <w:delText>/kWh</w:delText>
              </w:r>
            </w:del>
          </w:p>
        </w:tc>
      </w:tr>
      <w:tr w:rsidR="009223B1" w:rsidRPr="00910E8B" w14:paraId="4ADF7533" w14:textId="77777777" w:rsidTr="00843507">
        <w:trPr>
          <w:trHeight w:val="297"/>
          <w:trPrChange w:id="2916" w:author="Justin Bracci" w:date="2023-06-30T17:16:00Z">
            <w:trPr>
              <w:trHeight w:val="297"/>
            </w:trPr>
          </w:trPrChange>
        </w:trPr>
        <w:tc>
          <w:tcPr>
            <w:tcW w:w="3505" w:type="dxa"/>
            <w:noWrap/>
            <w:hideMark/>
            <w:tcPrChange w:id="2917" w:author="Justin Bracci" w:date="2023-06-30T17:16:00Z">
              <w:tcPr>
                <w:tcW w:w="3505" w:type="dxa"/>
                <w:noWrap/>
                <w:hideMark/>
              </w:tcPr>
            </w:tcPrChange>
          </w:tcPr>
          <w:p w14:paraId="170043D7" w14:textId="58E9B523" w:rsidR="009223B1" w:rsidRPr="00910E8B" w:rsidRDefault="009223B1" w:rsidP="009223B1">
            <w:ins w:id="2918" w:author="Justin Bracci" w:date="2023-06-19T10:24:00Z">
              <w:r>
                <w:t>Hourly Grid Electricity Prices</w:t>
              </w:r>
            </w:ins>
            <w:del w:id="2919" w:author="Justin Bracci" w:date="2023-06-19T10:22:00Z">
              <w:r w:rsidRPr="00843E8B" w:rsidDel="00054CDF">
                <w:delText>Average Grid Electricity Cost</w:delText>
              </w:r>
            </w:del>
          </w:p>
        </w:tc>
        <w:tc>
          <w:tcPr>
            <w:tcW w:w="2880" w:type="dxa"/>
            <w:noWrap/>
            <w:hideMark/>
            <w:tcPrChange w:id="2920" w:author="Justin Bracci" w:date="2023-06-30T17:16:00Z">
              <w:tcPr>
                <w:tcW w:w="2880" w:type="dxa"/>
                <w:noWrap/>
                <w:hideMark/>
              </w:tcPr>
            </w:tcPrChange>
          </w:tcPr>
          <w:p w14:paraId="00374AD4" w14:textId="11046626" w:rsidR="009223B1" w:rsidRPr="00910E8B" w:rsidRDefault="009223B1" w:rsidP="009223B1">
            <w:ins w:id="2921" w:author="Justin Bracci" w:date="2023-06-19T10:24:00Z">
              <w:r>
                <w:t>Cambium: Low Renewable Energy Cost Scenario</w:t>
              </w:r>
            </w:ins>
            <w:del w:id="2922" w:author="Justin Bracci" w:date="2023-06-19T10:23:00Z">
              <w:r w:rsidRPr="00B027ED" w:rsidDel="00A8588B">
                <w:delText>$0.045/kWh</w:delText>
              </w:r>
            </w:del>
          </w:p>
        </w:tc>
        <w:tc>
          <w:tcPr>
            <w:tcW w:w="3031" w:type="dxa"/>
            <w:noWrap/>
            <w:hideMark/>
            <w:tcPrChange w:id="2923" w:author="Justin Bracci" w:date="2023-06-30T17:16:00Z">
              <w:tcPr>
                <w:tcW w:w="3031" w:type="dxa"/>
                <w:noWrap/>
                <w:hideMark/>
              </w:tcPr>
            </w:tcPrChange>
          </w:tcPr>
          <w:p w14:paraId="45CC54D6" w14:textId="5FF11510" w:rsidR="009223B1" w:rsidRPr="00910E8B" w:rsidRDefault="009223B1" w:rsidP="009223B1">
            <w:ins w:id="2924" w:author="Justin Bracci" w:date="2023-06-19T10:24:00Z">
              <w:r>
                <w:t>Cambium: High Renewable Energy Cost Scenario</w:t>
              </w:r>
              <w:r w:rsidRPr="0036089C" w:rsidDel="0052355E">
                <w:t xml:space="preserve"> </w:t>
              </w:r>
            </w:ins>
            <w:del w:id="2925" w:author="Justin Bracci" w:date="2023-06-19T10:23:00Z">
              <w:r w:rsidRPr="00FC3106" w:rsidDel="00776D3B">
                <w:delText>$0.09/kWh</w:delText>
              </w:r>
            </w:del>
          </w:p>
        </w:tc>
      </w:tr>
      <w:tr w:rsidR="00B13BBC" w:rsidRPr="00910E8B" w14:paraId="266347EE" w14:textId="77777777" w:rsidTr="00843507">
        <w:trPr>
          <w:trHeight w:val="297"/>
          <w:trPrChange w:id="2926" w:author="Justin Bracci" w:date="2023-06-30T17:16:00Z">
            <w:trPr>
              <w:trHeight w:val="297"/>
            </w:trPr>
          </w:trPrChange>
        </w:trPr>
        <w:tc>
          <w:tcPr>
            <w:tcW w:w="3505" w:type="dxa"/>
            <w:noWrap/>
            <w:hideMark/>
            <w:tcPrChange w:id="2927" w:author="Justin Bracci" w:date="2023-06-30T17:16:00Z">
              <w:tcPr>
                <w:tcW w:w="3505" w:type="dxa"/>
                <w:noWrap/>
                <w:hideMark/>
              </w:tcPr>
            </w:tcPrChange>
          </w:tcPr>
          <w:p w14:paraId="79A00F19" w14:textId="19C9FB3B" w:rsidR="00B13BBC" w:rsidRPr="00910E8B" w:rsidRDefault="00B13BBC" w:rsidP="00B13BBC">
            <w:ins w:id="2928" w:author="Justin Bracci" w:date="2023-06-19T10:22:00Z">
              <w:r w:rsidRPr="007809BF">
                <w:t>Natural Gas Processing Emissions</w:t>
              </w:r>
            </w:ins>
            <w:del w:id="2929" w:author="Justin Bracci" w:date="2023-06-19T10:22:00Z">
              <w:r w:rsidRPr="00843E8B" w:rsidDel="00054CDF">
                <w:delText>Natural Gas Processing Emissions</w:delText>
              </w:r>
            </w:del>
          </w:p>
        </w:tc>
        <w:tc>
          <w:tcPr>
            <w:tcW w:w="2880" w:type="dxa"/>
            <w:noWrap/>
            <w:hideMark/>
            <w:tcPrChange w:id="2930" w:author="Justin Bracci" w:date="2023-06-30T17:16:00Z">
              <w:tcPr>
                <w:tcW w:w="2880" w:type="dxa"/>
                <w:noWrap/>
                <w:hideMark/>
              </w:tcPr>
            </w:tcPrChange>
          </w:tcPr>
          <w:p w14:paraId="0C702FAA" w14:textId="38FA441A" w:rsidR="00B13BBC" w:rsidRPr="00910E8B" w:rsidRDefault="00B13BBC" w:rsidP="00B13BBC">
            <w:ins w:id="2931" w:author="Justin Bracci" w:date="2023-06-19T10:23:00Z">
              <w:r w:rsidRPr="004B2888">
                <w:t>0.1 kg CO</w:t>
              </w:r>
              <w:r w:rsidRPr="007D1B02">
                <w:rPr>
                  <w:vertAlign w:val="subscript"/>
                  <w:rPrChange w:id="2932" w:author="Justin Bracci" w:date="2023-06-30T16:24:00Z">
                    <w:rPr/>
                  </w:rPrChange>
                </w:rPr>
                <w:t>2</w:t>
              </w:r>
              <w:r w:rsidRPr="004B2888">
                <w:t>/kg CH</w:t>
              </w:r>
            </w:ins>
            <w:ins w:id="2933" w:author="Justin Bracci" w:date="2023-06-30T16:21:00Z">
              <w:r w:rsidR="00D01292">
                <w:rPr>
                  <w:vertAlign w:val="subscript"/>
                </w:rPr>
                <w:t>4</w:t>
              </w:r>
            </w:ins>
            <w:ins w:id="2934" w:author="Justin Bracci" w:date="2023-06-30T16:22:00Z">
              <w:r w:rsidR="001031D7">
                <w:t xml:space="preserve"> </w:t>
              </w:r>
            </w:ins>
            <w:ins w:id="2935" w:author="Justin Bracci" w:date="2023-06-30T16:23:00Z">
              <w:r w:rsidR="007D1B02" w:rsidRPr="007D1B02">
                <w:rPr>
                  <w:rFonts w:cstheme="minorHAnsi"/>
                  <w:rPrChange w:id="2936" w:author="Justin Bracci" w:date="2023-06-30T16:24:00Z">
                    <w:rPr>
                      <w:rFonts w:cstheme="minorHAnsi"/>
                      <w:sz w:val="20"/>
                      <w:szCs w:val="20"/>
                    </w:rPr>
                  </w:rPrChange>
                </w:rPr>
                <w:fldChar w:fldCharType="begin" w:fldLock="1"/>
              </w:r>
              <w:r w:rsidR="007D1B02" w:rsidRPr="007D1B02">
                <w:rPr>
                  <w:rFonts w:cstheme="minorHAnsi"/>
                  <w:rPrChange w:id="2937" w:author="Justin Bracci" w:date="2023-06-30T16:24:00Z">
                    <w:rPr>
                      <w:rFonts w:cstheme="minorHAnsi"/>
                      <w:sz w:val="20"/>
                      <w:szCs w:val="20"/>
                    </w:rPr>
                  </w:rPrChange>
                </w:rPr>
                <w:instrText>ADDIN CSL_CITATION {"citationItems":[{"id":"ITEM-1","itemData":{"author":[{"dropping-particle":"","family":"Clark","given":"C. E.","non-dropping-particle":"","parse-names":false,"suffix":""},{"dropping-particle":"","family":"Han","given":"J.","non-dropping-particle":"","parse-names":false,"suffix":""},{"dropping-particle":"","family":"Burnham","given":"A.","non-dropping-particle":"","parse-names":false,"suffix":""},{"dropping-particle":"","family":"Dunn","given":"J. B.","non-dropping-particle":"","parse-names":false,"suffix":""},{"dropping-particle":"","family":"Wang","given":"M.","non-dropping-particle":"","parse-names":false,"suffix":""}],"id":"ITEM-1","issued":{"date-parts":[["2011"]]},"title":"Life-Cycle Analysis of Shale Gas and Natural Gas","type":"report"},"uris":["http://www.mendeley.com/documents/?uuid=f467410d-561f-41ea-9fb3-e136502d0251"]}],"mendeley":{"formattedCitation":"[24]","plainTextFormattedCitation":"[24]","previouslyFormattedCitation":"[24]"},"properties":{"noteIndex":0},"schema":"https://github.com/citation-style-language/schema/raw/master/csl-citation.json"}</w:instrText>
              </w:r>
              <w:r w:rsidR="007D1B02" w:rsidRPr="007D1B02">
                <w:rPr>
                  <w:rFonts w:cstheme="minorHAnsi"/>
                  <w:rPrChange w:id="2938" w:author="Justin Bracci" w:date="2023-06-30T16:24:00Z">
                    <w:rPr>
                      <w:rFonts w:cstheme="minorHAnsi"/>
                      <w:sz w:val="20"/>
                      <w:szCs w:val="20"/>
                    </w:rPr>
                  </w:rPrChange>
                </w:rPr>
                <w:fldChar w:fldCharType="separate"/>
              </w:r>
              <w:r w:rsidR="007D1B02" w:rsidRPr="007D1B02">
                <w:rPr>
                  <w:rFonts w:cstheme="minorHAnsi"/>
                  <w:noProof/>
                  <w:rPrChange w:id="2939" w:author="Justin Bracci" w:date="2023-06-30T16:24:00Z">
                    <w:rPr>
                      <w:rFonts w:cstheme="minorHAnsi"/>
                      <w:noProof/>
                      <w:sz w:val="20"/>
                      <w:szCs w:val="20"/>
                    </w:rPr>
                  </w:rPrChange>
                </w:rPr>
                <w:t>[24]</w:t>
              </w:r>
              <w:r w:rsidR="007D1B02" w:rsidRPr="007D1B02">
                <w:rPr>
                  <w:rFonts w:cstheme="minorHAnsi"/>
                  <w:rPrChange w:id="2940" w:author="Justin Bracci" w:date="2023-06-30T16:24:00Z">
                    <w:rPr>
                      <w:rFonts w:cstheme="minorHAnsi"/>
                      <w:sz w:val="20"/>
                      <w:szCs w:val="20"/>
                    </w:rPr>
                  </w:rPrChange>
                </w:rPr>
                <w:fldChar w:fldCharType="end"/>
              </w:r>
            </w:ins>
            <w:del w:id="2941" w:author="Justin Bracci" w:date="2023-06-19T10:23:00Z">
              <w:r w:rsidRPr="00B027ED" w:rsidDel="00A8588B">
                <w:delText>0.1 kg CO</w:delText>
              </w:r>
              <w:r w:rsidRPr="00F03B92" w:rsidDel="00A8588B">
                <w:rPr>
                  <w:vertAlign w:val="subscript"/>
                </w:rPr>
                <w:delText>2</w:delText>
              </w:r>
              <w:r w:rsidRPr="00B027ED" w:rsidDel="00A8588B">
                <w:delText>/kg CH</w:delText>
              </w:r>
              <w:r w:rsidRPr="00F03B92" w:rsidDel="00A8588B">
                <w:rPr>
                  <w:vertAlign w:val="subscript"/>
                </w:rPr>
                <w:delText>4</w:delText>
              </w:r>
            </w:del>
          </w:p>
        </w:tc>
        <w:tc>
          <w:tcPr>
            <w:tcW w:w="3031" w:type="dxa"/>
            <w:noWrap/>
            <w:hideMark/>
            <w:tcPrChange w:id="2942" w:author="Justin Bracci" w:date="2023-06-30T17:16:00Z">
              <w:tcPr>
                <w:tcW w:w="3031" w:type="dxa"/>
                <w:noWrap/>
                <w:hideMark/>
              </w:tcPr>
            </w:tcPrChange>
          </w:tcPr>
          <w:p w14:paraId="4CE27304" w14:textId="2708114A" w:rsidR="00B13BBC" w:rsidRPr="00910E8B" w:rsidRDefault="00B13BBC" w:rsidP="00B13BBC">
            <w:ins w:id="2943" w:author="Justin Bracci" w:date="2023-06-19T10:23:00Z">
              <w:r w:rsidRPr="00F0036C">
                <w:t>0.5 kg CO</w:t>
              </w:r>
              <w:r w:rsidRPr="007D1B02">
                <w:rPr>
                  <w:vertAlign w:val="subscript"/>
                  <w:rPrChange w:id="2944" w:author="Justin Bracci" w:date="2023-06-30T16:24:00Z">
                    <w:rPr/>
                  </w:rPrChange>
                </w:rPr>
                <w:t>2</w:t>
              </w:r>
              <w:r w:rsidRPr="00F0036C">
                <w:t>/kg CH</w:t>
              </w:r>
            </w:ins>
            <w:ins w:id="2945" w:author="Justin Bracci" w:date="2023-06-30T16:21:00Z">
              <w:r w:rsidR="00D01292">
                <w:rPr>
                  <w:vertAlign w:val="subscript"/>
                </w:rPr>
                <w:t>4</w:t>
              </w:r>
            </w:ins>
            <w:ins w:id="2946" w:author="Justin Bracci" w:date="2023-06-30T16:23:00Z">
              <w:r w:rsidR="007D1B02" w:rsidRPr="007D1B02">
                <w:rPr>
                  <w:sz w:val="24"/>
                  <w:szCs w:val="24"/>
                  <w:rPrChange w:id="2947" w:author="Justin Bracci" w:date="2023-06-30T16:24:00Z">
                    <w:rPr/>
                  </w:rPrChange>
                </w:rPr>
                <w:t xml:space="preserve"> </w:t>
              </w:r>
              <w:r w:rsidR="007D1B02" w:rsidRPr="007D1B02">
                <w:rPr>
                  <w:rFonts w:cstheme="minorHAnsi"/>
                  <w:rPrChange w:id="2948" w:author="Justin Bracci" w:date="2023-06-30T16:24:00Z">
                    <w:rPr>
                      <w:rFonts w:cstheme="minorHAnsi"/>
                      <w:sz w:val="20"/>
                      <w:szCs w:val="20"/>
                    </w:rPr>
                  </w:rPrChange>
                </w:rPr>
                <w:fldChar w:fldCharType="begin" w:fldLock="1"/>
              </w:r>
              <w:r w:rsidR="007D1B02" w:rsidRPr="007D1B02">
                <w:rPr>
                  <w:rFonts w:cstheme="minorHAnsi"/>
                  <w:rPrChange w:id="2949" w:author="Justin Bracci" w:date="2023-06-30T16:24:00Z">
                    <w:rPr>
                      <w:rFonts w:cstheme="minorHAnsi"/>
                      <w:sz w:val="20"/>
                      <w:szCs w:val="20"/>
                    </w:rPr>
                  </w:rPrChange>
                </w:rPr>
                <w:instrText>ADDIN CSL_CITATION {"citationItems":[{"id":"ITEM-1","itemData":{"author":[{"dropping-particle":"","family":"Clark","given":"C. E.","non-dropping-particle":"","parse-names":false,"suffix":""},{"dropping-particle":"","family":"Han","given":"J.","non-dropping-particle":"","parse-names":false,"suffix":""},{"dropping-particle":"","family":"Burnham","given":"A.","non-dropping-particle":"","parse-names":false,"suffix":""},{"dropping-particle":"","family":"Dunn","given":"J. B.","non-dropping-particle":"","parse-names":false,"suffix":""},{"dropping-particle":"","family":"Wang","given":"M.","non-dropping-particle":"","parse-names":false,"suffix":""}],"id":"ITEM-1","issued":{"date-parts":[["2011"]]},"title":"Life-Cycle Analysis of Shale Gas and Natural Gas","type":"report"},"uris":["http://www.mendeley.com/documents/?uuid=f467410d-561f-41ea-9fb3-e136502d0251"]}],"mendeley":{"formattedCitation":"[24]","plainTextFormattedCitation":"[24]","previouslyFormattedCitation":"[24]"},"properties":{"noteIndex":0},"schema":"https://github.com/citation-style-language/schema/raw/master/csl-citation.json"}</w:instrText>
              </w:r>
              <w:r w:rsidR="007D1B02" w:rsidRPr="007D1B02">
                <w:rPr>
                  <w:rFonts w:cstheme="minorHAnsi"/>
                  <w:rPrChange w:id="2950" w:author="Justin Bracci" w:date="2023-06-30T16:24:00Z">
                    <w:rPr>
                      <w:rFonts w:cstheme="minorHAnsi"/>
                      <w:sz w:val="20"/>
                      <w:szCs w:val="20"/>
                    </w:rPr>
                  </w:rPrChange>
                </w:rPr>
                <w:fldChar w:fldCharType="separate"/>
              </w:r>
              <w:r w:rsidR="007D1B02" w:rsidRPr="007D1B02">
                <w:rPr>
                  <w:rFonts w:cstheme="minorHAnsi"/>
                  <w:noProof/>
                  <w:rPrChange w:id="2951" w:author="Justin Bracci" w:date="2023-06-30T16:24:00Z">
                    <w:rPr>
                      <w:rFonts w:cstheme="minorHAnsi"/>
                      <w:noProof/>
                      <w:sz w:val="20"/>
                      <w:szCs w:val="20"/>
                    </w:rPr>
                  </w:rPrChange>
                </w:rPr>
                <w:t>[24]</w:t>
              </w:r>
              <w:r w:rsidR="007D1B02" w:rsidRPr="007D1B02">
                <w:rPr>
                  <w:rFonts w:cstheme="minorHAnsi"/>
                  <w:rPrChange w:id="2952" w:author="Justin Bracci" w:date="2023-06-30T16:24:00Z">
                    <w:rPr>
                      <w:rFonts w:cstheme="minorHAnsi"/>
                      <w:sz w:val="20"/>
                      <w:szCs w:val="20"/>
                    </w:rPr>
                  </w:rPrChange>
                </w:rPr>
                <w:fldChar w:fldCharType="end"/>
              </w:r>
            </w:ins>
            <w:del w:id="2953" w:author="Justin Bracci" w:date="2023-06-19T10:23:00Z">
              <w:r w:rsidRPr="00FC3106" w:rsidDel="00776D3B">
                <w:delText>0.5 kg CO</w:delText>
              </w:r>
              <w:r w:rsidRPr="00F03B92" w:rsidDel="00776D3B">
                <w:rPr>
                  <w:vertAlign w:val="subscript"/>
                </w:rPr>
                <w:delText>2</w:delText>
              </w:r>
              <w:r w:rsidRPr="00FC3106" w:rsidDel="00776D3B">
                <w:delText>/kg CH</w:delText>
              </w:r>
              <w:r w:rsidRPr="00F03B92" w:rsidDel="00776D3B">
                <w:rPr>
                  <w:vertAlign w:val="subscript"/>
                </w:rPr>
                <w:delText>4</w:delText>
              </w:r>
            </w:del>
          </w:p>
        </w:tc>
      </w:tr>
      <w:tr w:rsidR="00B13BBC" w:rsidRPr="00910E8B" w14:paraId="68B59169" w14:textId="77777777" w:rsidTr="00843507">
        <w:trPr>
          <w:trHeight w:val="297"/>
          <w:trPrChange w:id="2954" w:author="Justin Bracci" w:date="2023-06-30T17:16:00Z">
            <w:trPr>
              <w:trHeight w:val="297"/>
            </w:trPr>
          </w:trPrChange>
        </w:trPr>
        <w:tc>
          <w:tcPr>
            <w:tcW w:w="3505" w:type="dxa"/>
            <w:noWrap/>
            <w:hideMark/>
            <w:tcPrChange w:id="2955" w:author="Justin Bracci" w:date="2023-06-30T17:16:00Z">
              <w:tcPr>
                <w:tcW w:w="3505" w:type="dxa"/>
                <w:noWrap/>
                <w:hideMark/>
              </w:tcPr>
            </w:tcPrChange>
          </w:tcPr>
          <w:p w14:paraId="49CB4961" w14:textId="47AEADF4" w:rsidR="00B13BBC" w:rsidRPr="00910E8B" w:rsidRDefault="00B13BBC" w:rsidP="00B13BBC">
            <w:ins w:id="2956" w:author="Justin Bracci" w:date="2023-06-19T10:22:00Z">
              <w:r w:rsidRPr="007809BF">
                <w:t>Discount Rate (WACC)</w:t>
              </w:r>
            </w:ins>
            <w:del w:id="2957" w:author="Justin Bracci" w:date="2023-06-19T10:22:00Z">
              <w:r w:rsidRPr="00843E8B" w:rsidDel="00054CDF">
                <w:delText>Discount Rate (WACC)</w:delText>
              </w:r>
            </w:del>
          </w:p>
        </w:tc>
        <w:tc>
          <w:tcPr>
            <w:tcW w:w="2880" w:type="dxa"/>
            <w:noWrap/>
            <w:hideMark/>
            <w:tcPrChange w:id="2958" w:author="Justin Bracci" w:date="2023-06-30T17:16:00Z">
              <w:tcPr>
                <w:tcW w:w="2880" w:type="dxa"/>
                <w:noWrap/>
                <w:hideMark/>
              </w:tcPr>
            </w:tcPrChange>
          </w:tcPr>
          <w:p w14:paraId="4D6D2211" w14:textId="585EA443" w:rsidR="00B13BBC" w:rsidRDefault="00B13BBC" w:rsidP="00B13BBC">
            <w:pPr>
              <w:rPr>
                <w:ins w:id="2959" w:author="Justin Bracci" w:date="2023-06-30T16:24:00Z"/>
              </w:rPr>
            </w:pPr>
            <w:ins w:id="2960" w:author="Justin Bracci" w:date="2023-06-19T10:23:00Z">
              <w:r w:rsidRPr="004B2888">
                <w:t>4%</w:t>
              </w:r>
            </w:ins>
            <w:ins w:id="2961" w:author="Justin Bracci" w:date="2023-06-30T17:25:00Z">
              <w:r w:rsidR="00D12A8E">
                <w:t xml:space="preserve"> </w:t>
              </w:r>
            </w:ins>
            <w:ins w:id="2962" w:author="Justin Bracci" w:date="2023-06-30T17:27:00Z">
              <w:r w:rsidR="003659C9">
                <w:fldChar w:fldCharType="begin" w:fldLock="1"/>
              </w:r>
            </w:ins>
            <w:r w:rsidR="00E62902">
              <w:instrText>ADDIN CSL_CITATION {"citationItems":[{"id":"ITEM-1","itemData":{"author":[{"dropping-particle":"","family":"Theis","given":"Joel","non-dropping-particle":"","parse-names":false,"suffix":""}],"id":"ITEM-1","issued":{"date-parts":[["2019"]]},"title":"Cost Estimation Methodology for NETL Assessments of Power Plant Performance","type":"report"},"uris":["http://www.mendeley.com/documents/?uuid=27ee5280-59da-3a70-8037-8f8795b71d94"]}],"mendeley":{"formattedCitation":"[21]","plainTextFormattedCitation":"[21]","previouslyFormattedCitation":"[21]"},"properties":{"noteIndex":0},"schema":"https://github.com/citation-style-language/schema/raw/master/csl-citation.json"}</w:instrText>
            </w:r>
            <w:r w:rsidR="003659C9">
              <w:fldChar w:fldCharType="separate"/>
            </w:r>
            <w:r w:rsidR="003659C9" w:rsidRPr="003659C9">
              <w:rPr>
                <w:noProof/>
              </w:rPr>
              <w:t>[21]</w:t>
            </w:r>
            <w:ins w:id="2963" w:author="Justin Bracci" w:date="2023-06-30T17:27:00Z">
              <w:r w:rsidR="003659C9">
                <w:fldChar w:fldCharType="end"/>
              </w:r>
            </w:ins>
            <w:del w:id="2964" w:author="Justin Bracci" w:date="2023-06-19T10:23:00Z">
              <w:r w:rsidRPr="00B027ED" w:rsidDel="00A8588B">
                <w:delText>4%</w:delText>
              </w:r>
            </w:del>
          </w:p>
          <w:p w14:paraId="16CAF8DD" w14:textId="416E552E" w:rsidR="007B6131" w:rsidRPr="00910E8B" w:rsidRDefault="007B6131" w:rsidP="00B13BBC">
            <w:ins w:id="2965" w:author="Justin Bracci" w:date="2023-06-30T16:24:00Z">
              <w:r>
                <w:t xml:space="preserve">(20% less than base </w:t>
              </w:r>
            </w:ins>
            <w:ins w:id="2966" w:author="Justin Bracci" w:date="2023-06-30T17:00:00Z">
              <w:r w:rsidR="001B474D">
                <w:t>c</w:t>
              </w:r>
            </w:ins>
            <w:ins w:id="2967" w:author="Justin Bracci" w:date="2023-06-30T16:24:00Z">
              <w:r>
                <w:t>ase)</w:t>
              </w:r>
            </w:ins>
          </w:p>
        </w:tc>
        <w:tc>
          <w:tcPr>
            <w:tcW w:w="3031" w:type="dxa"/>
            <w:noWrap/>
            <w:hideMark/>
            <w:tcPrChange w:id="2968" w:author="Justin Bracci" w:date="2023-06-30T17:16:00Z">
              <w:tcPr>
                <w:tcW w:w="3031" w:type="dxa"/>
                <w:noWrap/>
                <w:hideMark/>
              </w:tcPr>
            </w:tcPrChange>
          </w:tcPr>
          <w:p w14:paraId="11043017" w14:textId="06F66A9F" w:rsidR="00B13BBC" w:rsidRPr="00910E8B" w:rsidRDefault="00B13BBC" w:rsidP="00B13BBC">
            <w:ins w:id="2969" w:author="Justin Bracci" w:date="2023-06-19T10:23:00Z">
              <w:r w:rsidRPr="00F0036C">
                <w:t>10%</w:t>
              </w:r>
            </w:ins>
            <w:ins w:id="2970" w:author="Justin Bracci" w:date="2023-06-30T16:24:00Z">
              <w:r w:rsidR="007B6131">
                <w:t xml:space="preserve"> </w:t>
              </w:r>
              <w:r w:rsidR="007B6131">
                <w:fldChar w:fldCharType="begin" w:fldLock="1"/>
              </w:r>
            </w:ins>
            <w:r w:rsidR="0083197C">
              <w:instrText>ADDIN CSL_CITATION {"citationItems":[{"id":"ITEM-1","itemData":{"DOI":"10.1021/ACS.EST.0C07955/SUPPL_FILE/ES0C07955_SI_001.PDF","ISSN":"15205851","PMID":"33983018","abstract":"Sectors such as aviation may require low-carbon liquid fuels to dramatically reduce emissions. This analysis characterizes the economic viability of electrofuels, synthesized from CO2 from direct air capture (DAC) and hydrogen from electrolysis of water, powered primarily by solar or wind electricity. This optimization-based techno-economic analysis suggests that using today's technology, hydrocarbon electrofuels would cost upward of $4/liter of gasoline equivalent (lge), potentially falling to $1.7-1.8/lge in the next decade and &lt;$1/lge by 2050. Only in the latter case are electrofuels potentially less costly than using petroleum fuels offset with DAC with sequestration. Achieving low-end electrofuel costs is contingent on substantial reductions in the capital cost of DAC, electrolyzers, and renewable electricity generation. However, the system also requires sufficient operational flexibility to efficiently power this capital-intensive equipment on variable electricity. Such forms of flexibility include various types of storage, supplementary natural gas and grid electricity interconnections (penalized with a steep carbon price), curtailment, and the ability to modestly adjust fuel synthesis and DAC operating levels over time scales of several hours to days.","author":[{"dropping-particle":"","family":"Sherwin","given":"Evan D.","non-dropping-particle":"","parse-names":false,"suffix":""}],"container-title":"Environmental Science and Technology","id":"ITEM-1","issue":"11","issued":{"date-parts":[["2021","6","1"]]},"page":"7583-7594","publisher":"American Chemical Society","title":"Electrofuel Synthesis from Variable Renewable Electricity: An Optimization-Based Techno-Economic Analysis","type":"article-journal","volume":"55"},"uris":["http://www.mendeley.com/documents/?uuid=baf0afcc-156d-329b-9379-7074be1e2f57"]}],"mendeley":{"formattedCitation":"[3]","plainTextFormattedCitation":"[3]","previouslyFormattedCitation":"[3]"},"properties":{"noteIndex":0},"schema":"https://github.com/citation-style-language/schema/raw/master/csl-citation.json"}</w:instrText>
            </w:r>
            <w:r w:rsidR="007B6131">
              <w:fldChar w:fldCharType="separate"/>
            </w:r>
            <w:r w:rsidR="007B6131" w:rsidRPr="007B6131">
              <w:rPr>
                <w:noProof/>
              </w:rPr>
              <w:t>[3]</w:t>
            </w:r>
            <w:ins w:id="2971" w:author="Justin Bracci" w:date="2023-06-30T16:24:00Z">
              <w:r w:rsidR="007B6131">
                <w:fldChar w:fldCharType="end"/>
              </w:r>
            </w:ins>
            <w:del w:id="2972" w:author="Justin Bracci" w:date="2023-06-19T10:23:00Z">
              <w:r w:rsidRPr="00FC3106" w:rsidDel="00776D3B">
                <w:delText>10%</w:delText>
              </w:r>
            </w:del>
          </w:p>
        </w:tc>
      </w:tr>
      <w:tr w:rsidR="00B13BBC" w:rsidRPr="00910E8B" w14:paraId="63B4ABB7" w14:textId="77777777" w:rsidTr="00843507">
        <w:trPr>
          <w:trHeight w:val="297"/>
          <w:trPrChange w:id="2973" w:author="Justin Bracci" w:date="2023-06-30T17:16:00Z">
            <w:trPr>
              <w:trHeight w:val="297"/>
            </w:trPr>
          </w:trPrChange>
        </w:trPr>
        <w:tc>
          <w:tcPr>
            <w:tcW w:w="3505" w:type="dxa"/>
            <w:noWrap/>
            <w:hideMark/>
            <w:tcPrChange w:id="2974" w:author="Justin Bracci" w:date="2023-06-30T17:16:00Z">
              <w:tcPr>
                <w:tcW w:w="3505" w:type="dxa"/>
                <w:noWrap/>
                <w:hideMark/>
              </w:tcPr>
            </w:tcPrChange>
          </w:tcPr>
          <w:p w14:paraId="189845AF" w14:textId="23CD0A6D" w:rsidR="00B13BBC" w:rsidRPr="00910E8B" w:rsidRDefault="00B13BBC" w:rsidP="00B13BBC">
            <w:ins w:id="2975" w:author="Justin Bracci" w:date="2023-06-19T10:22:00Z">
              <w:r w:rsidRPr="007809BF">
                <w:t>GWP Timeframe</w:t>
              </w:r>
            </w:ins>
            <w:del w:id="2976" w:author="Justin Bracci" w:date="2023-06-19T10:22:00Z">
              <w:r w:rsidRPr="00843E8B" w:rsidDel="00054CDF">
                <w:delText>GWP Timeframe</w:delText>
              </w:r>
            </w:del>
          </w:p>
        </w:tc>
        <w:tc>
          <w:tcPr>
            <w:tcW w:w="2880" w:type="dxa"/>
            <w:noWrap/>
            <w:hideMark/>
            <w:tcPrChange w:id="2977" w:author="Justin Bracci" w:date="2023-06-30T17:16:00Z">
              <w:tcPr>
                <w:tcW w:w="2880" w:type="dxa"/>
                <w:noWrap/>
                <w:hideMark/>
              </w:tcPr>
            </w:tcPrChange>
          </w:tcPr>
          <w:p w14:paraId="24B60A91" w14:textId="70E1D8C5" w:rsidR="00B13BBC" w:rsidRPr="00910E8B" w:rsidRDefault="00B13BBC" w:rsidP="00B13BBC">
            <w:ins w:id="2978" w:author="Justin Bracci" w:date="2023-06-19T10:23:00Z">
              <w:r w:rsidRPr="004B2888">
                <w:t>100-year</w:t>
              </w:r>
            </w:ins>
            <w:ins w:id="2979" w:author="Justin Bracci" w:date="2023-06-30T16:25:00Z">
              <w:r w:rsidR="0083197C" w:rsidRPr="0083197C">
                <w:rPr>
                  <w:sz w:val="24"/>
                  <w:szCs w:val="24"/>
                  <w:rPrChange w:id="2980" w:author="Justin Bracci" w:date="2023-06-30T16:25:00Z">
                    <w:rPr/>
                  </w:rPrChange>
                </w:rPr>
                <w:t xml:space="preserve"> </w:t>
              </w:r>
              <w:r w:rsidR="0083197C" w:rsidRPr="0083197C">
                <w:rPr>
                  <w:rFonts w:cstheme="minorHAnsi"/>
                  <w:rPrChange w:id="2981" w:author="Justin Bracci" w:date="2023-06-30T16:25:00Z">
                    <w:rPr>
                      <w:rFonts w:cstheme="minorHAnsi"/>
                      <w:sz w:val="20"/>
                      <w:szCs w:val="20"/>
                    </w:rPr>
                  </w:rPrChange>
                </w:rPr>
                <w:fldChar w:fldCharType="begin" w:fldLock="1"/>
              </w:r>
              <w:r w:rsidR="0083197C" w:rsidRPr="0083197C">
                <w:rPr>
                  <w:rFonts w:cstheme="minorHAnsi"/>
                  <w:rPrChange w:id="2982" w:author="Justin Bracci" w:date="2023-06-30T16:25:00Z">
                    <w:rPr>
                      <w:rFonts w:cstheme="minorHAnsi"/>
                      <w:sz w:val="20"/>
                      <w:szCs w:val="20"/>
                    </w:rPr>
                  </w:rPrChange>
                </w:rPr>
                <w:instrText>ADDIN CSL_CITATION {"citationItems":[{"id":"ITEM-1","itemData":{"URL":"https://www.epa.gov/ghgemissions/understanding-global-warming-potentials","accessed":{"date-parts":[["2022","10","6"]]},"author":[{"dropping-particle":"","family":"U.S. Environmental Protection Agency","given":"","non-dropping-particle":"","parse-names":false,"suffix":""}],"id":"ITEM-1","issued":{"date-parts":[["2022"]]},"title":"Understanding Global Warming Potentials","type":"webpage"},"uris":["http://www.mendeley.com/documents/?uuid=cf807182-7c60-3c8b-8865-678748d7c347"]}],"mendeley":{"formattedCitation":"[27]","plainTextFormattedCitation":"[27]","previouslyFormattedCitation":"[27]"},"properties":{"noteIndex":0},"schema":"https://github.com/citation-style-language/schema/raw/master/csl-citation.json"}</w:instrText>
              </w:r>
              <w:r w:rsidR="0083197C" w:rsidRPr="0083197C">
                <w:rPr>
                  <w:rFonts w:cstheme="minorHAnsi"/>
                  <w:rPrChange w:id="2983" w:author="Justin Bracci" w:date="2023-06-30T16:25:00Z">
                    <w:rPr>
                      <w:rFonts w:cstheme="minorHAnsi"/>
                      <w:sz w:val="20"/>
                      <w:szCs w:val="20"/>
                    </w:rPr>
                  </w:rPrChange>
                </w:rPr>
                <w:fldChar w:fldCharType="separate"/>
              </w:r>
              <w:r w:rsidR="0083197C" w:rsidRPr="0083197C">
                <w:rPr>
                  <w:rFonts w:cstheme="minorHAnsi"/>
                  <w:noProof/>
                  <w:rPrChange w:id="2984" w:author="Justin Bracci" w:date="2023-06-30T16:25:00Z">
                    <w:rPr>
                      <w:rFonts w:cstheme="minorHAnsi"/>
                      <w:noProof/>
                      <w:sz w:val="20"/>
                      <w:szCs w:val="20"/>
                    </w:rPr>
                  </w:rPrChange>
                </w:rPr>
                <w:t>[27]</w:t>
              </w:r>
              <w:r w:rsidR="0083197C" w:rsidRPr="0083197C">
                <w:rPr>
                  <w:rFonts w:cstheme="minorHAnsi"/>
                  <w:rPrChange w:id="2985" w:author="Justin Bracci" w:date="2023-06-30T16:25:00Z">
                    <w:rPr>
                      <w:rFonts w:cstheme="minorHAnsi"/>
                      <w:sz w:val="20"/>
                      <w:szCs w:val="20"/>
                    </w:rPr>
                  </w:rPrChange>
                </w:rPr>
                <w:fldChar w:fldCharType="end"/>
              </w:r>
            </w:ins>
            <w:del w:id="2986" w:author="Justin Bracci" w:date="2023-06-19T10:23:00Z">
              <w:r w:rsidRPr="00B027ED" w:rsidDel="00A8588B">
                <w:delText>100-year</w:delText>
              </w:r>
            </w:del>
          </w:p>
        </w:tc>
        <w:tc>
          <w:tcPr>
            <w:tcW w:w="3031" w:type="dxa"/>
            <w:noWrap/>
            <w:hideMark/>
            <w:tcPrChange w:id="2987" w:author="Justin Bracci" w:date="2023-06-30T17:16:00Z">
              <w:tcPr>
                <w:tcW w:w="3031" w:type="dxa"/>
                <w:noWrap/>
                <w:hideMark/>
              </w:tcPr>
            </w:tcPrChange>
          </w:tcPr>
          <w:p w14:paraId="41EAB1D2" w14:textId="5F85A294" w:rsidR="00B13BBC" w:rsidRPr="00910E8B" w:rsidRDefault="00B13BBC" w:rsidP="00B13BBC">
            <w:ins w:id="2988" w:author="Justin Bracci" w:date="2023-06-19T10:23:00Z">
              <w:r w:rsidRPr="00F0036C">
                <w:t>20-year</w:t>
              </w:r>
            </w:ins>
            <w:ins w:id="2989" w:author="Justin Bracci" w:date="2023-06-30T16:25:00Z">
              <w:r w:rsidR="0083197C" w:rsidRPr="0083197C">
                <w:rPr>
                  <w:sz w:val="24"/>
                  <w:szCs w:val="24"/>
                  <w:rPrChange w:id="2990" w:author="Justin Bracci" w:date="2023-06-30T16:25:00Z">
                    <w:rPr/>
                  </w:rPrChange>
                </w:rPr>
                <w:t xml:space="preserve"> </w:t>
              </w:r>
              <w:r w:rsidR="0083197C" w:rsidRPr="0083197C">
                <w:rPr>
                  <w:rFonts w:cstheme="minorHAnsi"/>
                  <w:rPrChange w:id="2991" w:author="Justin Bracci" w:date="2023-06-30T16:25:00Z">
                    <w:rPr>
                      <w:rFonts w:cstheme="minorHAnsi"/>
                      <w:sz w:val="20"/>
                      <w:szCs w:val="20"/>
                    </w:rPr>
                  </w:rPrChange>
                </w:rPr>
                <w:fldChar w:fldCharType="begin" w:fldLock="1"/>
              </w:r>
              <w:r w:rsidR="0083197C" w:rsidRPr="0083197C">
                <w:rPr>
                  <w:rFonts w:cstheme="minorHAnsi"/>
                  <w:rPrChange w:id="2992" w:author="Justin Bracci" w:date="2023-06-30T16:25:00Z">
                    <w:rPr>
                      <w:rFonts w:cstheme="minorHAnsi"/>
                      <w:sz w:val="20"/>
                      <w:szCs w:val="20"/>
                    </w:rPr>
                  </w:rPrChange>
                </w:rPr>
                <w:instrText>ADDIN CSL_CITATION {"citationItems":[{"id":"ITEM-1","itemData":{"URL":"https://www.epa.gov/ghgemissions/understanding-global-warming-potentials","accessed":{"date-parts":[["2022","10","6"]]},"author":[{"dropping-particle":"","family":"U.S. Environmental Protection Agency","given":"","non-dropping-particle":"","parse-names":false,"suffix":""}],"id":"ITEM-1","issued":{"date-parts":[["2022"]]},"title":"Understanding Global Warming Potentials","type":"webpage"},"uris":["http://www.mendeley.com/documents/?uuid=cf807182-7c60-3c8b-8865-678748d7c347"]}],"mendeley":{"formattedCitation":"[27]","plainTextFormattedCitation":"[27]","previouslyFormattedCitation":"[27]"},"properties":{"noteIndex":0},"schema":"https://github.com/citation-style-language/schema/raw/master/csl-citation.json"}</w:instrText>
              </w:r>
              <w:r w:rsidR="0083197C" w:rsidRPr="0083197C">
                <w:rPr>
                  <w:rFonts w:cstheme="minorHAnsi"/>
                  <w:rPrChange w:id="2993" w:author="Justin Bracci" w:date="2023-06-30T16:25:00Z">
                    <w:rPr>
                      <w:rFonts w:cstheme="minorHAnsi"/>
                      <w:sz w:val="20"/>
                      <w:szCs w:val="20"/>
                    </w:rPr>
                  </w:rPrChange>
                </w:rPr>
                <w:fldChar w:fldCharType="separate"/>
              </w:r>
              <w:r w:rsidR="0083197C" w:rsidRPr="0083197C">
                <w:rPr>
                  <w:rFonts w:cstheme="minorHAnsi"/>
                  <w:noProof/>
                  <w:rPrChange w:id="2994" w:author="Justin Bracci" w:date="2023-06-30T16:25:00Z">
                    <w:rPr>
                      <w:rFonts w:cstheme="minorHAnsi"/>
                      <w:noProof/>
                      <w:sz w:val="20"/>
                      <w:szCs w:val="20"/>
                    </w:rPr>
                  </w:rPrChange>
                </w:rPr>
                <w:t>[27]</w:t>
              </w:r>
              <w:r w:rsidR="0083197C" w:rsidRPr="0083197C">
                <w:rPr>
                  <w:rFonts w:cstheme="minorHAnsi"/>
                  <w:rPrChange w:id="2995" w:author="Justin Bracci" w:date="2023-06-30T16:25:00Z">
                    <w:rPr>
                      <w:rFonts w:cstheme="minorHAnsi"/>
                      <w:sz w:val="20"/>
                      <w:szCs w:val="20"/>
                    </w:rPr>
                  </w:rPrChange>
                </w:rPr>
                <w:fldChar w:fldCharType="end"/>
              </w:r>
            </w:ins>
            <w:del w:id="2996" w:author="Justin Bracci" w:date="2023-06-19T10:23:00Z">
              <w:r w:rsidRPr="00FC3106" w:rsidDel="00776D3B">
                <w:delText>20-year</w:delText>
              </w:r>
            </w:del>
          </w:p>
        </w:tc>
      </w:tr>
      <w:tr w:rsidR="00B13BBC" w:rsidRPr="00910E8B" w14:paraId="5CF96AD6" w14:textId="77777777" w:rsidTr="00843507">
        <w:trPr>
          <w:trHeight w:val="297"/>
          <w:trPrChange w:id="2997" w:author="Justin Bracci" w:date="2023-06-30T17:16:00Z">
            <w:trPr>
              <w:trHeight w:val="297"/>
            </w:trPr>
          </w:trPrChange>
        </w:trPr>
        <w:tc>
          <w:tcPr>
            <w:tcW w:w="3505" w:type="dxa"/>
            <w:noWrap/>
            <w:hideMark/>
            <w:tcPrChange w:id="2998" w:author="Justin Bracci" w:date="2023-06-30T17:16:00Z">
              <w:tcPr>
                <w:tcW w:w="3505" w:type="dxa"/>
                <w:noWrap/>
                <w:hideMark/>
              </w:tcPr>
            </w:tcPrChange>
          </w:tcPr>
          <w:p w14:paraId="252C70EF" w14:textId="37BAF948" w:rsidR="00B13BBC" w:rsidRPr="00910E8B" w:rsidRDefault="00B13BBC" w:rsidP="00B13BBC">
            <w:ins w:id="2999" w:author="Justin Bracci" w:date="2023-06-19T10:22:00Z">
              <w:r w:rsidRPr="007809BF">
                <w:t>Facility Size</w:t>
              </w:r>
            </w:ins>
            <w:del w:id="3000" w:author="Justin Bracci" w:date="2023-06-19T10:22:00Z">
              <w:r w:rsidRPr="00843E8B" w:rsidDel="00054CDF">
                <w:delText>Facility Size</w:delText>
              </w:r>
            </w:del>
          </w:p>
        </w:tc>
        <w:tc>
          <w:tcPr>
            <w:tcW w:w="2880" w:type="dxa"/>
            <w:noWrap/>
            <w:hideMark/>
            <w:tcPrChange w:id="3001" w:author="Justin Bracci" w:date="2023-06-30T17:16:00Z">
              <w:tcPr>
                <w:tcW w:w="2880" w:type="dxa"/>
                <w:noWrap/>
                <w:hideMark/>
              </w:tcPr>
            </w:tcPrChange>
          </w:tcPr>
          <w:p w14:paraId="34F5586B" w14:textId="714004FF" w:rsidR="00B13BBC" w:rsidRPr="00910E8B" w:rsidRDefault="00B13BBC" w:rsidP="00B13BBC">
            <w:ins w:id="3002" w:author="Justin Bracci" w:date="2023-06-19T10:23:00Z">
              <w:r w:rsidRPr="004B2888">
                <w:t>500 ton/day</w:t>
              </w:r>
            </w:ins>
            <w:del w:id="3003" w:author="Justin Bracci" w:date="2023-06-19T10:23:00Z">
              <w:r w:rsidRPr="00B027ED" w:rsidDel="00A8588B">
                <w:delText>500 ton/day</w:delText>
              </w:r>
            </w:del>
          </w:p>
        </w:tc>
        <w:tc>
          <w:tcPr>
            <w:tcW w:w="3031" w:type="dxa"/>
            <w:noWrap/>
            <w:hideMark/>
            <w:tcPrChange w:id="3004" w:author="Justin Bracci" w:date="2023-06-30T17:16:00Z">
              <w:tcPr>
                <w:tcW w:w="3031" w:type="dxa"/>
                <w:noWrap/>
                <w:hideMark/>
              </w:tcPr>
            </w:tcPrChange>
          </w:tcPr>
          <w:p w14:paraId="18FDD5A2" w14:textId="763E10FA" w:rsidR="00B13BBC" w:rsidRPr="00910E8B" w:rsidRDefault="00B13BBC" w:rsidP="00B13BBC">
            <w:ins w:id="3005" w:author="Justin Bracci" w:date="2023-06-19T10:23:00Z">
              <w:r w:rsidRPr="00F0036C">
                <w:t>25 ton/day</w:t>
              </w:r>
            </w:ins>
            <w:del w:id="3006" w:author="Justin Bracci" w:date="2023-06-19T10:23:00Z">
              <w:r w:rsidRPr="00FC3106" w:rsidDel="00776D3B">
                <w:delText>25 ton/day</w:delText>
              </w:r>
            </w:del>
          </w:p>
        </w:tc>
      </w:tr>
      <w:tr w:rsidR="00B13BBC" w:rsidRPr="00910E8B" w14:paraId="010F4B68" w14:textId="77777777" w:rsidTr="00843507">
        <w:trPr>
          <w:trHeight w:val="297"/>
          <w:trPrChange w:id="3007" w:author="Justin Bracci" w:date="2023-06-30T17:16:00Z">
            <w:trPr>
              <w:trHeight w:val="297"/>
            </w:trPr>
          </w:trPrChange>
        </w:trPr>
        <w:tc>
          <w:tcPr>
            <w:tcW w:w="3505" w:type="dxa"/>
            <w:noWrap/>
            <w:hideMark/>
            <w:tcPrChange w:id="3008" w:author="Justin Bracci" w:date="2023-06-30T17:16:00Z">
              <w:tcPr>
                <w:tcW w:w="3505" w:type="dxa"/>
                <w:noWrap/>
                <w:hideMark/>
              </w:tcPr>
            </w:tcPrChange>
          </w:tcPr>
          <w:p w14:paraId="67847C6A" w14:textId="0478E486" w:rsidR="00B13BBC" w:rsidRPr="00910E8B" w:rsidRDefault="00B13BBC" w:rsidP="00B13BBC">
            <w:ins w:id="3009" w:author="Justin Bracci" w:date="2023-06-19T10:22:00Z">
              <w:r w:rsidRPr="007809BF">
                <w:t>Natural Gas Price</w:t>
              </w:r>
            </w:ins>
            <w:del w:id="3010" w:author="Justin Bracci" w:date="2023-06-19T10:22:00Z">
              <w:r w:rsidRPr="00843E8B" w:rsidDel="00054CDF">
                <w:delText>Natural Gas Price</w:delText>
              </w:r>
            </w:del>
          </w:p>
        </w:tc>
        <w:tc>
          <w:tcPr>
            <w:tcW w:w="2880" w:type="dxa"/>
            <w:noWrap/>
            <w:hideMark/>
            <w:tcPrChange w:id="3011" w:author="Justin Bracci" w:date="2023-06-30T17:16:00Z">
              <w:tcPr>
                <w:tcW w:w="2880" w:type="dxa"/>
                <w:noWrap/>
                <w:hideMark/>
              </w:tcPr>
            </w:tcPrChange>
          </w:tcPr>
          <w:p w14:paraId="7BD6E431" w14:textId="77777777" w:rsidR="00843507" w:rsidRDefault="00B13BBC" w:rsidP="00B13BBC">
            <w:pPr>
              <w:rPr>
                <w:ins w:id="3012" w:author="Justin Bracci" w:date="2023-06-30T17:16:00Z"/>
              </w:rPr>
            </w:pPr>
            <w:ins w:id="3013" w:author="Justin Bracci" w:date="2023-06-19T10:23:00Z">
              <w:r w:rsidRPr="004B2888">
                <w:t>$2.84/GJ ($3/MMBTU)</w:t>
              </w:r>
            </w:ins>
            <w:ins w:id="3014" w:author="Justin Bracci" w:date="2023-06-30T17:00:00Z">
              <w:r w:rsidR="0081320A">
                <w:t xml:space="preserve"> </w:t>
              </w:r>
            </w:ins>
          </w:p>
          <w:p w14:paraId="60A5E531" w14:textId="4CF8B224" w:rsidR="00B13BBC" w:rsidRPr="00910E8B" w:rsidRDefault="00B15882" w:rsidP="00B13BBC">
            <w:ins w:id="3015" w:author="Justin Bracci" w:date="2023-06-30T17:07:00Z">
              <w:r>
                <w:fldChar w:fldCharType="begin" w:fldLock="1"/>
              </w:r>
            </w:ins>
            <w:r w:rsidR="00843507">
              <w:instrText>ADDIN CSL_CITATION {"citationItems":[{"id":"ITEM-1","itemData":{"URL":"https://www.eia.gov/outlooks/aeo/","accessed":{"date-parts":[["2023","5","9"]]},"author":[{"dropping-particle":"","family":"U.S. Energy Information Administration","given":"","non-dropping-particle":"","parse-names":false,"suffix":""}],"id":"ITEM-1","issued":{"date-parts":[["2023"]]},"title":"Annual Energy Outlook 2023","type":"webpage"},"uris":["http://www.mendeley.com/documents/?uuid=d0cf948c-a47a-35a9-951e-3c2e60aa178f"]}],"mendeley":{"formattedCitation":"[22]","plainTextFormattedCitation":"[22]","previouslyFormattedCitation":"[22]"},"properties":{"noteIndex":0},"schema":"https://github.com/citation-style-language/schema/raw/master/csl-citation.json"}</w:instrText>
            </w:r>
            <w:r>
              <w:fldChar w:fldCharType="separate"/>
            </w:r>
            <w:r w:rsidRPr="00B15882">
              <w:rPr>
                <w:noProof/>
              </w:rPr>
              <w:t>[22]</w:t>
            </w:r>
            <w:ins w:id="3016" w:author="Justin Bracci" w:date="2023-06-30T17:07:00Z">
              <w:r>
                <w:fldChar w:fldCharType="end"/>
              </w:r>
            </w:ins>
            <w:del w:id="3017" w:author="Justin Bracci" w:date="2023-06-19T10:23:00Z">
              <w:r w:rsidR="00B13BBC" w:rsidRPr="00B027ED" w:rsidDel="00A8588B">
                <w:delText>$4.74/GJ ($5/MMBTU)</w:delText>
              </w:r>
            </w:del>
          </w:p>
        </w:tc>
        <w:tc>
          <w:tcPr>
            <w:tcW w:w="3031" w:type="dxa"/>
            <w:noWrap/>
            <w:hideMark/>
            <w:tcPrChange w:id="3018" w:author="Justin Bracci" w:date="2023-06-30T17:16:00Z">
              <w:tcPr>
                <w:tcW w:w="3031" w:type="dxa"/>
                <w:noWrap/>
                <w:hideMark/>
              </w:tcPr>
            </w:tcPrChange>
          </w:tcPr>
          <w:p w14:paraId="586DB374" w14:textId="77777777" w:rsidR="00843507" w:rsidRDefault="00B13BBC" w:rsidP="00B13BBC">
            <w:pPr>
              <w:rPr>
                <w:ins w:id="3019" w:author="Justin Bracci" w:date="2023-06-30T17:16:00Z"/>
              </w:rPr>
            </w:pPr>
            <w:ins w:id="3020" w:author="Justin Bracci" w:date="2023-06-19T10:23:00Z">
              <w:r w:rsidRPr="00F0036C">
                <w:t>$14.22/GJ ($15/MMBTU)</w:t>
              </w:r>
            </w:ins>
          </w:p>
          <w:p w14:paraId="2C34CFA9" w14:textId="781EE968" w:rsidR="00B13BBC" w:rsidRPr="00910E8B" w:rsidRDefault="00843507" w:rsidP="00B13BBC">
            <w:ins w:id="3021" w:author="Justin Bracci" w:date="2023-06-30T17:16:00Z">
              <w:r>
                <w:fldChar w:fldCharType="begin" w:fldLock="1"/>
              </w:r>
            </w:ins>
            <w:r w:rsidR="000E31CB">
              <w:instrText>ADDIN CSL_CITATION {"citationItems":[{"id":"ITEM-1","itemData":{"URL":"https://www.eia.gov/outlooks/aeo/","accessed":{"date-parts":[["2023","5","9"]]},"author":[{"dropping-particle":"","family":"U.S. Energy Information Administration","given":"","non-dropping-particle":"","parse-names":false,"suffix":""}],"id":"ITEM-1","issued":{"date-parts":[["2023"]]},"title":"Annual Energy Outlook 2023","type":"webpage"},"uris":["http://www.mendeley.com/documents/?uuid=d0cf948c-a47a-35a9-951e-3c2e60aa178f"]},{"id":"ITEM-2","itemData":{"URL":"https://www.iea.org/data-and-statistics/charts/natural-gas-prices-in-europe-asia-and-the-united-states-jan-2020-february-2022","author":[{"dropping-particle":"","family":"International Energy Agency","given":"","non-dropping-particle":"","parse-names":false,"suffix":""}],"id":"ITEM-2","issued":{"date-parts":[["2022"]]},"title":"Natural gas prices in Europe, Asia and the United States, Jan 2020-February 2022","type":"webpage"},"uris":["http://www.mendeley.com/documents/?uuid=d41f65c9-4ed7-41ec-95cb-8926e5c57c32"]}],"mendeley":{"formattedCitation":"[22], [29]","plainTextFormattedCitation":"[22], [29]","previouslyFormattedCitation":"[22], [29]"},"properties":{"noteIndex":0},"schema":"https://github.com/citation-style-language/schema/raw/master/csl-citation.json"}</w:instrText>
            </w:r>
            <w:r>
              <w:fldChar w:fldCharType="separate"/>
            </w:r>
            <w:r w:rsidRPr="00843507">
              <w:rPr>
                <w:noProof/>
              </w:rPr>
              <w:t>[22], [29]</w:t>
            </w:r>
            <w:ins w:id="3022" w:author="Justin Bracci" w:date="2023-06-30T17:16:00Z">
              <w:r>
                <w:fldChar w:fldCharType="end"/>
              </w:r>
            </w:ins>
            <w:del w:id="3023" w:author="Justin Bracci" w:date="2023-06-19T10:23:00Z">
              <w:r w:rsidR="00B13BBC" w:rsidRPr="00FC3106" w:rsidDel="00776D3B">
                <w:delText>$11.37/GJ ($12/MMBTU)</w:delText>
              </w:r>
            </w:del>
          </w:p>
        </w:tc>
      </w:tr>
      <w:tr w:rsidR="00B13BBC" w:rsidRPr="00910E8B" w14:paraId="1114BDFC" w14:textId="77777777" w:rsidTr="00843507">
        <w:trPr>
          <w:trHeight w:val="297"/>
          <w:trPrChange w:id="3024" w:author="Justin Bracci" w:date="2023-06-30T17:16:00Z">
            <w:trPr>
              <w:trHeight w:val="297"/>
            </w:trPr>
          </w:trPrChange>
        </w:trPr>
        <w:tc>
          <w:tcPr>
            <w:tcW w:w="3505" w:type="dxa"/>
            <w:noWrap/>
            <w:hideMark/>
            <w:tcPrChange w:id="3025" w:author="Justin Bracci" w:date="2023-06-30T17:16:00Z">
              <w:tcPr>
                <w:tcW w:w="3505" w:type="dxa"/>
                <w:noWrap/>
                <w:hideMark/>
              </w:tcPr>
            </w:tcPrChange>
          </w:tcPr>
          <w:p w14:paraId="42CC936C" w14:textId="334C37CF" w:rsidR="00B13BBC" w:rsidRPr="00910E8B" w:rsidRDefault="00B13BBC" w:rsidP="00B13BBC">
            <w:ins w:id="3026" w:author="Justin Bracci" w:date="2023-06-19T10:22:00Z">
              <w:r w:rsidRPr="007809BF">
                <w:t>Natural Gas Leakage Rate (GWP20)</w:t>
              </w:r>
            </w:ins>
            <w:del w:id="3027" w:author="Justin Bracci" w:date="2023-06-19T10:22:00Z">
              <w:r w:rsidRPr="00843E8B" w:rsidDel="00054CDF">
                <w:delText>Natural Gas Leakage Rate (GWP20)</w:delText>
              </w:r>
            </w:del>
          </w:p>
        </w:tc>
        <w:tc>
          <w:tcPr>
            <w:tcW w:w="2880" w:type="dxa"/>
            <w:noWrap/>
            <w:hideMark/>
            <w:tcPrChange w:id="3028" w:author="Justin Bracci" w:date="2023-06-30T17:16:00Z">
              <w:tcPr>
                <w:tcW w:w="2880" w:type="dxa"/>
                <w:noWrap/>
                <w:hideMark/>
              </w:tcPr>
            </w:tcPrChange>
          </w:tcPr>
          <w:p w14:paraId="3DCA10CF" w14:textId="77777777" w:rsidR="00677670" w:rsidRDefault="00B13BBC" w:rsidP="00B13BBC">
            <w:pPr>
              <w:rPr>
                <w:ins w:id="3029" w:author="Justin Bracci" w:date="2023-06-30T17:24:00Z"/>
              </w:rPr>
            </w:pPr>
            <w:ins w:id="3030" w:author="Justin Bracci" w:date="2023-06-19T10:23:00Z">
              <w:r w:rsidRPr="004B2888">
                <w:t>0%</w:t>
              </w:r>
            </w:ins>
            <w:del w:id="3031" w:author="Justin Bracci" w:date="2023-06-19T10:23:00Z">
              <w:r w:rsidRPr="00B027ED" w:rsidDel="00A8588B">
                <w:delText>0%</w:delText>
              </w:r>
            </w:del>
          </w:p>
          <w:p w14:paraId="3D406A61" w14:textId="06F86637" w:rsidR="00AD433E" w:rsidRPr="00AD433E" w:rsidRDefault="00AD433E" w:rsidP="00B13BBC">
            <w:ins w:id="3032" w:author="Justin Bracci" w:date="2023-06-30T17:24:00Z">
              <w:r>
                <w:t>(CH</w:t>
              </w:r>
              <w:r>
                <w:rPr>
                  <w:vertAlign w:val="subscript"/>
                </w:rPr>
                <w:t>4</w:t>
              </w:r>
              <w:r>
                <w:t xml:space="preserve"> releases are </w:t>
              </w:r>
              <w:r w:rsidR="000E31CB">
                <w:t>mitigated)</w:t>
              </w:r>
            </w:ins>
          </w:p>
        </w:tc>
        <w:tc>
          <w:tcPr>
            <w:tcW w:w="3031" w:type="dxa"/>
            <w:noWrap/>
            <w:hideMark/>
            <w:tcPrChange w:id="3033" w:author="Justin Bracci" w:date="2023-06-30T17:16:00Z">
              <w:tcPr>
                <w:tcW w:w="3031" w:type="dxa"/>
                <w:noWrap/>
                <w:hideMark/>
              </w:tcPr>
            </w:tcPrChange>
          </w:tcPr>
          <w:p w14:paraId="4227EF51" w14:textId="62710D17" w:rsidR="00B13BBC" w:rsidRPr="00910E8B" w:rsidRDefault="00B13BBC" w:rsidP="00B13BBC">
            <w:ins w:id="3034" w:author="Justin Bracci" w:date="2023-06-19T10:23:00Z">
              <w:r w:rsidRPr="00F0036C">
                <w:t>4%</w:t>
              </w:r>
            </w:ins>
            <w:ins w:id="3035" w:author="Justin Bracci" w:date="2023-06-30T17:24:00Z">
              <w:r w:rsidR="000E31CB">
                <w:t xml:space="preserve"> </w:t>
              </w:r>
              <w:r w:rsidR="000E31CB">
                <w:fldChar w:fldCharType="begin" w:fldLock="1"/>
              </w:r>
            </w:ins>
            <w:r w:rsidR="003659C9">
              <w:instrText>ADDIN CSL_CITATION {"citationItems":[{"id":"ITEM-1","itemData":{"DOI":"10.1038/s41467-021-25017-4","ISSN":"2041-1723","PMID":"34354066","abstract":"Methane (CH4) emissions from oil and natural gas (O&amp;amp;NG) systems are an important contributor to greenhouse gas emissions. In the United States, recent synthesis studies of field measurements of CH4 emissions at different spatial scales are ~1.5–2× greater compared to official greenhouse gas inventory (GHGI) estimates, with the production-segment as the dominant contributor to this divergence. Based on an updated synthesis of measurements from component-level field studies, we develop a new inventory-based model for CH4 emissions, for the production-segment only, that agrees within error with recent syntheses of site-level field studies and allows for isolation of equipment-level contributions. We find that unintentional emissions from liquid storage tanks and other equipment leaks are the largest contributors to divergence with the GHGI. If our proposed method were adopted in the United States and other jurisdictions, inventory estimates could better guide CH4 mitigation policy priorities. Methane emissions from oil and gas systems are underestimated in official inventories. Here the authors synthesize thousands of field measurements and develop an inventory-based model for a better understanding of why this underestimation exists and how it can be fixed.","author":[{"dropping-particle":"","family":"Rutherford","given":"Jeffrey S.","non-dropping-particle":"","parse-names":false,"suffix":""},{"dropping-particle":"","family":"Sherwin","given":"Evan D.","non-dropping-particle":"","parse-names":false,"suffix":""},{"dropping-particle":"","family":"Ravikumar","given":"Arvind P.","non-dropping-particle":"","parse-names":false,"suffix":""},{"dropping-particle":"","family":"Heath","given":"Garvin A.","non-dropping-particle":"","parse-names":false,"suffix":""},{"dropping-particle":"","family":"Englander","given":"Jacob","non-dropping-particle":"","parse-names":false,"suffix":""},{"dropping-particle":"","family":"Cooley","given":"Daniel","non-dropping-particle":"","parse-names":false,"suffix":""},{"dropping-particle":"","family":"Lyon","given":"David","non-dropping-particle":"","parse-names":false,"suffix":""},{"dropping-particle":"","family":"Omara","given":"Mark","non-dropping-particle":"","parse-names":false,"suffix":""},{"dropping-particle":"","family":"Langfitt","given":"Quinn","non-dropping-particle":"","parse-names":false,"suffix":""},{"dropping-particle":"","family":"Brandt","given":"Adam R.","non-dropping-particle":"","parse-names":false,"suffix":""}],"container-title":"Nature Communications","id":"ITEM-1","issued":{"date-parts":[["2021","8","5"]]},"publisher":"Nature Publishing Group","title":"Closing the methane gap in US oil and natural gas production emissions inventories","type":"article-journal"},"uris":["http://www.mendeley.com/documents/?uuid=9142432a-9263-321c-a254-3050ec88a8f3"]},{"id":"ITEM-2","itemData":{"DOI":"10.1021/acs.est.1c06458","ISSN":"15205851","PMID":"35317555","abstract":"Limiting emissions of climate-warming methane from oil and gas (O&amp;G) is a major opportunity for short-term climate benefits. We deploy a basin-wide airborne survey of O&amp;G extraction and transportation activities in the New Mexico Permian Basin, spanning 35 923 km2, 26 292 active wells, and over 15 000 km of natural gas pipelines using an independently validated hyperspectral methane point source detection and quantification system. The airborne survey repeatedly visited over 90% of the active wells in the survey region throughout October 2018 to January 2020, totaling approximately 98 000 well site visits. We estimate total O&amp;G methane emissions in this area at 194 (+72/-68, 95% CI) metric tonnes per hour (t/h), or 9.4% (+3.5%/-3.3%) of gross gas production. 50% of observed emissions come from large emission sources with persistence-averaged emission rates over 308 kg/h. The fact that a large sample size is required to characterize the heavy tail of the distribution emphasizes the importance of capturing low-probability, high-consequence events through basin-wide surveys when estimating regional O&amp;G methane emissions.","author":[{"dropping-particle":"","family":"Chen","given":"Yuanlei","non-dropping-particle":"","parse-names":false,"suffix":""},{"dropping-particle":"","family":"Sherwin","given":"Evan D.","non-dropping-particle":"","parse-names":false,"suffix":""},{"dropping-particle":"","family":"Berman","given":"Elena S.F.","non-dropping-particle":"","parse-names":false,"suffix":""},{"dropping-particle":"","family":"Jones","given":"Brian B.","non-dropping-particle":"","parse-names":false,"suffix":""},{"dropping-particle":"","family":"Gordon","given":"Matthew P.","non-dropping-particle":"","parse-names":false,"suffix":""},{"dropping-particle":"","family":"Wetherley","given":"Erin B.","non-dropping-particle":"","parse-names":false,"suffix":""},{"dropping-particle":"","family":"Kort","given":"Eric A.","non-dropping-particle":"","parse-names":false,"suffix":""},{"dropping-particle":"","family":"Brandt","given":"Adam R.","non-dropping-particle":"","parse-names":false,"suffix":""}],"container-title":"Environmental Science and Technology","id":"ITEM-2","issue":"7","issued":{"date-parts":[["2022"]]},"page":"4317-4323","title":"Quantifying Regional Methane Emissions in the New Mexico Permian Basin with a Comprehensive Aerial Survey","type":"article-journal","volume":"56"},"uris":["http://www.mendeley.com/documents/?uuid=270bcf78-4c2a-427b-a286-3ef161e6d97a"]}],"mendeley":{"formattedCitation":"[30], [31]","plainTextFormattedCitation":"[30], [31]","previouslyFormattedCitation":"[30], [31]"},"properties":{"noteIndex":0},"schema":"https://github.com/citation-style-language/schema/raw/master/csl-citation.json"}</w:instrText>
            </w:r>
            <w:r w:rsidR="000E31CB">
              <w:fldChar w:fldCharType="separate"/>
            </w:r>
            <w:r w:rsidR="000E31CB" w:rsidRPr="000E31CB">
              <w:rPr>
                <w:noProof/>
              </w:rPr>
              <w:t>[30], [31]</w:t>
            </w:r>
            <w:ins w:id="3036" w:author="Justin Bracci" w:date="2023-06-30T17:24:00Z">
              <w:r w:rsidR="000E31CB">
                <w:fldChar w:fldCharType="end"/>
              </w:r>
            </w:ins>
            <w:del w:id="3037" w:author="Justin Bracci" w:date="2023-06-19T10:23:00Z">
              <w:r w:rsidRPr="00FC3106" w:rsidDel="00776D3B">
                <w:delText>4%</w:delText>
              </w:r>
            </w:del>
          </w:p>
        </w:tc>
      </w:tr>
      <w:tr w:rsidR="00B13BBC" w:rsidRPr="00910E8B" w14:paraId="4752EEC9" w14:textId="77777777" w:rsidTr="00843507">
        <w:trPr>
          <w:trHeight w:val="297"/>
          <w:trPrChange w:id="3038" w:author="Justin Bracci" w:date="2023-06-30T17:16:00Z">
            <w:trPr>
              <w:trHeight w:val="297"/>
            </w:trPr>
          </w:trPrChange>
        </w:trPr>
        <w:tc>
          <w:tcPr>
            <w:tcW w:w="3505" w:type="dxa"/>
            <w:noWrap/>
            <w:hideMark/>
            <w:tcPrChange w:id="3039" w:author="Justin Bracci" w:date="2023-06-30T17:16:00Z">
              <w:tcPr>
                <w:tcW w:w="3505" w:type="dxa"/>
                <w:noWrap/>
                <w:hideMark/>
              </w:tcPr>
            </w:tcPrChange>
          </w:tcPr>
          <w:p w14:paraId="63C931EE" w14:textId="525A3CD9" w:rsidR="00B13BBC" w:rsidRPr="00910E8B" w:rsidRDefault="00B13BBC" w:rsidP="00B13BBC">
            <w:ins w:id="3040" w:author="Justin Bracci" w:date="2023-06-19T10:22:00Z">
              <w:r w:rsidRPr="007809BF">
                <w:t>CO</w:t>
              </w:r>
            </w:ins>
            <w:ins w:id="3041" w:author="Justin Bracci" w:date="2023-06-19T10:23:00Z">
              <w:r>
                <w:rPr>
                  <w:vertAlign w:val="subscript"/>
                </w:rPr>
                <w:t>2</w:t>
              </w:r>
            </w:ins>
            <w:ins w:id="3042" w:author="Justin Bracci" w:date="2023-06-19T10:22:00Z">
              <w:r w:rsidRPr="007809BF">
                <w:t xml:space="preserve"> </w:t>
              </w:r>
            </w:ins>
            <w:ins w:id="3043" w:author="Justin Bracci" w:date="2023-06-25T12:17:00Z">
              <w:r w:rsidR="00BA1E41">
                <w:t>Removal</w:t>
              </w:r>
            </w:ins>
            <w:ins w:id="3044" w:author="Justin Bracci" w:date="2023-06-19T10:22:00Z">
              <w:r w:rsidRPr="007809BF">
                <w:t xml:space="preserve"> Cost</w:t>
              </w:r>
            </w:ins>
            <w:del w:id="3045" w:author="Justin Bracci" w:date="2023-06-19T10:22:00Z">
              <w:r w:rsidRPr="00843E8B" w:rsidDel="00054CDF">
                <w:delText>CO</w:delText>
              </w:r>
              <w:r w:rsidRPr="00F03B92" w:rsidDel="00054CDF">
                <w:rPr>
                  <w:vertAlign w:val="subscript"/>
                </w:rPr>
                <w:delText>2</w:delText>
              </w:r>
              <w:r w:rsidRPr="00843E8B" w:rsidDel="00054CDF">
                <w:delText xml:space="preserve"> Mitigation Cost</w:delText>
              </w:r>
            </w:del>
          </w:p>
        </w:tc>
        <w:tc>
          <w:tcPr>
            <w:tcW w:w="2880" w:type="dxa"/>
            <w:noWrap/>
            <w:hideMark/>
            <w:tcPrChange w:id="3046" w:author="Justin Bracci" w:date="2023-06-30T17:16:00Z">
              <w:tcPr>
                <w:tcW w:w="2880" w:type="dxa"/>
                <w:noWrap/>
                <w:hideMark/>
              </w:tcPr>
            </w:tcPrChange>
          </w:tcPr>
          <w:p w14:paraId="388D58F2" w14:textId="7F05102D" w:rsidR="00B13BBC" w:rsidRPr="00910E8B" w:rsidRDefault="00B13BBC" w:rsidP="00B13BBC">
            <w:ins w:id="3047" w:author="Justin Bracci" w:date="2023-06-19T10:23:00Z">
              <w:r w:rsidRPr="004B2888">
                <w:t>$100/ton CO</w:t>
              </w:r>
            </w:ins>
            <w:ins w:id="3048" w:author="Justin Bracci" w:date="2023-06-30T17:05:00Z">
              <w:r w:rsidR="007722C1">
                <w:rPr>
                  <w:vertAlign w:val="subscript"/>
                </w:rPr>
                <w:t>2</w:t>
              </w:r>
            </w:ins>
            <w:del w:id="3049" w:author="Justin Bracci" w:date="2023-06-19T10:23:00Z">
              <w:r w:rsidRPr="00B027ED" w:rsidDel="00A8588B">
                <w:delText>$100/ton CO</w:delText>
              </w:r>
              <w:r w:rsidRPr="00F03B92" w:rsidDel="00A8588B">
                <w:rPr>
                  <w:vertAlign w:val="subscript"/>
                </w:rPr>
                <w:delText>2</w:delText>
              </w:r>
            </w:del>
          </w:p>
        </w:tc>
        <w:tc>
          <w:tcPr>
            <w:tcW w:w="3031" w:type="dxa"/>
            <w:noWrap/>
            <w:hideMark/>
            <w:tcPrChange w:id="3050" w:author="Justin Bracci" w:date="2023-06-30T17:16:00Z">
              <w:tcPr>
                <w:tcW w:w="3031" w:type="dxa"/>
                <w:noWrap/>
                <w:hideMark/>
              </w:tcPr>
            </w:tcPrChange>
          </w:tcPr>
          <w:p w14:paraId="2B506C2E" w14:textId="19CFB891" w:rsidR="00B13BBC" w:rsidRPr="00910E8B" w:rsidRDefault="00B13BBC" w:rsidP="00B13BBC">
            <w:ins w:id="3051" w:author="Justin Bracci" w:date="2023-06-19T10:23:00Z">
              <w:r w:rsidRPr="00F0036C">
                <w:t>$600/ton CO</w:t>
              </w:r>
            </w:ins>
            <w:ins w:id="3052" w:author="Justin Bracci" w:date="2023-06-30T17:05:00Z">
              <w:r w:rsidR="007722C1">
                <w:rPr>
                  <w:vertAlign w:val="subscript"/>
                </w:rPr>
                <w:t>2</w:t>
              </w:r>
            </w:ins>
            <w:del w:id="3053" w:author="Justin Bracci" w:date="2023-06-19T10:23:00Z">
              <w:r w:rsidRPr="00FC3106" w:rsidDel="00776D3B">
                <w:delText>$600/ton CO</w:delText>
              </w:r>
              <w:r w:rsidRPr="00F03B92" w:rsidDel="00776D3B">
                <w:rPr>
                  <w:vertAlign w:val="subscript"/>
                </w:rPr>
                <w:delText>2</w:delText>
              </w:r>
            </w:del>
          </w:p>
        </w:tc>
      </w:tr>
    </w:tbl>
    <w:p w14:paraId="5C178300" w14:textId="77777777" w:rsidR="00591BF4" w:rsidRDefault="00591BF4" w:rsidP="00587A07">
      <w:pPr>
        <w:pStyle w:val="Caption"/>
        <w:keepNext/>
        <w:spacing w:after="0"/>
      </w:pPr>
      <w:bookmarkStart w:id="3054" w:name="_Toc118724321"/>
    </w:p>
    <w:p w14:paraId="15B7608E" w14:textId="11FD785F" w:rsidR="00587A07" w:rsidRDefault="00587A07" w:rsidP="00587A07">
      <w:pPr>
        <w:pStyle w:val="Caption"/>
        <w:keepNext/>
        <w:spacing w:after="0"/>
      </w:pPr>
      <w:bookmarkStart w:id="3055" w:name="_Toc139471956"/>
      <w:r>
        <w:t>Table S.</w:t>
      </w:r>
      <w:r w:rsidR="0002648F">
        <w:fldChar w:fldCharType="begin"/>
      </w:r>
      <w:r w:rsidR="0002648F">
        <w:instrText xml:space="preserve"> SEQ Table \* ARABIC </w:instrText>
      </w:r>
      <w:r w:rsidR="0002648F">
        <w:fldChar w:fldCharType="separate"/>
      </w:r>
      <w:ins w:id="3056" w:author="Justin Bracci" w:date="2023-07-05T17:51:00Z">
        <w:r w:rsidR="00551FB8">
          <w:rPr>
            <w:noProof/>
          </w:rPr>
          <w:t>8</w:t>
        </w:r>
      </w:ins>
      <w:del w:id="3057" w:author="Justin Bracci" w:date="2023-05-13T17:45:00Z">
        <w:r w:rsidR="00194902" w:rsidDel="005D4C85">
          <w:rPr>
            <w:noProof/>
          </w:rPr>
          <w:delText>9</w:delText>
        </w:r>
      </w:del>
      <w:r w:rsidR="0002648F">
        <w:rPr>
          <w:noProof/>
        </w:rPr>
        <w:fldChar w:fldCharType="end"/>
      </w:r>
      <w:r>
        <w:t>:</w:t>
      </w:r>
      <w:r w:rsidRPr="00587A07">
        <w:t xml:space="preserve"> </w:t>
      </w:r>
      <w:r>
        <w:t>Hourly</w:t>
      </w:r>
      <w:r w:rsidRPr="00B347A6">
        <w:t xml:space="preserve"> </w:t>
      </w:r>
      <w:r>
        <w:t>reliable (ATR with process CO</w:t>
      </w:r>
      <w:r>
        <w:rPr>
          <w:vertAlign w:val="subscript"/>
        </w:rPr>
        <w:t>2</w:t>
      </w:r>
      <w:r>
        <w:t xml:space="preserve"> capture) LCOH sensitivity analysis</w:t>
      </w:r>
      <w:r w:rsidRPr="00BD03F4">
        <w:t xml:space="preserve"> </w:t>
      </w:r>
      <w:r>
        <w:t>with next decade technology</w:t>
      </w:r>
      <w:bookmarkEnd w:id="3054"/>
      <w:bookmarkEnd w:id="3055"/>
    </w:p>
    <w:tbl>
      <w:tblPr>
        <w:tblStyle w:val="TableGrid"/>
        <w:tblW w:w="9416" w:type="dxa"/>
        <w:tblLook w:val="04A0" w:firstRow="1" w:lastRow="0" w:firstColumn="1" w:lastColumn="0" w:noHBand="0" w:noVBand="1"/>
      </w:tblPr>
      <w:tblGrid>
        <w:gridCol w:w="2696"/>
        <w:gridCol w:w="809"/>
        <w:gridCol w:w="311"/>
        <w:gridCol w:w="1120"/>
        <w:gridCol w:w="1120"/>
        <w:gridCol w:w="329"/>
        <w:gridCol w:w="791"/>
        <w:gridCol w:w="1120"/>
        <w:gridCol w:w="1120"/>
      </w:tblGrid>
      <w:tr w:rsidR="00800490" w:rsidRPr="00E53D5E" w:rsidDel="005433B5" w14:paraId="36F4230B" w14:textId="15A30DDA" w:rsidTr="00842FA5">
        <w:trPr>
          <w:trHeight w:val="297"/>
          <w:del w:id="3058" w:author="Justin Bracci" w:date="2023-06-19T10:25:00Z"/>
        </w:trPr>
        <w:tc>
          <w:tcPr>
            <w:tcW w:w="3505" w:type="dxa"/>
            <w:gridSpan w:val="2"/>
            <w:noWrap/>
            <w:hideMark/>
          </w:tcPr>
          <w:p w14:paraId="5CFF66FC" w14:textId="283B8363" w:rsidR="00800490" w:rsidRPr="00E53D5E" w:rsidDel="005433B5" w:rsidRDefault="00800490" w:rsidP="00901757">
            <w:pPr>
              <w:rPr>
                <w:del w:id="3059" w:author="Justin Bracci" w:date="2023-06-19T10:25:00Z"/>
                <w:rFonts w:cs="Times New Roman"/>
              </w:rPr>
            </w:pPr>
            <w:del w:id="3060" w:author="Justin Bracci" w:date="2023-06-19T10:25:00Z">
              <w:r w:rsidRPr="00E53D5E" w:rsidDel="005433B5">
                <w:rPr>
                  <w:rFonts w:cs="Times New Roman"/>
                </w:rPr>
                <w:delText>Parameter</w:delText>
              </w:r>
            </w:del>
          </w:p>
        </w:tc>
        <w:tc>
          <w:tcPr>
            <w:tcW w:w="2880" w:type="dxa"/>
            <w:gridSpan w:val="4"/>
            <w:noWrap/>
            <w:hideMark/>
          </w:tcPr>
          <w:p w14:paraId="4D1ECBFB" w14:textId="4FF648ED" w:rsidR="00800490" w:rsidRPr="00E53D5E" w:rsidDel="005433B5" w:rsidRDefault="00800490" w:rsidP="00901757">
            <w:pPr>
              <w:rPr>
                <w:del w:id="3061" w:author="Justin Bracci" w:date="2023-06-19T10:25:00Z"/>
                <w:rFonts w:cs="Times New Roman"/>
              </w:rPr>
            </w:pPr>
            <w:del w:id="3062" w:author="Justin Bracci" w:date="2023-06-19T10:25:00Z">
              <w:r w:rsidRPr="00E53D5E" w:rsidDel="005433B5">
                <w:rPr>
                  <w:rFonts w:cs="Times New Roman"/>
                </w:rPr>
                <w:delText>Lower LCOH</w:delText>
              </w:r>
            </w:del>
          </w:p>
        </w:tc>
        <w:tc>
          <w:tcPr>
            <w:tcW w:w="3031" w:type="dxa"/>
            <w:gridSpan w:val="3"/>
            <w:noWrap/>
            <w:hideMark/>
          </w:tcPr>
          <w:p w14:paraId="31842E62" w14:textId="7E5ECB1D" w:rsidR="00800490" w:rsidRPr="00E53D5E" w:rsidDel="005433B5" w:rsidRDefault="00800490" w:rsidP="00901757">
            <w:pPr>
              <w:rPr>
                <w:del w:id="3063" w:author="Justin Bracci" w:date="2023-06-19T10:25:00Z"/>
                <w:rFonts w:cs="Times New Roman"/>
              </w:rPr>
            </w:pPr>
            <w:del w:id="3064" w:author="Justin Bracci" w:date="2023-06-19T10:25:00Z">
              <w:r w:rsidRPr="00E53D5E" w:rsidDel="005433B5">
                <w:rPr>
                  <w:rFonts w:cs="Times New Roman"/>
                </w:rPr>
                <w:delText>Higher LCOH</w:delText>
              </w:r>
            </w:del>
          </w:p>
        </w:tc>
      </w:tr>
      <w:tr w:rsidR="00405809" w:rsidRPr="00E53D5E" w:rsidDel="005433B5" w14:paraId="31C3B81B" w14:textId="744C6EC8" w:rsidTr="00842FA5">
        <w:trPr>
          <w:trHeight w:val="297"/>
          <w:del w:id="3065" w:author="Justin Bracci" w:date="2023-06-19T10:25:00Z"/>
        </w:trPr>
        <w:tc>
          <w:tcPr>
            <w:tcW w:w="3505" w:type="dxa"/>
            <w:gridSpan w:val="2"/>
            <w:noWrap/>
            <w:hideMark/>
          </w:tcPr>
          <w:p w14:paraId="4EF134BD" w14:textId="0F84FE7F" w:rsidR="00405809" w:rsidRPr="00E53D5E" w:rsidDel="005433B5" w:rsidRDefault="00405809" w:rsidP="00405809">
            <w:pPr>
              <w:rPr>
                <w:del w:id="3066" w:author="Justin Bracci" w:date="2023-06-19T10:25:00Z"/>
                <w:rFonts w:cs="Times New Roman"/>
              </w:rPr>
            </w:pPr>
            <w:del w:id="3067" w:author="Justin Bracci" w:date="2023-06-19T10:25:00Z">
              <w:r w:rsidRPr="00DE7E44" w:rsidDel="005433B5">
                <w:delText>CO</w:delText>
              </w:r>
              <w:r w:rsidRPr="007C0042" w:rsidDel="005433B5">
                <w:rPr>
                  <w:vertAlign w:val="subscript"/>
                </w:rPr>
                <w:delText>2</w:delText>
              </w:r>
              <w:r w:rsidRPr="00DE7E44" w:rsidDel="005433B5">
                <w:delText xml:space="preserve"> Transport and Storage Cost</w:delText>
              </w:r>
            </w:del>
          </w:p>
        </w:tc>
        <w:tc>
          <w:tcPr>
            <w:tcW w:w="2880" w:type="dxa"/>
            <w:gridSpan w:val="4"/>
            <w:noWrap/>
            <w:hideMark/>
          </w:tcPr>
          <w:p w14:paraId="1681050A" w14:textId="0EEE1839" w:rsidR="00405809" w:rsidRPr="00E53D5E" w:rsidDel="005433B5" w:rsidRDefault="00405809" w:rsidP="00405809">
            <w:pPr>
              <w:rPr>
                <w:del w:id="3068" w:author="Justin Bracci" w:date="2023-06-19T10:25:00Z"/>
                <w:rFonts w:cs="Times New Roman"/>
              </w:rPr>
            </w:pPr>
            <w:del w:id="3069" w:author="Justin Bracci" w:date="2023-06-19T10:25:00Z">
              <w:r w:rsidRPr="00637520" w:rsidDel="005433B5">
                <w:delText>$3.99</w:delText>
              </w:r>
            </w:del>
          </w:p>
        </w:tc>
        <w:tc>
          <w:tcPr>
            <w:tcW w:w="3031" w:type="dxa"/>
            <w:gridSpan w:val="3"/>
            <w:noWrap/>
            <w:hideMark/>
          </w:tcPr>
          <w:p w14:paraId="6EAB03F5" w14:textId="048819A5" w:rsidR="00405809" w:rsidRPr="00E53D5E" w:rsidDel="005433B5" w:rsidRDefault="00405809" w:rsidP="00405809">
            <w:pPr>
              <w:rPr>
                <w:del w:id="3070" w:author="Justin Bracci" w:date="2023-06-19T10:25:00Z"/>
                <w:rFonts w:cs="Times New Roman"/>
              </w:rPr>
            </w:pPr>
            <w:del w:id="3071" w:author="Justin Bracci" w:date="2023-06-19T10:25:00Z">
              <w:r w:rsidRPr="003033F5" w:rsidDel="005433B5">
                <w:delText>$4.07</w:delText>
              </w:r>
            </w:del>
          </w:p>
        </w:tc>
      </w:tr>
      <w:tr w:rsidR="00405809" w:rsidRPr="00E53D5E" w:rsidDel="005433B5" w14:paraId="3EEECD1D" w14:textId="06EAEB69" w:rsidTr="00842FA5">
        <w:trPr>
          <w:trHeight w:val="297"/>
          <w:del w:id="3072" w:author="Justin Bracci" w:date="2023-06-19T10:25:00Z"/>
        </w:trPr>
        <w:tc>
          <w:tcPr>
            <w:tcW w:w="3505" w:type="dxa"/>
            <w:gridSpan w:val="2"/>
            <w:noWrap/>
            <w:hideMark/>
          </w:tcPr>
          <w:p w14:paraId="3C7A9F14" w14:textId="2AF49289" w:rsidR="00405809" w:rsidRPr="00E53D5E" w:rsidDel="005433B5" w:rsidRDefault="00405809" w:rsidP="00405809">
            <w:pPr>
              <w:rPr>
                <w:del w:id="3073" w:author="Justin Bracci" w:date="2023-06-19T10:25:00Z"/>
                <w:rFonts w:cs="Times New Roman"/>
              </w:rPr>
            </w:pPr>
            <w:del w:id="3074" w:author="Justin Bracci" w:date="2023-06-19T10:25:00Z">
              <w:r w:rsidRPr="00DE7E44" w:rsidDel="005433B5">
                <w:delText>Economies of Scale Factor</w:delText>
              </w:r>
            </w:del>
          </w:p>
        </w:tc>
        <w:tc>
          <w:tcPr>
            <w:tcW w:w="2880" w:type="dxa"/>
            <w:gridSpan w:val="4"/>
            <w:noWrap/>
            <w:hideMark/>
          </w:tcPr>
          <w:p w14:paraId="47358FBE" w14:textId="1D876A61" w:rsidR="00405809" w:rsidRPr="00E53D5E" w:rsidDel="005433B5" w:rsidRDefault="00405809" w:rsidP="00405809">
            <w:pPr>
              <w:rPr>
                <w:del w:id="3075" w:author="Justin Bracci" w:date="2023-06-19T10:25:00Z"/>
                <w:rFonts w:cs="Times New Roman"/>
              </w:rPr>
            </w:pPr>
            <w:del w:id="3076" w:author="Justin Bracci" w:date="2023-06-19T10:25:00Z">
              <w:r w:rsidRPr="00637520" w:rsidDel="005433B5">
                <w:delText>$3.89</w:delText>
              </w:r>
            </w:del>
          </w:p>
        </w:tc>
        <w:tc>
          <w:tcPr>
            <w:tcW w:w="3031" w:type="dxa"/>
            <w:gridSpan w:val="3"/>
            <w:noWrap/>
            <w:hideMark/>
          </w:tcPr>
          <w:p w14:paraId="6CD83ED1" w14:textId="3F9D0C3A" w:rsidR="00405809" w:rsidRPr="00E53D5E" w:rsidDel="005433B5" w:rsidRDefault="00405809" w:rsidP="00405809">
            <w:pPr>
              <w:rPr>
                <w:del w:id="3077" w:author="Justin Bracci" w:date="2023-06-19T10:25:00Z"/>
                <w:rFonts w:cs="Times New Roman"/>
              </w:rPr>
            </w:pPr>
            <w:del w:id="3078" w:author="Justin Bracci" w:date="2023-06-19T10:25:00Z">
              <w:r w:rsidRPr="003033F5" w:rsidDel="005433B5">
                <w:delText>$3.99</w:delText>
              </w:r>
            </w:del>
          </w:p>
        </w:tc>
      </w:tr>
      <w:tr w:rsidR="00405809" w:rsidRPr="00E53D5E" w:rsidDel="005433B5" w14:paraId="788C5D65" w14:textId="4DFD8C4E" w:rsidTr="00842FA5">
        <w:trPr>
          <w:trHeight w:val="297"/>
          <w:del w:id="3079" w:author="Justin Bracci" w:date="2023-06-19T10:25:00Z"/>
        </w:trPr>
        <w:tc>
          <w:tcPr>
            <w:tcW w:w="3505" w:type="dxa"/>
            <w:gridSpan w:val="2"/>
            <w:noWrap/>
            <w:hideMark/>
          </w:tcPr>
          <w:p w14:paraId="6A3FAEAB" w14:textId="5E15B041" w:rsidR="00405809" w:rsidRPr="00E53D5E" w:rsidDel="005433B5" w:rsidRDefault="00405809" w:rsidP="00405809">
            <w:pPr>
              <w:rPr>
                <w:del w:id="3080" w:author="Justin Bracci" w:date="2023-06-19T10:25:00Z"/>
                <w:rFonts w:cs="Times New Roman"/>
              </w:rPr>
            </w:pPr>
            <w:del w:id="3081" w:author="Justin Bracci" w:date="2023-06-19T10:25:00Z">
              <w:r w:rsidRPr="00DE7E44" w:rsidDel="005433B5">
                <w:delText>Plant Life</w:delText>
              </w:r>
            </w:del>
          </w:p>
        </w:tc>
        <w:tc>
          <w:tcPr>
            <w:tcW w:w="2880" w:type="dxa"/>
            <w:gridSpan w:val="4"/>
            <w:noWrap/>
            <w:hideMark/>
          </w:tcPr>
          <w:p w14:paraId="281CCDDC" w14:textId="0057EBEF" w:rsidR="00405809" w:rsidRPr="00E53D5E" w:rsidDel="005433B5" w:rsidRDefault="00405809" w:rsidP="00405809">
            <w:pPr>
              <w:rPr>
                <w:del w:id="3082" w:author="Justin Bracci" w:date="2023-06-19T10:25:00Z"/>
                <w:rFonts w:cs="Times New Roman"/>
              </w:rPr>
            </w:pPr>
            <w:del w:id="3083" w:author="Justin Bracci" w:date="2023-06-19T10:25:00Z">
              <w:r w:rsidRPr="00637520" w:rsidDel="005433B5">
                <w:delText>$3.95</w:delText>
              </w:r>
            </w:del>
          </w:p>
        </w:tc>
        <w:tc>
          <w:tcPr>
            <w:tcW w:w="3031" w:type="dxa"/>
            <w:gridSpan w:val="3"/>
            <w:noWrap/>
            <w:hideMark/>
          </w:tcPr>
          <w:p w14:paraId="74122E6F" w14:textId="339749F8" w:rsidR="00405809" w:rsidRPr="00E53D5E" w:rsidDel="005433B5" w:rsidRDefault="00405809" w:rsidP="00405809">
            <w:pPr>
              <w:rPr>
                <w:del w:id="3084" w:author="Justin Bracci" w:date="2023-06-19T10:25:00Z"/>
                <w:rFonts w:cs="Times New Roman"/>
              </w:rPr>
            </w:pPr>
            <w:del w:id="3085" w:author="Justin Bracci" w:date="2023-06-19T10:25:00Z">
              <w:r w:rsidRPr="003033F5" w:rsidDel="005433B5">
                <w:delText>$4.08</w:delText>
              </w:r>
            </w:del>
          </w:p>
        </w:tc>
      </w:tr>
      <w:tr w:rsidR="00405809" w:rsidRPr="00E53D5E" w:rsidDel="005433B5" w14:paraId="1C03FECA" w14:textId="708BDFC0" w:rsidTr="00842FA5">
        <w:trPr>
          <w:trHeight w:val="297"/>
          <w:del w:id="3086" w:author="Justin Bracci" w:date="2023-06-19T10:25:00Z"/>
        </w:trPr>
        <w:tc>
          <w:tcPr>
            <w:tcW w:w="3505" w:type="dxa"/>
            <w:gridSpan w:val="2"/>
            <w:noWrap/>
            <w:hideMark/>
          </w:tcPr>
          <w:p w14:paraId="3BE7DC4F" w14:textId="77AF209A" w:rsidR="00405809" w:rsidRPr="00E53D5E" w:rsidDel="005433B5" w:rsidRDefault="00405809" w:rsidP="00405809">
            <w:pPr>
              <w:rPr>
                <w:del w:id="3087" w:author="Justin Bracci" w:date="2023-06-19T10:25:00Z"/>
                <w:rFonts w:cs="Times New Roman"/>
              </w:rPr>
            </w:pPr>
            <w:del w:id="3088" w:author="Justin Bracci" w:date="2023-06-19T10:25:00Z">
              <w:r w:rsidRPr="00DE7E44" w:rsidDel="005433B5">
                <w:delText>Average Grid Carbon Intensity</w:delText>
              </w:r>
            </w:del>
          </w:p>
        </w:tc>
        <w:tc>
          <w:tcPr>
            <w:tcW w:w="2880" w:type="dxa"/>
            <w:gridSpan w:val="4"/>
            <w:noWrap/>
            <w:hideMark/>
          </w:tcPr>
          <w:p w14:paraId="48FB9CD6" w14:textId="760F1E7F" w:rsidR="00405809" w:rsidRPr="00E53D5E" w:rsidDel="005433B5" w:rsidRDefault="00405809" w:rsidP="00405809">
            <w:pPr>
              <w:rPr>
                <w:del w:id="3089" w:author="Justin Bracci" w:date="2023-06-19T10:25:00Z"/>
                <w:rFonts w:cs="Times New Roman"/>
              </w:rPr>
            </w:pPr>
            <w:del w:id="3090" w:author="Justin Bracci" w:date="2023-06-19T10:25:00Z">
              <w:r w:rsidRPr="00637520" w:rsidDel="005433B5">
                <w:delText>$3.93</w:delText>
              </w:r>
            </w:del>
          </w:p>
        </w:tc>
        <w:tc>
          <w:tcPr>
            <w:tcW w:w="3031" w:type="dxa"/>
            <w:gridSpan w:val="3"/>
            <w:noWrap/>
            <w:hideMark/>
          </w:tcPr>
          <w:p w14:paraId="77BCAB49" w14:textId="71EEC86D" w:rsidR="00405809" w:rsidRPr="00E53D5E" w:rsidDel="005433B5" w:rsidRDefault="00405809" w:rsidP="00405809">
            <w:pPr>
              <w:rPr>
                <w:del w:id="3091" w:author="Justin Bracci" w:date="2023-06-19T10:25:00Z"/>
                <w:rFonts w:cs="Times New Roman"/>
              </w:rPr>
            </w:pPr>
            <w:del w:id="3092" w:author="Justin Bracci" w:date="2023-06-19T10:25:00Z">
              <w:r w:rsidRPr="003033F5" w:rsidDel="005433B5">
                <w:delText>$4.08</w:delText>
              </w:r>
            </w:del>
          </w:p>
        </w:tc>
      </w:tr>
      <w:tr w:rsidR="00405809" w:rsidRPr="00E53D5E" w:rsidDel="005433B5" w14:paraId="76E6C28A" w14:textId="2F402746" w:rsidTr="00842FA5">
        <w:trPr>
          <w:trHeight w:val="297"/>
          <w:del w:id="3093" w:author="Justin Bracci" w:date="2023-06-19T10:25:00Z"/>
        </w:trPr>
        <w:tc>
          <w:tcPr>
            <w:tcW w:w="3505" w:type="dxa"/>
            <w:gridSpan w:val="2"/>
            <w:noWrap/>
            <w:hideMark/>
          </w:tcPr>
          <w:p w14:paraId="60525B2E" w14:textId="2ECC0D7E" w:rsidR="00405809" w:rsidRPr="00E53D5E" w:rsidDel="005433B5" w:rsidRDefault="00405809" w:rsidP="00405809">
            <w:pPr>
              <w:rPr>
                <w:del w:id="3094" w:author="Justin Bracci" w:date="2023-06-19T10:25:00Z"/>
                <w:rFonts w:cs="Times New Roman"/>
              </w:rPr>
            </w:pPr>
            <w:del w:id="3095" w:author="Justin Bracci" w:date="2023-06-19T10:25:00Z">
              <w:r w:rsidRPr="00DE7E44" w:rsidDel="005433B5">
                <w:delText>Average Grid Electricity Cost</w:delText>
              </w:r>
            </w:del>
          </w:p>
        </w:tc>
        <w:tc>
          <w:tcPr>
            <w:tcW w:w="2880" w:type="dxa"/>
            <w:gridSpan w:val="4"/>
            <w:noWrap/>
            <w:hideMark/>
          </w:tcPr>
          <w:p w14:paraId="5280DEB5" w14:textId="40C9AD64" w:rsidR="00405809" w:rsidRPr="00E53D5E" w:rsidDel="005433B5" w:rsidRDefault="00405809" w:rsidP="00405809">
            <w:pPr>
              <w:rPr>
                <w:del w:id="3096" w:author="Justin Bracci" w:date="2023-06-19T10:25:00Z"/>
                <w:rFonts w:cs="Times New Roman"/>
              </w:rPr>
            </w:pPr>
            <w:del w:id="3097" w:author="Justin Bracci" w:date="2023-06-19T10:25:00Z">
              <w:r w:rsidRPr="00637520" w:rsidDel="005433B5">
                <w:delText>$3.93</w:delText>
              </w:r>
            </w:del>
          </w:p>
        </w:tc>
        <w:tc>
          <w:tcPr>
            <w:tcW w:w="3031" w:type="dxa"/>
            <w:gridSpan w:val="3"/>
            <w:noWrap/>
            <w:hideMark/>
          </w:tcPr>
          <w:p w14:paraId="34ECAE48" w14:textId="6B22C082" w:rsidR="00405809" w:rsidRPr="00E53D5E" w:rsidDel="005433B5" w:rsidRDefault="00405809" w:rsidP="00405809">
            <w:pPr>
              <w:rPr>
                <w:del w:id="3098" w:author="Justin Bracci" w:date="2023-06-19T10:25:00Z"/>
                <w:rFonts w:cs="Times New Roman"/>
              </w:rPr>
            </w:pPr>
            <w:del w:id="3099" w:author="Justin Bracci" w:date="2023-06-19T10:25:00Z">
              <w:r w:rsidRPr="003033F5" w:rsidDel="005433B5">
                <w:delText>$4.10</w:delText>
              </w:r>
            </w:del>
          </w:p>
        </w:tc>
      </w:tr>
      <w:tr w:rsidR="00405809" w:rsidRPr="00E53D5E" w:rsidDel="005433B5" w14:paraId="0F80F848" w14:textId="69CF8584" w:rsidTr="00842FA5">
        <w:trPr>
          <w:trHeight w:val="297"/>
          <w:del w:id="3100" w:author="Justin Bracci" w:date="2023-06-19T10:25:00Z"/>
        </w:trPr>
        <w:tc>
          <w:tcPr>
            <w:tcW w:w="3505" w:type="dxa"/>
            <w:gridSpan w:val="2"/>
            <w:noWrap/>
            <w:hideMark/>
          </w:tcPr>
          <w:p w14:paraId="0DC225CA" w14:textId="783DE764" w:rsidR="00405809" w:rsidRPr="00E53D5E" w:rsidDel="005433B5" w:rsidRDefault="00405809" w:rsidP="00405809">
            <w:pPr>
              <w:rPr>
                <w:del w:id="3101" w:author="Justin Bracci" w:date="2023-06-19T10:25:00Z"/>
                <w:rFonts w:cs="Times New Roman"/>
              </w:rPr>
            </w:pPr>
            <w:del w:id="3102" w:author="Justin Bracci" w:date="2023-06-19T10:25:00Z">
              <w:r w:rsidRPr="00DE7E44" w:rsidDel="005433B5">
                <w:delText>Natural Gas Processing Emissions</w:delText>
              </w:r>
            </w:del>
          </w:p>
        </w:tc>
        <w:tc>
          <w:tcPr>
            <w:tcW w:w="2880" w:type="dxa"/>
            <w:gridSpan w:val="4"/>
            <w:noWrap/>
            <w:hideMark/>
          </w:tcPr>
          <w:p w14:paraId="6C308162" w14:textId="100467BA" w:rsidR="00405809" w:rsidRPr="00E53D5E" w:rsidDel="005433B5" w:rsidRDefault="00405809" w:rsidP="00405809">
            <w:pPr>
              <w:rPr>
                <w:del w:id="3103" w:author="Justin Bracci" w:date="2023-06-19T10:25:00Z"/>
                <w:rFonts w:cs="Times New Roman"/>
              </w:rPr>
            </w:pPr>
            <w:del w:id="3104" w:author="Justin Bracci" w:date="2023-06-19T10:25:00Z">
              <w:r w:rsidRPr="00637520" w:rsidDel="005433B5">
                <w:delText>$3.85</w:delText>
              </w:r>
            </w:del>
          </w:p>
        </w:tc>
        <w:tc>
          <w:tcPr>
            <w:tcW w:w="3031" w:type="dxa"/>
            <w:gridSpan w:val="3"/>
            <w:noWrap/>
            <w:hideMark/>
          </w:tcPr>
          <w:p w14:paraId="1BE085FD" w14:textId="2BD01C04" w:rsidR="00405809" w:rsidRPr="00E53D5E" w:rsidDel="005433B5" w:rsidRDefault="00405809" w:rsidP="00405809">
            <w:pPr>
              <w:rPr>
                <w:del w:id="3105" w:author="Justin Bracci" w:date="2023-06-19T10:25:00Z"/>
                <w:rFonts w:cs="Times New Roman"/>
              </w:rPr>
            </w:pPr>
            <w:del w:id="3106" w:author="Justin Bracci" w:date="2023-06-19T10:25:00Z">
              <w:r w:rsidRPr="003033F5" w:rsidDel="005433B5">
                <w:delText>$4.13</w:delText>
              </w:r>
            </w:del>
          </w:p>
        </w:tc>
      </w:tr>
      <w:tr w:rsidR="00405809" w:rsidRPr="00E53D5E" w:rsidDel="005433B5" w14:paraId="594FCF3A" w14:textId="53D66FE7" w:rsidTr="00842FA5">
        <w:trPr>
          <w:trHeight w:val="297"/>
          <w:del w:id="3107" w:author="Justin Bracci" w:date="2023-06-19T10:25:00Z"/>
        </w:trPr>
        <w:tc>
          <w:tcPr>
            <w:tcW w:w="3505" w:type="dxa"/>
            <w:gridSpan w:val="2"/>
            <w:noWrap/>
            <w:hideMark/>
          </w:tcPr>
          <w:p w14:paraId="61C18C90" w14:textId="53C9B35F" w:rsidR="00405809" w:rsidRPr="00E53D5E" w:rsidDel="005433B5" w:rsidRDefault="00405809" w:rsidP="00405809">
            <w:pPr>
              <w:rPr>
                <w:del w:id="3108" w:author="Justin Bracci" w:date="2023-06-19T10:25:00Z"/>
                <w:rFonts w:cs="Times New Roman"/>
              </w:rPr>
            </w:pPr>
            <w:del w:id="3109" w:author="Justin Bracci" w:date="2023-06-19T10:25:00Z">
              <w:r w:rsidRPr="00DE7E44" w:rsidDel="005433B5">
                <w:delText>Discount Rate (WACC)</w:delText>
              </w:r>
            </w:del>
          </w:p>
        </w:tc>
        <w:tc>
          <w:tcPr>
            <w:tcW w:w="2880" w:type="dxa"/>
            <w:gridSpan w:val="4"/>
            <w:noWrap/>
            <w:hideMark/>
          </w:tcPr>
          <w:p w14:paraId="593A692C" w14:textId="3AAB20FF" w:rsidR="00405809" w:rsidRPr="00E53D5E" w:rsidDel="005433B5" w:rsidRDefault="00405809" w:rsidP="00405809">
            <w:pPr>
              <w:rPr>
                <w:del w:id="3110" w:author="Justin Bracci" w:date="2023-06-19T10:25:00Z"/>
                <w:rFonts w:cs="Times New Roman"/>
              </w:rPr>
            </w:pPr>
            <w:del w:id="3111" w:author="Justin Bracci" w:date="2023-06-19T10:25:00Z">
              <w:r w:rsidRPr="00637520" w:rsidDel="005433B5">
                <w:delText>$3.95</w:delText>
              </w:r>
            </w:del>
          </w:p>
        </w:tc>
        <w:tc>
          <w:tcPr>
            <w:tcW w:w="3031" w:type="dxa"/>
            <w:gridSpan w:val="3"/>
            <w:noWrap/>
            <w:hideMark/>
          </w:tcPr>
          <w:p w14:paraId="30E1964D" w14:textId="549E314E" w:rsidR="00405809" w:rsidRPr="00E53D5E" w:rsidDel="005433B5" w:rsidRDefault="00405809" w:rsidP="00405809">
            <w:pPr>
              <w:rPr>
                <w:del w:id="3112" w:author="Justin Bracci" w:date="2023-06-19T10:25:00Z"/>
                <w:rFonts w:cs="Times New Roman"/>
              </w:rPr>
            </w:pPr>
            <w:del w:id="3113" w:author="Justin Bracci" w:date="2023-06-19T10:25:00Z">
              <w:r w:rsidRPr="003033F5" w:rsidDel="005433B5">
                <w:delText>$4.24</w:delText>
              </w:r>
            </w:del>
          </w:p>
        </w:tc>
      </w:tr>
      <w:tr w:rsidR="00405809" w:rsidRPr="00E53D5E" w:rsidDel="005433B5" w14:paraId="6495B5FF" w14:textId="73B9C020" w:rsidTr="00842FA5">
        <w:trPr>
          <w:trHeight w:val="297"/>
          <w:del w:id="3114" w:author="Justin Bracci" w:date="2023-06-19T10:25:00Z"/>
        </w:trPr>
        <w:tc>
          <w:tcPr>
            <w:tcW w:w="3505" w:type="dxa"/>
            <w:gridSpan w:val="2"/>
            <w:noWrap/>
            <w:hideMark/>
          </w:tcPr>
          <w:p w14:paraId="65CDDA4E" w14:textId="79D2B81F" w:rsidR="00405809" w:rsidRPr="00E53D5E" w:rsidDel="005433B5" w:rsidRDefault="00405809" w:rsidP="00405809">
            <w:pPr>
              <w:rPr>
                <w:del w:id="3115" w:author="Justin Bracci" w:date="2023-06-19T10:25:00Z"/>
                <w:rFonts w:cs="Times New Roman"/>
              </w:rPr>
            </w:pPr>
            <w:del w:id="3116" w:author="Justin Bracci" w:date="2023-06-19T10:25:00Z">
              <w:r w:rsidRPr="00DE7E44" w:rsidDel="005433B5">
                <w:delText>GWP Timeframe</w:delText>
              </w:r>
            </w:del>
          </w:p>
        </w:tc>
        <w:tc>
          <w:tcPr>
            <w:tcW w:w="2880" w:type="dxa"/>
            <w:gridSpan w:val="4"/>
            <w:noWrap/>
            <w:hideMark/>
          </w:tcPr>
          <w:p w14:paraId="253CD44E" w14:textId="0EDA355C" w:rsidR="00405809" w:rsidRPr="00E53D5E" w:rsidDel="005433B5" w:rsidRDefault="00405809" w:rsidP="00405809">
            <w:pPr>
              <w:rPr>
                <w:del w:id="3117" w:author="Justin Bracci" w:date="2023-06-19T10:25:00Z"/>
                <w:rFonts w:cs="Times New Roman"/>
              </w:rPr>
            </w:pPr>
            <w:del w:id="3118" w:author="Justin Bracci" w:date="2023-06-19T10:25:00Z">
              <w:r w:rsidRPr="00637520" w:rsidDel="005433B5">
                <w:delText>$3.41</w:delText>
              </w:r>
            </w:del>
          </w:p>
        </w:tc>
        <w:tc>
          <w:tcPr>
            <w:tcW w:w="3031" w:type="dxa"/>
            <w:gridSpan w:val="3"/>
            <w:noWrap/>
            <w:hideMark/>
          </w:tcPr>
          <w:p w14:paraId="29A97261" w14:textId="2E43A265" w:rsidR="00405809" w:rsidRPr="00E53D5E" w:rsidDel="005433B5" w:rsidRDefault="00405809" w:rsidP="00405809">
            <w:pPr>
              <w:rPr>
                <w:del w:id="3119" w:author="Justin Bracci" w:date="2023-06-19T10:25:00Z"/>
                <w:rFonts w:cs="Times New Roman"/>
              </w:rPr>
            </w:pPr>
            <w:del w:id="3120" w:author="Justin Bracci" w:date="2023-06-19T10:25:00Z">
              <w:r w:rsidRPr="003033F5" w:rsidDel="005433B5">
                <w:delText>$3.99</w:delText>
              </w:r>
            </w:del>
          </w:p>
        </w:tc>
      </w:tr>
      <w:tr w:rsidR="00405809" w:rsidRPr="00E53D5E" w:rsidDel="005433B5" w14:paraId="1720AA61" w14:textId="5A7A0976" w:rsidTr="00842FA5">
        <w:trPr>
          <w:trHeight w:val="297"/>
          <w:del w:id="3121" w:author="Justin Bracci" w:date="2023-06-19T10:25:00Z"/>
        </w:trPr>
        <w:tc>
          <w:tcPr>
            <w:tcW w:w="3505" w:type="dxa"/>
            <w:gridSpan w:val="2"/>
            <w:noWrap/>
            <w:hideMark/>
          </w:tcPr>
          <w:p w14:paraId="5E73F1C5" w14:textId="515AB86C" w:rsidR="00405809" w:rsidRPr="00E53D5E" w:rsidDel="005433B5" w:rsidRDefault="00405809" w:rsidP="00405809">
            <w:pPr>
              <w:rPr>
                <w:del w:id="3122" w:author="Justin Bracci" w:date="2023-06-19T10:25:00Z"/>
                <w:rFonts w:cs="Times New Roman"/>
              </w:rPr>
            </w:pPr>
            <w:del w:id="3123" w:author="Justin Bracci" w:date="2023-06-19T10:25:00Z">
              <w:r w:rsidRPr="00DE7E44" w:rsidDel="005433B5">
                <w:delText>Facility Size</w:delText>
              </w:r>
            </w:del>
          </w:p>
        </w:tc>
        <w:tc>
          <w:tcPr>
            <w:tcW w:w="2880" w:type="dxa"/>
            <w:gridSpan w:val="4"/>
            <w:noWrap/>
            <w:hideMark/>
          </w:tcPr>
          <w:p w14:paraId="210EEF41" w14:textId="65C80A4A" w:rsidR="00405809" w:rsidRPr="00E53D5E" w:rsidDel="005433B5" w:rsidRDefault="00405809" w:rsidP="00405809">
            <w:pPr>
              <w:rPr>
                <w:del w:id="3124" w:author="Justin Bracci" w:date="2023-06-19T10:25:00Z"/>
                <w:rFonts w:cs="Times New Roman"/>
              </w:rPr>
            </w:pPr>
            <w:del w:id="3125" w:author="Justin Bracci" w:date="2023-06-19T10:25:00Z">
              <w:r w:rsidRPr="00637520" w:rsidDel="005433B5">
                <w:delText>$3.86</w:delText>
              </w:r>
            </w:del>
          </w:p>
        </w:tc>
        <w:tc>
          <w:tcPr>
            <w:tcW w:w="3031" w:type="dxa"/>
            <w:gridSpan w:val="3"/>
            <w:noWrap/>
            <w:hideMark/>
          </w:tcPr>
          <w:p w14:paraId="54FD5E8A" w14:textId="1153E4B7" w:rsidR="00405809" w:rsidRPr="00E53D5E" w:rsidDel="005433B5" w:rsidRDefault="00405809" w:rsidP="00405809">
            <w:pPr>
              <w:rPr>
                <w:del w:id="3126" w:author="Justin Bracci" w:date="2023-06-19T10:25:00Z"/>
                <w:rFonts w:cs="Times New Roman"/>
              </w:rPr>
            </w:pPr>
            <w:del w:id="3127" w:author="Justin Bracci" w:date="2023-06-19T10:25:00Z">
              <w:r w:rsidRPr="003033F5" w:rsidDel="005433B5">
                <w:delText>$4.80</w:delText>
              </w:r>
            </w:del>
          </w:p>
        </w:tc>
      </w:tr>
      <w:tr w:rsidR="00405809" w:rsidRPr="00E53D5E" w:rsidDel="005433B5" w14:paraId="7D792445" w14:textId="464F884E" w:rsidTr="00842FA5">
        <w:trPr>
          <w:trHeight w:val="297"/>
          <w:del w:id="3128" w:author="Justin Bracci" w:date="2023-06-19T10:25:00Z"/>
        </w:trPr>
        <w:tc>
          <w:tcPr>
            <w:tcW w:w="3505" w:type="dxa"/>
            <w:gridSpan w:val="2"/>
            <w:noWrap/>
            <w:hideMark/>
          </w:tcPr>
          <w:p w14:paraId="5B350156" w14:textId="566CAFDB" w:rsidR="00405809" w:rsidRPr="00E53D5E" w:rsidDel="005433B5" w:rsidRDefault="00405809" w:rsidP="00405809">
            <w:pPr>
              <w:rPr>
                <w:del w:id="3129" w:author="Justin Bracci" w:date="2023-06-19T10:25:00Z"/>
                <w:rFonts w:cs="Times New Roman"/>
              </w:rPr>
            </w:pPr>
            <w:del w:id="3130" w:author="Justin Bracci" w:date="2023-06-19T10:25:00Z">
              <w:r w:rsidRPr="00DE7E44" w:rsidDel="005433B5">
                <w:delText>Natural Gas Price</w:delText>
              </w:r>
            </w:del>
          </w:p>
        </w:tc>
        <w:tc>
          <w:tcPr>
            <w:tcW w:w="2880" w:type="dxa"/>
            <w:gridSpan w:val="4"/>
            <w:noWrap/>
            <w:hideMark/>
          </w:tcPr>
          <w:p w14:paraId="1B811FA1" w14:textId="6E7D7F9E" w:rsidR="00405809" w:rsidRPr="00E53D5E" w:rsidDel="005433B5" w:rsidRDefault="00405809" w:rsidP="00405809">
            <w:pPr>
              <w:rPr>
                <w:del w:id="3131" w:author="Justin Bracci" w:date="2023-06-19T10:25:00Z"/>
                <w:rFonts w:cs="Times New Roman"/>
              </w:rPr>
            </w:pPr>
            <w:del w:id="3132" w:author="Justin Bracci" w:date="2023-06-19T10:25:00Z">
              <w:r w:rsidRPr="00637520" w:rsidDel="005433B5">
                <w:delText>$3.12</w:delText>
              </w:r>
            </w:del>
          </w:p>
        </w:tc>
        <w:tc>
          <w:tcPr>
            <w:tcW w:w="3031" w:type="dxa"/>
            <w:gridSpan w:val="3"/>
            <w:noWrap/>
            <w:hideMark/>
          </w:tcPr>
          <w:p w14:paraId="43A71FBB" w14:textId="0E7F5794" w:rsidR="00405809" w:rsidRPr="00E53D5E" w:rsidDel="005433B5" w:rsidRDefault="00405809" w:rsidP="00405809">
            <w:pPr>
              <w:rPr>
                <w:del w:id="3133" w:author="Justin Bracci" w:date="2023-06-19T10:25:00Z"/>
                <w:rFonts w:cs="Times New Roman"/>
              </w:rPr>
            </w:pPr>
            <w:del w:id="3134" w:author="Justin Bracci" w:date="2023-06-19T10:25:00Z">
              <w:r w:rsidRPr="003033F5" w:rsidDel="005433B5">
                <w:delText>$4.34</w:delText>
              </w:r>
            </w:del>
          </w:p>
        </w:tc>
      </w:tr>
      <w:tr w:rsidR="00405809" w:rsidRPr="00E53D5E" w:rsidDel="005433B5" w14:paraId="7A150381" w14:textId="7836400D" w:rsidTr="00842FA5">
        <w:trPr>
          <w:trHeight w:val="297"/>
          <w:del w:id="3135" w:author="Justin Bracci" w:date="2023-06-19T10:25:00Z"/>
        </w:trPr>
        <w:tc>
          <w:tcPr>
            <w:tcW w:w="3505" w:type="dxa"/>
            <w:gridSpan w:val="2"/>
            <w:noWrap/>
            <w:hideMark/>
          </w:tcPr>
          <w:p w14:paraId="2B715504" w14:textId="7B8177F2" w:rsidR="00405809" w:rsidRPr="00E53D5E" w:rsidDel="005433B5" w:rsidRDefault="00405809" w:rsidP="00405809">
            <w:pPr>
              <w:rPr>
                <w:del w:id="3136" w:author="Justin Bracci" w:date="2023-06-19T10:25:00Z"/>
                <w:rFonts w:cs="Times New Roman"/>
              </w:rPr>
            </w:pPr>
            <w:del w:id="3137" w:author="Justin Bracci" w:date="2023-06-19T10:25:00Z">
              <w:r w:rsidRPr="00DE7E44" w:rsidDel="005433B5">
                <w:delText>Natural Gas Leakage Rate (GWP20)</w:delText>
              </w:r>
            </w:del>
          </w:p>
        </w:tc>
        <w:tc>
          <w:tcPr>
            <w:tcW w:w="2880" w:type="dxa"/>
            <w:gridSpan w:val="4"/>
            <w:noWrap/>
            <w:hideMark/>
          </w:tcPr>
          <w:p w14:paraId="35D74E4D" w14:textId="2422E18B" w:rsidR="00405809" w:rsidRPr="00E53D5E" w:rsidDel="005433B5" w:rsidRDefault="00405809" w:rsidP="00405809">
            <w:pPr>
              <w:rPr>
                <w:del w:id="3138" w:author="Justin Bracci" w:date="2023-06-19T10:25:00Z"/>
                <w:rFonts w:cs="Times New Roman"/>
              </w:rPr>
            </w:pPr>
            <w:del w:id="3139" w:author="Justin Bracci" w:date="2023-06-19T10:25:00Z">
              <w:r w:rsidRPr="00637520" w:rsidDel="005433B5">
                <w:delText>$3.09</w:delText>
              </w:r>
            </w:del>
          </w:p>
        </w:tc>
        <w:tc>
          <w:tcPr>
            <w:tcW w:w="3031" w:type="dxa"/>
            <w:gridSpan w:val="3"/>
            <w:noWrap/>
            <w:hideMark/>
          </w:tcPr>
          <w:p w14:paraId="1FE39D44" w14:textId="6FAA6D76" w:rsidR="00405809" w:rsidRPr="00E53D5E" w:rsidDel="005433B5" w:rsidRDefault="00405809" w:rsidP="00405809">
            <w:pPr>
              <w:rPr>
                <w:del w:id="3140" w:author="Justin Bracci" w:date="2023-06-19T10:25:00Z"/>
                <w:rFonts w:cs="Times New Roman"/>
              </w:rPr>
            </w:pPr>
            <w:del w:id="3141" w:author="Justin Bracci" w:date="2023-06-19T10:25:00Z">
              <w:r w:rsidRPr="003033F5" w:rsidDel="005433B5">
                <w:delText>$5.48</w:delText>
              </w:r>
            </w:del>
          </w:p>
        </w:tc>
      </w:tr>
      <w:tr w:rsidR="00405809" w:rsidRPr="00E53D5E" w:rsidDel="005433B5" w14:paraId="7AD22736" w14:textId="1BCE9318" w:rsidTr="00842FA5">
        <w:trPr>
          <w:trHeight w:val="297"/>
          <w:del w:id="3142" w:author="Justin Bracci" w:date="2023-06-19T10:25:00Z"/>
        </w:trPr>
        <w:tc>
          <w:tcPr>
            <w:tcW w:w="3505" w:type="dxa"/>
            <w:gridSpan w:val="2"/>
            <w:noWrap/>
            <w:hideMark/>
          </w:tcPr>
          <w:p w14:paraId="133468D9" w14:textId="7FF0C8CC" w:rsidR="00405809" w:rsidRPr="00E53D5E" w:rsidDel="005433B5" w:rsidRDefault="00405809" w:rsidP="00405809">
            <w:pPr>
              <w:rPr>
                <w:del w:id="3143" w:author="Justin Bracci" w:date="2023-06-19T10:25:00Z"/>
                <w:rFonts w:cs="Times New Roman"/>
              </w:rPr>
            </w:pPr>
            <w:del w:id="3144" w:author="Justin Bracci" w:date="2023-06-19T10:25:00Z">
              <w:r w:rsidRPr="00DE7E44" w:rsidDel="005433B5">
                <w:delText>CO</w:delText>
              </w:r>
              <w:r w:rsidRPr="007C0042" w:rsidDel="005433B5">
                <w:rPr>
                  <w:vertAlign w:val="subscript"/>
                </w:rPr>
                <w:delText>2</w:delText>
              </w:r>
              <w:r w:rsidRPr="00DE7E44" w:rsidDel="005433B5">
                <w:delText xml:space="preserve"> Mitigation Cost</w:delText>
              </w:r>
            </w:del>
          </w:p>
        </w:tc>
        <w:tc>
          <w:tcPr>
            <w:tcW w:w="2880" w:type="dxa"/>
            <w:gridSpan w:val="4"/>
            <w:noWrap/>
            <w:hideMark/>
          </w:tcPr>
          <w:p w14:paraId="5CA6FF68" w14:textId="620018CA" w:rsidR="00405809" w:rsidRPr="00E53D5E" w:rsidDel="005433B5" w:rsidRDefault="00405809" w:rsidP="00405809">
            <w:pPr>
              <w:rPr>
                <w:del w:id="3145" w:author="Justin Bracci" w:date="2023-06-19T10:25:00Z"/>
                <w:rFonts w:cs="Times New Roman"/>
              </w:rPr>
            </w:pPr>
            <w:del w:id="3146" w:author="Justin Bracci" w:date="2023-06-19T10:25:00Z">
              <w:r w:rsidRPr="00637520" w:rsidDel="005433B5">
                <w:delText>$3.34</w:delText>
              </w:r>
            </w:del>
          </w:p>
        </w:tc>
        <w:tc>
          <w:tcPr>
            <w:tcW w:w="3031" w:type="dxa"/>
            <w:gridSpan w:val="3"/>
            <w:noWrap/>
            <w:hideMark/>
          </w:tcPr>
          <w:p w14:paraId="0DA129ED" w14:textId="4F12B5A0" w:rsidR="00405809" w:rsidRPr="00E53D5E" w:rsidDel="005433B5" w:rsidRDefault="00405809" w:rsidP="00405809">
            <w:pPr>
              <w:rPr>
                <w:del w:id="3147" w:author="Justin Bracci" w:date="2023-06-19T10:25:00Z"/>
                <w:rFonts w:cs="Times New Roman"/>
              </w:rPr>
            </w:pPr>
            <w:del w:id="3148" w:author="Justin Bracci" w:date="2023-06-19T10:25:00Z">
              <w:r w:rsidRPr="003033F5" w:rsidDel="005433B5">
                <w:delText>$6.60</w:delText>
              </w:r>
            </w:del>
          </w:p>
        </w:tc>
      </w:tr>
    </w:tbl>
    <w:tbl>
      <w:tblPr>
        <w:tblStyle w:val="TableGrid"/>
        <w:tblW w:w="9416" w:type="dxa"/>
        <w:tblLook w:val="04A0" w:firstRow="1" w:lastRow="0" w:firstColumn="1" w:lastColumn="0" w:noHBand="0" w:noVBand="1"/>
      </w:tblPr>
      <w:tblGrid>
        <w:gridCol w:w="2696"/>
        <w:gridCol w:w="1120"/>
        <w:gridCol w:w="1120"/>
        <w:gridCol w:w="1120"/>
        <w:gridCol w:w="1120"/>
        <w:gridCol w:w="1120"/>
        <w:gridCol w:w="1120"/>
      </w:tblGrid>
      <w:tr w:rsidR="00842FA5" w:rsidRPr="00177086" w14:paraId="05C25CB9" w14:textId="77777777" w:rsidTr="00842FA5">
        <w:trPr>
          <w:trHeight w:val="290"/>
          <w:ins w:id="3149" w:author="Justin Bracci" w:date="2023-06-19T10:25:00Z"/>
        </w:trPr>
        <w:tc>
          <w:tcPr>
            <w:tcW w:w="2678" w:type="dxa"/>
            <w:vMerge w:val="restart"/>
            <w:noWrap/>
            <w:hideMark/>
          </w:tcPr>
          <w:p w14:paraId="0D17342F" w14:textId="77777777" w:rsidR="00842FA5" w:rsidRPr="00177086" w:rsidRDefault="00842FA5" w:rsidP="00542BD6">
            <w:pPr>
              <w:rPr>
                <w:ins w:id="3150" w:author="Justin Bracci" w:date="2023-06-19T10:25:00Z"/>
                <w:rFonts w:cs="Times New Roman"/>
              </w:rPr>
            </w:pPr>
            <w:ins w:id="3151" w:author="Justin Bracci" w:date="2023-06-19T10:25:00Z">
              <w:r w:rsidRPr="00177086">
                <w:rPr>
                  <w:rFonts w:cs="Times New Roman"/>
                </w:rPr>
                <w:t>Parameter</w:t>
              </w:r>
            </w:ins>
          </w:p>
        </w:tc>
        <w:tc>
          <w:tcPr>
            <w:tcW w:w="3336" w:type="dxa"/>
            <w:gridSpan w:val="3"/>
            <w:noWrap/>
            <w:hideMark/>
          </w:tcPr>
          <w:p w14:paraId="4E399A3B" w14:textId="77777777" w:rsidR="00842FA5" w:rsidRPr="00177086" w:rsidRDefault="00842FA5" w:rsidP="00542BD6">
            <w:pPr>
              <w:rPr>
                <w:ins w:id="3152" w:author="Justin Bracci" w:date="2023-06-19T10:25:00Z"/>
                <w:rFonts w:cs="Times New Roman"/>
              </w:rPr>
            </w:pPr>
            <w:ins w:id="3153" w:author="Justin Bracci" w:date="2023-06-19T10:25:00Z">
              <w:r w:rsidRPr="00177086">
                <w:rPr>
                  <w:rFonts w:cs="Times New Roman"/>
                </w:rPr>
                <w:t>Lower LCOH</w:t>
              </w:r>
            </w:ins>
          </w:p>
        </w:tc>
        <w:tc>
          <w:tcPr>
            <w:tcW w:w="3336" w:type="dxa"/>
            <w:gridSpan w:val="3"/>
            <w:noWrap/>
            <w:hideMark/>
          </w:tcPr>
          <w:p w14:paraId="12DEBB41" w14:textId="77777777" w:rsidR="00842FA5" w:rsidRPr="00177086" w:rsidRDefault="00842FA5" w:rsidP="00542BD6">
            <w:pPr>
              <w:rPr>
                <w:ins w:id="3154" w:author="Justin Bracci" w:date="2023-06-19T10:25:00Z"/>
                <w:rFonts w:cs="Times New Roman"/>
              </w:rPr>
            </w:pPr>
            <w:ins w:id="3155" w:author="Justin Bracci" w:date="2023-06-19T10:25:00Z">
              <w:r w:rsidRPr="00177086">
                <w:rPr>
                  <w:rFonts w:cs="Times New Roman"/>
                </w:rPr>
                <w:t>Higher LCOH</w:t>
              </w:r>
            </w:ins>
          </w:p>
        </w:tc>
      </w:tr>
      <w:tr w:rsidR="00842FA5" w:rsidRPr="00177086" w14:paraId="163E4445" w14:textId="77777777" w:rsidTr="00842FA5">
        <w:trPr>
          <w:trHeight w:val="290"/>
          <w:ins w:id="3156" w:author="Justin Bracci" w:date="2023-06-19T10:25:00Z"/>
        </w:trPr>
        <w:tc>
          <w:tcPr>
            <w:tcW w:w="2678" w:type="dxa"/>
            <w:vMerge/>
            <w:noWrap/>
          </w:tcPr>
          <w:p w14:paraId="0C6BC9DA" w14:textId="77777777" w:rsidR="00842FA5" w:rsidRPr="00ED6719" w:rsidRDefault="00842FA5" w:rsidP="00542BD6">
            <w:pPr>
              <w:rPr>
                <w:ins w:id="3157" w:author="Justin Bracci" w:date="2023-06-19T10:25:00Z"/>
              </w:rPr>
            </w:pPr>
          </w:p>
        </w:tc>
        <w:tc>
          <w:tcPr>
            <w:tcW w:w="1112" w:type="dxa"/>
            <w:noWrap/>
          </w:tcPr>
          <w:p w14:paraId="1E2B5CDB" w14:textId="77777777" w:rsidR="00842FA5" w:rsidRPr="00706780" w:rsidRDefault="00842FA5" w:rsidP="00542BD6">
            <w:pPr>
              <w:rPr>
                <w:ins w:id="3158" w:author="Justin Bracci" w:date="2023-06-19T10:25:00Z"/>
              </w:rPr>
            </w:pPr>
            <w:ins w:id="3159" w:author="Justin Bracci" w:date="2023-06-19T10:25:00Z">
              <w:r>
                <w:t>CA</w:t>
              </w:r>
            </w:ins>
          </w:p>
        </w:tc>
        <w:tc>
          <w:tcPr>
            <w:tcW w:w="1112" w:type="dxa"/>
          </w:tcPr>
          <w:p w14:paraId="0095FAEE" w14:textId="77777777" w:rsidR="00842FA5" w:rsidRPr="00706780" w:rsidRDefault="00842FA5" w:rsidP="00542BD6">
            <w:pPr>
              <w:rPr>
                <w:ins w:id="3160" w:author="Justin Bracci" w:date="2023-06-19T10:25:00Z"/>
              </w:rPr>
            </w:pPr>
            <w:ins w:id="3161" w:author="Justin Bracci" w:date="2023-06-19T10:25:00Z">
              <w:r>
                <w:t>NY</w:t>
              </w:r>
            </w:ins>
          </w:p>
        </w:tc>
        <w:tc>
          <w:tcPr>
            <w:tcW w:w="1112" w:type="dxa"/>
          </w:tcPr>
          <w:p w14:paraId="14C826E0" w14:textId="77777777" w:rsidR="00842FA5" w:rsidRPr="00706780" w:rsidRDefault="00842FA5" w:rsidP="00542BD6">
            <w:pPr>
              <w:rPr>
                <w:ins w:id="3162" w:author="Justin Bracci" w:date="2023-06-19T10:25:00Z"/>
              </w:rPr>
            </w:pPr>
            <w:ins w:id="3163" w:author="Justin Bracci" w:date="2023-06-19T10:25:00Z">
              <w:r>
                <w:t>TX</w:t>
              </w:r>
            </w:ins>
          </w:p>
        </w:tc>
        <w:tc>
          <w:tcPr>
            <w:tcW w:w="1112" w:type="dxa"/>
            <w:noWrap/>
          </w:tcPr>
          <w:p w14:paraId="5D880B82" w14:textId="77777777" w:rsidR="00842FA5" w:rsidRPr="00EE5290" w:rsidRDefault="00842FA5" w:rsidP="00542BD6">
            <w:pPr>
              <w:rPr>
                <w:ins w:id="3164" w:author="Justin Bracci" w:date="2023-06-19T10:25:00Z"/>
              </w:rPr>
            </w:pPr>
            <w:ins w:id="3165" w:author="Justin Bracci" w:date="2023-06-19T10:25:00Z">
              <w:r>
                <w:t>CA</w:t>
              </w:r>
            </w:ins>
          </w:p>
        </w:tc>
        <w:tc>
          <w:tcPr>
            <w:tcW w:w="1112" w:type="dxa"/>
          </w:tcPr>
          <w:p w14:paraId="472E5F0B" w14:textId="77777777" w:rsidR="00842FA5" w:rsidRPr="00EE5290" w:rsidRDefault="00842FA5" w:rsidP="00542BD6">
            <w:pPr>
              <w:rPr>
                <w:ins w:id="3166" w:author="Justin Bracci" w:date="2023-06-19T10:25:00Z"/>
              </w:rPr>
            </w:pPr>
            <w:ins w:id="3167" w:author="Justin Bracci" w:date="2023-06-19T10:25:00Z">
              <w:r>
                <w:t>NY</w:t>
              </w:r>
            </w:ins>
          </w:p>
        </w:tc>
        <w:tc>
          <w:tcPr>
            <w:tcW w:w="1112" w:type="dxa"/>
          </w:tcPr>
          <w:p w14:paraId="5900FEDD" w14:textId="77777777" w:rsidR="00842FA5" w:rsidRPr="00EE5290" w:rsidRDefault="00842FA5" w:rsidP="00542BD6">
            <w:pPr>
              <w:rPr>
                <w:ins w:id="3168" w:author="Justin Bracci" w:date="2023-06-19T10:25:00Z"/>
              </w:rPr>
            </w:pPr>
            <w:ins w:id="3169" w:author="Justin Bracci" w:date="2023-06-19T10:25:00Z">
              <w:r>
                <w:t>TX</w:t>
              </w:r>
            </w:ins>
          </w:p>
        </w:tc>
      </w:tr>
      <w:tr w:rsidR="004F7150" w:rsidRPr="00177086" w14:paraId="7EE2B4E0" w14:textId="77777777" w:rsidTr="00842FA5">
        <w:trPr>
          <w:trHeight w:val="290"/>
          <w:ins w:id="3170" w:author="Justin Bracci" w:date="2023-06-19T10:25:00Z"/>
        </w:trPr>
        <w:tc>
          <w:tcPr>
            <w:tcW w:w="2678" w:type="dxa"/>
            <w:noWrap/>
            <w:hideMark/>
          </w:tcPr>
          <w:p w14:paraId="6DCDD8B1" w14:textId="3A37E88B" w:rsidR="004F7150" w:rsidRPr="00177086" w:rsidRDefault="004F7150" w:rsidP="004F7150">
            <w:pPr>
              <w:rPr>
                <w:ins w:id="3171" w:author="Justin Bracci" w:date="2023-06-19T10:25:00Z"/>
                <w:rFonts w:cs="Times New Roman"/>
              </w:rPr>
            </w:pPr>
            <w:ins w:id="3172" w:author="Justin Bracci" w:date="2023-06-19T10:26:00Z">
              <w:r w:rsidRPr="00E84EDE">
                <w:t>CO</w:t>
              </w:r>
              <w:r>
                <w:rPr>
                  <w:vertAlign w:val="subscript"/>
                </w:rPr>
                <w:t>2</w:t>
              </w:r>
              <w:r w:rsidRPr="00E84EDE">
                <w:t xml:space="preserve"> Transport and Storage Cost</w:t>
              </w:r>
            </w:ins>
          </w:p>
        </w:tc>
        <w:tc>
          <w:tcPr>
            <w:tcW w:w="1112" w:type="dxa"/>
            <w:noWrap/>
          </w:tcPr>
          <w:p w14:paraId="0CFEDF09" w14:textId="7B5C811E" w:rsidR="004F7150" w:rsidRPr="00177086" w:rsidRDefault="004F7150" w:rsidP="004F7150">
            <w:pPr>
              <w:rPr>
                <w:ins w:id="3173" w:author="Justin Bracci" w:date="2023-06-19T10:25:00Z"/>
                <w:rFonts w:cs="Times New Roman"/>
              </w:rPr>
            </w:pPr>
            <w:ins w:id="3174" w:author="Justin Bracci" w:date="2023-06-19T10:27:00Z">
              <w:r w:rsidRPr="005856E8">
                <w:t>$3.28</w:t>
              </w:r>
            </w:ins>
          </w:p>
        </w:tc>
        <w:tc>
          <w:tcPr>
            <w:tcW w:w="1112" w:type="dxa"/>
          </w:tcPr>
          <w:p w14:paraId="28BF22EE" w14:textId="3EE91976" w:rsidR="004F7150" w:rsidRPr="00177086" w:rsidRDefault="004F7150" w:rsidP="004F7150">
            <w:pPr>
              <w:rPr>
                <w:ins w:id="3175" w:author="Justin Bracci" w:date="2023-06-19T10:25:00Z"/>
                <w:rFonts w:cs="Times New Roman"/>
              </w:rPr>
            </w:pPr>
            <w:ins w:id="3176" w:author="Justin Bracci" w:date="2023-06-19T10:30:00Z">
              <w:r w:rsidRPr="00EE4489">
                <w:t>$2.97</w:t>
              </w:r>
            </w:ins>
          </w:p>
        </w:tc>
        <w:tc>
          <w:tcPr>
            <w:tcW w:w="1112" w:type="dxa"/>
          </w:tcPr>
          <w:p w14:paraId="47ABC2F3" w14:textId="42634E44" w:rsidR="004F7150" w:rsidRPr="00177086" w:rsidRDefault="004F7150" w:rsidP="004F7150">
            <w:pPr>
              <w:rPr>
                <w:ins w:id="3177" w:author="Justin Bracci" w:date="2023-06-19T10:25:00Z"/>
                <w:rFonts w:cs="Times New Roman"/>
              </w:rPr>
            </w:pPr>
            <w:ins w:id="3178" w:author="Justin Bracci" w:date="2023-06-19T10:28:00Z">
              <w:r w:rsidRPr="00F80357">
                <w:t>$2.78</w:t>
              </w:r>
            </w:ins>
          </w:p>
        </w:tc>
        <w:tc>
          <w:tcPr>
            <w:tcW w:w="1112" w:type="dxa"/>
            <w:noWrap/>
          </w:tcPr>
          <w:p w14:paraId="2362D0DA" w14:textId="1031E23A" w:rsidR="004F7150" w:rsidRPr="00177086" w:rsidRDefault="004F7150" w:rsidP="004F7150">
            <w:pPr>
              <w:rPr>
                <w:ins w:id="3179" w:author="Justin Bracci" w:date="2023-06-19T10:25:00Z"/>
                <w:rFonts w:cs="Times New Roman"/>
              </w:rPr>
            </w:pPr>
            <w:ins w:id="3180" w:author="Justin Bracci" w:date="2023-06-19T10:28:00Z">
              <w:r w:rsidRPr="008C4946">
                <w:t>$3.37</w:t>
              </w:r>
            </w:ins>
          </w:p>
        </w:tc>
        <w:tc>
          <w:tcPr>
            <w:tcW w:w="1112" w:type="dxa"/>
          </w:tcPr>
          <w:p w14:paraId="20F2F63E" w14:textId="72A82C7E" w:rsidR="004F7150" w:rsidRPr="00177086" w:rsidRDefault="004F7150" w:rsidP="004F7150">
            <w:pPr>
              <w:rPr>
                <w:ins w:id="3181" w:author="Justin Bracci" w:date="2023-06-19T10:25:00Z"/>
                <w:rFonts w:cs="Times New Roman"/>
              </w:rPr>
            </w:pPr>
            <w:ins w:id="3182" w:author="Justin Bracci" w:date="2023-06-19T10:30:00Z">
              <w:r w:rsidRPr="002E744D">
                <w:t>$3.06</w:t>
              </w:r>
            </w:ins>
          </w:p>
        </w:tc>
        <w:tc>
          <w:tcPr>
            <w:tcW w:w="1112" w:type="dxa"/>
          </w:tcPr>
          <w:p w14:paraId="23DD6119" w14:textId="6ECCA45A" w:rsidR="004F7150" w:rsidRPr="00177086" w:rsidRDefault="004F7150" w:rsidP="004F7150">
            <w:pPr>
              <w:rPr>
                <w:ins w:id="3183" w:author="Justin Bracci" w:date="2023-06-19T10:25:00Z"/>
                <w:rFonts w:cs="Times New Roman"/>
              </w:rPr>
            </w:pPr>
            <w:ins w:id="3184" w:author="Justin Bracci" w:date="2023-06-19T10:29:00Z">
              <w:r w:rsidRPr="00182D62">
                <w:t>$2.86</w:t>
              </w:r>
            </w:ins>
          </w:p>
        </w:tc>
      </w:tr>
      <w:tr w:rsidR="004F7150" w:rsidRPr="00177086" w14:paraId="154B5129" w14:textId="77777777" w:rsidTr="00842FA5">
        <w:trPr>
          <w:trHeight w:val="290"/>
          <w:ins w:id="3185" w:author="Justin Bracci" w:date="2023-06-19T10:25:00Z"/>
        </w:trPr>
        <w:tc>
          <w:tcPr>
            <w:tcW w:w="2678" w:type="dxa"/>
            <w:noWrap/>
            <w:hideMark/>
          </w:tcPr>
          <w:p w14:paraId="5A41E970" w14:textId="66BAB286" w:rsidR="004F7150" w:rsidRPr="00177086" w:rsidRDefault="004F7150" w:rsidP="004F7150">
            <w:pPr>
              <w:rPr>
                <w:ins w:id="3186" w:author="Justin Bracci" w:date="2023-06-19T10:25:00Z"/>
                <w:rFonts w:cs="Times New Roman"/>
              </w:rPr>
            </w:pPr>
            <w:ins w:id="3187" w:author="Justin Bracci" w:date="2023-06-19T10:26:00Z">
              <w:r w:rsidRPr="00E84EDE">
                <w:t>Economies of Scale Factor</w:t>
              </w:r>
            </w:ins>
          </w:p>
        </w:tc>
        <w:tc>
          <w:tcPr>
            <w:tcW w:w="1112" w:type="dxa"/>
            <w:noWrap/>
          </w:tcPr>
          <w:p w14:paraId="2DA55577" w14:textId="6E078FEB" w:rsidR="004F7150" w:rsidRPr="00177086" w:rsidRDefault="004F7150" w:rsidP="004F7150">
            <w:pPr>
              <w:rPr>
                <w:ins w:id="3188" w:author="Justin Bracci" w:date="2023-06-19T10:25:00Z"/>
                <w:rFonts w:cs="Times New Roman"/>
              </w:rPr>
            </w:pPr>
            <w:ins w:id="3189" w:author="Justin Bracci" w:date="2023-06-19T10:27:00Z">
              <w:r w:rsidRPr="005856E8">
                <w:t>$3.18</w:t>
              </w:r>
            </w:ins>
          </w:p>
        </w:tc>
        <w:tc>
          <w:tcPr>
            <w:tcW w:w="1112" w:type="dxa"/>
          </w:tcPr>
          <w:p w14:paraId="3ACC7FA9" w14:textId="1ECC92BE" w:rsidR="004F7150" w:rsidRPr="00177086" w:rsidRDefault="004F7150" w:rsidP="004F7150">
            <w:pPr>
              <w:rPr>
                <w:ins w:id="3190" w:author="Justin Bracci" w:date="2023-06-19T10:25:00Z"/>
                <w:rFonts w:cs="Times New Roman"/>
              </w:rPr>
            </w:pPr>
            <w:ins w:id="3191" w:author="Justin Bracci" w:date="2023-06-19T10:30:00Z">
              <w:r w:rsidRPr="00EE4489">
                <w:t>$2.88</w:t>
              </w:r>
            </w:ins>
          </w:p>
        </w:tc>
        <w:tc>
          <w:tcPr>
            <w:tcW w:w="1112" w:type="dxa"/>
          </w:tcPr>
          <w:p w14:paraId="524A5088" w14:textId="7F9BF0E6" w:rsidR="004F7150" w:rsidRPr="00177086" w:rsidRDefault="004F7150" w:rsidP="004F7150">
            <w:pPr>
              <w:rPr>
                <w:ins w:id="3192" w:author="Justin Bracci" w:date="2023-06-19T10:25:00Z"/>
                <w:rFonts w:cs="Times New Roman"/>
              </w:rPr>
            </w:pPr>
            <w:ins w:id="3193" w:author="Justin Bracci" w:date="2023-06-19T10:28:00Z">
              <w:r w:rsidRPr="00F80357">
                <w:t>$2.68</w:t>
              </w:r>
            </w:ins>
          </w:p>
        </w:tc>
        <w:tc>
          <w:tcPr>
            <w:tcW w:w="1112" w:type="dxa"/>
            <w:noWrap/>
          </w:tcPr>
          <w:p w14:paraId="08005EF5" w14:textId="499AFD52" w:rsidR="004F7150" w:rsidRPr="00177086" w:rsidRDefault="004F7150" w:rsidP="004F7150">
            <w:pPr>
              <w:rPr>
                <w:ins w:id="3194" w:author="Justin Bracci" w:date="2023-06-19T10:25:00Z"/>
                <w:rFonts w:cs="Times New Roman"/>
              </w:rPr>
            </w:pPr>
            <w:ins w:id="3195" w:author="Justin Bracci" w:date="2023-06-19T10:28:00Z">
              <w:r w:rsidRPr="008C4946">
                <w:t>$3.31</w:t>
              </w:r>
            </w:ins>
          </w:p>
        </w:tc>
        <w:tc>
          <w:tcPr>
            <w:tcW w:w="1112" w:type="dxa"/>
          </w:tcPr>
          <w:p w14:paraId="11477F8D" w14:textId="324C41CF" w:rsidR="004F7150" w:rsidRPr="00177086" w:rsidRDefault="004F7150" w:rsidP="004F7150">
            <w:pPr>
              <w:rPr>
                <w:ins w:id="3196" w:author="Justin Bracci" w:date="2023-06-19T10:25:00Z"/>
                <w:rFonts w:cs="Times New Roman"/>
              </w:rPr>
            </w:pPr>
            <w:ins w:id="3197" w:author="Justin Bracci" w:date="2023-06-19T10:30:00Z">
              <w:r w:rsidRPr="002E744D">
                <w:t>$3.00</w:t>
              </w:r>
            </w:ins>
          </w:p>
        </w:tc>
        <w:tc>
          <w:tcPr>
            <w:tcW w:w="1112" w:type="dxa"/>
          </w:tcPr>
          <w:p w14:paraId="7EF4ED94" w14:textId="4FA6F3F1" w:rsidR="004F7150" w:rsidRPr="00177086" w:rsidRDefault="004F7150" w:rsidP="004F7150">
            <w:pPr>
              <w:rPr>
                <w:ins w:id="3198" w:author="Justin Bracci" w:date="2023-06-19T10:25:00Z"/>
                <w:rFonts w:cs="Times New Roman"/>
              </w:rPr>
            </w:pPr>
            <w:ins w:id="3199" w:author="Justin Bracci" w:date="2023-06-19T10:29:00Z">
              <w:r w:rsidRPr="00182D62">
                <w:t>$2.80</w:t>
              </w:r>
            </w:ins>
          </w:p>
        </w:tc>
      </w:tr>
      <w:tr w:rsidR="004F7150" w:rsidRPr="00177086" w14:paraId="17F669DB" w14:textId="77777777" w:rsidTr="00842FA5">
        <w:trPr>
          <w:trHeight w:val="290"/>
          <w:ins w:id="3200" w:author="Justin Bracci" w:date="2023-06-19T10:25:00Z"/>
        </w:trPr>
        <w:tc>
          <w:tcPr>
            <w:tcW w:w="2678" w:type="dxa"/>
            <w:noWrap/>
            <w:hideMark/>
          </w:tcPr>
          <w:p w14:paraId="05755842" w14:textId="2736E34C" w:rsidR="004F7150" w:rsidRPr="00177086" w:rsidRDefault="004F7150" w:rsidP="004F7150">
            <w:pPr>
              <w:rPr>
                <w:ins w:id="3201" w:author="Justin Bracci" w:date="2023-06-19T10:25:00Z"/>
                <w:rFonts w:cs="Times New Roman"/>
              </w:rPr>
            </w:pPr>
            <w:ins w:id="3202" w:author="Justin Bracci" w:date="2023-06-19T10:26:00Z">
              <w:r w:rsidRPr="00E84EDE">
                <w:t>Plant Life</w:t>
              </w:r>
            </w:ins>
          </w:p>
        </w:tc>
        <w:tc>
          <w:tcPr>
            <w:tcW w:w="1112" w:type="dxa"/>
            <w:noWrap/>
          </w:tcPr>
          <w:p w14:paraId="01C77E99" w14:textId="4B28542F" w:rsidR="004F7150" w:rsidRPr="00177086" w:rsidRDefault="004F7150" w:rsidP="004F7150">
            <w:pPr>
              <w:rPr>
                <w:ins w:id="3203" w:author="Justin Bracci" w:date="2023-06-19T10:25:00Z"/>
                <w:rFonts w:cs="Times New Roman"/>
              </w:rPr>
            </w:pPr>
            <w:ins w:id="3204" w:author="Justin Bracci" w:date="2023-06-19T10:27:00Z">
              <w:r w:rsidRPr="005856E8">
                <w:t>$3.24</w:t>
              </w:r>
            </w:ins>
          </w:p>
        </w:tc>
        <w:tc>
          <w:tcPr>
            <w:tcW w:w="1112" w:type="dxa"/>
          </w:tcPr>
          <w:p w14:paraId="5D5063E9" w14:textId="3B13D204" w:rsidR="004F7150" w:rsidRPr="00177086" w:rsidRDefault="004F7150" w:rsidP="004F7150">
            <w:pPr>
              <w:rPr>
                <w:ins w:id="3205" w:author="Justin Bracci" w:date="2023-06-19T10:25:00Z"/>
                <w:rFonts w:cs="Times New Roman"/>
              </w:rPr>
            </w:pPr>
            <w:ins w:id="3206" w:author="Justin Bracci" w:date="2023-06-19T10:30:00Z">
              <w:r w:rsidRPr="00EE4489">
                <w:t>$2.93</w:t>
              </w:r>
            </w:ins>
          </w:p>
        </w:tc>
        <w:tc>
          <w:tcPr>
            <w:tcW w:w="1112" w:type="dxa"/>
          </w:tcPr>
          <w:p w14:paraId="7015C18D" w14:textId="6827956E" w:rsidR="004F7150" w:rsidRPr="00177086" w:rsidRDefault="004F7150" w:rsidP="004F7150">
            <w:pPr>
              <w:rPr>
                <w:ins w:id="3207" w:author="Justin Bracci" w:date="2023-06-19T10:25:00Z"/>
                <w:rFonts w:cs="Times New Roman"/>
              </w:rPr>
            </w:pPr>
            <w:ins w:id="3208" w:author="Justin Bracci" w:date="2023-06-19T10:28:00Z">
              <w:r w:rsidRPr="00F80357">
                <w:t>$2.74</w:t>
              </w:r>
            </w:ins>
          </w:p>
        </w:tc>
        <w:tc>
          <w:tcPr>
            <w:tcW w:w="1112" w:type="dxa"/>
            <w:noWrap/>
          </w:tcPr>
          <w:p w14:paraId="0DAF4240" w14:textId="2B147597" w:rsidR="004F7150" w:rsidRPr="00177086" w:rsidRDefault="004F7150" w:rsidP="004F7150">
            <w:pPr>
              <w:rPr>
                <w:ins w:id="3209" w:author="Justin Bracci" w:date="2023-06-19T10:25:00Z"/>
                <w:rFonts w:cs="Times New Roman"/>
              </w:rPr>
            </w:pPr>
            <w:ins w:id="3210" w:author="Justin Bracci" w:date="2023-06-19T10:28:00Z">
              <w:r w:rsidRPr="008C4946">
                <w:t>$3.37</w:t>
              </w:r>
            </w:ins>
          </w:p>
        </w:tc>
        <w:tc>
          <w:tcPr>
            <w:tcW w:w="1112" w:type="dxa"/>
          </w:tcPr>
          <w:p w14:paraId="178D46D4" w14:textId="44AF8BEB" w:rsidR="004F7150" w:rsidRPr="00177086" w:rsidRDefault="004F7150" w:rsidP="004F7150">
            <w:pPr>
              <w:rPr>
                <w:ins w:id="3211" w:author="Justin Bracci" w:date="2023-06-19T10:25:00Z"/>
                <w:rFonts w:cs="Times New Roman"/>
              </w:rPr>
            </w:pPr>
            <w:ins w:id="3212" w:author="Justin Bracci" w:date="2023-06-19T10:30:00Z">
              <w:r w:rsidRPr="002E744D">
                <w:t>$3.06</w:t>
              </w:r>
            </w:ins>
          </w:p>
        </w:tc>
        <w:tc>
          <w:tcPr>
            <w:tcW w:w="1112" w:type="dxa"/>
          </w:tcPr>
          <w:p w14:paraId="21E2E1A0" w14:textId="5AC32036" w:rsidR="004F7150" w:rsidRPr="00177086" w:rsidRDefault="004F7150" w:rsidP="004F7150">
            <w:pPr>
              <w:rPr>
                <w:ins w:id="3213" w:author="Justin Bracci" w:date="2023-06-19T10:25:00Z"/>
                <w:rFonts w:cs="Times New Roman"/>
              </w:rPr>
            </w:pPr>
            <w:ins w:id="3214" w:author="Justin Bracci" w:date="2023-06-19T10:29:00Z">
              <w:r w:rsidRPr="00182D62">
                <w:t>$2.87</w:t>
              </w:r>
            </w:ins>
          </w:p>
        </w:tc>
      </w:tr>
      <w:tr w:rsidR="004F7150" w:rsidRPr="00177086" w14:paraId="2BDEC54D" w14:textId="77777777" w:rsidTr="00842FA5">
        <w:trPr>
          <w:trHeight w:val="290"/>
          <w:ins w:id="3215" w:author="Justin Bracci" w:date="2023-06-19T10:25:00Z"/>
        </w:trPr>
        <w:tc>
          <w:tcPr>
            <w:tcW w:w="2678" w:type="dxa"/>
            <w:noWrap/>
            <w:hideMark/>
          </w:tcPr>
          <w:p w14:paraId="6347A8E9" w14:textId="37843EA4" w:rsidR="004F7150" w:rsidRPr="00177086" w:rsidRDefault="004F7150" w:rsidP="004F7150">
            <w:pPr>
              <w:rPr>
                <w:ins w:id="3216" w:author="Justin Bracci" w:date="2023-06-19T10:25:00Z"/>
                <w:rFonts w:cs="Times New Roman"/>
              </w:rPr>
            </w:pPr>
            <w:ins w:id="3217" w:author="Justin Bracci" w:date="2023-06-19T10:26:00Z">
              <w:r w:rsidRPr="00E84EDE">
                <w:t>Grid Demand Charge</w:t>
              </w:r>
            </w:ins>
          </w:p>
        </w:tc>
        <w:tc>
          <w:tcPr>
            <w:tcW w:w="1112" w:type="dxa"/>
            <w:noWrap/>
          </w:tcPr>
          <w:p w14:paraId="4F27CEE1" w14:textId="5A6B451E" w:rsidR="004F7150" w:rsidRPr="00177086" w:rsidRDefault="004F7150" w:rsidP="004F7150">
            <w:pPr>
              <w:rPr>
                <w:ins w:id="3218" w:author="Justin Bracci" w:date="2023-06-19T10:25:00Z"/>
                <w:rFonts w:cs="Times New Roman"/>
              </w:rPr>
            </w:pPr>
            <w:ins w:id="3219" w:author="Justin Bracci" w:date="2023-06-19T10:27:00Z">
              <w:r w:rsidRPr="005856E8">
                <w:t>$3.25</w:t>
              </w:r>
            </w:ins>
          </w:p>
        </w:tc>
        <w:tc>
          <w:tcPr>
            <w:tcW w:w="1112" w:type="dxa"/>
          </w:tcPr>
          <w:p w14:paraId="45387E95" w14:textId="2005BF2A" w:rsidR="004F7150" w:rsidRPr="00177086" w:rsidRDefault="004F7150" w:rsidP="004F7150">
            <w:pPr>
              <w:rPr>
                <w:ins w:id="3220" w:author="Justin Bracci" w:date="2023-06-19T10:25:00Z"/>
                <w:rFonts w:cs="Times New Roman"/>
              </w:rPr>
            </w:pPr>
            <w:ins w:id="3221" w:author="Justin Bracci" w:date="2023-06-19T10:30:00Z">
              <w:r w:rsidRPr="00EE4489">
                <w:t>$2.97</w:t>
              </w:r>
            </w:ins>
          </w:p>
        </w:tc>
        <w:tc>
          <w:tcPr>
            <w:tcW w:w="1112" w:type="dxa"/>
          </w:tcPr>
          <w:p w14:paraId="235CE2BD" w14:textId="7C66728B" w:rsidR="004F7150" w:rsidRPr="00177086" w:rsidRDefault="004F7150" w:rsidP="004F7150">
            <w:pPr>
              <w:rPr>
                <w:ins w:id="3222" w:author="Justin Bracci" w:date="2023-06-19T10:25:00Z"/>
                <w:rFonts w:cs="Times New Roman"/>
              </w:rPr>
            </w:pPr>
            <w:ins w:id="3223" w:author="Justin Bracci" w:date="2023-06-19T10:28:00Z">
              <w:r w:rsidRPr="00F80357">
                <w:t>$2.78</w:t>
              </w:r>
            </w:ins>
          </w:p>
        </w:tc>
        <w:tc>
          <w:tcPr>
            <w:tcW w:w="1112" w:type="dxa"/>
            <w:noWrap/>
          </w:tcPr>
          <w:p w14:paraId="3D732083" w14:textId="712AC945" w:rsidR="004F7150" w:rsidRPr="00177086" w:rsidRDefault="004F7150" w:rsidP="004F7150">
            <w:pPr>
              <w:rPr>
                <w:ins w:id="3224" w:author="Justin Bracci" w:date="2023-06-19T10:25:00Z"/>
                <w:rFonts w:cs="Times New Roman"/>
              </w:rPr>
            </w:pPr>
            <w:ins w:id="3225" w:author="Justin Bracci" w:date="2023-06-19T10:28:00Z">
              <w:r w:rsidRPr="008C4946">
                <w:t>$3.39</w:t>
              </w:r>
            </w:ins>
          </w:p>
        </w:tc>
        <w:tc>
          <w:tcPr>
            <w:tcW w:w="1112" w:type="dxa"/>
          </w:tcPr>
          <w:p w14:paraId="04B30FBE" w14:textId="5B3F10E2" w:rsidR="004F7150" w:rsidRPr="00177086" w:rsidRDefault="004F7150" w:rsidP="004F7150">
            <w:pPr>
              <w:rPr>
                <w:ins w:id="3226" w:author="Justin Bracci" w:date="2023-06-19T10:25:00Z"/>
                <w:rFonts w:cs="Times New Roman"/>
              </w:rPr>
            </w:pPr>
            <w:ins w:id="3227" w:author="Justin Bracci" w:date="2023-06-19T10:30:00Z">
              <w:r w:rsidRPr="002E744D">
                <w:t>$3.11</w:t>
              </w:r>
            </w:ins>
          </w:p>
        </w:tc>
        <w:tc>
          <w:tcPr>
            <w:tcW w:w="1112" w:type="dxa"/>
          </w:tcPr>
          <w:p w14:paraId="646FB0CE" w14:textId="42818294" w:rsidR="004F7150" w:rsidRPr="00177086" w:rsidRDefault="004F7150" w:rsidP="004F7150">
            <w:pPr>
              <w:rPr>
                <w:ins w:id="3228" w:author="Justin Bracci" w:date="2023-06-19T10:25:00Z"/>
                <w:rFonts w:cs="Times New Roman"/>
              </w:rPr>
            </w:pPr>
            <w:ins w:id="3229" w:author="Justin Bracci" w:date="2023-06-19T10:29:00Z">
              <w:r w:rsidRPr="00182D62">
                <w:t>$2.91</w:t>
              </w:r>
            </w:ins>
          </w:p>
        </w:tc>
      </w:tr>
      <w:tr w:rsidR="004F7150" w:rsidRPr="00177086" w14:paraId="626A66BB" w14:textId="77777777" w:rsidTr="00842FA5">
        <w:trPr>
          <w:trHeight w:val="290"/>
          <w:ins w:id="3230" w:author="Justin Bracci" w:date="2023-06-19T10:25:00Z"/>
        </w:trPr>
        <w:tc>
          <w:tcPr>
            <w:tcW w:w="2678" w:type="dxa"/>
            <w:noWrap/>
            <w:hideMark/>
          </w:tcPr>
          <w:p w14:paraId="1C43D51F" w14:textId="002DA52B" w:rsidR="004F7150" w:rsidRPr="00177086" w:rsidRDefault="004F7150" w:rsidP="004F7150">
            <w:pPr>
              <w:rPr>
                <w:ins w:id="3231" w:author="Justin Bracci" w:date="2023-06-19T10:25:00Z"/>
                <w:rFonts w:cs="Times New Roman"/>
              </w:rPr>
            </w:pPr>
            <w:ins w:id="3232" w:author="Justin Bracci" w:date="2023-06-19T10:26:00Z">
              <w:r w:rsidRPr="00E84EDE">
                <w:t>Grid Electricity Cost</w:t>
              </w:r>
            </w:ins>
          </w:p>
        </w:tc>
        <w:tc>
          <w:tcPr>
            <w:tcW w:w="1112" w:type="dxa"/>
            <w:noWrap/>
          </w:tcPr>
          <w:p w14:paraId="7153B7F0" w14:textId="30CF90E4" w:rsidR="004F7150" w:rsidRPr="00177086" w:rsidRDefault="004F7150" w:rsidP="004F7150">
            <w:pPr>
              <w:rPr>
                <w:ins w:id="3233" w:author="Justin Bracci" w:date="2023-06-19T10:25:00Z"/>
                <w:rFonts w:cs="Times New Roman"/>
              </w:rPr>
            </w:pPr>
            <w:ins w:id="3234" w:author="Justin Bracci" w:date="2023-06-19T10:27:00Z">
              <w:r w:rsidRPr="005856E8">
                <w:t>$3.25</w:t>
              </w:r>
            </w:ins>
          </w:p>
        </w:tc>
        <w:tc>
          <w:tcPr>
            <w:tcW w:w="1112" w:type="dxa"/>
          </w:tcPr>
          <w:p w14:paraId="33C45C70" w14:textId="264F11B7" w:rsidR="004F7150" w:rsidRPr="00177086" w:rsidRDefault="004F7150" w:rsidP="004F7150">
            <w:pPr>
              <w:rPr>
                <w:ins w:id="3235" w:author="Justin Bracci" w:date="2023-06-19T10:25:00Z"/>
                <w:rFonts w:cs="Times New Roman"/>
              </w:rPr>
            </w:pPr>
            <w:ins w:id="3236" w:author="Justin Bracci" w:date="2023-06-19T10:30:00Z">
              <w:r w:rsidRPr="00EE4489">
                <w:t>$2.96</w:t>
              </w:r>
            </w:ins>
          </w:p>
        </w:tc>
        <w:tc>
          <w:tcPr>
            <w:tcW w:w="1112" w:type="dxa"/>
          </w:tcPr>
          <w:p w14:paraId="0F1AFE0C" w14:textId="58CB0777" w:rsidR="004F7150" w:rsidRPr="00177086" w:rsidRDefault="004F7150" w:rsidP="004F7150">
            <w:pPr>
              <w:rPr>
                <w:ins w:id="3237" w:author="Justin Bracci" w:date="2023-06-19T10:25:00Z"/>
                <w:rFonts w:cs="Times New Roman"/>
              </w:rPr>
            </w:pPr>
            <w:ins w:id="3238" w:author="Justin Bracci" w:date="2023-06-19T10:28:00Z">
              <w:r w:rsidRPr="00F80357">
                <w:t>$2.75</w:t>
              </w:r>
            </w:ins>
          </w:p>
        </w:tc>
        <w:tc>
          <w:tcPr>
            <w:tcW w:w="1112" w:type="dxa"/>
            <w:noWrap/>
          </w:tcPr>
          <w:p w14:paraId="1990BF2B" w14:textId="4CD28A5B" w:rsidR="004F7150" w:rsidRPr="00177086" w:rsidRDefault="004F7150" w:rsidP="004F7150">
            <w:pPr>
              <w:rPr>
                <w:ins w:id="3239" w:author="Justin Bracci" w:date="2023-06-19T10:25:00Z"/>
                <w:rFonts w:cs="Times New Roman"/>
              </w:rPr>
            </w:pPr>
            <w:ins w:id="3240" w:author="Justin Bracci" w:date="2023-06-19T10:28:00Z">
              <w:r w:rsidRPr="008C4946">
                <w:t>$3.33</w:t>
              </w:r>
            </w:ins>
          </w:p>
        </w:tc>
        <w:tc>
          <w:tcPr>
            <w:tcW w:w="1112" w:type="dxa"/>
          </w:tcPr>
          <w:p w14:paraId="61029FEC" w14:textId="0DAF99D7" w:rsidR="004F7150" w:rsidRPr="00177086" w:rsidRDefault="004F7150" w:rsidP="004F7150">
            <w:pPr>
              <w:rPr>
                <w:ins w:id="3241" w:author="Justin Bracci" w:date="2023-06-19T10:25:00Z"/>
                <w:rFonts w:cs="Times New Roman"/>
              </w:rPr>
            </w:pPr>
            <w:ins w:id="3242" w:author="Justin Bracci" w:date="2023-06-19T10:30:00Z">
              <w:r w:rsidRPr="002E744D">
                <w:t>$2.99</w:t>
              </w:r>
            </w:ins>
          </w:p>
        </w:tc>
        <w:tc>
          <w:tcPr>
            <w:tcW w:w="1112" w:type="dxa"/>
          </w:tcPr>
          <w:p w14:paraId="3CBE0FA1" w14:textId="7A322444" w:rsidR="004F7150" w:rsidRPr="00177086" w:rsidRDefault="004F7150" w:rsidP="004F7150">
            <w:pPr>
              <w:rPr>
                <w:ins w:id="3243" w:author="Justin Bracci" w:date="2023-06-19T10:25:00Z"/>
                <w:rFonts w:cs="Times New Roman"/>
              </w:rPr>
            </w:pPr>
            <w:ins w:id="3244" w:author="Justin Bracci" w:date="2023-06-19T10:29:00Z">
              <w:r w:rsidRPr="00182D62">
                <w:t>$2.85</w:t>
              </w:r>
            </w:ins>
          </w:p>
        </w:tc>
      </w:tr>
      <w:tr w:rsidR="004F7150" w:rsidRPr="00177086" w14:paraId="6D7D680B" w14:textId="77777777" w:rsidTr="00842FA5">
        <w:trPr>
          <w:trHeight w:val="290"/>
          <w:ins w:id="3245" w:author="Justin Bracci" w:date="2023-06-19T10:25:00Z"/>
        </w:trPr>
        <w:tc>
          <w:tcPr>
            <w:tcW w:w="2678" w:type="dxa"/>
            <w:noWrap/>
            <w:hideMark/>
          </w:tcPr>
          <w:p w14:paraId="26F40C92" w14:textId="3A24CF04" w:rsidR="004F7150" w:rsidRPr="00177086" w:rsidRDefault="004F7150" w:rsidP="004F7150">
            <w:pPr>
              <w:rPr>
                <w:ins w:id="3246" w:author="Justin Bracci" w:date="2023-06-19T10:25:00Z"/>
                <w:rFonts w:cs="Times New Roman"/>
              </w:rPr>
            </w:pPr>
            <w:ins w:id="3247" w:author="Justin Bracci" w:date="2023-06-19T10:26:00Z">
              <w:r w:rsidRPr="00E84EDE">
                <w:t>Natural Gas Processing Emissions</w:t>
              </w:r>
            </w:ins>
          </w:p>
        </w:tc>
        <w:tc>
          <w:tcPr>
            <w:tcW w:w="1112" w:type="dxa"/>
            <w:noWrap/>
          </w:tcPr>
          <w:p w14:paraId="7B930172" w14:textId="744C2A9D" w:rsidR="004F7150" w:rsidRPr="00177086" w:rsidRDefault="004F7150" w:rsidP="004F7150">
            <w:pPr>
              <w:rPr>
                <w:ins w:id="3248" w:author="Justin Bracci" w:date="2023-06-19T10:25:00Z"/>
                <w:rFonts w:cs="Times New Roman"/>
              </w:rPr>
            </w:pPr>
            <w:ins w:id="3249" w:author="Justin Bracci" w:date="2023-06-19T10:27:00Z">
              <w:r w:rsidRPr="005856E8">
                <w:t>$3.14</w:t>
              </w:r>
            </w:ins>
          </w:p>
        </w:tc>
        <w:tc>
          <w:tcPr>
            <w:tcW w:w="1112" w:type="dxa"/>
          </w:tcPr>
          <w:p w14:paraId="51AB6C66" w14:textId="1316A11D" w:rsidR="004F7150" w:rsidRPr="00177086" w:rsidRDefault="004F7150" w:rsidP="004F7150">
            <w:pPr>
              <w:rPr>
                <w:ins w:id="3250" w:author="Justin Bracci" w:date="2023-06-19T10:25:00Z"/>
                <w:rFonts w:cs="Times New Roman"/>
              </w:rPr>
            </w:pPr>
            <w:ins w:id="3251" w:author="Justin Bracci" w:date="2023-06-19T10:30:00Z">
              <w:r w:rsidRPr="00EE4489">
                <w:t>$2.83</w:t>
              </w:r>
            </w:ins>
          </w:p>
        </w:tc>
        <w:tc>
          <w:tcPr>
            <w:tcW w:w="1112" w:type="dxa"/>
          </w:tcPr>
          <w:p w14:paraId="386A53CE" w14:textId="59802DA1" w:rsidR="004F7150" w:rsidRPr="00177086" w:rsidRDefault="004F7150" w:rsidP="004F7150">
            <w:pPr>
              <w:rPr>
                <w:ins w:id="3252" w:author="Justin Bracci" w:date="2023-06-19T10:25:00Z"/>
                <w:rFonts w:cs="Times New Roman"/>
              </w:rPr>
            </w:pPr>
            <w:ins w:id="3253" w:author="Justin Bracci" w:date="2023-06-19T10:28:00Z">
              <w:r w:rsidRPr="00F80357">
                <w:t>$2.64</w:t>
              </w:r>
            </w:ins>
          </w:p>
        </w:tc>
        <w:tc>
          <w:tcPr>
            <w:tcW w:w="1112" w:type="dxa"/>
            <w:noWrap/>
          </w:tcPr>
          <w:p w14:paraId="621DDC00" w14:textId="1758A6E5" w:rsidR="004F7150" w:rsidRPr="00177086" w:rsidRDefault="004F7150" w:rsidP="004F7150">
            <w:pPr>
              <w:rPr>
                <w:ins w:id="3254" w:author="Justin Bracci" w:date="2023-06-19T10:25:00Z"/>
                <w:rFonts w:cs="Times New Roman"/>
              </w:rPr>
            </w:pPr>
            <w:ins w:id="3255" w:author="Justin Bracci" w:date="2023-06-19T10:28:00Z">
              <w:r w:rsidRPr="008C4946">
                <w:t>$3.42</w:t>
              </w:r>
            </w:ins>
          </w:p>
        </w:tc>
        <w:tc>
          <w:tcPr>
            <w:tcW w:w="1112" w:type="dxa"/>
          </w:tcPr>
          <w:p w14:paraId="2E8DE7DC" w14:textId="2D3F1BEB" w:rsidR="004F7150" w:rsidRPr="00177086" w:rsidRDefault="004F7150" w:rsidP="004F7150">
            <w:pPr>
              <w:rPr>
                <w:ins w:id="3256" w:author="Justin Bracci" w:date="2023-06-19T10:25:00Z"/>
                <w:rFonts w:cs="Times New Roman"/>
              </w:rPr>
            </w:pPr>
            <w:ins w:id="3257" w:author="Justin Bracci" w:date="2023-06-19T10:30:00Z">
              <w:r w:rsidRPr="002E744D">
                <w:t>$3.11</w:t>
              </w:r>
            </w:ins>
          </w:p>
        </w:tc>
        <w:tc>
          <w:tcPr>
            <w:tcW w:w="1112" w:type="dxa"/>
          </w:tcPr>
          <w:p w14:paraId="1504A011" w14:textId="33B460CA" w:rsidR="004F7150" w:rsidRPr="00177086" w:rsidRDefault="004F7150" w:rsidP="004F7150">
            <w:pPr>
              <w:rPr>
                <w:ins w:id="3258" w:author="Justin Bracci" w:date="2023-06-19T10:25:00Z"/>
                <w:rFonts w:cs="Times New Roman"/>
              </w:rPr>
            </w:pPr>
            <w:ins w:id="3259" w:author="Justin Bracci" w:date="2023-06-19T10:29:00Z">
              <w:r w:rsidRPr="00182D62">
                <w:t>$2.92</w:t>
              </w:r>
            </w:ins>
          </w:p>
        </w:tc>
      </w:tr>
      <w:tr w:rsidR="004F7150" w:rsidRPr="00177086" w14:paraId="73DC2105" w14:textId="77777777" w:rsidTr="00842FA5">
        <w:trPr>
          <w:trHeight w:val="290"/>
          <w:ins w:id="3260" w:author="Justin Bracci" w:date="2023-06-19T10:25:00Z"/>
        </w:trPr>
        <w:tc>
          <w:tcPr>
            <w:tcW w:w="2678" w:type="dxa"/>
            <w:noWrap/>
            <w:hideMark/>
          </w:tcPr>
          <w:p w14:paraId="7F0D4CDA" w14:textId="305978DB" w:rsidR="004F7150" w:rsidRPr="00177086" w:rsidRDefault="004F7150" w:rsidP="004F7150">
            <w:pPr>
              <w:rPr>
                <w:ins w:id="3261" w:author="Justin Bracci" w:date="2023-06-19T10:25:00Z"/>
                <w:rFonts w:cs="Times New Roman"/>
              </w:rPr>
            </w:pPr>
            <w:ins w:id="3262" w:author="Justin Bracci" w:date="2023-06-19T10:26:00Z">
              <w:r w:rsidRPr="00E84EDE">
                <w:t>Discount Rate (WACC)</w:t>
              </w:r>
            </w:ins>
          </w:p>
        </w:tc>
        <w:tc>
          <w:tcPr>
            <w:tcW w:w="1112" w:type="dxa"/>
            <w:noWrap/>
          </w:tcPr>
          <w:p w14:paraId="3C4A45E6" w14:textId="40150A4B" w:rsidR="004F7150" w:rsidRPr="00177086" w:rsidRDefault="004F7150" w:rsidP="004F7150">
            <w:pPr>
              <w:rPr>
                <w:ins w:id="3263" w:author="Justin Bracci" w:date="2023-06-19T10:25:00Z"/>
                <w:rFonts w:cs="Times New Roman"/>
              </w:rPr>
            </w:pPr>
            <w:ins w:id="3264" w:author="Justin Bracci" w:date="2023-06-19T10:27:00Z">
              <w:r w:rsidRPr="005856E8">
                <w:t>$3.24</w:t>
              </w:r>
            </w:ins>
          </w:p>
        </w:tc>
        <w:tc>
          <w:tcPr>
            <w:tcW w:w="1112" w:type="dxa"/>
          </w:tcPr>
          <w:p w14:paraId="08686864" w14:textId="4B3A4C25" w:rsidR="004F7150" w:rsidRPr="00177086" w:rsidRDefault="004F7150" w:rsidP="004F7150">
            <w:pPr>
              <w:rPr>
                <w:ins w:id="3265" w:author="Justin Bracci" w:date="2023-06-19T10:25:00Z"/>
                <w:rFonts w:cs="Times New Roman"/>
              </w:rPr>
            </w:pPr>
            <w:ins w:id="3266" w:author="Justin Bracci" w:date="2023-06-19T10:30:00Z">
              <w:r w:rsidRPr="00EE4489">
                <w:t>$2.93</w:t>
              </w:r>
            </w:ins>
          </w:p>
        </w:tc>
        <w:tc>
          <w:tcPr>
            <w:tcW w:w="1112" w:type="dxa"/>
          </w:tcPr>
          <w:p w14:paraId="28798405" w14:textId="6F440664" w:rsidR="004F7150" w:rsidRPr="00177086" w:rsidRDefault="004F7150" w:rsidP="004F7150">
            <w:pPr>
              <w:rPr>
                <w:ins w:id="3267" w:author="Justin Bracci" w:date="2023-06-19T10:25:00Z"/>
                <w:rFonts w:cs="Times New Roman"/>
              </w:rPr>
            </w:pPr>
            <w:ins w:id="3268" w:author="Justin Bracci" w:date="2023-06-19T10:28:00Z">
              <w:r w:rsidRPr="00F80357">
                <w:t>$2.73</w:t>
              </w:r>
            </w:ins>
          </w:p>
        </w:tc>
        <w:tc>
          <w:tcPr>
            <w:tcW w:w="1112" w:type="dxa"/>
            <w:noWrap/>
          </w:tcPr>
          <w:p w14:paraId="58CA766D" w14:textId="1AB2B0FD" w:rsidR="004F7150" w:rsidRPr="00177086" w:rsidRDefault="004F7150" w:rsidP="004F7150">
            <w:pPr>
              <w:rPr>
                <w:ins w:id="3269" w:author="Justin Bracci" w:date="2023-06-19T10:25:00Z"/>
                <w:rFonts w:cs="Times New Roman"/>
              </w:rPr>
            </w:pPr>
            <w:ins w:id="3270" w:author="Justin Bracci" w:date="2023-06-19T10:28:00Z">
              <w:r w:rsidRPr="008C4946">
                <w:t>$3.53</w:t>
              </w:r>
            </w:ins>
          </w:p>
        </w:tc>
        <w:tc>
          <w:tcPr>
            <w:tcW w:w="1112" w:type="dxa"/>
          </w:tcPr>
          <w:p w14:paraId="6A2E1FCB" w14:textId="5CDA93D6" w:rsidR="004F7150" w:rsidRPr="00177086" w:rsidRDefault="004F7150" w:rsidP="004F7150">
            <w:pPr>
              <w:rPr>
                <w:ins w:id="3271" w:author="Justin Bracci" w:date="2023-06-19T10:25:00Z"/>
                <w:rFonts w:cs="Times New Roman"/>
              </w:rPr>
            </w:pPr>
            <w:ins w:id="3272" w:author="Justin Bracci" w:date="2023-06-19T10:30:00Z">
              <w:r w:rsidRPr="002E744D">
                <w:t>$3.22</w:t>
              </w:r>
            </w:ins>
          </w:p>
        </w:tc>
        <w:tc>
          <w:tcPr>
            <w:tcW w:w="1112" w:type="dxa"/>
          </w:tcPr>
          <w:p w14:paraId="068693AE" w14:textId="444BFA35" w:rsidR="004F7150" w:rsidRPr="00177086" w:rsidRDefault="004F7150" w:rsidP="004F7150">
            <w:pPr>
              <w:rPr>
                <w:ins w:id="3273" w:author="Justin Bracci" w:date="2023-06-19T10:25:00Z"/>
                <w:rFonts w:cs="Times New Roman"/>
              </w:rPr>
            </w:pPr>
            <w:ins w:id="3274" w:author="Justin Bracci" w:date="2023-06-19T10:29:00Z">
              <w:r w:rsidRPr="00182D62">
                <w:t>$3.02</w:t>
              </w:r>
            </w:ins>
          </w:p>
        </w:tc>
      </w:tr>
      <w:tr w:rsidR="004F7150" w:rsidRPr="00177086" w14:paraId="2A010C6F" w14:textId="77777777" w:rsidTr="00842FA5">
        <w:trPr>
          <w:trHeight w:val="290"/>
          <w:ins w:id="3275" w:author="Justin Bracci" w:date="2023-06-19T10:25:00Z"/>
        </w:trPr>
        <w:tc>
          <w:tcPr>
            <w:tcW w:w="2678" w:type="dxa"/>
            <w:noWrap/>
            <w:hideMark/>
          </w:tcPr>
          <w:p w14:paraId="5EEBC077" w14:textId="49466744" w:rsidR="004F7150" w:rsidRPr="00177086" w:rsidRDefault="004F7150" w:rsidP="004F7150">
            <w:pPr>
              <w:rPr>
                <w:ins w:id="3276" w:author="Justin Bracci" w:date="2023-06-19T10:25:00Z"/>
                <w:rFonts w:cs="Times New Roman"/>
              </w:rPr>
            </w:pPr>
            <w:ins w:id="3277" w:author="Justin Bracci" w:date="2023-06-19T10:26:00Z">
              <w:r w:rsidRPr="00E84EDE">
                <w:t>GWP Timeframe</w:t>
              </w:r>
            </w:ins>
          </w:p>
        </w:tc>
        <w:tc>
          <w:tcPr>
            <w:tcW w:w="1112" w:type="dxa"/>
            <w:noWrap/>
          </w:tcPr>
          <w:p w14:paraId="1543749E" w14:textId="577FD760" w:rsidR="004F7150" w:rsidRPr="00177086" w:rsidRDefault="004F7150" w:rsidP="004F7150">
            <w:pPr>
              <w:rPr>
                <w:ins w:id="3278" w:author="Justin Bracci" w:date="2023-06-19T10:25:00Z"/>
                <w:rFonts w:cs="Times New Roman"/>
              </w:rPr>
            </w:pPr>
            <w:ins w:id="3279" w:author="Justin Bracci" w:date="2023-06-19T10:27:00Z">
              <w:r w:rsidRPr="005856E8">
                <w:t>$2.70</w:t>
              </w:r>
            </w:ins>
          </w:p>
        </w:tc>
        <w:tc>
          <w:tcPr>
            <w:tcW w:w="1112" w:type="dxa"/>
          </w:tcPr>
          <w:p w14:paraId="57DD8DA4" w14:textId="7CE1FF17" w:rsidR="004F7150" w:rsidRPr="00177086" w:rsidRDefault="004F7150" w:rsidP="004F7150">
            <w:pPr>
              <w:rPr>
                <w:ins w:id="3280" w:author="Justin Bracci" w:date="2023-06-19T10:25:00Z"/>
                <w:rFonts w:cs="Times New Roman"/>
              </w:rPr>
            </w:pPr>
            <w:ins w:id="3281" w:author="Justin Bracci" w:date="2023-06-19T10:30:00Z">
              <w:r w:rsidRPr="00EE4489">
                <w:t>$2.39</w:t>
              </w:r>
            </w:ins>
          </w:p>
        </w:tc>
        <w:tc>
          <w:tcPr>
            <w:tcW w:w="1112" w:type="dxa"/>
          </w:tcPr>
          <w:p w14:paraId="698FA7EA" w14:textId="28B8CA1B" w:rsidR="004F7150" w:rsidRPr="00177086" w:rsidRDefault="004F7150" w:rsidP="004F7150">
            <w:pPr>
              <w:rPr>
                <w:ins w:id="3282" w:author="Justin Bracci" w:date="2023-06-19T10:25:00Z"/>
                <w:rFonts w:cs="Times New Roman"/>
              </w:rPr>
            </w:pPr>
            <w:ins w:id="3283" w:author="Justin Bracci" w:date="2023-06-19T10:28:00Z">
              <w:r w:rsidRPr="00F80357">
                <w:t>$2.20</w:t>
              </w:r>
            </w:ins>
          </w:p>
        </w:tc>
        <w:tc>
          <w:tcPr>
            <w:tcW w:w="1112" w:type="dxa"/>
            <w:noWrap/>
          </w:tcPr>
          <w:p w14:paraId="4729A5F5" w14:textId="3484240F" w:rsidR="004F7150" w:rsidRPr="00177086" w:rsidRDefault="004F7150" w:rsidP="004F7150">
            <w:pPr>
              <w:rPr>
                <w:ins w:id="3284" w:author="Justin Bracci" w:date="2023-06-19T10:25:00Z"/>
                <w:rFonts w:cs="Times New Roman"/>
              </w:rPr>
            </w:pPr>
            <w:ins w:id="3285" w:author="Justin Bracci" w:date="2023-06-19T10:28:00Z">
              <w:r w:rsidRPr="008C4946">
                <w:t>$3.28</w:t>
              </w:r>
            </w:ins>
          </w:p>
        </w:tc>
        <w:tc>
          <w:tcPr>
            <w:tcW w:w="1112" w:type="dxa"/>
          </w:tcPr>
          <w:p w14:paraId="23D07BB3" w14:textId="1A60B9F3" w:rsidR="004F7150" w:rsidRPr="00177086" w:rsidRDefault="004F7150" w:rsidP="004F7150">
            <w:pPr>
              <w:rPr>
                <w:ins w:id="3286" w:author="Justin Bracci" w:date="2023-06-19T10:25:00Z"/>
                <w:rFonts w:cs="Times New Roman"/>
              </w:rPr>
            </w:pPr>
            <w:ins w:id="3287" w:author="Justin Bracci" w:date="2023-06-19T10:30:00Z">
              <w:r w:rsidRPr="002E744D">
                <w:t>$2.97</w:t>
              </w:r>
            </w:ins>
          </w:p>
        </w:tc>
        <w:tc>
          <w:tcPr>
            <w:tcW w:w="1112" w:type="dxa"/>
          </w:tcPr>
          <w:p w14:paraId="102657C0" w14:textId="433347D3" w:rsidR="004F7150" w:rsidRPr="00177086" w:rsidRDefault="004F7150" w:rsidP="004F7150">
            <w:pPr>
              <w:rPr>
                <w:ins w:id="3288" w:author="Justin Bracci" w:date="2023-06-19T10:25:00Z"/>
                <w:rFonts w:cs="Times New Roman"/>
              </w:rPr>
            </w:pPr>
            <w:ins w:id="3289" w:author="Justin Bracci" w:date="2023-06-19T10:29:00Z">
              <w:r w:rsidRPr="00182D62">
                <w:t>$2.78</w:t>
              </w:r>
            </w:ins>
          </w:p>
        </w:tc>
      </w:tr>
      <w:tr w:rsidR="004F7150" w:rsidRPr="00177086" w14:paraId="6A3611ED" w14:textId="77777777" w:rsidTr="00842FA5">
        <w:trPr>
          <w:trHeight w:val="290"/>
          <w:ins w:id="3290" w:author="Justin Bracci" w:date="2023-06-19T10:25:00Z"/>
        </w:trPr>
        <w:tc>
          <w:tcPr>
            <w:tcW w:w="2678" w:type="dxa"/>
            <w:noWrap/>
            <w:hideMark/>
          </w:tcPr>
          <w:p w14:paraId="0546D432" w14:textId="3BF488A6" w:rsidR="004F7150" w:rsidRPr="00177086" w:rsidRDefault="004F7150" w:rsidP="004F7150">
            <w:pPr>
              <w:rPr>
                <w:ins w:id="3291" w:author="Justin Bracci" w:date="2023-06-19T10:25:00Z"/>
                <w:rFonts w:cs="Times New Roman"/>
              </w:rPr>
            </w:pPr>
            <w:ins w:id="3292" w:author="Justin Bracci" w:date="2023-06-19T10:26:00Z">
              <w:r w:rsidRPr="00E84EDE">
                <w:t>Facility Size</w:t>
              </w:r>
            </w:ins>
          </w:p>
        </w:tc>
        <w:tc>
          <w:tcPr>
            <w:tcW w:w="1112" w:type="dxa"/>
            <w:noWrap/>
          </w:tcPr>
          <w:p w14:paraId="09473BCA" w14:textId="7EEA3AD0" w:rsidR="004F7150" w:rsidRPr="00177086" w:rsidRDefault="004F7150" w:rsidP="004F7150">
            <w:pPr>
              <w:rPr>
                <w:ins w:id="3293" w:author="Justin Bracci" w:date="2023-06-19T10:25:00Z"/>
                <w:rFonts w:cs="Times New Roman"/>
              </w:rPr>
            </w:pPr>
            <w:ins w:id="3294" w:author="Justin Bracci" w:date="2023-06-19T10:27:00Z">
              <w:r w:rsidRPr="005856E8">
                <w:t>$3.15</w:t>
              </w:r>
            </w:ins>
          </w:p>
        </w:tc>
        <w:tc>
          <w:tcPr>
            <w:tcW w:w="1112" w:type="dxa"/>
          </w:tcPr>
          <w:p w14:paraId="0CCD5BA6" w14:textId="067FDA5C" w:rsidR="004F7150" w:rsidRPr="00177086" w:rsidRDefault="004F7150" w:rsidP="004F7150">
            <w:pPr>
              <w:rPr>
                <w:ins w:id="3295" w:author="Justin Bracci" w:date="2023-06-19T10:25:00Z"/>
                <w:rFonts w:cs="Times New Roman"/>
              </w:rPr>
            </w:pPr>
            <w:ins w:id="3296" w:author="Justin Bracci" w:date="2023-06-19T10:30:00Z">
              <w:r w:rsidRPr="00EE4489">
                <w:t>$2.84</w:t>
              </w:r>
            </w:ins>
          </w:p>
        </w:tc>
        <w:tc>
          <w:tcPr>
            <w:tcW w:w="1112" w:type="dxa"/>
          </w:tcPr>
          <w:p w14:paraId="3D41A9AD" w14:textId="0C09F94D" w:rsidR="004F7150" w:rsidRPr="00177086" w:rsidRDefault="004F7150" w:rsidP="004F7150">
            <w:pPr>
              <w:rPr>
                <w:ins w:id="3297" w:author="Justin Bracci" w:date="2023-06-19T10:25:00Z"/>
                <w:rFonts w:cs="Times New Roman"/>
              </w:rPr>
            </w:pPr>
            <w:ins w:id="3298" w:author="Justin Bracci" w:date="2023-06-19T10:28:00Z">
              <w:r w:rsidRPr="00F80357">
                <w:t>$2.65</w:t>
              </w:r>
            </w:ins>
          </w:p>
        </w:tc>
        <w:tc>
          <w:tcPr>
            <w:tcW w:w="1112" w:type="dxa"/>
            <w:noWrap/>
          </w:tcPr>
          <w:p w14:paraId="1B17186F" w14:textId="4F4B9358" w:rsidR="004F7150" w:rsidRPr="00177086" w:rsidRDefault="004F7150" w:rsidP="004F7150">
            <w:pPr>
              <w:rPr>
                <w:ins w:id="3299" w:author="Justin Bracci" w:date="2023-06-19T10:25:00Z"/>
                <w:rFonts w:cs="Times New Roman"/>
              </w:rPr>
            </w:pPr>
            <w:ins w:id="3300" w:author="Justin Bracci" w:date="2023-06-19T10:28:00Z">
              <w:r w:rsidRPr="008C4946">
                <w:t>$4.09</w:t>
              </w:r>
            </w:ins>
          </w:p>
        </w:tc>
        <w:tc>
          <w:tcPr>
            <w:tcW w:w="1112" w:type="dxa"/>
          </w:tcPr>
          <w:p w14:paraId="601111D8" w14:textId="6AE132C7" w:rsidR="004F7150" w:rsidRPr="00177086" w:rsidRDefault="004F7150" w:rsidP="004F7150">
            <w:pPr>
              <w:rPr>
                <w:ins w:id="3301" w:author="Justin Bracci" w:date="2023-06-19T10:25:00Z"/>
                <w:rFonts w:cs="Times New Roman"/>
              </w:rPr>
            </w:pPr>
            <w:ins w:id="3302" w:author="Justin Bracci" w:date="2023-06-19T10:30:00Z">
              <w:r w:rsidRPr="002E744D">
                <w:t>$3.78</w:t>
              </w:r>
            </w:ins>
          </w:p>
        </w:tc>
        <w:tc>
          <w:tcPr>
            <w:tcW w:w="1112" w:type="dxa"/>
          </w:tcPr>
          <w:p w14:paraId="09E67C2A" w14:textId="2B8B8D09" w:rsidR="004F7150" w:rsidRPr="00177086" w:rsidRDefault="004F7150" w:rsidP="004F7150">
            <w:pPr>
              <w:rPr>
                <w:ins w:id="3303" w:author="Justin Bracci" w:date="2023-06-19T10:25:00Z"/>
                <w:rFonts w:cs="Times New Roman"/>
              </w:rPr>
            </w:pPr>
            <w:ins w:id="3304" w:author="Justin Bracci" w:date="2023-06-19T10:29:00Z">
              <w:r w:rsidRPr="00182D62">
                <w:t>$3.59</w:t>
              </w:r>
            </w:ins>
          </w:p>
        </w:tc>
      </w:tr>
      <w:tr w:rsidR="004F7150" w:rsidRPr="00177086" w14:paraId="7548513F" w14:textId="77777777" w:rsidTr="00842FA5">
        <w:trPr>
          <w:trHeight w:val="290"/>
          <w:ins w:id="3305" w:author="Justin Bracci" w:date="2023-06-19T10:25:00Z"/>
        </w:trPr>
        <w:tc>
          <w:tcPr>
            <w:tcW w:w="2678" w:type="dxa"/>
            <w:noWrap/>
            <w:hideMark/>
          </w:tcPr>
          <w:p w14:paraId="375A938E" w14:textId="22B30F2C" w:rsidR="004F7150" w:rsidRPr="00177086" w:rsidRDefault="004F7150" w:rsidP="004F7150">
            <w:pPr>
              <w:rPr>
                <w:ins w:id="3306" w:author="Justin Bracci" w:date="2023-06-19T10:25:00Z"/>
                <w:rFonts w:cs="Times New Roman"/>
              </w:rPr>
            </w:pPr>
            <w:ins w:id="3307" w:author="Justin Bracci" w:date="2023-06-19T10:26:00Z">
              <w:r w:rsidRPr="00E84EDE">
                <w:t>Natural Gas Price</w:t>
              </w:r>
            </w:ins>
          </w:p>
        </w:tc>
        <w:tc>
          <w:tcPr>
            <w:tcW w:w="1112" w:type="dxa"/>
            <w:noWrap/>
          </w:tcPr>
          <w:p w14:paraId="28DB7BFD" w14:textId="61799823" w:rsidR="004F7150" w:rsidRPr="00177086" w:rsidRDefault="004F7150" w:rsidP="004F7150">
            <w:pPr>
              <w:rPr>
                <w:ins w:id="3308" w:author="Justin Bracci" w:date="2023-06-19T10:25:00Z"/>
                <w:rFonts w:cs="Times New Roman"/>
              </w:rPr>
            </w:pPr>
            <w:ins w:id="3309" w:author="Justin Bracci" w:date="2023-06-19T10:27:00Z">
              <w:r w:rsidRPr="005856E8">
                <w:t>$2.67</w:t>
              </w:r>
            </w:ins>
          </w:p>
        </w:tc>
        <w:tc>
          <w:tcPr>
            <w:tcW w:w="1112" w:type="dxa"/>
          </w:tcPr>
          <w:p w14:paraId="073064BE" w14:textId="08A4070C" w:rsidR="004F7150" w:rsidRPr="00177086" w:rsidRDefault="004F7150" w:rsidP="004F7150">
            <w:pPr>
              <w:rPr>
                <w:ins w:id="3310" w:author="Justin Bracci" w:date="2023-06-19T10:25:00Z"/>
                <w:rFonts w:cs="Times New Roman"/>
              </w:rPr>
            </w:pPr>
            <w:ins w:id="3311" w:author="Justin Bracci" w:date="2023-06-19T10:30:00Z">
              <w:r w:rsidRPr="00EE4489">
                <w:t>$2.63</w:t>
              </w:r>
            </w:ins>
          </w:p>
        </w:tc>
        <w:tc>
          <w:tcPr>
            <w:tcW w:w="1112" w:type="dxa"/>
          </w:tcPr>
          <w:p w14:paraId="6695799B" w14:textId="2697B570" w:rsidR="004F7150" w:rsidRPr="00177086" w:rsidRDefault="004F7150" w:rsidP="004F7150">
            <w:pPr>
              <w:rPr>
                <w:ins w:id="3312" w:author="Justin Bracci" w:date="2023-06-19T10:25:00Z"/>
                <w:rFonts w:cs="Times New Roman"/>
              </w:rPr>
            </w:pPr>
            <w:ins w:id="3313" w:author="Justin Bracci" w:date="2023-06-19T10:28:00Z">
              <w:r w:rsidRPr="00F80357">
                <w:t>$2.60</w:t>
              </w:r>
            </w:ins>
          </w:p>
        </w:tc>
        <w:tc>
          <w:tcPr>
            <w:tcW w:w="1112" w:type="dxa"/>
            <w:noWrap/>
          </w:tcPr>
          <w:p w14:paraId="0F670C13" w14:textId="0DD14FFC" w:rsidR="004F7150" w:rsidRPr="00177086" w:rsidRDefault="004F7150" w:rsidP="004F7150">
            <w:pPr>
              <w:rPr>
                <w:ins w:id="3314" w:author="Justin Bracci" w:date="2023-06-19T10:25:00Z"/>
                <w:rFonts w:cs="Times New Roman"/>
              </w:rPr>
            </w:pPr>
            <w:ins w:id="3315" w:author="Justin Bracci" w:date="2023-06-19T10:28:00Z">
              <w:r w:rsidRPr="008C4946">
                <w:t>$4.75</w:t>
              </w:r>
            </w:ins>
          </w:p>
        </w:tc>
        <w:tc>
          <w:tcPr>
            <w:tcW w:w="1112" w:type="dxa"/>
          </w:tcPr>
          <w:p w14:paraId="7F46E36E" w14:textId="4A840022" w:rsidR="004F7150" w:rsidRPr="00177086" w:rsidRDefault="004F7150" w:rsidP="004F7150">
            <w:pPr>
              <w:rPr>
                <w:ins w:id="3316" w:author="Justin Bracci" w:date="2023-06-19T10:25:00Z"/>
                <w:rFonts w:cs="Times New Roman"/>
              </w:rPr>
            </w:pPr>
            <w:ins w:id="3317" w:author="Justin Bracci" w:date="2023-06-19T10:30:00Z">
              <w:r w:rsidRPr="002E744D">
                <w:t>$4.71</w:t>
              </w:r>
            </w:ins>
          </w:p>
        </w:tc>
        <w:tc>
          <w:tcPr>
            <w:tcW w:w="1112" w:type="dxa"/>
          </w:tcPr>
          <w:p w14:paraId="5D8FEB72" w14:textId="707FB901" w:rsidR="004F7150" w:rsidRPr="00177086" w:rsidRDefault="004F7150" w:rsidP="004F7150">
            <w:pPr>
              <w:rPr>
                <w:ins w:id="3318" w:author="Justin Bracci" w:date="2023-06-19T10:25:00Z"/>
                <w:rFonts w:cs="Times New Roman"/>
              </w:rPr>
            </w:pPr>
            <w:ins w:id="3319" w:author="Justin Bracci" w:date="2023-06-19T10:29:00Z">
              <w:r w:rsidRPr="00182D62">
                <w:t>$4.69</w:t>
              </w:r>
            </w:ins>
          </w:p>
        </w:tc>
      </w:tr>
      <w:tr w:rsidR="004F7150" w:rsidRPr="00177086" w14:paraId="533789EF" w14:textId="77777777" w:rsidTr="00842FA5">
        <w:trPr>
          <w:trHeight w:val="290"/>
          <w:ins w:id="3320" w:author="Justin Bracci" w:date="2023-06-19T10:25:00Z"/>
        </w:trPr>
        <w:tc>
          <w:tcPr>
            <w:tcW w:w="2678" w:type="dxa"/>
            <w:noWrap/>
            <w:hideMark/>
          </w:tcPr>
          <w:p w14:paraId="7261E01C" w14:textId="6FBE889B" w:rsidR="004F7150" w:rsidRPr="00177086" w:rsidRDefault="004F7150" w:rsidP="004F7150">
            <w:pPr>
              <w:rPr>
                <w:ins w:id="3321" w:author="Justin Bracci" w:date="2023-06-19T10:25:00Z"/>
                <w:rFonts w:cs="Times New Roman"/>
              </w:rPr>
            </w:pPr>
            <w:ins w:id="3322" w:author="Justin Bracci" w:date="2023-06-19T10:26:00Z">
              <w:r w:rsidRPr="00E84EDE">
                <w:t>Natural Gas Leakage Rate (GWP20)</w:t>
              </w:r>
            </w:ins>
          </w:p>
        </w:tc>
        <w:tc>
          <w:tcPr>
            <w:tcW w:w="1112" w:type="dxa"/>
            <w:noWrap/>
          </w:tcPr>
          <w:p w14:paraId="2FDF86B0" w14:textId="59CC3D07" w:rsidR="004F7150" w:rsidRPr="00177086" w:rsidRDefault="004F7150" w:rsidP="004F7150">
            <w:pPr>
              <w:rPr>
                <w:ins w:id="3323" w:author="Justin Bracci" w:date="2023-06-19T10:25:00Z"/>
                <w:rFonts w:cs="Times New Roman"/>
              </w:rPr>
            </w:pPr>
            <w:ins w:id="3324" w:author="Justin Bracci" w:date="2023-06-19T10:27:00Z">
              <w:r w:rsidRPr="005856E8">
                <w:t>$2.38</w:t>
              </w:r>
            </w:ins>
          </w:p>
        </w:tc>
        <w:tc>
          <w:tcPr>
            <w:tcW w:w="1112" w:type="dxa"/>
          </w:tcPr>
          <w:p w14:paraId="2D3ED2CC" w14:textId="30AFCBE2" w:rsidR="004F7150" w:rsidRPr="00177086" w:rsidRDefault="004F7150" w:rsidP="004F7150">
            <w:pPr>
              <w:rPr>
                <w:ins w:id="3325" w:author="Justin Bracci" w:date="2023-06-19T10:25:00Z"/>
                <w:rFonts w:cs="Times New Roman"/>
              </w:rPr>
            </w:pPr>
            <w:ins w:id="3326" w:author="Justin Bracci" w:date="2023-06-19T10:30:00Z">
              <w:r w:rsidRPr="00EE4489">
                <w:t>$2.07</w:t>
              </w:r>
            </w:ins>
          </w:p>
        </w:tc>
        <w:tc>
          <w:tcPr>
            <w:tcW w:w="1112" w:type="dxa"/>
          </w:tcPr>
          <w:p w14:paraId="5E29B32D" w14:textId="322DD50C" w:rsidR="004F7150" w:rsidRPr="00177086" w:rsidRDefault="004F7150" w:rsidP="004F7150">
            <w:pPr>
              <w:rPr>
                <w:ins w:id="3327" w:author="Justin Bracci" w:date="2023-06-19T10:25:00Z"/>
                <w:rFonts w:cs="Times New Roman"/>
              </w:rPr>
            </w:pPr>
            <w:ins w:id="3328" w:author="Justin Bracci" w:date="2023-06-19T10:28:00Z">
              <w:r w:rsidRPr="00F80357">
                <w:t>$1.88</w:t>
              </w:r>
            </w:ins>
          </w:p>
        </w:tc>
        <w:tc>
          <w:tcPr>
            <w:tcW w:w="1112" w:type="dxa"/>
            <w:noWrap/>
          </w:tcPr>
          <w:p w14:paraId="00CBA1BD" w14:textId="4B919B88" w:rsidR="004F7150" w:rsidRPr="00177086" w:rsidRDefault="004F7150" w:rsidP="004F7150">
            <w:pPr>
              <w:rPr>
                <w:ins w:id="3329" w:author="Justin Bracci" w:date="2023-06-19T10:25:00Z"/>
                <w:rFonts w:cs="Times New Roman"/>
              </w:rPr>
            </w:pPr>
            <w:ins w:id="3330" w:author="Justin Bracci" w:date="2023-06-19T10:28:00Z">
              <w:r w:rsidRPr="008C4946">
                <w:t>$4.78</w:t>
              </w:r>
            </w:ins>
          </w:p>
        </w:tc>
        <w:tc>
          <w:tcPr>
            <w:tcW w:w="1112" w:type="dxa"/>
          </w:tcPr>
          <w:p w14:paraId="1F0881B7" w14:textId="12AA16A3" w:rsidR="004F7150" w:rsidRPr="00177086" w:rsidRDefault="004F7150" w:rsidP="004F7150">
            <w:pPr>
              <w:rPr>
                <w:ins w:id="3331" w:author="Justin Bracci" w:date="2023-06-19T10:25:00Z"/>
                <w:rFonts w:cs="Times New Roman"/>
              </w:rPr>
            </w:pPr>
            <w:ins w:id="3332" w:author="Justin Bracci" w:date="2023-06-19T10:30:00Z">
              <w:r w:rsidRPr="002E744D">
                <w:t>$4.47</w:t>
              </w:r>
            </w:ins>
          </w:p>
        </w:tc>
        <w:tc>
          <w:tcPr>
            <w:tcW w:w="1112" w:type="dxa"/>
          </w:tcPr>
          <w:p w14:paraId="246509D9" w14:textId="065CBE9A" w:rsidR="004F7150" w:rsidRPr="00177086" w:rsidRDefault="004F7150" w:rsidP="004F7150">
            <w:pPr>
              <w:rPr>
                <w:ins w:id="3333" w:author="Justin Bracci" w:date="2023-06-19T10:25:00Z"/>
                <w:rFonts w:cs="Times New Roman"/>
              </w:rPr>
            </w:pPr>
            <w:ins w:id="3334" w:author="Justin Bracci" w:date="2023-06-19T10:29:00Z">
              <w:r w:rsidRPr="00182D62">
                <w:t>$4.27</w:t>
              </w:r>
            </w:ins>
          </w:p>
        </w:tc>
      </w:tr>
      <w:tr w:rsidR="004F7150" w:rsidRPr="00177086" w14:paraId="7DD1DC31" w14:textId="77777777" w:rsidTr="00842FA5">
        <w:trPr>
          <w:trHeight w:val="290"/>
          <w:ins w:id="3335" w:author="Justin Bracci" w:date="2023-06-19T10:25:00Z"/>
        </w:trPr>
        <w:tc>
          <w:tcPr>
            <w:tcW w:w="2678" w:type="dxa"/>
            <w:noWrap/>
            <w:hideMark/>
          </w:tcPr>
          <w:p w14:paraId="14B36B95" w14:textId="6A0C7787" w:rsidR="004F7150" w:rsidRPr="00177086" w:rsidRDefault="004F7150" w:rsidP="004F7150">
            <w:pPr>
              <w:rPr>
                <w:ins w:id="3336" w:author="Justin Bracci" w:date="2023-06-19T10:25:00Z"/>
                <w:rFonts w:cs="Times New Roman"/>
              </w:rPr>
            </w:pPr>
            <w:ins w:id="3337" w:author="Justin Bracci" w:date="2023-06-19T10:26:00Z">
              <w:r w:rsidRPr="00E84EDE">
                <w:t>CO</w:t>
              </w:r>
              <w:r>
                <w:rPr>
                  <w:vertAlign w:val="subscript"/>
                </w:rPr>
                <w:t>2</w:t>
              </w:r>
              <w:r w:rsidRPr="00E84EDE">
                <w:t xml:space="preserve"> </w:t>
              </w:r>
            </w:ins>
            <w:ins w:id="3338" w:author="Justin Bracci" w:date="2023-06-25T12:17:00Z">
              <w:r w:rsidR="00BA1E41">
                <w:t>Removal</w:t>
              </w:r>
            </w:ins>
            <w:ins w:id="3339" w:author="Justin Bracci" w:date="2023-06-19T10:26:00Z">
              <w:r w:rsidRPr="00E84EDE">
                <w:t xml:space="preserve"> Cost</w:t>
              </w:r>
            </w:ins>
          </w:p>
        </w:tc>
        <w:tc>
          <w:tcPr>
            <w:tcW w:w="1112" w:type="dxa"/>
            <w:noWrap/>
          </w:tcPr>
          <w:p w14:paraId="4232F584" w14:textId="4E20E3B8" w:rsidR="004F7150" w:rsidRPr="00177086" w:rsidRDefault="004F7150" w:rsidP="004F7150">
            <w:pPr>
              <w:rPr>
                <w:ins w:id="3340" w:author="Justin Bracci" w:date="2023-06-19T10:25:00Z"/>
                <w:rFonts w:cs="Times New Roman"/>
              </w:rPr>
            </w:pPr>
            <w:ins w:id="3341" w:author="Justin Bracci" w:date="2023-06-19T10:27:00Z">
              <w:r w:rsidRPr="005856E8">
                <w:t>$2.64</w:t>
              </w:r>
            </w:ins>
          </w:p>
        </w:tc>
        <w:tc>
          <w:tcPr>
            <w:tcW w:w="1112" w:type="dxa"/>
          </w:tcPr>
          <w:p w14:paraId="3801A03F" w14:textId="5E89F7A4" w:rsidR="004F7150" w:rsidRPr="00177086" w:rsidRDefault="004F7150" w:rsidP="004F7150">
            <w:pPr>
              <w:rPr>
                <w:ins w:id="3342" w:author="Justin Bracci" w:date="2023-06-19T10:25:00Z"/>
                <w:rFonts w:cs="Times New Roman"/>
              </w:rPr>
            </w:pPr>
            <w:ins w:id="3343" w:author="Justin Bracci" w:date="2023-06-19T10:30:00Z">
              <w:r w:rsidRPr="00EE4489">
                <w:t>$2.35</w:t>
              </w:r>
            </w:ins>
          </w:p>
        </w:tc>
        <w:tc>
          <w:tcPr>
            <w:tcW w:w="1112" w:type="dxa"/>
          </w:tcPr>
          <w:p w14:paraId="316D5BD1" w14:textId="3FBBAA11" w:rsidR="004F7150" w:rsidRPr="00177086" w:rsidRDefault="004F7150" w:rsidP="004F7150">
            <w:pPr>
              <w:rPr>
                <w:ins w:id="3344" w:author="Justin Bracci" w:date="2023-06-19T10:25:00Z"/>
                <w:rFonts w:cs="Times New Roman"/>
              </w:rPr>
            </w:pPr>
            <w:ins w:id="3345" w:author="Justin Bracci" w:date="2023-06-19T10:28:00Z">
              <w:r w:rsidRPr="00F80357">
                <w:t>$2.14</w:t>
              </w:r>
            </w:ins>
          </w:p>
        </w:tc>
        <w:tc>
          <w:tcPr>
            <w:tcW w:w="1112" w:type="dxa"/>
            <w:noWrap/>
          </w:tcPr>
          <w:p w14:paraId="4B682CFA" w14:textId="60E2AB14" w:rsidR="004F7150" w:rsidRPr="00177086" w:rsidRDefault="004F7150" w:rsidP="004F7150">
            <w:pPr>
              <w:rPr>
                <w:ins w:id="3346" w:author="Justin Bracci" w:date="2023-06-19T10:25:00Z"/>
                <w:rFonts w:cs="Times New Roman"/>
              </w:rPr>
            </w:pPr>
            <w:ins w:id="3347" w:author="Justin Bracci" w:date="2023-06-19T10:28:00Z">
              <w:r w:rsidRPr="008C4946">
                <w:t>$5.82</w:t>
              </w:r>
            </w:ins>
          </w:p>
        </w:tc>
        <w:tc>
          <w:tcPr>
            <w:tcW w:w="1112" w:type="dxa"/>
          </w:tcPr>
          <w:p w14:paraId="76925AAB" w14:textId="1E5E1BC7" w:rsidR="004F7150" w:rsidRPr="00177086" w:rsidRDefault="004F7150" w:rsidP="004F7150">
            <w:pPr>
              <w:rPr>
                <w:ins w:id="3348" w:author="Justin Bracci" w:date="2023-06-19T10:25:00Z"/>
                <w:rFonts w:cs="Times New Roman"/>
              </w:rPr>
            </w:pPr>
            <w:ins w:id="3349" w:author="Justin Bracci" w:date="2023-06-19T10:30:00Z">
              <w:r w:rsidRPr="002E744D">
                <w:t>$5.45</w:t>
              </w:r>
            </w:ins>
          </w:p>
        </w:tc>
        <w:tc>
          <w:tcPr>
            <w:tcW w:w="1112" w:type="dxa"/>
          </w:tcPr>
          <w:p w14:paraId="67AD48E1" w14:textId="01FC600C" w:rsidR="004F7150" w:rsidRPr="00177086" w:rsidRDefault="004F7150" w:rsidP="004F7150">
            <w:pPr>
              <w:rPr>
                <w:ins w:id="3350" w:author="Justin Bracci" w:date="2023-06-19T10:25:00Z"/>
                <w:rFonts w:cs="Times New Roman"/>
              </w:rPr>
            </w:pPr>
            <w:ins w:id="3351" w:author="Justin Bracci" w:date="2023-06-19T10:29:00Z">
              <w:r w:rsidRPr="00182D62">
                <w:t>$5.32</w:t>
              </w:r>
            </w:ins>
          </w:p>
        </w:tc>
      </w:tr>
    </w:tbl>
    <w:p w14:paraId="469F013D" w14:textId="4AC69664" w:rsidR="00800490" w:rsidRDefault="00800490">
      <w:pPr>
        <w:rPr>
          <w:ins w:id="3352" w:author="Justin Bracci" w:date="2023-06-19T11:29:00Z"/>
        </w:rPr>
      </w:pPr>
    </w:p>
    <w:p w14:paraId="791AC2E0" w14:textId="72ED3B8F" w:rsidR="00250C1D" w:rsidRDefault="004D3853" w:rsidP="00250C1D">
      <w:pPr>
        <w:keepNext/>
        <w:spacing w:after="0"/>
        <w:rPr>
          <w:ins w:id="3353" w:author="Justin Bracci" w:date="2023-06-19T11:29:00Z"/>
        </w:rPr>
      </w:pPr>
      <w:ins w:id="3354" w:author="Justin Bracci" w:date="2023-06-19T11:30:00Z">
        <w:r w:rsidRPr="004D3853">
          <w:rPr>
            <w:noProof/>
          </w:rPr>
          <w:drawing>
            <wp:inline distT="0" distB="0" distL="0" distR="0" wp14:anchorId="1212C148" wp14:editId="3AAEA74A">
              <wp:extent cx="5943600" cy="1517650"/>
              <wp:effectExtent l="0" t="0" r="0" b="6350"/>
              <wp:docPr id="26390147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901476" name=""/>
                      <pic:cNvPicPr/>
                    </pic:nvPicPr>
                    <pic:blipFill>
                      <a:blip r:embed="rId8">
                        <a:extLst>
                          <a:ext uri="{96DAC541-7B7A-43D3-8B79-37D633B846F1}">
                            <asvg:svgBlip xmlns:asvg="http://schemas.microsoft.com/office/drawing/2016/SVG/main" r:embed="rId9"/>
                          </a:ext>
                        </a:extLst>
                      </a:blip>
                      <a:stretch>
                        <a:fillRect/>
                      </a:stretch>
                    </pic:blipFill>
                    <pic:spPr>
                      <a:xfrm>
                        <a:off x="0" y="0"/>
                        <a:ext cx="5943600" cy="1517650"/>
                      </a:xfrm>
                      <a:prstGeom prst="rect">
                        <a:avLst/>
                      </a:prstGeom>
                    </pic:spPr>
                  </pic:pic>
                </a:graphicData>
              </a:graphic>
            </wp:inline>
          </w:drawing>
        </w:r>
      </w:ins>
    </w:p>
    <w:p w14:paraId="492F566D" w14:textId="7072D443" w:rsidR="00250C1D" w:rsidRDefault="00250C1D">
      <w:pPr>
        <w:pStyle w:val="Caption"/>
        <w:rPr>
          <w:ins w:id="3355" w:author="Justin Bracci" w:date="2023-07-05T17:59:00Z"/>
        </w:rPr>
      </w:pPr>
      <w:bookmarkStart w:id="3356" w:name="_Toc139471957"/>
      <w:ins w:id="3357" w:author="Justin Bracci" w:date="2023-06-19T11:29:00Z">
        <w:r>
          <w:t>Figure S.</w:t>
        </w:r>
        <w:r>
          <w:fldChar w:fldCharType="begin"/>
        </w:r>
        <w:r>
          <w:instrText xml:space="preserve"> SEQ Figure \* ARABIC </w:instrText>
        </w:r>
        <w:r>
          <w:fldChar w:fldCharType="separate"/>
        </w:r>
      </w:ins>
      <w:ins w:id="3358" w:author="Justin Bracci" w:date="2023-07-05T17:51:00Z">
        <w:r w:rsidR="00551FB8">
          <w:rPr>
            <w:noProof/>
          </w:rPr>
          <w:t>2</w:t>
        </w:r>
      </w:ins>
      <w:ins w:id="3359" w:author="Justin Bracci" w:date="2023-06-19T11:29:00Z">
        <w:r>
          <w:rPr>
            <w:noProof/>
          </w:rPr>
          <w:fldChar w:fldCharType="end"/>
        </w:r>
        <w:r>
          <w:t>: ATR-CCS pathway spider plots with sensitivity results for 7 key input parameters</w:t>
        </w:r>
      </w:ins>
      <w:bookmarkEnd w:id="3356"/>
    </w:p>
    <w:p w14:paraId="28C9DF97" w14:textId="77777777" w:rsidR="0005423E" w:rsidRPr="0005423E" w:rsidRDefault="0005423E" w:rsidP="0005423E"/>
    <w:p w14:paraId="67672911" w14:textId="23618430" w:rsidR="00AD18AA" w:rsidRDefault="00AD18AA" w:rsidP="006964FE">
      <w:pPr>
        <w:pStyle w:val="Heading2"/>
        <w:numPr>
          <w:ilvl w:val="0"/>
          <w:numId w:val="4"/>
        </w:numPr>
      </w:pPr>
      <w:bookmarkStart w:id="3360" w:name="_Toc139472011"/>
      <w:r>
        <w:t>Next-Decade LCOH Input Parameter</w:t>
      </w:r>
      <w:r w:rsidR="00223039">
        <w:t xml:space="preserve"> Sample</w:t>
      </w:r>
      <w:r>
        <w:t xml:space="preserve"> </w:t>
      </w:r>
      <w:r w:rsidR="00223039">
        <w:t>Distributions</w:t>
      </w:r>
      <w:r>
        <w:t xml:space="preserve"> for Error Bar</w:t>
      </w:r>
      <w:r w:rsidR="00223039">
        <w:t xml:space="preserve"> Analysis</w:t>
      </w:r>
      <w:bookmarkEnd w:id="3360"/>
    </w:p>
    <w:p w14:paraId="420D76DA" w14:textId="0581E737" w:rsidR="00223039" w:rsidRPr="00223039" w:rsidRDefault="00AC3E5C" w:rsidP="00223039">
      <w:r>
        <w:t>The raw data table</w:t>
      </w:r>
      <w:ins w:id="3361" w:author="Justin Bracci" w:date="2023-06-30T17:39:00Z">
        <w:r w:rsidR="00B32BFF">
          <w:t xml:space="preserve"> (Table S.9)</w:t>
        </w:r>
      </w:ins>
      <w:r>
        <w:t xml:space="preserve"> in this section contains details on the distributions</w:t>
      </w:r>
      <w:r w:rsidR="007A5359">
        <w:t xml:space="preserve"> chosen for each input parameter</w:t>
      </w:r>
      <w:r w:rsidR="00E86BD6">
        <w:t>.</w:t>
      </w:r>
      <w:r w:rsidR="002375C8">
        <w:t xml:space="preserve"> Monte Carlo simulation</w:t>
      </w:r>
      <w:r w:rsidR="003E4CBD">
        <w:t xml:space="preserve"> is performed using the information in this raw data table</w:t>
      </w:r>
      <w:r w:rsidR="006A1728">
        <w:t xml:space="preserve"> to generate the errors</w:t>
      </w:r>
      <w:r w:rsidR="00E86BD6">
        <w:t xml:space="preserve"> </w:t>
      </w:r>
      <w:r w:rsidR="006A1728">
        <w:t xml:space="preserve">bars in main text </w:t>
      </w:r>
      <w:ins w:id="3362" w:author="Justin Bracci" w:date="2023-06-30T17:30:00Z">
        <w:r w:rsidR="0022244D">
          <w:t>Figure 4</w:t>
        </w:r>
      </w:ins>
      <w:del w:id="3363" w:author="Justin Bracci" w:date="2023-06-30T17:30:00Z">
        <w:r w:rsidR="006A1728" w:rsidDel="0022244D">
          <w:delText>figures</w:delText>
        </w:r>
      </w:del>
      <w:r w:rsidR="006A1728">
        <w:t xml:space="preserve">. </w:t>
      </w:r>
      <w:r w:rsidR="00CC5740">
        <w:t>For most input parameters, t</w:t>
      </w:r>
      <w:r w:rsidR="000565E0">
        <w:t>riangular distributions are chosen</w:t>
      </w:r>
      <w:r w:rsidR="006A1728">
        <w:t xml:space="preserve"> with </w:t>
      </w:r>
      <w:r w:rsidR="00E71A31">
        <w:t xml:space="preserve">lower and upper bounds of the distributions set as the current and mid-century technology </w:t>
      </w:r>
      <w:r w:rsidR="00547258">
        <w:t>options</w:t>
      </w:r>
      <w:ins w:id="3364" w:author="Justin Bracci" w:date="2023-06-26T19:35:00Z">
        <w:r w:rsidR="00391372">
          <w:t xml:space="preserve"> from Tabl</w:t>
        </w:r>
        <w:r w:rsidR="005D36FB">
          <w:t>e</w:t>
        </w:r>
      </w:ins>
      <w:ins w:id="3365" w:author="Justin Bracci" w:date="2023-06-26T19:36:00Z">
        <w:r w:rsidR="005D36FB">
          <w:t>s</w:t>
        </w:r>
      </w:ins>
      <w:ins w:id="3366" w:author="Justin Bracci" w:date="2023-06-26T19:35:00Z">
        <w:r w:rsidR="005D36FB">
          <w:t xml:space="preserve"> S.</w:t>
        </w:r>
      </w:ins>
      <w:ins w:id="3367" w:author="Justin Bracci" w:date="2023-06-26T19:36:00Z">
        <w:r w:rsidR="005D36FB">
          <w:t xml:space="preserve">1 and </w:t>
        </w:r>
        <w:r w:rsidR="00B90BBE">
          <w:t>S.4</w:t>
        </w:r>
      </w:ins>
      <w:r w:rsidR="00E71A31">
        <w:t>.</w:t>
      </w:r>
      <w:del w:id="3368" w:author="Justin Bracci" w:date="2023-06-30T17:34:00Z">
        <w:r w:rsidR="00BD2012" w:rsidDel="001907EE">
          <w:delText xml:space="preserve"> </w:delText>
        </w:r>
      </w:del>
      <w:ins w:id="3369" w:author="Justin Bracci" w:date="2023-06-30T17:34:00Z">
        <w:r w:rsidR="002E4876">
          <w:t xml:space="preserve"> </w:t>
        </w:r>
      </w:ins>
      <w:ins w:id="3370" w:author="Justin Bracci" w:date="2023-06-30T17:38:00Z">
        <w:r w:rsidR="001F22D4">
          <w:t>A</w:t>
        </w:r>
      </w:ins>
      <w:ins w:id="3371" w:author="Justin Bracci" w:date="2023-06-30T17:37:00Z">
        <w:r w:rsidR="00FC48FB">
          <w:t>ll</w:t>
        </w:r>
      </w:ins>
      <w:ins w:id="3372" w:author="Justin Bracci" w:date="2023-06-30T17:38:00Z">
        <w:r w:rsidR="001F22D4">
          <w:t xml:space="preserve"> </w:t>
        </w:r>
      </w:ins>
      <w:ins w:id="3373" w:author="Justin Bracci" w:date="2023-06-30T17:37:00Z">
        <w:r w:rsidR="00FC48FB">
          <w:t>other low</w:t>
        </w:r>
        <w:r w:rsidR="00B37381">
          <w:t xml:space="preserve">- </w:t>
        </w:r>
        <w:r w:rsidR="00FC48FB">
          <w:t>and</w:t>
        </w:r>
        <w:r w:rsidR="00B37381">
          <w:t xml:space="preserve"> high-end bound</w:t>
        </w:r>
      </w:ins>
      <w:ins w:id="3374" w:author="Justin Bracci" w:date="2023-06-30T17:39:00Z">
        <w:r w:rsidR="00B32BFF">
          <w:t xml:space="preserve"> in Table S.9</w:t>
        </w:r>
      </w:ins>
      <w:ins w:id="3375" w:author="Justin Bracci" w:date="2023-06-30T17:37:00Z">
        <w:r w:rsidR="00B37381">
          <w:t xml:space="preserve"> are drawn from Tables S.5</w:t>
        </w:r>
      </w:ins>
      <w:ins w:id="3376" w:author="Justin Bracci" w:date="2023-06-30T17:38:00Z">
        <w:r w:rsidR="00B37381">
          <w:t xml:space="preserve"> and S.7 or </w:t>
        </w:r>
      </w:ins>
      <w:ins w:id="3377" w:author="Justin Bracci" w:date="2023-06-30T17:48:00Z">
        <w:r w:rsidR="001225DA">
          <w:t>are cited</w:t>
        </w:r>
      </w:ins>
      <w:ins w:id="3378" w:author="Justin Bracci" w:date="2023-06-30T17:38:00Z">
        <w:r w:rsidR="00B37381">
          <w:t xml:space="preserve"> in Table S.9.</w:t>
        </w:r>
      </w:ins>
      <w:ins w:id="3379" w:author="Justin Bracci" w:date="2023-06-30T17:37:00Z">
        <w:r w:rsidR="00B37381">
          <w:t xml:space="preserve"> </w:t>
        </w:r>
      </w:ins>
      <w:r w:rsidR="00BD2012">
        <w:t>Notably, we</w:t>
      </w:r>
      <w:ins w:id="3380" w:author="Justin Bracci" w:date="2023-05-13T17:54:00Z">
        <w:r w:rsidR="00125EBA">
          <w:t xml:space="preserve"> sample from </w:t>
        </w:r>
      </w:ins>
      <w:del w:id="3381" w:author="Justin Bracci" w:date="2023-05-13T17:54:00Z">
        <w:r w:rsidR="00BD2012" w:rsidDel="00125EBA">
          <w:delText xml:space="preserve"> consider </w:delText>
        </w:r>
      </w:del>
      <w:r w:rsidR="00237242">
        <w:t>three</w:t>
      </w:r>
      <w:ins w:id="3382" w:author="Justin Bracci" w:date="2023-05-13T17:51:00Z">
        <w:r w:rsidR="00035B02">
          <w:t xml:space="preserve"> different</w:t>
        </w:r>
      </w:ins>
      <w:r w:rsidR="00FF2773">
        <w:t xml:space="preserve"> 2035</w:t>
      </w:r>
      <w:ins w:id="3383" w:author="Justin Bracci" w:date="2023-05-13T17:51:00Z">
        <w:r w:rsidR="00035B02">
          <w:t xml:space="preserve"> </w:t>
        </w:r>
      </w:ins>
      <w:r w:rsidR="00CB5F11">
        <w:t>grid</w:t>
      </w:r>
      <w:ins w:id="3384" w:author="Justin Bracci" w:date="2023-05-13T17:53:00Z">
        <w:r w:rsidR="00684B32">
          <w:t xml:space="preserve"> </w:t>
        </w:r>
      </w:ins>
      <w:del w:id="3385" w:author="Justin Bracci" w:date="2023-05-13T17:51:00Z">
        <w:r w:rsidR="00BD2012" w:rsidDel="00035B02">
          <w:delText xml:space="preserve">a </w:delText>
        </w:r>
      </w:del>
      <w:del w:id="3386" w:author="Justin Bracci" w:date="2023-05-13T17:48:00Z">
        <w:r w:rsidR="00BD2012" w:rsidDel="00537CFE">
          <w:delText>trinomial</w:delText>
        </w:r>
      </w:del>
      <w:del w:id="3387" w:author="Justin Bracci" w:date="2023-05-13T17:51:00Z">
        <w:r w:rsidR="00BD2012" w:rsidDel="00035B02">
          <w:delText xml:space="preserve"> distribution for </w:delText>
        </w:r>
        <w:r w:rsidR="00F3410F" w:rsidDel="00035B02">
          <w:delText>the expected</w:delText>
        </w:r>
      </w:del>
      <w:del w:id="3388" w:author="Justin Bracci" w:date="2023-05-13T17:50:00Z">
        <w:r w:rsidR="00F3410F" w:rsidDel="00E17715">
          <w:delText xml:space="preserve"> temporal</w:delText>
        </w:r>
      </w:del>
      <w:del w:id="3389" w:author="Justin Bracci" w:date="2023-05-13T17:51:00Z">
        <w:r w:rsidR="00F3410F" w:rsidDel="00035B02">
          <w:delText xml:space="preserve"> </w:delText>
        </w:r>
      </w:del>
      <w:del w:id="3390" w:author="Justin Bracci" w:date="2023-05-13T17:49:00Z">
        <w:r w:rsidR="00F3410F" w:rsidDel="00741198">
          <w:delText>LMP</w:delText>
        </w:r>
      </w:del>
      <w:del w:id="3391" w:author="Justin Bracci" w:date="2023-05-13T17:54:00Z">
        <w:r w:rsidR="00F3410F" w:rsidDel="00125EBA">
          <w:delText xml:space="preserve"> </w:delText>
        </w:r>
      </w:del>
      <w:r w:rsidR="00F3410F">
        <w:t>pricing</w:t>
      </w:r>
      <w:ins w:id="3392" w:author="Justin Bracci" w:date="2023-05-13T17:51:00Z">
        <w:r w:rsidR="00035B02">
          <w:t xml:space="preserve"> </w:t>
        </w:r>
      </w:ins>
      <w:ins w:id="3393" w:author="Justin Bracci" w:date="2023-05-13T17:54:00Z">
        <w:r w:rsidR="00684B32">
          <w:t xml:space="preserve">and emission </w:t>
        </w:r>
      </w:ins>
      <w:ins w:id="3394" w:author="Justin Bracci" w:date="2023-05-13T17:51:00Z">
        <w:r w:rsidR="00035B02">
          <w:t>scenarios</w:t>
        </w:r>
      </w:ins>
      <w:del w:id="3395" w:author="Justin Bracci" w:date="2023-05-13T17:51:00Z">
        <w:r w:rsidR="00F3410F" w:rsidDel="00035B02">
          <w:delText xml:space="preserve"> over a year</w:delText>
        </w:r>
      </w:del>
      <w:ins w:id="3396" w:author="Justin Bracci" w:date="2023-05-13T17:51:00Z">
        <w:r w:rsidR="00035B02">
          <w:t xml:space="preserve"> for</w:t>
        </w:r>
      </w:ins>
      <w:ins w:id="3397" w:author="Justin Bracci" w:date="2023-05-13T17:49:00Z">
        <w:r w:rsidR="00741198">
          <w:t xml:space="preserve"> each state</w:t>
        </w:r>
      </w:ins>
      <w:r w:rsidR="00F3410F">
        <w:t>.</w:t>
      </w:r>
      <w:r w:rsidR="009A2650">
        <w:t xml:space="preserve"> </w:t>
      </w:r>
      <w:ins w:id="3398" w:author="Justin Bracci" w:date="2023-05-13T17:49:00Z">
        <w:r w:rsidR="00741198">
          <w:t>These scenarios are</w:t>
        </w:r>
      </w:ins>
      <w:ins w:id="3399" w:author="Justin Bracci" w:date="2023-05-13T17:50:00Z">
        <w:r w:rsidR="00B87A3E">
          <w:t xml:space="preserve"> pulled from </w:t>
        </w:r>
      </w:ins>
      <w:ins w:id="3400" w:author="Justin Bracci" w:date="2023-05-13T17:55:00Z">
        <w:r w:rsidR="000425CD">
          <w:t>NREL’s Cambium data</w:t>
        </w:r>
      </w:ins>
      <w:ins w:id="3401" w:author="Justin Bracci" w:date="2023-05-13T17:56:00Z">
        <w:r w:rsidR="000425CD">
          <w:t xml:space="preserve">base </w:t>
        </w:r>
        <w:r w:rsidR="00500D1C">
          <w:t>and are listed as</w:t>
        </w:r>
      </w:ins>
      <w:del w:id="3402" w:author="Justin Bracci" w:date="2023-05-13T17:49:00Z">
        <w:r w:rsidR="009A2650" w:rsidDel="00741198">
          <w:delText xml:space="preserve">We consider one </w:delText>
        </w:r>
        <w:r w:rsidR="00D970FA" w:rsidDel="00741198">
          <w:delText>solution</w:delText>
        </w:r>
        <w:r w:rsidR="009A2650" w:rsidDel="00741198">
          <w:delText xml:space="preserve"> where LMPs</w:delText>
        </w:r>
      </w:del>
      <w:del w:id="3403" w:author="Justin Bracci" w:date="2023-05-13T17:51:00Z">
        <w:r w:rsidR="009A2650" w:rsidDel="00035B02">
          <w:delText xml:space="preserve"> are constant each hour of the year, one case where the LMPs are the same as </w:delText>
        </w:r>
        <w:r w:rsidR="000C5CBD" w:rsidDel="00035B02">
          <w:delText>in 2020</w:delText>
        </w:r>
        <w:r w:rsidR="00D970FA" w:rsidDel="00035B02">
          <w:delText xml:space="preserve"> (base case)</w:delText>
        </w:r>
        <w:r w:rsidR="000C5CBD" w:rsidDel="00035B02">
          <w:delText>, and one case where LMPs are even higher at night</w:delText>
        </w:r>
        <w:r w:rsidR="00047164" w:rsidDel="00035B02">
          <w:delText xml:space="preserve"> and lower during the day</w:delText>
        </w:r>
        <w:r w:rsidR="00AC7721" w:rsidDel="00035B02">
          <w:delText xml:space="preserve"> than in 2020.</w:delText>
        </w:r>
      </w:del>
      <w:ins w:id="3404" w:author="Justin Bracci" w:date="2023-05-13T17:51:00Z">
        <w:r w:rsidR="00035B02">
          <w:t>:</w:t>
        </w:r>
        <w:r w:rsidR="008E1C25">
          <w:t xml:space="preserve"> Mid</w:t>
        </w:r>
      </w:ins>
      <w:ins w:id="3405" w:author="Justin Bracci" w:date="2023-05-13T17:52:00Z">
        <w:r w:rsidR="008E1C25">
          <w:t xml:space="preserve"> Case (base), </w:t>
        </w:r>
        <w:r w:rsidR="005C7355">
          <w:t xml:space="preserve">Mid Case with </w:t>
        </w:r>
        <w:r w:rsidR="008E1C25">
          <w:t xml:space="preserve">Low Renewable Energy Costs, </w:t>
        </w:r>
      </w:ins>
      <w:r w:rsidR="00237242">
        <w:t xml:space="preserve">and </w:t>
      </w:r>
      <w:ins w:id="3406" w:author="Justin Bracci" w:date="2023-05-13T17:52:00Z">
        <w:r w:rsidR="005C7355">
          <w:t xml:space="preserve">Mid Case with </w:t>
        </w:r>
        <w:r w:rsidR="008E1C25">
          <w:t>High Renewable Energy Costs</w:t>
        </w:r>
      </w:ins>
      <w:ins w:id="3407" w:author="Justin Bracci" w:date="2023-05-13T17:53:00Z">
        <w:r w:rsidR="00593B3B">
          <w:t>.</w:t>
        </w:r>
      </w:ins>
    </w:p>
    <w:p w14:paraId="7B9F4F0F" w14:textId="73F7CEB3" w:rsidR="00AD18AA" w:rsidRDefault="00AD18AA" w:rsidP="00AD18AA">
      <w:pPr>
        <w:pStyle w:val="Caption"/>
        <w:keepNext/>
        <w:spacing w:after="0"/>
      </w:pPr>
      <w:bookmarkStart w:id="3408" w:name="_Toc118724342"/>
      <w:bookmarkStart w:id="3409" w:name="_Toc139471958"/>
      <w:r>
        <w:t>Table S.</w:t>
      </w:r>
      <w:r w:rsidR="0002648F">
        <w:fldChar w:fldCharType="begin"/>
      </w:r>
      <w:r w:rsidR="0002648F">
        <w:instrText xml:space="preserve"> SEQ Table \* ARABIC </w:instrText>
      </w:r>
      <w:r w:rsidR="0002648F">
        <w:fldChar w:fldCharType="separate"/>
      </w:r>
      <w:ins w:id="3410" w:author="Justin Bracci" w:date="2023-07-05T17:51:00Z">
        <w:r w:rsidR="00551FB8">
          <w:rPr>
            <w:noProof/>
          </w:rPr>
          <w:t>9</w:t>
        </w:r>
      </w:ins>
      <w:del w:id="3411" w:author="Justin Bracci" w:date="2023-05-13T17:45:00Z">
        <w:r w:rsidR="00194902" w:rsidDel="005D4C85">
          <w:rPr>
            <w:noProof/>
          </w:rPr>
          <w:delText>10</w:delText>
        </w:r>
      </w:del>
      <w:r w:rsidR="0002648F">
        <w:rPr>
          <w:noProof/>
        </w:rPr>
        <w:fldChar w:fldCharType="end"/>
      </w:r>
      <w:r>
        <w:t>: Summary data table containing sample distributions for each input parameter. These distributions are used to generate error bars on next-decade LCOH figures</w:t>
      </w:r>
      <w:bookmarkEnd w:id="3408"/>
      <w:r w:rsidR="002D4F11">
        <w:t xml:space="preserve"> through Monte Carlo simulation.</w:t>
      </w:r>
      <w:bookmarkEnd w:id="3409"/>
    </w:p>
    <w:tbl>
      <w:tblPr>
        <w:tblStyle w:val="TableGrid"/>
        <w:tblW w:w="0" w:type="auto"/>
        <w:tblLayout w:type="fixed"/>
        <w:tblLook w:val="04A0" w:firstRow="1" w:lastRow="0" w:firstColumn="1" w:lastColumn="0" w:noHBand="0" w:noVBand="1"/>
        <w:tblPrChange w:id="3412" w:author="Justin Bracci" w:date="2023-05-13T16:59:00Z">
          <w:tblPr>
            <w:tblStyle w:val="TableGrid"/>
            <w:tblW w:w="0" w:type="auto"/>
            <w:tblLayout w:type="fixed"/>
            <w:tblLook w:val="04A0" w:firstRow="1" w:lastRow="0" w:firstColumn="1" w:lastColumn="0" w:noHBand="0" w:noVBand="1"/>
          </w:tblPr>
        </w:tblPrChange>
      </w:tblPr>
      <w:tblGrid>
        <w:gridCol w:w="1255"/>
        <w:gridCol w:w="1440"/>
        <w:gridCol w:w="1260"/>
        <w:gridCol w:w="1380"/>
        <w:gridCol w:w="1380"/>
        <w:gridCol w:w="1380"/>
        <w:gridCol w:w="1255"/>
        <w:tblGridChange w:id="3413">
          <w:tblGrid>
            <w:gridCol w:w="985"/>
            <w:gridCol w:w="270"/>
            <w:gridCol w:w="1296"/>
            <w:gridCol w:w="144"/>
            <w:gridCol w:w="1170"/>
            <w:gridCol w:w="90"/>
            <w:gridCol w:w="90"/>
            <w:gridCol w:w="1290"/>
            <w:gridCol w:w="36"/>
            <w:gridCol w:w="196"/>
            <w:gridCol w:w="1130"/>
            <w:gridCol w:w="18"/>
            <w:gridCol w:w="113"/>
            <w:gridCol w:w="1195"/>
            <w:gridCol w:w="66"/>
            <w:gridCol w:w="6"/>
            <w:gridCol w:w="1255"/>
          </w:tblGrid>
        </w:tblGridChange>
      </w:tblGrid>
      <w:tr w:rsidR="000461BF" w:rsidRPr="001F5A3A" w14:paraId="21760A95" w14:textId="77777777" w:rsidTr="0086535F">
        <w:trPr>
          <w:trHeight w:val="290"/>
          <w:trPrChange w:id="3414" w:author="Justin Bracci" w:date="2023-05-13T16:59:00Z">
            <w:trPr>
              <w:trHeight w:val="290"/>
            </w:trPr>
          </w:trPrChange>
        </w:trPr>
        <w:tc>
          <w:tcPr>
            <w:tcW w:w="2695" w:type="dxa"/>
            <w:gridSpan w:val="2"/>
            <w:noWrap/>
            <w:hideMark/>
            <w:tcPrChange w:id="3415" w:author="Justin Bracci" w:date="2023-05-13T16:59:00Z">
              <w:tcPr>
                <w:tcW w:w="2551" w:type="dxa"/>
                <w:gridSpan w:val="3"/>
                <w:noWrap/>
                <w:hideMark/>
              </w:tcPr>
            </w:tcPrChange>
          </w:tcPr>
          <w:p w14:paraId="29A8E325" w14:textId="77777777" w:rsidR="00AD18AA" w:rsidRPr="001F5A3A" w:rsidRDefault="00AD18AA" w:rsidP="0069225C">
            <w:pPr>
              <w:rPr>
                <w:rFonts w:cs="Times New Roman"/>
                <w:sz w:val="20"/>
                <w:szCs w:val="20"/>
              </w:rPr>
            </w:pPr>
            <w:r w:rsidRPr="001F5A3A">
              <w:rPr>
                <w:rFonts w:cs="Times New Roman"/>
                <w:sz w:val="20"/>
                <w:szCs w:val="20"/>
              </w:rPr>
              <w:t>Parameters</w:t>
            </w:r>
          </w:p>
        </w:tc>
        <w:tc>
          <w:tcPr>
            <w:tcW w:w="1260" w:type="dxa"/>
            <w:noWrap/>
            <w:hideMark/>
            <w:tcPrChange w:id="3416" w:author="Justin Bracci" w:date="2023-05-13T16:59:00Z">
              <w:tcPr>
                <w:tcW w:w="1494" w:type="dxa"/>
                <w:gridSpan w:val="4"/>
                <w:noWrap/>
                <w:hideMark/>
              </w:tcPr>
            </w:tcPrChange>
          </w:tcPr>
          <w:p w14:paraId="4F1EBD1C" w14:textId="77777777" w:rsidR="00AD18AA" w:rsidRPr="001F5A3A" w:rsidRDefault="00AD18AA" w:rsidP="0069225C">
            <w:pPr>
              <w:rPr>
                <w:rFonts w:cs="Times New Roman"/>
                <w:sz w:val="20"/>
                <w:szCs w:val="20"/>
              </w:rPr>
            </w:pPr>
            <w:r w:rsidRPr="001F5A3A">
              <w:rPr>
                <w:rFonts w:cs="Times New Roman"/>
                <w:sz w:val="20"/>
                <w:szCs w:val="20"/>
              </w:rPr>
              <w:t>Distribution Type</w:t>
            </w:r>
          </w:p>
        </w:tc>
        <w:tc>
          <w:tcPr>
            <w:tcW w:w="1380" w:type="dxa"/>
            <w:noWrap/>
            <w:hideMark/>
            <w:tcPrChange w:id="3417" w:author="Justin Bracci" w:date="2023-05-13T16:59:00Z">
              <w:tcPr>
                <w:tcW w:w="1522" w:type="dxa"/>
                <w:gridSpan w:val="3"/>
                <w:noWrap/>
                <w:hideMark/>
              </w:tcPr>
            </w:tcPrChange>
          </w:tcPr>
          <w:p w14:paraId="6949BDA0" w14:textId="77777777" w:rsidR="00AD18AA" w:rsidRPr="001F5A3A" w:rsidRDefault="00AD18AA" w:rsidP="0069225C">
            <w:pPr>
              <w:rPr>
                <w:rFonts w:cs="Times New Roman"/>
                <w:sz w:val="20"/>
                <w:szCs w:val="20"/>
              </w:rPr>
            </w:pPr>
            <w:r w:rsidRPr="001F5A3A">
              <w:rPr>
                <w:rFonts w:cs="Times New Roman"/>
                <w:sz w:val="20"/>
                <w:szCs w:val="20"/>
              </w:rPr>
              <w:t>Low Value</w:t>
            </w:r>
          </w:p>
        </w:tc>
        <w:tc>
          <w:tcPr>
            <w:tcW w:w="1380" w:type="dxa"/>
            <w:noWrap/>
            <w:hideMark/>
            <w:tcPrChange w:id="3418" w:author="Justin Bracci" w:date="2023-05-13T16:59:00Z">
              <w:tcPr>
                <w:tcW w:w="1261" w:type="dxa"/>
                <w:gridSpan w:val="3"/>
                <w:noWrap/>
                <w:hideMark/>
              </w:tcPr>
            </w:tcPrChange>
          </w:tcPr>
          <w:p w14:paraId="4CFC96E4" w14:textId="77777777" w:rsidR="00AD18AA" w:rsidRPr="001F5A3A" w:rsidRDefault="00AD18AA" w:rsidP="0069225C">
            <w:pPr>
              <w:rPr>
                <w:rFonts w:cs="Times New Roman"/>
                <w:sz w:val="20"/>
                <w:szCs w:val="20"/>
              </w:rPr>
            </w:pPr>
            <w:r w:rsidRPr="001F5A3A">
              <w:rPr>
                <w:rFonts w:cs="Times New Roman"/>
                <w:sz w:val="20"/>
                <w:szCs w:val="20"/>
              </w:rPr>
              <w:t>High Value</w:t>
            </w:r>
          </w:p>
        </w:tc>
        <w:tc>
          <w:tcPr>
            <w:tcW w:w="1380" w:type="dxa"/>
            <w:noWrap/>
            <w:hideMark/>
            <w:tcPrChange w:id="3419" w:author="Justin Bracci" w:date="2023-05-13T16:59:00Z">
              <w:tcPr>
                <w:tcW w:w="1261" w:type="dxa"/>
                <w:gridSpan w:val="2"/>
                <w:noWrap/>
                <w:hideMark/>
              </w:tcPr>
            </w:tcPrChange>
          </w:tcPr>
          <w:p w14:paraId="113574A9" w14:textId="77777777" w:rsidR="00AD18AA" w:rsidRPr="001F5A3A" w:rsidRDefault="00AD18AA" w:rsidP="0069225C">
            <w:pPr>
              <w:rPr>
                <w:rFonts w:cs="Times New Roman"/>
                <w:sz w:val="20"/>
                <w:szCs w:val="20"/>
              </w:rPr>
            </w:pPr>
            <w:r w:rsidRPr="001F5A3A">
              <w:rPr>
                <w:rFonts w:cs="Times New Roman"/>
                <w:sz w:val="20"/>
                <w:szCs w:val="20"/>
              </w:rPr>
              <w:t>Base Value</w:t>
            </w:r>
          </w:p>
        </w:tc>
        <w:tc>
          <w:tcPr>
            <w:tcW w:w="1255" w:type="dxa"/>
            <w:noWrap/>
            <w:hideMark/>
            <w:tcPrChange w:id="3420" w:author="Justin Bracci" w:date="2023-05-13T16:59:00Z">
              <w:tcPr>
                <w:tcW w:w="1261" w:type="dxa"/>
                <w:gridSpan w:val="2"/>
                <w:noWrap/>
                <w:hideMark/>
              </w:tcPr>
            </w:tcPrChange>
          </w:tcPr>
          <w:p w14:paraId="4AC923FA" w14:textId="77777777" w:rsidR="00AD18AA" w:rsidRPr="001F5A3A" w:rsidRDefault="00AD18AA" w:rsidP="0069225C">
            <w:pPr>
              <w:rPr>
                <w:rFonts w:cs="Times New Roman"/>
                <w:sz w:val="20"/>
                <w:szCs w:val="20"/>
              </w:rPr>
            </w:pPr>
            <w:r w:rsidRPr="001F5A3A">
              <w:rPr>
                <w:rFonts w:cs="Times New Roman"/>
                <w:sz w:val="20"/>
                <w:szCs w:val="20"/>
              </w:rPr>
              <w:t>Units</w:t>
            </w:r>
          </w:p>
        </w:tc>
      </w:tr>
      <w:tr w:rsidR="000461BF" w:rsidRPr="001F5A3A" w14:paraId="6D3CD03A" w14:textId="77777777" w:rsidTr="0086535F">
        <w:trPr>
          <w:trHeight w:val="290"/>
          <w:trPrChange w:id="3421" w:author="Justin Bracci" w:date="2023-05-13T16:59:00Z">
            <w:trPr>
              <w:trHeight w:val="290"/>
            </w:trPr>
          </w:trPrChange>
        </w:trPr>
        <w:tc>
          <w:tcPr>
            <w:tcW w:w="1255" w:type="dxa"/>
            <w:vMerge w:val="restart"/>
            <w:noWrap/>
            <w:hideMark/>
            <w:tcPrChange w:id="3422" w:author="Justin Bracci" w:date="2023-05-13T16:59:00Z">
              <w:tcPr>
                <w:tcW w:w="985" w:type="dxa"/>
                <w:vMerge w:val="restart"/>
                <w:noWrap/>
                <w:hideMark/>
              </w:tcPr>
            </w:tcPrChange>
          </w:tcPr>
          <w:p w14:paraId="4880CB06" w14:textId="77777777" w:rsidR="00AD18AA" w:rsidRPr="001F5A3A" w:rsidRDefault="00AD18AA" w:rsidP="0069225C">
            <w:pPr>
              <w:rPr>
                <w:rFonts w:cs="Times New Roman"/>
                <w:sz w:val="20"/>
                <w:szCs w:val="20"/>
                <w:vertAlign w:val="subscript"/>
              </w:rPr>
            </w:pPr>
            <w:r w:rsidRPr="001F5A3A">
              <w:rPr>
                <w:rFonts w:cs="Times New Roman"/>
                <w:sz w:val="20"/>
                <w:szCs w:val="20"/>
              </w:rPr>
              <w:t>Electricity-Based H</w:t>
            </w:r>
            <w:r>
              <w:rPr>
                <w:rFonts w:cs="Times New Roman"/>
                <w:sz w:val="20"/>
                <w:szCs w:val="20"/>
                <w:vertAlign w:val="subscript"/>
              </w:rPr>
              <w:t>2</w:t>
            </w:r>
          </w:p>
        </w:tc>
        <w:tc>
          <w:tcPr>
            <w:tcW w:w="1440" w:type="dxa"/>
            <w:noWrap/>
            <w:hideMark/>
            <w:tcPrChange w:id="3423" w:author="Justin Bracci" w:date="2023-05-13T16:59:00Z">
              <w:tcPr>
                <w:tcW w:w="1566" w:type="dxa"/>
                <w:gridSpan w:val="2"/>
                <w:noWrap/>
                <w:hideMark/>
              </w:tcPr>
            </w:tcPrChange>
          </w:tcPr>
          <w:p w14:paraId="0FF9774E" w14:textId="77777777" w:rsidR="00AD18AA" w:rsidRPr="001F5A3A" w:rsidRDefault="00AD18AA" w:rsidP="0069225C">
            <w:pPr>
              <w:rPr>
                <w:rFonts w:cs="Times New Roman"/>
                <w:sz w:val="20"/>
                <w:szCs w:val="20"/>
              </w:rPr>
            </w:pPr>
            <w:r w:rsidRPr="001F5A3A">
              <w:rPr>
                <w:rFonts w:cs="Times New Roman"/>
                <w:sz w:val="20"/>
                <w:szCs w:val="20"/>
              </w:rPr>
              <w:t>Electrolyzer Efficiency</w:t>
            </w:r>
          </w:p>
        </w:tc>
        <w:tc>
          <w:tcPr>
            <w:tcW w:w="1260" w:type="dxa"/>
            <w:noWrap/>
            <w:hideMark/>
            <w:tcPrChange w:id="3424" w:author="Justin Bracci" w:date="2023-05-13T16:59:00Z">
              <w:tcPr>
                <w:tcW w:w="1314" w:type="dxa"/>
                <w:gridSpan w:val="2"/>
                <w:noWrap/>
                <w:hideMark/>
              </w:tcPr>
            </w:tcPrChange>
          </w:tcPr>
          <w:p w14:paraId="7062A1CE" w14:textId="77777777" w:rsidR="00AD18AA" w:rsidRPr="001F5A3A" w:rsidRDefault="00AD18AA" w:rsidP="0069225C">
            <w:pPr>
              <w:rPr>
                <w:rFonts w:cs="Times New Roman"/>
                <w:sz w:val="20"/>
                <w:szCs w:val="20"/>
              </w:rPr>
            </w:pPr>
            <w:r w:rsidRPr="001F5A3A">
              <w:rPr>
                <w:rFonts w:cs="Times New Roman"/>
                <w:sz w:val="20"/>
                <w:szCs w:val="20"/>
              </w:rPr>
              <w:t>Triangular</w:t>
            </w:r>
          </w:p>
        </w:tc>
        <w:tc>
          <w:tcPr>
            <w:tcW w:w="1380" w:type="dxa"/>
            <w:noWrap/>
            <w:hideMark/>
            <w:tcPrChange w:id="3425" w:author="Justin Bracci" w:date="2023-05-13T16:59:00Z">
              <w:tcPr>
                <w:tcW w:w="1506" w:type="dxa"/>
                <w:gridSpan w:val="4"/>
                <w:noWrap/>
                <w:hideMark/>
              </w:tcPr>
            </w:tcPrChange>
          </w:tcPr>
          <w:p w14:paraId="12E65E10" w14:textId="77777777" w:rsidR="00AD18AA" w:rsidRPr="001F5A3A" w:rsidRDefault="00AD18AA" w:rsidP="0069225C">
            <w:pPr>
              <w:rPr>
                <w:rFonts w:cs="Times New Roman"/>
                <w:sz w:val="20"/>
                <w:szCs w:val="20"/>
              </w:rPr>
            </w:pPr>
            <w:r w:rsidRPr="001F5A3A">
              <w:rPr>
                <w:rFonts w:cs="Times New Roman"/>
                <w:sz w:val="20"/>
                <w:szCs w:val="20"/>
              </w:rPr>
              <w:t>60</w:t>
            </w:r>
          </w:p>
        </w:tc>
        <w:tc>
          <w:tcPr>
            <w:tcW w:w="1380" w:type="dxa"/>
            <w:noWrap/>
            <w:hideMark/>
            <w:tcPrChange w:id="3426" w:author="Justin Bracci" w:date="2023-05-13T16:59:00Z">
              <w:tcPr>
                <w:tcW w:w="1326" w:type="dxa"/>
                <w:gridSpan w:val="2"/>
                <w:noWrap/>
                <w:hideMark/>
              </w:tcPr>
            </w:tcPrChange>
          </w:tcPr>
          <w:p w14:paraId="2AB359F7" w14:textId="77777777" w:rsidR="00AD18AA" w:rsidRPr="001F5A3A" w:rsidRDefault="00AD18AA" w:rsidP="0069225C">
            <w:pPr>
              <w:rPr>
                <w:rFonts w:cs="Times New Roman"/>
                <w:sz w:val="20"/>
                <w:szCs w:val="20"/>
              </w:rPr>
            </w:pPr>
            <w:r w:rsidRPr="001F5A3A">
              <w:rPr>
                <w:rFonts w:cs="Times New Roman"/>
                <w:sz w:val="20"/>
                <w:szCs w:val="20"/>
              </w:rPr>
              <w:t>70</w:t>
            </w:r>
          </w:p>
        </w:tc>
        <w:tc>
          <w:tcPr>
            <w:tcW w:w="1380" w:type="dxa"/>
            <w:noWrap/>
            <w:hideMark/>
            <w:tcPrChange w:id="3427" w:author="Justin Bracci" w:date="2023-05-13T16:59:00Z">
              <w:tcPr>
                <w:tcW w:w="1326" w:type="dxa"/>
                <w:gridSpan w:val="3"/>
                <w:noWrap/>
                <w:hideMark/>
              </w:tcPr>
            </w:tcPrChange>
          </w:tcPr>
          <w:p w14:paraId="3D8F1D84" w14:textId="77777777" w:rsidR="00AD18AA" w:rsidRPr="001F5A3A" w:rsidRDefault="00AD18AA" w:rsidP="0069225C">
            <w:pPr>
              <w:rPr>
                <w:rFonts w:cs="Times New Roman"/>
                <w:sz w:val="20"/>
                <w:szCs w:val="20"/>
              </w:rPr>
            </w:pPr>
            <w:r w:rsidRPr="001F5A3A">
              <w:rPr>
                <w:rFonts w:cs="Times New Roman"/>
                <w:sz w:val="20"/>
                <w:szCs w:val="20"/>
              </w:rPr>
              <w:t>65</w:t>
            </w:r>
          </w:p>
        </w:tc>
        <w:tc>
          <w:tcPr>
            <w:tcW w:w="1255" w:type="dxa"/>
            <w:noWrap/>
            <w:hideMark/>
            <w:tcPrChange w:id="3428" w:author="Justin Bracci" w:date="2023-05-13T16:59:00Z">
              <w:tcPr>
                <w:tcW w:w="1327" w:type="dxa"/>
                <w:gridSpan w:val="3"/>
                <w:noWrap/>
                <w:hideMark/>
              </w:tcPr>
            </w:tcPrChange>
          </w:tcPr>
          <w:p w14:paraId="366C210D" w14:textId="77777777" w:rsidR="00AD18AA" w:rsidRPr="001F5A3A" w:rsidRDefault="00AD18AA" w:rsidP="0069225C">
            <w:pPr>
              <w:rPr>
                <w:rFonts w:cs="Times New Roman"/>
                <w:sz w:val="20"/>
                <w:szCs w:val="20"/>
              </w:rPr>
            </w:pPr>
            <w:r w:rsidRPr="001F5A3A">
              <w:rPr>
                <w:rFonts w:cs="Times New Roman"/>
                <w:sz w:val="20"/>
                <w:szCs w:val="20"/>
              </w:rPr>
              <w:t>%</w:t>
            </w:r>
          </w:p>
        </w:tc>
      </w:tr>
      <w:tr w:rsidR="000461BF" w:rsidRPr="001F5A3A" w14:paraId="535A663E" w14:textId="77777777" w:rsidTr="0086535F">
        <w:trPr>
          <w:trHeight w:val="290"/>
          <w:trPrChange w:id="3429" w:author="Justin Bracci" w:date="2023-05-13T16:59:00Z">
            <w:trPr>
              <w:trHeight w:val="290"/>
            </w:trPr>
          </w:trPrChange>
        </w:trPr>
        <w:tc>
          <w:tcPr>
            <w:tcW w:w="1255" w:type="dxa"/>
            <w:vMerge/>
            <w:hideMark/>
            <w:tcPrChange w:id="3430" w:author="Justin Bracci" w:date="2023-05-13T16:59:00Z">
              <w:tcPr>
                <w:tcW w:w="985" w:type="dxa"/>
                <w:vMerge/>
                <w:hideMark/>
              </w:tcPr>
            </w:tcPrChange>
          </w:tcPr>
          <w:p w14:paraId="510D3F79" w14:textId="77777777" w:rsidR="00AD18AA" w:rsidRPr="001F5A3A" w:rsidRDefault="00AD18AA" w:rsidP="0069225C">
            <w:pPr>
              <w:rPr>
                <w:rFonts w:cs="Times New Roman"/>
                <w:sz w:val="20"/>
                <w:szCs w:val="20"/>
              </w:rPr>
            </w:pPr>
          </w:p>
        </w:tc>
        <w:tc>
          <w:tcPr>
            <w:tcW w:w="1440" w:type="dxa"/>
            <w:noWrap/>
            <w:hideMark/>
            <w:tcPrChange w:id="3431" w:author="Justin Bracci" w:date="2023-05-13T16:59:00Z">
              <w:tcPr>
                <w:tcW w:w="1566" w:type="dxa"/>
                <w:gridSpan w:val="2"/>
                <w:noWrap/>
                <w:hideMark/>
              </w:tcPr>
            </w:tcPrChange>
          </w:tcPr>
          <w:p w14:paraId="0448EF49" w14:textId="77777777" w:rsidR="00AD18AA" w:rsidRPr="001F5A3A" w:rsidRDefault="00AD18AA" w:rsidP="0069225C">
            <w:pPr>
              <w:rPr>
                <w:rFonts w:cs="Times New Roman"/>
                <w:sz w:val="20"/>
                <w:szCs w:val="20"/>
              </w:rPr>
            </w:pPr>
            <w:r w:rsidRPr="001F5A3A">
              <w:rPr>
                <w:rFonts w:cs="Times New Roman"/>
                <w:sz w:val="20"/>
                <w:szCs w:val="20"/>
              </w:rPr>
              <w:t>Electrolyzer Capital Cost</w:t>
            </w:r>
          </w:p>
        </w:tc>
        <w:tc>
          <w:tcPr>
            <w:tcW w:w="1260" w:type="dxa"/>
            <w:noWrap/>
            <w:hideMark/>
            <w:tcPrChange w:id="3432" w:author="Justin Bracci" w:date="2023-05-13T16:59:00Z">
              <w:tcPr>
                <w:tcW w:w="1314" w:type="dxa"/>
                <w:gridSpan w:val="2"/>
                <w:noWrap/>
                <w:hideMark/>
              </w:tcPr>
            </w:tcPrChange>
          </w:tcPr>
          <w:p w14:paraId="7D106D53" w14:textId="77777777" w:rsidR="00AD18AA" w:rsidRPr="001F5A3A" w:rsidRDefault="00AD18AA" w:rsidP="0069225C">
            <w:pPr>
              <w:rPr>
                <w:rFonts w:cs="Times New Roman"/>
                <w:sz w:val="20"/>
                <w:szCs w:val="20"/>
              </w:rPr>
            </w:pPr>
            <w:r w:rsidRPr="001F5A3A">
              <w:rPr>
                <w:rFonts w:cs="Times New Roman"/>
                <w:sz w:val="20"/>
                <w:szCs w:val="20"/>
              </w:rPr>
              <w:t>Triangular</w:t>
            </w:r>
          </w:p>
        </w:tc>
        <w:tc>
          <w:tcPr>
            <w:tcW w:w="1380" w:type="dxa"/>
            <w:noWrap/>
            <w:hideMark/>
            <w:tcPrChange w:id="3433" w:author="Justin Bracci" w:date="2023-05-13T16:59:00Z">
              <w:tcPr>
                <w:tcW w:w="1506" w:type="dxa"/>
                <w:gridSpan w:val="4"/>
                <w:noWrap/>
                <w:hideMark/>
              </w:tcPr>
            </w:tcPrChange>
          </w:tcPr>
          <w:p w14:paraId="7A3F16FD" w14:textId="77777777" w:rsidR="00AD18AA" w:rsidRPr="001F5A3A" w:rsidRDefault="00AD18AA" w:rsidP="0069225C">
            <w:pPr>
              <w:rPr>
                <w:rFonts w:cs="Times New Roman"/>
                <w:sz w:val="20"/>
                <w:szCs w:val="20"/>
              </w:rPr>
            </w:pPr>
            <w:r w:rsidRPr="001F5A3A">
              <w:rPr>
                <w:rFonts w:cs="Times New Roman"/>
                <w:sz w:val="20"/>
                <w:szCs w:val="20"/>
              </w:rPr>
              <w:t>340</w:t>
            </w:r>
          </w:p>
        </w:tc>
        <w:tc>
          <w:tcPr>
            <w:tcW w:w="1380" w:type="dxa"/>
            <w:noWrap/>
            <w:hideMark/>
            <w:tcPrChange w:id="3434" w:author="Justin Bracci" w:date="2023-05-13T16:59:00Z">
              <w:tcPr>
                <w:tcW w:w="1326" w:type="dxa"/>
                <w:gridSpan w:val="2"/>
                <w:noWrap/>
                <w:hideMark/>
              </w:tcPr>
            </w:tcPrChange>
          </w:tcPr>
          <w:p w14:paraId="6161E244" w14:textId="4BF98E5D" w:rsidR="00AD18AA" w:rsidRPr="001F5A3A" w:rsidRDefault="002E5E7F" w:rsidP="0069225C">
            <w:pPr>
              <w:rPr>
                <w:rFonts w:cs="Times New Roman"/>
                <w:sz w:val="20"/>
                <w:szCs w:val="20"/>
              </w:rPr>
            </w:pPr>
            <w:ins w:id="3435" w:author="Justin Bracci" w:date="2023-05-04T21:14:00Z">
              <w:r>
                <w:rPr>
                  <w:rFonts w:cs="Times New Roman"/>
                  <w:sz w:val="20"/>
                  <w:szCs w:val="20"/>
                </w:rPr>
                <w:t>915</w:t>
              </w:r>
            </w:ins>
            <w:del w:id="3436" w:author="Justin Bracci" w:date="2023-05-04T21:14:00Z">
              <w:r w:rsidR="00AD18AA" w:rsidRPr="001F5A3A" w:rsidDel="002E5E7F">
                <w:rPr>
                  <w:rFonts w:cs="Times New Roman"/>
                  <w:sz w:val="20"/>
                  <w:szCs w:val="20"/>
                </w:rPr>
                <w:delText>840</w:delText>
              </w:r>
            </w:del>
          </w:p>
        </w:tc>
        <w:tc>
          <w:tcPr>
            <w:tcW w:w="1380" w:type="dxa"/>
            <w:noWrap/>
            <w:hideMark/>
            <w:tcPrChange w:id="3437" w:author="Justin Bracci" w:date="2023-05-13T16:59:00Z">
              <w:tcPr>
                <w:tcW w:w="1326" w:type="dxa"/>
                <w:gridSpan w:val="3"/>
                <w:noWrap/>
                <w:hideMark/>
              </w:tcPr>
            </w:tcPrChange>
          </w:tcPr>
          <w:p w14:paraId="03323C60" w14:textId="0696B549" w:rsidR="00AD18AA" w:rsidRPr="001F5A3A" w:rsidRDefault="002C1F65" w:rsidP="0069225C">
            <w:pPr>
              <w:rPr>
                <w:rFonts w:cs="Times New Roman"/>
                <w:sz w:val="20"/>
                <w:szCs w:val="20"/>
              </w:rPr>
            </w:pPr>
            <w:r>
              <w:rPr>
                <w:rFonts w:cs="Times New Roman"/>
                <w:sz w:val="20"/>
                <w:szCs w:val="20"/>
              </w:rPr>
              <w:t>340</w:t>
            </w:r>
          </w:p>
        </w:tc>
        <w:tc>
          <w:tcPr>
            <w:tcW w:w="1255" w:type="dxa"/>
            <w:noWrap/>
            <w:hideMark/>
            <w:tcPrChange w:id="3438" w:author="Justin Bracci" w:date="2023-05-13T16:59:00Z">
              <w:tcPr>
                <w:tcW w:w="1327" w:type="dxa"/>
                <w:gridSpan w:val="3"/>
                <w:noWrap/>
                <w:hideMark/>
              </w:tcPr>
            </w:tcPrChange>
          </w:tcPr>
          <w:p w14:paraId="3942D10B" w14:textId="3AA671C5" w:rsidR="00AD18AA" w:rsidRPr="001F5A3A" w:rsidRDefault="00AD18AA" w:rsidP="0069225C">
            <w:pPr>
              <w:rPr>
                <w:rFonts w:cs="Times New Roman"/>
                <w:sz w:val="20"/>
                <w:szCs w:val="20"/>
              </w:rPr>
            </w:pPr>
            <w:r w:rsidRPr="001F5A3A">
              <w:rPr>
                <w:rFonts w:cs="Times New Roman"/>
                <w:sz w:val="20"/>
                <w:szCs w:val="20"/>
              </w:rPr>
              <w:t>$/kW</w:t>
            </w:r>
            <w:ins w:id="3439" w:author="Justin Bracci" w:date="2023-06-28T21:06:00Z">
              <w:r w:rsidR="006B6D0D">
                <w:rPr>
                  <w:rFonts w:eastAsia="Calibri" w:cstheme="minorHAnsi"/>
                  <w:sz w:val="20"/>
                  <w:szCs w:val="20"/>
                  <w:vertAlign w:val="subscript"/>
                </w:rPr>
                <w:t>e</w:t>
              </w:r>
            </w:ins>
          </w:p>
        </w:tc>
      </w:tr>
      <w:tr w:rsidR="000461BF" w:rsidRPr="001F5A3A" w14:paraId="1099C89A" w14:textId="77777777" w:rsidTr="0086535F">
        <w:trPr>
          <w:trHeight w:val="290"/>
          <w:trPrChange w:id="3440" w:author="Justin Bracci" w:date="2023-05-13T16:59:00Z">
            <w:trPr>
              <w:trHeight w:val="290"/>
            </w:trPr>
          </w:trPrChange>
        </w:trPr>
        <w:tc>
          <w:tcPr>
            <w:tcW w:w="1255" w:type="dxa"/>
            <w:vMerge/>
            <w:hideMark/>
            <w:tcPrChange w:id="3441" w:author="Justin Bracci" w:date="2023-05-13T16:59:00Z">
              <w:tcPr>
                <w:tcW w:w="985" w:type="dxa"/>
                <w:vMerge/>
                <w:hideMark/>
              </w:tcPr>
            </w:tcPrChange>
          </w:tcPr>
          <w:p w14:paraId="4E1141CC" w14:textId="77777777" w:rsidR="00AD18AA" w:rsidRPr="001F5A3A" w:rsidRDefault="00AD18AA" w:rsidP="0069225C">
            <w:pPr>
              <w:rPr>
                <w:rFonts w:cs="Times New Roman"/>
                <w:sz w:val="20"/>
                <w:szCs w:val="20"/>
              </w:rPr>
            </w:pPr>
          </w:p>
        </w:tc>
        <w:tc>
          <w:tcPr>
            <w:tcW w:w="1440" w:type="dxa"/>
            <w:noWrap/>
            <w:hideMark/>
            <w:tcPrChange w:id="3442" w:author="Justin Bracci" w:date="2023-05-13T16:59:00Z">
              <w:tcPr>
                <w:tcW w:w="1566" w:type="dxa"/>
                <w:gridSpan w:val="2"/>
                <w:noWrap/>
                <w:hideMark/>
              </w:tcPr>
            </w:tcPrChange>
          </w:tcPr>
          <w:p w14:paraId="071610D2" w14:textId="77777777" w:rsidR="00AD18AA" w:rsidRPr="001F5A3A" w:rsidRDefault="00AD18AA" w:rsidP="0069225C">
            <w:pPr>
              <w:rPr>
                <w:rFonts w:cs="Times New Roman"/>
                <w:sz w:val="20"/>
                <w:szCs w:val="20"/>
              </w:rPr>
            </w:pPr>
            <w:r w:rsidRPr="001F5A3A">
              <w:rPr>
                <w:rFonts w:cs="Times New Roman"/>
                <w:sz w:val="20"/>
                <w:szCs w:val="20"/>
              </w:rPr>
              <w:t>Solar Capital Cost</w:t>
            </w:r>
          </w:p>
        </w:tc>
        <w:tc>
          <w:tcPr>
            <w:tcW w:w="1260" w:type="dxa"/>
            <w:noWrap/>
            <w:hideMark/>
            <w:tcPrChange w:id="3443" w:author="Justin Bracci" w:date="2023-05-13T16:59:00Z">
              <w:tcPr>
                <w:tcW w:w="1314" w:type="dxa"/>
                <w:gridSpan w:val="2"/>
                <w:noWrap/>
                <w:hideMark/>
              </w:tcPr>
            </w:tcPrChange>
          </w:tcPr>
          <w:p w14:paraId="748FF65E" w14:textId="77777777" w:rsidR="00AD18AA" w:rsidRPr="001F5A3A" w:rsidRDefault="00AD18AA" w:rsidP="0069225C">
            <w:pPr>
              <w:rPr>
                <w:rFonts w:cs="Times New Roman"/>
                <w:sz w:val="20"/>
                <w:szCs w:val="20"/>
              </w:rPr>
            </w:pPr>
            <w:r w:rsidRPr="001F5A3A">
              <w:rPr>
                <w:rFonts w:cs="Times New Roman"/>
                <w:sz w:val="20"/>
                <w:szCs w:val="20"/>
              </w:rPr>
              <w:t>Triangular</w:t>
            </w:r>
          </w:p>
        </w:tc>
        <w:tc>
          <w:tcPr>
            <w:tcW w:w="1380" w:type="dxa"/>
            <w:noWrap/>
            <w:hideMark/>
            <w:tcPrChange w:id="3444" w:author="Justin Bracci" w:date="2023-05-13T16:59:00Z">
              <w:tcPr>
                <w:tcW w:w="1506" w:type="dxa"/>
                <w:gridSpan w:val="4"/>
                <w:noWrap/>
                <w:hideMark/>
              </w:tcPr>
            </w:tcPrChange>
          </w:tcPr>
          <w:p w14:paraId="51EB6930" w14:textId="180EC385" w:rsidR="00AD18AA" w:rsidRPr="001F5A3A" w:rsidRDefault="0000012D" w:rsidP="0069225C">
            <w:pPr>
              <w:rPr>
                <w:rFonts w:cs="Times New Roman"/>
                <w:sz w:val="20"/>
                <w:szCs w:val="20"/>
              </w:rPr>
            </w:pPr>
            <w:ins w:id="3445" w:author="Justin Bracci" w:date="2023-05-04T21:14:00Z">
              <w:r>
                <w:rPr>
                  <w:rFonts w:cs="Times New Roman"/>
                  <w:sz w:val="20"/>
                  <w:szCs w:val="20"/>
                </w:rPr>
                <w:t>400</w:t>
              </w:r>
            </w:ins>
            <w:del w:id="3446" w:author="Justin Bracci" w:date="2023-05-04T21:14:00Z">
              <w:r w:rsidR="00AD18AA" w:rsidRPr="001F5A3A" w:rsidDel="0000012D">
                <w:rPr>
                  <w:rFonts w:cs="Times New Roman"/>
                  <w:sz w:val="20"/>
                  <w:szCs w:val="20"/>
                </w:rPr>
                <w:delText>320</w:delText>
              </w:r>
            </w:del>
          </w:p>
        </w:tc>
        <w:tc>
          <w:tcPr>
            <w:tcW w:w="1380" w:type="dxa"/>
            <w:noWrap/>
            <w:hideMark/>
            <w:tcPrChange w:id="3447" w:author="Justin Bracci" w:date="2023-05-13T16:59:00Z">
              <w:tcPr>
                <w:tcW w:w="1326" w:type="dxa"/>
                <w:gridSpan w:val="2"/>
                <w:noWrap/>
                <w:hideMark/>
              </w:tcPr>
            </w:tcPrChange>
          </w:tcPr>
          <w:p w14:paraId="4F2F25C9" w14:textId="77777777" w:rsidR="00AD18AA" w:rsidRPr="001F5A3A" w:rsidRDefault="00AD18AA" w:rsidP="0069225C">
            <w:pPr>
              <w:rPr>
                <w:rFonts w:cs="Times New Roman"/>
                <w:sz w:val="20"/>
                <w:szCs w:val="20"/>
              </w:rPr>
            </w:pPr>
            <w:r w:rsidRPr="001F5A3A">
              <w:rPr>
                <w:rFonts w:cs="Times New Roman"/>
                <w:sz w:val="20"/>
                <w:szCs w:val="20"/>
              </w:rPr>
              <w:t>950</w:t>
            </w:r>
          </w:p>
        </w:tc>
        <w:tc>
          <w:tcPr>
            <w:tcW w:w="1380" w:type="dxa"/>
            <w:noWrap/>
            <w:hideMark/>
            <w:tcPrChange w:id="3448" w:author="Justin Bracci" w:date="2023-05-13T16:59:00Z">
              <w:tcPr>
                <w:tcW w:w="1326" w:type="dxa"/>
                <w:gridSpan w:val="3"/>
                <w:noWrap/>
                <w:hideMark/>
              </w:tcPr>
            </w:tcPrChange>
          </w:tcPr>
          <w:p w14:paraId="5EC97792" w14:textId="5BC80218" w:rsidR="00AD18AA" w:rsidRPr="001F5A3A" w:rsidRDefault="00C86CB1" w:rsidP="0069225C">
            <w:pPr>
              <w:rPr>
                <w:rFonts w:cs="Times New Roman"/>
                <w:sz w:val="20"/>
                <w:szCs w:val="20"/>
              </w:rPr>
            </w:pPr>
            <w:r>
              <w:rPr>
                <w:rFonts w:cs="Times New Roman"/>
                <w:sz w:val="20"/>
                <w:szCs w:val="20"/>
              </w:rPr>
              <w:t>400</w:t>
            </w:r>
            <w:del w:id="3449" w:author="Justin Bracci" w:date="2023-05-04T21:14:00Z">
              <w:r w:rsidR="00AD18AA" w:rsidRPr="001F5A3A" w:rsidDel="0000012D">
                <w:rPr>
                  <w:rFonts w:cs="Times New Roman"/>
                  <w:sz w:val="20"/>
                  <w:szCs w:val="20"/>
                </w:rPr>
                <w:delText>420</w:delText>
              </w:r>
            </w:del>
          </w:p>
        </w:tc>
        <w:tc>
          <w:tcPr>
            <w:tcW w:w="1255" w:type="dxa"/>
            <w:noWrap/>
            <w:hideMark/>
            <w:tcPrChange w:id="3450" w:author="Justin Bracci" w:date="2023-05-13T16:59:00Z">
              <w:tcPr>
                <w:tcW w:w="1327" w:type="dxa"/>
                <w:gridSpan w:val="3"/>
                <w:noWrap/>
                <w:hideMark/>
              </w:tcPr>
            </w:tcPrChange>
          </w:tcPr>
          <w:p w14:paraId="71FCF6ED" w14:textId="1344DF97" w:rsidR="00AD18AA" w:rsidRPr="001F5A3A" w:rsidRDefault="00AD18AA" w:rsidP="0069225C">
            <w:pPr>
              <w:rPr>
                <w:rFonts w:cs="Times New Roman"/>
                <w:sz w:val="20"/>
                <w:szCs w:val="20"/>
              </w:rPr>
            </w:pPr>
            <w:r w:rsidRPr="001F5A3A">
              <w:rPr>
                <w:rFonts w:cs="Times New Roman"/>
                <w:sz w:val="20"/>
                <w:szCs w:val="20"/>
              </w:rPr>
              <w:t>$/kW</w:t>
            </w:r>
            <w:ins w:id="3451" w:author="Justin Bracci" w:date="2023-06-28T21:06:00Z">
              <w:r w:rsidR="006B6D0D">
                <w:rPr>
                  <w:rFonts w:eastAsia="Calibri" w:cstheme="minorHAnsi"/>
                  <w:sz w:val="20"/>
                  <w:szCs w:val="20"/>
                  <w:vertAlign w:val="subscript"/>
                </w:rPr>
                <w:t>e</w:t>
              </w:r>
            </w:ins>
          </w:p>
        </w:tc>
      </w:tr>
      <w:tr w:rsidR="000461BF" w:rsidRPr="001F5A3A" w14:paraId="21DCB003" w14:textId="77777777" w:rsidTr="0086535F">
        <w:trPr>
          <w:trHeight w:val="290"/>
          <w:trPrChange w:id="3452" w:author="Justin Bracci" w:date="2023-05-13T16:59:00Z">
            <w:trPr>
              <w:trHeight w:val="290"/>
            </w:trPr>
          </w:trPrChange>
        </w:trPr>
        <w:tc>
          <w:tcPr>
            <w:tcW w:w="1255" w:type="dxa"/>
            <w:vMerge/>
            <w:hideMark/>
            <w:tcPrChange w:id="3453" w:author="Justin Bracci" w:date="2023-05-13T16:59:00Z">
              <w:tcPr>
                <w:tcW w:w="985" w:type="dxa"/>
                <w:vMerge/>
                <w:hideMark/>
              </w:tcPr>
            </w:tcPrChange>
          </w:tcPr>
          <w:p w14:paraId="76B18200" w14:textId="77777777" w:rsidR="00AD18AA" w:rsidRPr="001F5A3A" w:rsidRDefault="00AD18AA" w:rsidP="0069225C">
            <w:pPr>
              <w:rPr>
                <w:rFonts w:cs="Times New Roman"/>
                <w:sz w:val="20"/>
                <w:szCs w:val="20"/>
              </w:rPr>
            </w:pPr>
          </w:p>
        </w:tc>
        <w:tc>
          <w:tcPr>
            <w:tcW w:w="1440" w:type="dxa"/>
            <w:noWrap/>
            <w:hideMark/>
            <w:tcPrChange w:id="3454" w:author="Justin Bracci" w:date="2023-05-13T16:59:00Z">
              <w:tcPr>
                <w:tcW w:w="1566" w:type="dxa"/>
                <w:gridSpan w:val="2"/>
                <w:noWrap/>
                <w:hideMark/>
              </w:tcPr>
            </w:tcPrChange>
          </w:tcPr>
          <w:p w14:paraId="12D533D6" w14:textId="77777777" w:rsidR="00AD18AA" w:rsidRPr="001F5A3A" w:rsidRDefault="00AD18AA" w:rsidP="0069225C">
            <w:pPr>
              <w:rPr>
                <w:rFonts w:cs="Times New Roman"/>
                <w:sz w:val="20"/>
                <w:szCs w:val="20"/>
              </w:rPr>
            </w:pPr>
            <w:r w:rsidRPr="001F5A3A">
              <w:rPr>
                <w:rFonts w:cs="Times New Roman"/>
                <w:sz w:val="20"/>
                <w:szCs w:val="20"/>
              </w:rPr>
              <w:t>H</w:t>
            </w:r>
            <w:r w:rsidRPr="00A32E10">
              <w:rPr>
                <w:rFonts w:cs="Times New Roman"/>
                <w:sz w:val="20"/>
                <w:szCs w:val="20"/>
                <w:vertAlign w:val="subscript"/>
              </w:rPr>
              <w:t>2</w:t>
            </w:r>
            <w:r w:rsidRPr="001F5A3A">
              <w:rPr>
                <w:rFonts w:cs="Times New Roman"/>
                <w:sz w:val="20"/>
                <w:szCs w:val="20"/>
              </w:rPr>
              <w:t xml:space="preserve"> Storage Capital Cost</w:t>
            </w:r>
          </w:p>
        </w:tc>
        <w:tc>
          <w:tcPr>
            <w:tcW w:w="1260" w:type="dxa"/>
            <w:noWrap/>
            <w:hideMark/>
            <w:tcPrChange w:id="3455" w:author="Justin Bracci" w:date="2023-05-13T16:59:00Z">
              <w:tcPr>
                <w:tcW w:w="1314" w:type="dxa"/>
                <w:gridSpan w:val="2"/>
                <w:noWrap/>
                <w:hideMark/>
              </w:tcPr>
            </w:tcPrChange>
          </w:tcPr>
          <w:p w14:paraId="183259B5" w14:textId="77777777" w:rsidR="00AD18AA" w:rsidRPr="001F5A3A" w:rsidRDefault="00AD18AA" w:rsidP="0069225C">
            <w:pPr>
              <w:rPr>
                <w:rFonts w:cs="Times New Roman"/>
                <w:sz w:val="20"/>
                <w:szCs w:val="20"/>
              </w:rPr>
            </w:pPr>
            <w:r w:rsidRPr="001F5A3A">
              <w:rPr>
                <w:rFonts w:cs="Times New Roman"/>
                <w:sz w:val="20"/>
                <w:szCs w:val="20"/>
              </w:rPr>
              <w:t>Triangular</w:t>
            </w:r>
          </w:p>
        </w:tc>
        <w:tc>
          <w:tcPr>
            <w:tcW w:w="1380" w:type="dxa"/>
            <w:noWrap/>
            <w:hideMark/>
            <w:tcPrChange w:id="3456" w:author="Justin Bracci" w:date="2023-05-13T16:59:00Z">
              <w:tcPr>
                <w:tcW w:w="1506" w:type="dxa"/>
                <w:gridSpan w:val="4"/>
                <w:noWrap/>
                <w:hideMark/>
              </w:tcPr>
            </w:tcPrChange>
          </w:tcPr>
          <w:p w14:paraId="5EA83ABC" w14:textId="77777777" w:rsidR="00AD18AA" w:rsidRPr="001F5A3A" w:rsidRDefault="00AD18AA" w:rsidP="0069225C">
            <w:pPr>
              <w:rPr>
                <w:rFonts w:cs="Times New Roman"/>
                <w:sz w:val="20"/>
                <w:szCs w:val="20"/>
              </w:rPr>
            </w:pPr>
            <w:r w:rsidRPr="001F5A3A">
              <w:rPr>
                <w:rFonts w:cs="Times New Roman"/>
                <w:sz w:val="20"/>
                <w:szCs w:val="20"/>
              </w:rPr>
              <w:t>200</w:t>
            </w:r>
          </w:p>
        </w:tc>
        <w:tc>
          <w:tcPr>
            <w:tcW w:w="1380" w:type="dxa"/>
            <w:noWrap/>
            <w:hideMark/>
            <w:tcPrChange w:id="3457" w:author="Justin Bracci" w:date="2023-05-13T16:59:00Z">
              <w:tcPr>
                <w:tcW w:w="1326" w:type="dxa"/>
                <w:gridSpan w:val="2"/>
                <w:noWrap/>
                <w:hideMark/>
              </w:tcPr>
            </w:tcPrChange>
          </w:tcPr>
          <w:p w14:paraId="76E23129" w14:textId="77777777" w:rsidR="00AD18AA" w:rsidRPr="001F5A3A" w:rsidRDefault="00AD18AA" w:rsidP="0069225C">
            <w:pPr>
              <w:rPr>
                <w:rFonts w:cs="Times New Roman"/>
                <w:sz w:val="20"/>
                <w:szCs w:val="20"/>
              </w:rPr>
            </w:pPr>
            <w:r w:rsidRPr="001F5A3A">
              <w:rPr>
                <w:rFonts w:cs="Times New Roman"/>
                <w:sz w:val="20"/>
                <w:szCs w:val="20"/>
              </w:rPr>
              <w:t>830</w:t>
            </w:r>
          </w:p>
        </w:tc>
        <w:tc>
          <w:tcPr>
            <w:tcW w:w="1380" w:type="dxa"/>
            <w:noWrap/>
            <w:hideMark/>
            <w:tcPrChange w:id="3458" w:author="Justin Bracci" w:date="2023-05-13T16:59:00Z">
              <w:tcPr>
                <w:tcW w:w="1326" w:type="dxa"/>
                <w:gridSpan w:val="3"/>
                <w:noWrap/>
                <w:hideMark/>
              </w:tcPr>
            </w:tcPrChange>
          </w:tcPr>
          <w:p w14:paraId="5E84DD31" w14:textId="77777777" w:rsidR="00AD18AA" w:rsidRPr="001F5A3A" w:rsidRDefault="00AD18AA" w:rsidP="0069225C">
            <w:pPr>
              <w:rPr>
                <w:rFonts w:cs="Times New Roman"/>
                <w:sz w:val="20"/>
                <w:szCs w:val="20"/>
              </w:rPr>
            </w:pPr>
            <w:r w:rsidRPr="001F5A3A">
              <w:rPr>
                <w:rFonts w:cs="Times New Roman"/>
                <w:sz w:val="20"/>
                <w:szCs w:val="20"/>
              </w:rPr>
              <w:t>500</w:t>
            </w:r>
          </w:p>
        </w:tc>
        <w:tc>
          <w:tcPr>
            <w:tcW w:w="1255" w:type="dxa"/>
            <w:noWrap/>
            <w:hideMark/>
            <w:tcPrChange w:id="3459" w:author="Justin Bracci" w:date="2023-05-13T16:59:00Z">
              <w:tcPr>
                <w:tcW w:w="1327" w:type="dxa"/>
                <w:gridSpan w:val="3"/>
                <w:noWrap/>
                <w:hideMark/>
              </w:tcPr>
            </w:tcPrChange>
          </w:tcPr>
          <w:p w14:paraId="2A267ED6" w14:textId="77777777" w:rsidR="00AD18AA" w:rsidRPr="001F5A3A" w:rsidRDefault="00AD18AA" w:rsidP="0069225C">
            <w:pPr>
              <w:rPr>
                <w:rFonts w:cs="Times New Roman"/>
                <w:sz w:val="20"/>
                <w:szCs w:val="20"/>
              </w:rPr>
            </w:pPr>
            <w:r w:rsidRPr="001F5A3A">
              <w:rPr>
                <w:rFonts w:cs="Times New Roman"/>
                <w:sz w:val="20"/>
                <w:szCs w:val="20"/>
              </w:rPr>
              <w:t>$/kg</w:t>
            </w:r>
          </w:p>
        </w:tc>
      </w:tr>
      <w:tr w:rsidR="000461BF" w:rsidRPr="001F5A3A" w14:paraId="2CB95BAD" w14:textId="77777777" w:rsidTr="0086535F">
        <w:trPr>
          <w:trHeight w:val="290"/>
          <w:trPrChange w:id="3460" w:author="Justin Bracci" w:date="2023-05-13T16:59:00Z">
            <w:trPr>
              <w:trHeight w:val="290"/>
            </w:trPr>
          </w:trPrChange>
        </w:trPr>
        <w:tc>
          <w:tcPr>
            <w:tcW w:w="1255" w:type="dxa"/>
            <w:vMerge/>
            <w:hideMark/>
            <w:tcPrChange w:id="3461" w:author="Justin Bracci" w:date="2023-05-13T16:59:00Z">
              <w:tcPr>
                <w:tcW w:w="985" w:type="dxa"/>
                <w:vMerge/>
                <w:hideMark/>
              </w:tcPr>
            </w:tcPrChange>
          </w:tcPr>
          <w:p w14:paraId="2A591585" w14:textId="77777777" w:rsidR="00AD18AA" w:rsidRPr="001F5A3A" w:rsidRDefault="00AD18AA" w:rsidP="0069225C">
            <w:pPr>
              <w:rPr>
                <w:rFonts w:cs="Times New Roman"/>
                <w:sz w:val="20"/>
                <w:szCs w:val="20"/>
              </w:rPr>
            </w:pPr>
          </w:p>
        </w:tc>
        <w:tc>
          <w:tcPr>
            <w:tcW w:w="1440" w:type="dxa"/>
            <w:noWrap/>
            <w:hideMark/>
            <w:tcPrChange w:id="3462" w:author="Justin Bracci" w:date="2023-05-13T16:59:00Z">
              <w:tcPr>
                <w:tcW w:w="1566" w:type="dxa"/>
                <w:gridSpan w:val="2"/>
                <w:noWrap/>
                <w:hideMark/>
              </w:tcPr>
            </w:tcPrChange>
          </w:tcPr>
          <w:p w14:paraId="369B4C29" w14:textId="77777777" w:rsidR="00AD18AA" w:rsidRPr="001F5A3A" w:rsidRDefault="00AD18AA" w:rsidP="0069225C">
            <w:pPr>
              <w:rPr>
                <w:rFonts w:cs="Times New Roman"/>
                <w:sz w:val="20"/>
                <w:szCs w:val="20"/>
              </w:rPr>
            </w:pPr>
            <w:r w:rsidRPr="001F5A3A">
              <w:rPr>
                <w:rFonts w:cs="Times New Roman"/>
                <w:sz w:val="20"/>
                <w:szCs w:val="20"/>
              </w:rPr>
              <w:t>Battery Storage Capital Cost</w:t>
            </w:r>
          </w:p>
        </w:tc>
        <w:tc>
          <w:tcPr>
            <w:tcW w:w="1260" w:type="dxa"/>
            <w:noWrap/>
            <w:hideMark/>
            <w:tcPrChange w:id="3463" w:author="Justin Bracci" w:date="2023-05-13T16:59:00Z">
              <w:tcPr>
                <w:tcW w:w="1314" w:type="dxa"/>
                <w:gridSpan w:val="2"/>
                <w:noWrap/>
                <w:hideMark/>
              </w:tcPr>
            </w:tcPrChange>
          </w:tcPr>
          <w:p w14:paraId="7EC58740" w14:textId="77777777" w:rsidR="00AD18AA" w:rsidRPr="001F5A3A" w:rsidRDefault="00AD18AA" w:rsidP="0069225C">
            <w:pPr>
              <w:rPr>
                <w:rFonts w:cs="Times New Roman"/>
                <w:sz w:val="20"/>
                <w:szCs w:val="20"/>
              </w:rPr>
            </w:pPr>
            <w:r w:rsidRPr="001F5A3A">
              <w:rPr>
                <w:rFonts w:cs="Times New Roman"/>
                <w:sz w:val="20"/>
                <w:szCs w:val="20"/>
              </w:rPr>
              <w:t>Triangular</w:t>
            </w:r>
          </w:p>
        </w:tc>
        <w:tc>
          <w:tcPr>
            <w:tcW w:w="1380" w:type="dxa"/>
            <w:noWrap/>
            <w:hideMark/>
            <w:tcPrChange w:id="3464" w:author="Justin Bracci" w:date="2023-05-13T16:59:00Z">
              <w:tcPr>
                <w:tcW w:w="1506" w:type="dxa"/>
                <w:gridSpan w:val="4"/>
                <w:noWrap/>
                <w:hideMark/>
              </w:tcPr>
            </w:tcPrChange>
          </w:tcPr>
          <w:p w14:paraId="7AE29197" w14:textId="77777777" w:rsidR="00AD18AA" w:rsidRPr="001F5A3A" w:rsidRDefault="00AD18AA" w:rsidP="0069225C">
            <w:pPr>
              <w:rPr>
                <w:rFonts w:cs="Times New Roman"/>
                <w:sz w:val="20"/>
                <w:szCs w:val="20"/>
              </w:rPr>
            </w:pPr>
            <w:r w:rsidRPr="001F5A3A">
              <w:rPr>
                <w:rFonts w:cs="Times New Roman"/>
                <w:sz w:val="20"/>
                <w:szCs w:val="20"/>
              </w:rPr>
              <w:t>100</w:t>
            </w:r>
          </w:p>
        </w:tc>
        <w:tc>
          <w:tcPr>
            <w:tcW w:w="1380" w:type="dxa"/>
            <w:noWrap/>
            <w:hideMark/>
            <w:tcPrChange w:id="3465" w:author="Justin Bracci" w:date="2023-05-13T16:59:00Z">
              <w:tcPr>
                <w:tcW w:w="1326" w:type="dxa"/>
                <w:gridSpan w:val="2"/>
                <w:noWrap/>
                <w:hideMark/>
              </w:tcPr>
            </w:tcPrChange>
          </w:tcPr>
          <w:p w14:paraId="60F84B0F" w14:textId="77777777" w:rsidR="00AD18AA" w:rsidRPr="001F5A3A" w:rsidRDefault="00AD18AA" w:rsidP="0069225C">
            <w:pPr>
              <w:rPr>
                <w:rFonts w:cs="Times New Roman"/>
                <w:sz w:val="20"/>
                <w:szCs w:val="20"/>
              </w:rPr>
            </w:pPr>
            <w:r w:rsidRPr="001F5A3A">
              <w:rPr>
                <w:rFonts w:cs="Times New Roman"/>
                <w:sz w:val="20"/>
                <w:szCs w:val="20"/>
              </w:rPr>
              <w:t>350</w:t>
            </w:r>
          </w:p>
        </w:tc>
        <w:tc>
          <w:tcPr>
            <w:tcW w:w="1380" w:type="dxa"/>
            <w:noWrap/>
            <w:hideMark/>
            <w:tcPrChange w:id="3466" w:author="Justin Bracci" w:date="2023-05-13T16:59:00Z">
              <w:tcPr>
                <w:tcW w:w="1326" w:type="dxa"/>
                <w:gridSpan w:val="3"/>
                <w:noWrap/>
                <w:hideMark/>
              </w:tcPr>
            </w:tcPrChange>
          </w:tcPr>
          <w:p w14:paraId="30646C5F" w14:textId="77777777" w:rsidR="00AD18AA" w:rsidRPr="001F5A3A" w:rsidRDefault="00AD18AA" w:rsidP="0069225C">
            <w:pPr>
              <w:rPr>
                <w:rFonts w:cs="Times New Roman"/>
                <w:sz w:val="20"/>
                <w:szCs w:val="20"/>
              </w:rPr>
            </w:pPr>
            <w:r w:rsidRPr="001F5A3A">
              <w:rPr>
                <w:rFonts w:cs="Times New Roman"/>
                <w:sz w:val="20"/>
                <w:szCs w:val="20"/>
              </w:rPr>
              <w:t>250</w:t>
            </w:r>
          </w:p>
        </w:tc>
        <w:tc>
          <w:tcPr>
            <w:tcW w:w="1255" w:type="dxa"/>
            <w:noWrap/>
            <w:hideMark/>
            <w:tcPrChange w:id="3467" w:author="Justin Bracci" w:date="2023-05-13T16:59:00Z">
              <w:tcPr>
                <w:tcW w:w="1327" w:type="dxa"/>
                <w:gridSpan w:val="3"/>
                <w:noWrap/>
                <w:hideMark/>
              </w:tcPr>
            </w:tcPrChange>
          </w:tcPr>
          <w:p w14:paraId="179E3DE6" w14:textId="4418C7A0" w:rsidR="00AD18AA" w:rsidRPr="001F5A3A" w:rsidRDefault="00AD18AA" w:rsidP="0069225C">
            <w:pPr>
              <w:rPr>
                <w:rFonts w:cs="Times New Roman"/>
                <w:sz w:val="20"/>
                <w:szCs w:val="20"/>
              </w:rPr>
            </w:pPr>
            <w:r w:rsidRPr="001F5A3A">
              <w:rPr>
                <w:rFonts w:cs="Times New Roman"/>
                <w:sz w:val="20"/>
                <w:szCs w:val="20"/>
              </w:rPr>
              <w:t>$/kWh</w:t>
            </w:r>
            <w:ins w:id="3468" w:author="Justin Bracci" w:date="2023-06-25T13:58:00Z">
              <w:r w:rsidR="0068628B">
                <w:rPr>
                  <w:vertAlign w:val="subscript"/>
                </w:rPr>
                <w:t>e</w:t>
              </w:r>
            </w:ins>
          </w:p>
        </w:tc>
      </w:tr>
      <w:tr w:rsidR="000461BF" w:rsidRPr="001F5A3A" w14:paraId="54973D09" w14:textId="77777777" w:rsidTr="0086535F">
        <w:trPr>
          <w:trHeight w:val="290"/>
          <w:trPrChange w:id="3469" w:author="Justin Bracci" w:date="2023-05-13T16:59:00Z">
            <w:trPr>
              <w:trHeight w:val="290"/>
            </w:trPr>
          </w:trPrChange>
        </w:trPr>
        <w:tc>
          <w:tcPr>
            <w:tcW w:w="1255" w:type="dxa"/>
            <w:vMerge/>
            <w:hideMark/>
            <w:tcPrChange w:id="3470" w:author="Justin Bracci" w:date="2023-05-13T16:59:00Z">
              <w:tcPr>
                <w:tcW w:w="985" w:type="dxa"/>
                <w:vMerge/>
                <w:hideMark/>
              </w:tcPr>
            </w:tcPrChange>
          </w:tcPr>
          <w:p w14:paraId="5DFEBB63" w14:textId="77777777" w:rsidR="00AD18AA" w:rsidRPr="001F5A3A" w:rsidRDefault="00AD18AA" w:rsidP="0069225C">
            <w:pPr>
              <w:rPr>
                <w:rFonts w:cs="Times New Roman"/>
                <w:sz w:val="20"/>
                <w:szCs w:val="20"/>
              </w:rPr>
            </w:pPr>
          </w:p>
        </w:tc>
        <w:tc>
          <w:tcPr>
            <w:tcW w:w="1440" w:type="dxa"/>
            <w:noWrap/>
            <w:hideMark/>
            <w:tcPrChange w:id="3471" w:author="Justin Bracci" w:date="2023-05-13T16:59:00Z">
              <w:tcPr>
                <w:tcW w:w="1566" w:type="dxa"/>
                <w:gridSpan w:val="2"/>
                <w:noWrap/>
                <w:hideMark/>
              </w:tcPr>
            </w:tcPrChange>
          </w:tcPr>
          <w:p w14:paraId="1067A002" w14:textId="77777777" w:rsidR="00AD18AA" w:rsidRPr="001F5A3A" w:rsidRDefault="00AD18AA" w:rsidP="0069225C">
            <w:pPr>
              <w:rPr>
                <w:rFonts w:cs="Times New Roman"/>
                <w:sz w:val="20"/>
                <w:szCs w:val="20"/>
              </w:rPr>
            </w:pPr>
            <w:r w:rsidRPr="001F5A3A">
              <w:rPr>
                <w:rFonts w:cs="Times New Roman"/>
                <w:sz w:val="20"/>
                <w:szCs w:val="20"/>
              </w:rPr>
              <w:t>Solar Land Cost</w:t>
            </w:r>
          </w:p>
        </w:tc>
        <w:tc>
          <w:tcPr>
            <w:tcW w:w="1260" w:type="dxa"/>
            <w:noWrap/>
            <w:hideMark/>
            <w:tcPrChange w:id="3472" w:author="Justin Bracci" w:date="2023-05-13T16:59:00Z">
              <w:tcPr>
                <w:tcW w:w="1314" w:type="dxa"/>
                <w:gridSpan w:val="2"/>
                <w:noWrap/>
                <w:hideMark/>
              </w:tcPr>
            </w:tcPrChange>
          </w:tcPr>
          <w:p w14:paraId="72721470" w14:textId="77777777" w:rsidR="00AD18AA" w:rsidRPr="001F5A3A" w:rsidRDefault="00AD18AA" w:rsidP="0069225C">
            <w:pPr>
              <w:rPr>
                <w:rFonts w:cs="Times New Roman"/>
                <w:sz w:val="20"/>
                <w:szCs w:val="20"/>
              </w:rPr>
            </w:pPr>
            <w:r w:rsidRPr="001F5A3A">
              <w:rPr>
                <w:rFonts w:cs="Times New Roman"/>
                <w:sz w:val="20"/>
                <w:szCs w:val="20"/>
              </w:rPr>
              <w:t>Triangular</w:t>
            </w:r>
          </w:p>
        </w:tc>
        <w:tc>
          <w:tcPr>
            <w:tcW w:w="1380" w:type="dxa"/>
            <w:noWrap/>
            <w:hideMark/>
            <w:tcPrChange w:id="3473" w:author="Justin Bracci" w:date="2023-05-13T16:59:00Z">
              <w:tcPr>
                <w:tcW w:w="1506" w:type="dxa"/>
                <w:gridSpan w:val="4"/>
                <w:noWrap/>
                <w:hideMark/>
              </w:tcPr>
            </w:tcPrChange>
          </w:tcPr>
          <w:p w14:paraId="1D86F0DE" w14:textId="02E913AC" w:rsidR="00AD18AA" w:rsidRPr="001F5A3A" w:rsidRDefault="00AD18AA" w:rsidP="0069225C">
            <w:pPr>
              <w:rPr>
                <w:rFonts w:cs="Times New Roman"/>
                <w:sz w:val="20"/>
                <w:szCs w:val="20"/>
              </w:rPr>
            </w:pPr>
            <w:r w:rsidRPr="001F5A3A">
              <w:rPr>
                <w:rFonts w:cs="Times New Roman"/>
                <w:sz w:val="20"/>
                <w:szCs w:val="20"/>
              </w:rPr>
              <w:t>500</w:t>
            </w:r>
            <w:ins w:id="3474" w:author="Justin Bracci" w:date="2023-06-30T17:30:00Z">
              <w:r w:rsidR="0030570C">
                <w:rPr>
                  <w:rFonts w:cs="Times New Roman"/>
                  <w:sz w:val="20"/>
                  <w:szCs w:val="20"/>
                </w:rPr>
                <w:t xml:space="preserve"> </w:t>
              </w:r>
            </w:ins>
            <w:ins w:id="3475" w:author="Justin Bracci" w:date="2023-06-30T17:32:00Z">
              <w:r w:rsidR="00B806F2" w:rsidRPr="009E2407">
                <w:rPr>
                  <w:rFonts w:eastAsia="Calibri" w:cstheme="minorHAnsi"/>
                  <w:sz w:val="20"/>
                  <w:szCs w:val="20"/>
                </w:rPr>
                <w:fldChar w:fldCharType="begin" w:fldLock="1"/>
              </w:r>
              <w:r w:rsidR="00B806F2">
                <w:rPr>
                  <w:rFonts w:eastAsia="Calibri" w:cstheme="minorHAnsi"/>
                  <w:sz w:val="20"/>
                  <w:szCs w:val="20"/>
                </w:rPr>
                <w:instrText>ADDIN CSL_CITATION {"citationItems":[{"id":"ITEM-1","itemData":{"URL":"https://www.solarlandlease.com/lease-rates-for-solar-farms-how-valuable-is-my-land","accessed":{"date-parts":[["2021","5","28"]]},"author":[{"dropping-particle":"","family":"Solar Land Lease","given":"","non-dropping-particle":"","parse-names":false,"suffix":""}],"id":"ITEM-1","issued":{"date-parts":[["0"]]},"title":"Lease Rates for Solar Farms: How Valuable Is My Land?","type":"webpage"},"uris":["http://www.mendeley.com/documents/?uuid=68a9c0aa-cdbb-3fac-9355-34f901b5f792"]}],"mendeley":{"formattedCitation":"[12]","plainTextFormattedCitation":"[12]","previouslyFormattedCitation":"[12]"},"properties":{"noteIndex":0},"schema":"https://github.com/citation-style-language/schema/raw/master/csl-citation.json"}</w:instrText>
              </w:r>
              <w:r w:rsidR="00B806F2" w:rsidRPr="009E2407">
                <w:rPr>
                  <w:rFonts w:eastAsia="Calibri" w:cstheme="minorHAnsi"/>
                  <w:sz w:val="20"/>
                  <w:szCs w:val="20"/>
                </w:rPr>
                <w:fldChar w:fldCharType="separate"/>
              </w:r>
              <w:r w:rsidR="00B806F2" w:rsidRPr="00E5531A">
                <w:rPr>
                  <w:rFonts w:eastAsia="Calibri" w:cstheme="minorHAnsi"/>
                  <w:noProof/>
                  <w:sz w:val="20"/>
                  <w:szCs w:val="20"/>
                </w:rPr>
                <w:t>[12]</w:t>
              </w:r>
              <w:r w:rsidR="00B806F2" w:rsidRPr="009E2407">
                <w:rPr>
                  <w:rFonts w:eastAsia="Calibri" w:cstheme="minorHAnsi"/>
                  <w:sz w:val="20"/>
                  <w:szCs w:val="20"/>
                </w:rPr>
                <w:fldChar w:fldCharType="end"/>
              </w:r>
            </w:ins>
          </w:p>
        </w:tc>
        <w:tc>
          <w:tcPr>
            <w:tcW w:w="1380" w:type="dxa"/>
            <w:noWrap/>
            <w:hideMark/>
            <w:tcPrChange w:id="3476" w:author="Justin Bracci" w:date="2023-05-13T16:59:00Z">
              <w:tcPr>
                <w:tcW w:w="1326" w:type="dxa"/>
                <w:gridSpan w:val="2"/>
                <w:noWrap/>
                <w:hideMark/>
              </w:tcPr>
            </w:tcPrChange>
          </w:tcPr>
          <w:p w14:paraId="5CD348F1" w14:textId="2E1D057A" w:rsidR="00AD18AA" w:rsidRPr="001F5A3A" w:rsidRDefault="00AD18AA" w:rsidP="0069225C">
            <w:pPr>
              <w:rPr>
                <w:rFonts w:cs="Times New Roman"/>
                <w:sz w:val="20"/>
                <w:szCs w:val="20"/>
              </w:rPr>
            </w:pPr>
            <w:r w:rsidRPr="001F5A3A">
              <w:rPr>
                <w:rFonts w:cs="Times New Roman"/>
                <w:sz w:val="20"/>
                <w:szCs w:val="20"/>
              </w:rPr>
              <w:t>1250</w:t>
            </w:r>
            <w:ins w:id="3477" w:author="Justin Bracci" w:date="2023-06-30T17:32:00Z">
              <w:r w:rsidR="00B806F2">
                <w:rPr>
                  <w:rFonts w:cs="Times New Roman"/>
                  <w:sz w:val="20"/>
                  <w:szCs w:val="20"/>
                </w:rPr>
                <w:t xml:space="preserve"> </w:t>
              </w:r>
              <w:r w:rsidR="00B806F2" w:rsidRPr="009E2407">
                <w:rPr>
                  <w:rFonts w:eastAsia="Calibri" w:cstheme="minorHAnsi"/>
                  <w:sz w:val="20"/>
                  <w:szCs w:val="20"/>
                </w:rPr>
                <w:fldChar w:fldCharType="begin" w:fldLock="1"/>
              </w:r>
              <w:r w:rsidR="00B806F2">
                <w:rPr>
                  <w:rFonts w:eastAsia="Calibri" w:cstheme="minorHAnsi"/>
                  <w:sz w:val="20"/>
                  <w:szCs w:val="20"/>
                </w:rPr>
                <w:instrText>ADDIN CSL_CITATION {"citationItems":[{"id":"ITEM-1","itemData":{"URL":"https://www.solarlandlease.com/lease-rates-for-solar-farms-how-valuable-is-my-land","accessed":{"date-parts":[["2021","5","28"]]},"author":[{"dropping-particle":"","family":"Solar Land Lease","given":"","non-dropping-particle":"","parse-names":false,"suffix":""}],"id":"ITEM-1","issued":{"date-parts":[["0"]]},"title":"Lease Rates for Solar Farms: How Valuable Is My Land?","type":"webpage"},"uris":["http://www.mendeley.com/documents/?uuid=68a9c0aa-cdbb-3fac-9355-34f901b5f792"]}],"mendeley":{"formattedCitation":"[12]","plainTextFormattedCitation":"[12]","previouslyFormattedCitation":"[12]"},"properties":{"noteIndex":0},"schema":"https://github.com/citation-style-language/schema/raw/master/csl-citation.json"}</w:instrText>
              </w:r>
              <w:r w:rsidR="00B806F2" w:rsidRPr="009E2407">
                <w:rPr>
                  <w:rFonts w:eastAsia="Calibri" w:cstheme="minorHAnsi"/>
                  <w:sz w:val="20"/>
                  <w:szCs w:val="20"/>
                </w:rPr>
                <w:fldChar w:fldCharType="separate"/>
              </w:r>
              <w:r w:rsidR="00B806F2" w:rsidRPr="00E5531A">
                <w:rPr>
                  <w:rFonts w:eastAsia="Calibri" w:cstheme="minorHAnsi"/>
                  <w:noProof/>
                  <w:sz w:val="20"/>
                  <w:szCs w:val="20"/>
                </w:rPr>
                <w:t>[12]</w:t>
              </w:r>
              <w:r w:rsidR="00B806F2" w:rsidRPr="009E2407">
                <w:rPr>
                  <w:rFonts w:eastAsia="Calibri" w:cstheme="minorHAnsi"/>
                  <w:sz w:val="20"/>
                  <w:szCs w:val="20"/>
                </w:rPr>
                <w:fldChar w:fldCharType="end"/>
              </w:r>
            </w:ins>
          </w:p>
        </w:tc>
        <w:tc>
          <w:tcPr>
            <w:tcW w:w="1380" w:type="dxa"/>
            <w:noWrap/>
            <w:hideMark/>
            <w:tcPrChange w:id="3478" w:author="Justin Bracci" w:date="2023-05-13T16:59:00Z">
              <w:tcPr>
                <w:tcW w:w="1326" w:type="dxa"/>
                <w:gridSpan w:val="3"/>
                <w:noWrap/>
                <w:hideMark/>
              </w:tcPr>
            </w:tcPrChange>
          </w:tcPr>
          <w:p w14:paraId="30A22CA7" w14:textId="74C17044" w:rsidR="00AD18AA" w:rsidRPr="001F5A3A" w:rsidRDefault="00AD18AA" w:rsidP="0069225C">
            <w:pPr>
              <w:rPr>
                <w:rFonts w:cs="Times New Roman"/>
                <w:sz w:val="20"/>
                <w:szCs w:val="20"/>
              </w:rPr>
            </w:pPr>
            <w:r w:rsidRPr="001F5A3A">
              <w:rPr>
                <w:rFonts w:cs="Times New Roman"/>
                <w:sz w:val="20"/>
                <w:szCs w:val="20"/>
              </w:rPr>
              <w:t>750</w:t>
            </w:r>
            <w:ins w:id="3479" w:author="Justin Bracci" w:date="2023-06-30T17:32:00Z">
              <w:r w:rsidR="00B806F2">
                <w:rPr>
                  <w:rFonts w:cs="Times New Roman"/>
                  <w:sz w:val="20"/>
                  <w:szCs w:val="20"/>
                </w:rPr>
                <w:t xml:space="preserve"> </w:t>
              </w:r>
              <w:r w:rsidR="00B806F2" w:rsidRPr="009E2407">
                <w:rPr>
                  <w:rFonts w:eastAsia="Calibri" w:cstheme="minorHAnsi"/>
                  <w:sz w:val="20"/>
                  <w:szCs w:val="20"/>
                </w:rPr>
                <w:fldChar w:fldCharType="begin" w:fldLock="1"/>
              </w:r>
              <w:r w:rsidR="00B806F2">
                <w:rPr>
                  <w:rFonts w:eastAsia="Calibri" w:cstheme="minorHAnsi"/>
                  <w:sz w:val="20"/>
                  <w:szCs w:val="20"/>
                </w:rPr>
                <w:instrText>ADDIN CSL_CITATION {"citationItems":[{"id":"ITEM-1","itemData":{"URL":"https://www.solarlandlease.com/lease-rates-for-solar-farms-how-valuable-is-my-land","accessed":{"date-parts":[["2021","5","28"]]},"author":[{"dropping-particle":"","family":"Solar Land Lease","given":"","non-dropping-particle":"","parse-names":false,"suffix":""}],"id":"ITEM-1","issued":{"date-parts":[["0"]]},"title":"Lease Rates for Solar Farms: How Valuable Is My Land?","type":"webpage"},"uris":["http://www.mendeley.com/documents/?uuid=68a9c0aa-cdbb-3fac-9355-34f901b5f792"]}],"mendeley":{"formattedCitation":"[12]","plainTextFormattedCitation":"[12]","previouslyFormattedCitation":"[12]"},"properties":{"noteIndex":0},"schema":"https://github.com/citation-style-language/schema/raw/master/csl-citation.json"}</w:instrText>
              </w:r>
              <w:r w:rsidR="00B806F2" w:rsidRPr="009E2407">
                <w:rPr>
                  <w:rFonts w:eastAsia="Calibri" w:cstheme="minorHAnsi"/>
                  <w:sz w:val="20"/>
                  <w:szCs w:val="20"/>
                </w:rPr>
                <w:fldChar w:fldCharType="separate"/>
              </w:r>
              <w:r w:rsidR="00B806F2" w:rsidRPr="00E5531A">
                <w:rPr>
                  <w:rFonts w:eastAsia="Calibri" w:cstheme="minorHAnsi"/>
                  <w:noProof/>
                  <w:sz w:val="20"/>
                  <w:szCs w:val="20"/>
                </w:rPr>
                <w:t>[12]</w:t>
              </w:r>
              <w:r w:rsidR="00B806F2" w:rsidRPr="009E2407">
                <w:rPr>
                  <w:rFonts w:eastAsia="Calibri" w:cstheme="minorHAnsi"/>
                  <w:sz w:val="20"/>
                  <w:szCs w:val="20"/>
                </w:rPr>
                <w:fldChar w:fldCharType="end"/>
              </w:r>
            </w:ins>
          </w:p>
        </w:tc>
        <w:tc>
          <w:tcPr>
            <w:tcW w:w="1255" w:type="dxa"/>
            <w:noWrap/>
            <w:hideMark/>
            <w:tcPrChange w:id="3480" w:author="Justin Bracci" w:date="2023-05-13T16:59:00Z">
              <w:tcPr>
                <w:tcW w:w="1327" w:type="dxa"/>
                <w:gridSpan w:val="3"/>
                <w:noWrap/>
                <w:hideMark/>
              </w:tcPr>
            </w:tcPrChange>
          </w:tcPr>
          <w:p w14:paraId="5897DA1C" w14:textId="77777777" w:rsidR="00AD18AA" w:rsidRPr="001F5A3A" w:rsidRDefault="00AD18AA" w:rsidP="0069225C">
            <w:pPr>
              <w:rPr>
                <w:rFonts w:cs="Times New Roman"/>
                <w:sz w:val="20"/>
                <w:szCs w:val="20"/>
              </w:rPr>
            </w:pPr>
            <w:r w:rsidRPr="001F5A3A">
              <w:rPr>
                <w:rFonts w:cs="Times New Roman"/>
                <w:sz w:val="20"/>
                <w:szCs w:val="20"/>
              </w:rPr>
              <w:t>$/acre/yr</w:t>
            </w:r>
          </w:p>
        </w:tc>
      </w:tr>
      <w:tr w:rsidR="000461BF" w:rsidRPr="001F5A3A" w14:paraId="6CCEA0F0" w14:textId="77777777" w:rsidTr="0086535F">
        <w:trPr>
          <w:trHeight w:val="290"/>
          <w:trPrChange w:id="3481" w:author="Justin Bracci" w:date="2023-05-13T16:59:00Z">
            <w:trPr>
              <w:trHeight w:val="290"/>
            </w:trPr>
          </w:trPrChange>
        </w:trPr>
        <w:tc>
          <w:tcPr>
            <w:tcW w:w="1255" w:type="dxa"/>
            <w:vMerge/>
            <w:hideMark/>
            <w:tcPrChange w:id="3482" w:author="Justin Bracci" w:date="2023-05-13T16:59:00Z">
              <w:tcPr>
                <w:tcW w:w="985" w:type="dxa"/>
                <w:vMerge/>
                <w:hideMark/>
              </w:tcPr>
            </w:tcPrChange>
          </w:tcPr>
          <w:p w14:paraId="490D6C71" w14:textId="77777777" w:rsidR="00AD18AA" w:rsidRPr="001F5A3A" w:rsidRDefault="00AD18AA" w:rsidP="0069225C">
            <w:pPr>
              <w:rPr>
                <w:rFonts w:cs="Times New Roman"/>
                <w:sz w:val="20"/>
                <w:szCs w:val="20"/>
              </w:rPr>
            </w:pPr>
          </w:p>
        </w:tc>
        <w:tc>
          <w:tcPr>
            <w:tcW w:w="1440" w:type="dxa"/>
            <w:noWrap/>
            <w:hideMark/>
            <w:tcPrChange w:id="3483" w:author="Justin Bracci" w:date="2023-05-13T16:59:00Z">
              <w:tcPr>
                <w:tcW w:w="1566" w:type="dxa"/>
                <w:gridSpan w:val="2"/>
                <w:noWrap/>
                <w:hideMark/>
              </w:tcPr>
            </w:tcPrChange>
          </w:tcPr>
          <w:p w14:paraId="230613A7" w14:textId="77777777" w:rsidR="00AD18AA" w:rsidRPr="001F5A3A" w:rsidRDefault="00AD18AA" w:rsidP="0069225C">
            <w:pPr>
              <w:rPr>
                <w:rFonts w:cs="Times New Roman"/>
                <w:sz w:val="20"/>
                <w:szCs w:val="20"/>
              </w:rPr>
            </w:pPr>
            <w:r w:rsidRPr="001F5A3A">
              <w:rPr>
                <w:rFonts w:cs="Times New Roman"/>
                <w:sz w:val="20"/>
                <w:szCs w:val="20"/>
              </w:rPr>
              <w:t>Project Life</w:t>
            </w:r>
          </w:p>
        </w:tc>
        <w:tc>
          <w:tcPr>
            <w:tcW w:w="1260" w:type="dxa"/>
            <w:noWrap/>
            <w:hideMark/>
            <w:tcPrChange w:id="3484" w:author="Justin Bracci" w:date="2023-05-13T16:59:00Z">
              <w:tcPr>
                <w:tcW w:w="1314" w:type="dxa"/>
                <w:gridSpan w:val="2"/>
                <w:noWrap/>
                <w:hideMark/>
              </w:tcPr>
            </w:tcPrChange>
          </w:tcPr>
          <w:p w14:paraId="3B2CB706" w14:textId="77777777" w:rsidR="00AD18AA" w:rsidRPr="001F5A3A" w:rsidRDefault="00AD18AA" w:rsidP="0069225C">
            <w:pPr>
              <w:rPr>
                <w:rFonts w:cs="Times New Roman"/>
                <w:sz w:val="20"/>
                <w:szCs w:val="20"/>
              </w:rPr>
            </w:pPr>
            <w:r w:rsidRPr="001F5A3A">
              <w:rPr>
                <w:rFonts w:cs="Times New Roman"/>
                <w:sz w:val="20"/>
                <w:szCs w:val="20"/>
              </w:rPr>
              <w:t>Triangular</w:t>
            </w:r>
          </w:p>
        </w:tc>
        <w:tc>
          <w:tcPr>
            <w:tcW w:w="1380" w:type="dxa"/>
            <w:noWrap/>
            <w:hideMark/>
            <w:tcPrChange w:id="3485" w:author="Justin Bracci" w:date="2023-05-13T16:59:00Z">
              <w:tcPr>
                <w:tcW w:w="1506" w:type="dxa"/>
                <w:gridSpan w:val="4"/>
                <w:noWrap/>
                <w:hideMark/>
              </w:tcPr>
            </w:tcPrChange>
          </w:tcPr>
          <w:p w14:paraId="3D76345A" w14:textId="77777777" w:rsidR="00AD18AA" w:rsidRPr="001F5A3A" w:rsidRDefault="00AD18AA" w:rsidP="0069225C">
            <w:pPr>
              <w:rPr>
                <w:rFonts w:cs="Times New Roman"/>
                <w:sz w:val="20"/>
                <w:szCs w:val="20"/>
              </w:rPr>
            </w:pPr>
            <w:r w:rsidRPr="001F5A3A">
              <w:rPr>
                <w:rFonts w:cs="Times New Roman"/>
                <w:sz w:val="20"/>
                <w:szCs w:val="20"/>
              </w:rPr>
              <w:t>20</w:t>
            </w:r>
          </w:p>
        </w:tc>
        <w:tc>
          <w:tcPr>
            <w:tcW w:w="1380" w:type="dxa"/>
            <w:noWrap/>
            <w:hideMark/>
            <w:tcPrChange w:id="3486" w:author="Justin Bracci" w:date="2023-05-13T16:59:00Z">
              <w:tcPr>
                <w:tcW w:w="1326" w:type="dxa"/>
                <w:gridSpan w:val="2"/>
                <w:noWrap/>
                <w:hideMark/>
              </w:tcPr>
            </w:tcPrChange>
          </w:tcPr>
          <w:p w14:paraId="7AC32BFF" w14:textId="77777777" w:rsidR="00AD18AA" w:rsidRPr="001F5A3A" w:rsidRDefault="00AD18AA" w:rsidP="0069225C">
            <w:pPr>
              <w:rPr>
                <w:rFonts w:cs="Times New Roman"/>
                <w:sz w:val="20"/>
                <w:szCs w:val="20"/>
              </w:rPr>
            </w:pPr>
            <w:r w:rsidRPr="001F5A3A">
              <w:rPr>
                <w:rFonts w:cs="Times New Roman"/>
                <w:sz w:val="20"/>
                <w:szCs w:val="20"/>
              </w:rPr>
              <w:t>30</w:t>
            </w:r>
          </w:p>
        </w:tc>
        <w:tc>
          <w:tcPr>
            <w:tcW w:w="1380" w:type="dxa"/>
            <w:noWrap/>
            <w:hideMark/>
            <w:tcPrChange w:id="3487" w:author="Justin Bracci" w:date="2023-05-13T16:59:00Z">
              <w:tcPr>
                <w:tcW w:w="1326" w:type="dxa"/>
                <w:gridSpan w:val="3"/>
                <w:noWrap/>
                <w:hideMark/>
              </w:tcPr>
            </w:tcPrChange>
          </w:tcPr>
          <w:p w14:paraId="2C7BC488" w14:textId="77777777" w:rsidR="00AD18AA" w:rsidRPr="001F5A3A" w:rsidRDefault="00AD18AA" w:rsidP="0069225C">
            <w:pPr>
              <w:rPr>
                <w:rFonts w:cs="Times New Roman"/>
                <w:sz w:val="20"/>
                <w:szCs w:val="20"/>
              </w:rPr>
            </w:pPr>
            <w:r w:rsidRPr="001F5A3A">
              <w:rPr>
                <w:rFonts w:cs="Times New Roman"/>
                <w:sz w:val="20"/>
                <w:szCs w:val="20"/>
              </w:rPr>
              <w:t>25</w:t>
            </w:r>
          </w:p>
        </w:tc>
        <w:tc>
          <w:tcPr>
            <w:tcW w:w="1255" w:type="dxa"/>
            <w:noWrap/>
            <w:hideMark/>
            <w:tcPrChange w:id="3488" w:author="Justin Bracci" w:date="2023-05-13T16:59:00Z">
              <w:tcPr>
                <w:tcW w:w="1327" w:type="dxa"/>
                <w:gridSpan w:val="3"/>
                <w:noWrap/>
                <w:hideMark/>
              </w:tcPr>
            </w:tcPrChange>
          </w:tcPr>
          <w:p w14:paraId="232F68A7" w14:textId="655F938D" w:rsidR="00AD18AA" w:rsidRPr="001F5A3A" w:rsidRDefault="002117C1" w:rsidP="0069225C">
            <w:pPr>
              <w:rPr>
                <w:rFonts w:cs="Times New Roman"/>
                <w:sz w:val="20"/>
                <w:szCs w:val="20"/>
              </w:rPr>
            </w:pPr>
            <w:r>
              <w:rPr>
                <w:rFonts w:cs="Times New Roman"/>
                <w:sz w:val="20"/>
                <w:szCs w:val="20"/>
              </w:rPr>
              <w:t>Years</w:t>
            </w:r>
          </w:p>
        </w:tc>
      </w:tr>
      <w:tr w:rsidR="000461BF" w:rsidRPr="001F5A3A" w14:paraId="485D5889" w14:textId="77777777" w:rsidTr="0086535F">
        <w:trPr>
          <w:trHeight w:val="290"/>
          <w:trPrChange w:id="3489" w:author="Justin Bracci" w:date="2023-05-13T16:59:00Z">
            <w:trPr>
              <w:trHeight w:val="290"/>
            </w:trPr>
          </w:trPrChange>
        </w:trPr>
        <w:tc>
          <w:tcPr>
            <w:tcW w:w="1255" w:type="dxa"/>
            <w:vMerge/>
            <w:hideMark/>
            <w:tcPrChange w:id="3490" w:author="Justin Bracci" w:date="2023-05-13T16:59:00Z">
              <w:tcPr>
                <w:tcW w:w="985" w:type="dxa"/>
                <w:vMerge/>
                <w:hideMark/>
              </w:tcPr>
            </w:tcPrChange>
          </w:tcPr>
          <w:p w14:paraId="4E0101F6" w14:textId="77777777" w:rsidR="00AD18AA" w:rsidRPr="001F5A3A" w:rsidRDefault="00AD18AA" w:rsidP="0069225C">
            <w:pPr>
              <w:rPr>
                <w:rFonts w:cs="Times New Roman"/>
                <w:sz w:val="20"/>
                <w:szCs w:val="20"/>
              </w:rPr>
            </w:pPr>
          </w:p>
        </w:tc>
        <w:tc>
          <w:tcPr>
            <w:tcW w:w="1440" w:type="dxa"/>
            <w:noWrap/>
            <w:hideMark/>
            <w:tcPrChange w:id="3491" w:author="Justin Bracci" w:date="2023-05-13T16:59:00Z">
              <w:tcPr>
                <w:tcW w:w="1566" w:type="dxa"/>
                <w:gridSpan w:val="2"/>
                <w:noWrap/>
                <w:hideMark/>
              </w:tcPr>
            </w:tcPrChange>
          </w:tcPr>
          <w:p w14:paraId="17B50E11" w14:textId="77777777" w:rsidR="00AD18AA" w:rsidRPr="001F5A3A" w:rsidRDefault="00AD18AA" w:rsidP="0069225C">
            <w:pPr>
              <w:rPr>
                <w:rFonts w:cs="Times New Roman"/>
                <w:sz w:val="20"/>
                <w:szCs w:val="20"/>
              </w:rPr>
            </w:pPr>
            <w:r w:rsidRPr="001F5A3A">
              <w:rPr>
                <w:rFonts w:cs="Times New Roman"/>
                <w:sz w:val="20"/>
                <w:szCs w:val="20"/>
              </w:rPr>
              <w:t>WACC</w:t>
            </w:r>
          </w:p>
        </w:tc>
        <w:tc>
          <w:tcPr>
            <w:tcW w:w="1260" w:type="dxa"/>
            <w:noWrap/>
            <w:hideMark/>
            <w:tcPrChange w:id="3492" w:author="Justin Bracci" w:date="2023-05-13T16:59:00Z">
              <w:tcPr>
                <w:tcW w:w="1314" w:type="dxa"/>
                <w:gridSpan w:val="2"/>
                <w:noWrap/>
                <w:hideMark/>
              </w:tcPr>
            </w:tcPrChange>
          </w:tcPr>
          <w:p w14:paraId="17E95189" w14:textId="77777777" w:rsidR="00AD18AA" w:rsidRPr="001F5A3A" w:rsidRDefault="00AD18AA" w:rsidP="0069225C">
            <w:pPr>
              <w:rPr>
                <w:rFonts w:cs="Times New Roman"/>
                <w:sz w:val="20"/>
                <w:szCs w:val="20"/>
              </w:rPr>
            </w:pPr>
            <w:r w:rsidRPr="001F5A3A">
              <w:rPr>
                <w:rFonts w:cs="Times New Roman"/>
                <w:sz w:val="20"/>
                <w:szCs w:val="20"/>
              </w:rPr>
              <w:t>Triangular</w:t>
            </w:r>
          </w:p>
        </w:tc>
        <w:tc>
          <w:tcPr>
            <w:tcW w:w="1380" w:type="dxa"/>
            <w:noWrap/>
            <w:hideMark/>
            <w:tcPrChange w:id="3493" w:author="Justin Bracci" w:date="2023-05-13T16:59:00Z">
              <w:tcPr>
                <w:tcW w:w="1506" w:type="dxa"/>
                <w:gridSpan w:val="4"/>
                <w:noWrap/>
                <w:hideMark/>
              </w:tcPr>
            </w:tcPrChange>
          </w:tcPr>
          <w:p w14:paraId="6CE9A073" w14:textId="77777777" w:rsidR="00AD18AA" w:rsidRPr="001F5A3A" w:rsidRDefault="00AD18AA" w:rsidP="0069225C">
            <w:pPr>
              <w:rPr>
                <w:rFonts w:cs="Times New Roman"/>
                <w:sz w:val="20"/>
                <w:szCs w:val="20"/>
              </w:rPr>
            </w:pPr>
            <w:r w:rsidRPr="001F5A3A">
              <w:rPr>
                <w:rFonts w:cs="Times New Roman"/>
                <w:sz w:val="20"/>
                <w:szCs w:val="20"/>
              </w:rPr>
              <w:t>5</w:t>
            </w:r>
          </w:p>
        </w:tc>
        <w:tc>
          <w:tcPr>
            <w:tcW w:w="1380" w:type="dxa"/>
            <w:noWrap/>
            <w:hideMark/>
            <w:tcPrChange w:id="3494" w:author="Justin Bracci" w:date="2023-05-13T16:59:00Z">
              <w:tcPr>
                <w:tcW w:w="1326" w:type="dxa"/>
                <w:gridSpan w:val="2"/>
                <w:noWrap/>
                <w:hideMark/>
              </w:tcPr>
            </w:tcPrChange>
          </w:tcPr>
          <w:p w14:paraId="59BD5802" w14:textId="77777777" w:rsidR="00AD18AA" w:rsidRPr="001F5A3A" w:rsidRDefault="00AD18AA" w:rsidP="0069225C">
            <w:pPr>
              <w:rPr>
                <w:rFonts w:cs="Times New Roman"/>
                <w:sz w:val="20"/>
                <w:szCs w:val="20"/>
              </w:rPr>
            </w:pPr>
            <w:r w:rsidRPr="001F5A3A">
              <w:rPr>
                <w:rFonts w:cs="Times New Roman"/>
                <w:sz w:val="20"/>
                <w:szCs w:val="20"/>
              </w:rPr>
              <w:t>10</w:t>
            </w:r>
          </w:p>
        </w:tc>
        <w:tc>
          <w:tcPr>
            <w:tcW w:w="1380" w:type="dxa"/>
            <w:noWrap/>
            <w:hideMark/>
            <w:tcPrChange w:id="3495" w:author="Justin Bracci" w:date="2023-05-13T16:59:00Z">
              <w:tcPr>
                <w:tcW w:w="1326" w:type="dxa"/>
                <w:gridSpan w:val="3"/>
                <w:noWrap/>
                <w:hideMark/>
              </w:tcPr>
            </w:tcPrChange>
          </w:tcPr>
          <w:p w14:paraId="4FE624DC" w14:textId="77777777" w:rsidR="00AD18AA" w:rsidRPr="001F5A3A" w:rsidRDefault="00AD18AA" w:rsidP="0069225C">
            <w:pPr>
              <w:rPr>
                <w:rFonts w:cs="Times New Roman"/>
                <w:sz w:val="20"/>
                <w:szCs w:val="20"/>
              </w:rPr>
            </w:pPr>
            <w:r w:rsidRPr="001F5A3A">
              <w:rPr>
                <w:rFonts w:cs="Times New Roman"/>
                <w:sz w:val="20"/>
                <w:szCs w:val="20"/>
              </w:rPr>
              <w:t>8</w:t>
            </w:r>
          </w:p>
        </w:tc>
        <w:tc>
          <w:tcPr>
            <w:tcW w:w="1255" w:type="dxa"/>
            <w:noWrap/>
            <w:hideMark/>
            <w:tcPrChange w:id="3496" w:author="Justin Bracci" w:date="2023-05-13T16:59:00Z">
              <w:tcPr>
                <w:tcW w:w="1327" w:type="dxa"/>
                <w:gridSpan w:val="3"/>
                <w:noWrap/>
                <w:hideMark/>
              </w:tcPr>
            </w:tcPrChange>
          </w:tcPr>
          <w:p w14:paraId="4B20E77C" w14:textId="77777777" w:rsidR="00AD18AA" w:rsidRPr="001F5A3A" w:rsidRDefault="00AD18AA" w:rsidP="0069225C">
            <w:pPr>
              <w:rPr>
                <w:rFonts w:cs="Times New Roman"/>
                <w:sz w:val="20"/>
                <w:szCs w:val="20"/>
              </w:rPr>
            </w:pPr>
            <w:r w:rsidRPr="001F5A3A">
              <w:rPr>
                <w:rFonts w:cs="Times New Roman"/>
                <w:sz w:val="20"/>
                <w:szCs w:val="20"/>
              </w:rPr>
              <w:t>%</w:t>
            </w:r>
          </w:p>
        </w:tc>
      </w:tr>
      <w:tr w:rsidR="000461BF" w:rsidRPr="001F5A3A" w14:paraId="3AFAABD3" w14:textId="77777777" w:rsidTr="0086535F">
        <w:trPr>
          <w:trHeight w:val="290"/>
          <w:trPrChange w:id="3497" w:author="Justin Bracci" w:date="2023-05-13T16:59:00Z">
            <w:trPr>
              <w:trHeight w:val="290"/>
            </w:trPr>
          </w:trPrChange>
        </w:trPr>
        <w:tc>
          <w:tcPr>
            <w:tcW w:w="1255" w:type="dxa"/>
            <w:vMerge/>
            <w:hideMark/>
            <w:tcPrChange w:id="3498" w:author="Justin Bracci" w:date="2023-05-13T16:59:00Z">
              <w:tcPr>
                <w:tcW w:w="985" w:type="dxa"/>
                <w:vMerge/>
                <w:hideMark/>
              </w:tcPr>
            </w:tcPrChange>
          </w:tcPr>
          <w:p w14:paraId="401A6D77" w14:textId="77777777" w:rsidR="00AD18AA" w:rsidRPr="001F5A3A" w:rsidRDefault="00AD18AA" w:rsidP="0069225C">
            <w:pPr>
              <w:rPr>
                <w:rFonts w:cs="Times New Roman"/>
                <w:sz w:val="20"/>
                <w:szCs w:val="20"/>
              </w:rPr>
            </w:pPr>
          </w:p>
        </w:tc>
        <w:tc>
          <w:tcPr>
            <w:tcW w:w="1440" w:type="dxa"/>
            <w:noWrap/>
            <w:hideMark/>
            <w:tcPrChange w:id="3499" w:author="Justin Bracci" w:date="2023-05-13T16:59:00Z">
              <w:tcPr>
                <w:tcW w:w="1566" w:type="dxa"/>
                <w:gridSpan w:val="2"/>
                <w:noWrap/>
                <w:hideMark/>
              </w:tcPr>
            </w:tcPrChange>
          </w:tcPr>
          <w:p w14:paraId="50E64512" w14:textId="77777777" w:rsidR="00AD18AA" w:rsidRPr="001F5A3A" w:rsidRDefault="00AD18AA" w:rsidP="0069225C">
            <w:pPr>
              <w:rPr>
                <w:rFonts w:cs="Times New Roman"/>
                <w:sz w:val="20"/>
                <w:szCs w:val="20"/>
              </w:rPr>
            </w:pPr>
            <w:r w:rsidRPr="001F5A3A">
              <w:rPr>
                <w:rFonts w:cs="Times New Roman"/>
                <w:sz w:val="20"/>
                <w:szCs w:val="20"/>
              </w:rPr>
              <w:t>Solar Life Cycle Emissions</w:t>
            </w:r>
          </w:p>
        </w:tc>
        <w:tc>
          <w:tcPr>
            <w:tcW w:w="1260" w:type="dxa"/>
            <w:noWrap/>
            <w:hideMark/>
            <w:tcPrChange w:id="3500" w:author="Justin Bracci" w:date="2023-05-13T16:59:00Z">
              <w:tcPr>
                <w:tcW w:w="1314" w:type="dxa"/>
                <w:gridSpan w:val="2"/>
                <w:noWrap/>
                <w:hideMark/>
              </w:tcPr>
            </w:tcPrChange>
          </w:tcPr>
          <w:p w14:paraId="2CF4B163" w14:textId="77777777" w:rsidR="00AD18AA" w:rsidRPr="001F5A3A" w:rsidRDefault="00AD18AA" w:rsidP="0069225C">
            <w:pPr>
              <w:rPr>
                <w:rFonts w:cs="Times New Roman"/>
                <w:sz w:val="20"/>
                <w:szCs w:val="20"/>
              </w:rPr>
            </w:pPr>
            <w:r w:rsidRPr="001F5A3A">
              <w:rPr>
                <w:rFonts w:cs="Times New Roman"/>
                <w:sz w:val="20"/>
                <w:szCs w:val="20"/>
              </w:rPr>
              <w:t>Triangular</w:t>
            </w:r>
          </w:p>
        </w:tc>
        <w:tc>
          <w:tcPr>
            <w:tcW w:w="1380" w:type="dxa"/>
            <w:noWrap/>
            <w:hideMark/>
            <w:tcPrChange w:id="3501" w:author="Justin Bracci" w:date="2023-05-13T16:59:00Z">
              <w:tcPr>
                <w:tcW w:w="1506" w:type="dxa"/>
                <w:gridSpan w:val="4"/>
                <w:noWrap/>
                <w:hideMark/>
              </w:tcPr>
            </w:tcPrChange>
          </w:tcPr>
          <w:p w14:paraId="4245E161" w14:textId="77777777" w:rsidR="00AD18AA" w:rsidRPr="001F5A3A" w:rsidRDefault="00AD18AA" w:rsidP="0069225C">
            <w:pPr>
              <w:rPr>
                <w:rFonts w:cs="Times New Roman"/>
                <w:sz w:val="20"/>
                <w:szCs w:val="20"/>
              </w:rPr>
            </w:pPr>
            <w:r w:rsidRPr="001F5A3A">
              <w:rPr>
                <w:rFonts w:cs="Times New Roman"/>
                <w:sz w:val="20"/>
                <w:szCs w:val="20"/>
              </w:rPr>
              <w:t>0</w:t>
            </w:r>
          </w:p>
        </w:tc>
        <w:tc>
          <w:tcPr>
            <w:tcW w:w="1380" w:type="dxa"/>
            <w:noWrap/>
            <w:hideMark/>
            <w:tcPrChange w:id="3502" w:author="Justin Bracci" w:date="2023-05-13T16:59:00Z">
              <w:tcPr>
                <w:tcW w:w="1326" w:type="dxa"/>
                <w:gridSpan w:val="2"/>
                <w:noWrap/>
                <w:hideMark/>
              </w:tcPr>
            </w:tcPrChange>
          </w:tcPr>
          <w:p w14:paraId="0DE42BD8" w14:textId="77777777" w:rsidR="00AD18AA" w:rsidRPr="001F5A3A" w:rsidRDefault="00AD18AA" w:rsidP="0069225C">
            <w:pPr>
              <w:rPr>
                <w:rFonts w:cs="Times New Roman"/>
                <w:sz w:val="20"/>
                <w:szCs w:val="20"/>
              </w:rPr>
            </w:pPr>
            <w:r w:rsidRPr="001F5A3A">
              <w:rPr>
                <w:rFonts w:cs="Times New Roman"/>
                <w:sz w:val="20"/>
                <w:szCs w:val="20"/>
              </w:rPr>
              <w:t>0.05</w:t>
            </w:r>
          </w:p>
        </w:tc>
        <w:tc>
          <w:tcPr>
            <w:tcW w:w="1380" w:type="dxa"/>
            <w:noWrap/>
            <w:hideMark/>
            <w:tcPrChange w:id="3503" w:author="Justin Bracci" w:date="2023-05-13T16:59:00Z">
              <w:tcPr>
                <w:tcW w:w="1326" w:type="dxa"/>
                <w:gridSpan w:val="3"/>
                <w:noWrap/>
                <w:hideMark/>
              </w:tcPr>
            </w:tcPrChange>
          </w:tcPr>
          <w:p w14:paraId="0572BCA3" w14:textId="77777777" w:rsidR="00AD18AA" w:rsidRPr="001F5A3A" w:rsidRDefault="00AD18AA" w:rsidP="0069225C">
            <w:pPr>
              <w:rPr>
                <w:rFonts w:cs="Times New Roman"/>
                <w:sz w:val="20"/>
                <w:szCs w:val="20"/>
              </w:rPr>
            </w:pPr>
            <w:r w:rsidRPr="001F5A3A">
              <w:rPr>
                <w:rFonts w:cs="Times New Roman"/>
                <w:sz w:val="20"/>
                <w:szCs w:val="20"/>
              </w:rPr>
              <w:t>0.04</w:t>
            </w:r>
          </w:p>
        </w:tc>
        <w:tc>
          <w:tcPr>
            <w:tcW w:w="1255" w:type="dxa"/>
            <w:noWrap/>
            <w:hideMark/>
            <w:tcPrChange w:id="3504" w:author="Justin Bracci" w:date="2023-05-13T16:59:00Z">
              <w:tcPr>
                <w:tcW w:w="1327" w:type="dxa"/>
                <w:gridSpan w:val="3"/>
                <w:noWrap/>
                <w:hideMark/>
              </w:tcPr>
            </w:tcPrChange>
          </w:tcPr>
          <w:p w14:paraId="1DBB716A" w14:textId="2CDC04D2" w:rsidR="00AD18AA" w:rsidRPr="001F5A3A" w:rsidRDefault="00AD18AA" w:rsidP="0069225C">
            <w:pPr>
              <w:rPr>
                <w:rFonts w:cs="Times New Roman"/>
                <w:sz w:val="20"/>
                <w:szCs w:val="20"/>
              </w:rPr>
            </w:pPr>
            <w:r w:rsidRPr="001F5A3A">
              <w:rPr>
                <w:rFonts w:cs="Times New Roman"/>
                <w:sz w:val="20"/>
                <w:szCs w:val="20"/>
              </w:rPr>
              <w:t>kg CO</w:t>
            </w:r>
            <w:r w:rsidRPr="001F5A3A">
              <w:rPr>
                <w:rFonts w:cs="Times New Roman"/>
                <w:sz w:val="20"/>
                <w:szCs w:val="20"/>
                <w:vertAlign w:val="subscript"/>
              </w:rPr>
              <w:t>2</w:t>
            </w:r>
            <w:r w:rsidRPr="001F5A3A">
              <w:rPr>
                <w:rFonts w:cs="Times New Roman"/>
                <w:sz w:val="20"/>
                <w:szCs w:val="20"/>
              </w:rPr>
              <w:t>/kWh</w:t>
            </w:r>
            <w:ins w:id="3505" w:author="Justin Bracci" w:date="2023-06-25T13:58:00Z">
              <w:r w:rsidR="0068628B">
                <w:rPr>
                  <w:vertAlign w:val="subscript"/>
                </w:rPr>
                <w:t>e</w:t>
              </w:r>
            </w:ins>
          </w:p>
        </w:tc>
      </w:tr>
      <w:tr w:rsidR="000461BF" w:rsidRPr="001F5A3A" w14:paraId="72680C34" w14:textId="77777777" w:rsidTr="0086535F">
        <w:trPr>
          <w:trHeight w:val="290"/>
          <w:trPrChange w:id="3506" w:author="Justin Bracci" w:date="2023-05-13T16:59:00Z">
            <w:trPr>
              <w:trHeight w:val="290"/>
            </w:trPr>
          </w:trPrChange>
        </w:trPr>
        <w:tc>
          <w:tcPr>
            <w:tcW w:w="1255" w:type="dxa"/>
            <w:vMerge w:val="restart"/>
            <w:noWrap/>
            <w:hideMark/>
            <w:tcPrChange w:id="3507" w:author="Justin Bracci" w:date="2023-05-13T16:59:00Z">
              <w:tcPr>
                <w:tcW w:w="985" w:type="dxa"/>
                <w:vMerge w:val="restart"/>
                <w:noWrap/>
                <w:hideMark/>
              </w:tcPr>
            </w:tcPrChange>
          </w:tcPr>
          <w:p w14:paraId="330AA131" w14:textId="77777777" w:rsidR="00AD18AA" w:rsidRPr="001F5A3A" w:rsidRDefault="00AD18AA" w:rsidP="0069225C">
            <w:pPr>
              <w:rPr>
                <w:rFonts w:cs="Times New Roman"/>
                <w:sz w:val="20"/>
                <w:szCs w:val="20"/>
              </w:rPr>
            </w:pPr>
            <w:r w:rsidRPr="001F5A3A">
              <w:rPr>
                <w:rFonts w:cs="Times New Roman"/>
                <w:sz w:val="20"/>
                <w:szCs w:val="20"/>
              </w:rPr>
              <w:t>Fossil-Based H</w:t>
            </w:r>
            <w:r>
              <w:rPr>
                <w:rFonts w:cs="Times New Roman"/>
                <w:sz w:val="20"/>
                <w:szCs w:val="20"/>
                <w:vertAlign w:val="subscript"/>
              </w:rPr>
              <w:t>2</w:t>
            </w:r>
          </w:p>
        </w:tc>
        <w:tc>
          <w:tcPr>
            <w:tcW w:w="1440" w:type="dxa"/>
            <w:noWrap/>
            <w:hideMark/>
            <w:tcPrChange w:id="3508" w:author="Justin Bracci" w:date="2023-05-13T16:59:00Z">
              <w:tcPr>
                <w:tcW w:w="1566" w:type="dxa"/>
                <w:gridSpan w:val="2"/>
                <w:noWrap/>
                <w:hideMark/>
              </w:tcPr>
            </w:tcPrChange>
          </w:tcPr>
          <w:p w14:paraId="39D6A1E7" w14:textId="77777777" w:rsidR="00AD18AA" w:rsidRPr="001F5A3A" w:rsidRDefault="00AD18AA" w:rsidP="0069225C">
            <w:pPr>
              <w:rPr>
                <w:rFonts w:cs="Times New Roman"/>
                <w:sz w:val="20"/>
                <w:szCs w:val="20"/>
              </w:rPr>
            </w:pPr>
            <w:r w:rsidRPr="001F5A3A">
              <w:rPr>
                <w:rFonts w:cs="Times New Roman"/>
                <w:sz w:val="20"/>
                <w:szCs w:val="20"/>
              </w:rPr>
              <w:t>Plant Life</w:t>
            </w:r>
          </w:p>
        </w:tc>
        <w:tc>
          <w:tcPr>
            <w:tcW w:w="1260" w:type="dxa"/>
            <w:noWrap/>
            <w:hideMark/>
            <w:tcPrChange w:id="3509" w:author="Justin Bracci" w:date="2023-05-13T16:59:00Z">
              <w:tcPr>
                <w:tcW w:w="1314" w:type="dxa"/>
                <w:gridSpan w:val="2"/>
                <w:noWrap/>
                <w:hideMark/>
              </w:tcPr>
            </w:tcPrChange>
          </w:tcPr>
          <w:p w14:paraId="7A0DF13B" w14:textId="77777777" w:rsidR="00AD18AA" w:rsidRPr="001F5A3A" w:rsidRDefault="00AD18AA" w:rsidP="0069225C">
            <w:pPr>
              <w:rPr>
                <w:rFonts w:cs="Times New Roman"/>
                <w:sz w:val="20"/>
                <w:szCs w:val="20"/>
              </w:rPr>
            </w:pPr>
            <w:r w:rsidRPr="001F5A3A">
              <w:rPr>
                <w:rFonts w:cs="Times New Roman"/>
                <w:sz w:val="20"/>
                <w:szCs w:val="20"/>
              </w:rPr>
              <w:t>Triangular</w:t>
            </w:r>
          </w:p>
        </w:tc>
        <w:tc>
          <w:tcPr>
            <w:tcW w:w="1380" w:type="dxa"/>
            <w:noWrap/>
            <w:hideMark/>
            <w:tcPrChange w:id="3510" w:author="Justin Bracci" w:date="2023-05-13T16:59:00Z">
              <w:tcPr>
                <w:tcW w:w="1506" w:type="dxa"/>
                <w:gridSpan w:val="4"/>
                <w:noWrap/>
                <w:hideMark/>
              </w:tcPr>
            </w:tcPrChange>
          </w:tcPr>
          <w:p w14:paraId="03EC6E3B" w14:textId="77777777" w:rsidR="00AD18AA" w:rsidRPr="001F5A3A" w:rsidRDefault="00AD18AA" w:rsidP="0069225C">
            <w:pPr>
              <w:rPr>
                <w:rFonts w:cs="Times New Roman"/>
                <w:sz w:val="20"/>
                <w:szCs w:val="20"/>
              </w:rPr>
            </w:pPr>
            <w:r w:rsidRPr="001F5A3A">
              <w:rPr>
                <w:rFonts w:cs="Times New Roman"/>
                <w:sz w:val="20"/>
                <w:szCs w:val="20"/>
              </w:rPr>
              <w:t>20</w:t>
            </w:r>
          </w:p>
        </w:tc>
        <w:tc>
          <w:tcPr>
            <w:tcW w:w="1380" w:type="dxa"/>
            <w:noWrap/>
            <w:hideMark/>
            <w:tcPrChange w:id="3511" w:author="Justin Bracci" w:date="2023-05-13T16:59:00Z">
              <w:tcPr>
                <w:tcW w:w="1326" w:type="dxa"/>
                <w:gridSpan w:val="2"/>
                <w:noWrap/>
                <w:hideMark/>
              </w:tcPr>
            </w:tcPrChange>
          </w:tcPr>
          <w:p w14:paraId="204D8269" w14:textId="77777777" w:rsidR="00AD18AA" w:rsidRPr="001F5A3A" w:rsidRDefault="00AD18AA" w:rsidP="0069225C">
            <w:pPr>
              <w:rPr>
                <w:rFonts w:cs="Times New Roman"/>
                <w:sz w:val="20"/>
                <w:szCs w:val="20"/>
              </w:rPr>
            </w:pPr>
            <w:r w:rsidRPr="001F5A3A">
              <w:rPr>
                <w:rFonts w:cs="Times New Roman"/>
                <w:sz w:val="20"/>
                <w:szCs w:val="20"/>
              </w:rPr>
              <w:t>40</w:t>
            </w:r>
          </w:p>
        </w:tc>
        <w:tc>
          <w:tcPr>
            <w:tcW w:w="1380" w:type="dxa"/>
            <w:noWrap/>
            <w:hideMark/>
            <w:tcPrChange w:id="3512" w:author="Justin Bracci" w:date="2023-05-13T16:59:00Z">
              <w:tcPr>
                <w:tcW w:w="1326" w:type="dxa"/>
                <w:gridSpan w:val="3"/>
                <w:noWrap/>
                <w:hideMark/>
              </w:tcPr>
            </w:tcPrChange>
          </w:tcPr>
          <w:p w14:paraId="5890B9BB" w14:textId="77777777" w:rsidR="00AD18AA" w:rsidRPr="001F5A3A" w:rsidRDefault="00AD18AA" w:rsidP="0069225C">
            <w:pPr>
              <w:rPr>
                <w:rFonts w:cs="Times New Roman"/>
                <w:sz w:val="20"/>
                <w:szCs w:val="20"/>
              </w:rPr>
            </w:pPr>
            <w:r w:rsidRPr="001F5A3A">
              <w:rPr>
                <w:rFonts w:cs="Times New Roman"/>
                <w:sz w:val="20"/>
                <w:szCs w:val="20"/>
              </w:rPr>
              <w:t>30</w:t>
            </w:r>
          </w:p>
        </w:tc>
        <w:tc>
          <w:tcPr>
            <w:tcW w:w="1255" w:type="dxa"/>
            <w:noWrap/>
            <w:hideMark/>
            <w:tcPrChange w:id="3513" w:author="Justin Bracci" w:date="2023-05-13T16:59:00Z">
              <w:tcPr>
                <w:tcW w:w="1327" w:type="dxa"/>
                <w:gridSpan w:val="3"/>
                <w:noWrap/>
                <w:hideMark/>
              </w:tcPr>
            </w:tcPrChange>
          </w:tcPr>
          <w:p w14:paraId="43320EA1" w14:textId="77777777" w:rsidR="00AD18AA" w:rsidRPr="001F5A3A" w:rsidRDefault="00AD18AA" w:rsidP="0069225C">
            <w:pPr>
              <w:rPr>
                <w:rFonts w:cs="Times New Roman"/>
                <w:sz w:val="20"/>
                <w:szCs w:val="20"/>
              </w:rPr>
            </w:pPr>
            <w:r w:rsidRPr="001F5A3A">
              <w:rPr>
                <w:rFonts w:cs="Times New Roman"/>
                <w:sz w:val="20"/>
                <w:szCs w:val="20"/>
              </w:rPr>
              <w:t>Y</w:t>
            </w:r>
            <w:r>
              <w:rPr>
                <w:rFonts w:cs="Times New Roman"/>
                <w:sz w:val="20"/>
                <w:szCs w:val="20"/>
              </w:rPr>
              <w:t>ea</w:t>
            </w:r>
            <w:r w:rsidRPr="001F5A3A">
              <w:rPr>
                <w:rFonts w:cs="Times New Roman"/>
                <w:sz w:val="20"/>
                <w:szCs w:val="20"/>
              </w:rPr>
              <w:t>rs</w:t>
            </w:r>
          </w:p>
        </w:tc>
      </w:tr>
      <w:tr w:rsidR="000461BF" w:rsidRPr="001F5A3A" w14:paraId="47974A87" w14:textId="77777777" w:rsidTr="0086535F">
        <w:trPr>
          <w:trHeight w:val="290"/>
          <w:trPrChange w:id="3514" w:author="Justin Bracci" w:date="2023-05-13T16:59:00Z">
            <w:trPr>
              <w:trHeight w:val="290"/>
            </w:trPr>
          </w:trPrChange>
        </w:trPr>
        <w:tc>
          <w:tcPr>
            <w:tcW w:w="1255" w:type="dxa"/>
            <w:vMerge/>
            <w:hideMark/>
            <w:tcPrChange w:id="3515" w:author="Justin Bracci" w:date="2023-05-13T16:59:00Z">
              <w:tcPr>
                <w:tcW w:w="985" w:type="dxa"/>
                <w:vMerge/>
                <w:hideMark/>
              </w:tcPr>
            </w:tcPrChange>
          </w:tcPr>
          <w:p w14:paraId="1CA91F4E" w14:textId="77777777" w:rsidR="00AD18AA" w:rsidRPr="001F5A3A" w:rsidRDefault="00AD18AA" w:rsidP="0069225C">
            <w:pPr>
              <w:rPr>
                <w:rFonts w:cs="Times New Roman"/>
                <w:sz w:val="20"/>
                <w:szCs w:val="20"/>
              </w:rPr>
            </w:pPr>
          </w:p>
        </w:tc>
        <w:tc>
          <w:tcPr>
            <w:tcW w:w="1440" w:type="dxa"/>
            <w:noWrap/>
            <w:hideMark/>
            <w:tcPrChange w:id="3516" w:author="Justin Bracci" w:date="2023-05-13T16:59:00Z">
              <w:tcPr>
                <w:tcW w:w="1566" w:type="dxa"/>
                <w:gridSpan w:val="2"/>
                <w:noWrap/>
                <w:hideMark/>
              </w:tcPr>
            </w:tcPrChange>
          </w:tcPr>
          <w:p w14:paraId="1F22A2EB" w14:textId="77777777" w:rsidR="00AD18AA" w:rsidRPr="001F5A3A" w:rsidRDefault="00AD18AA" w:rsidP="0069225C">
            <w:pPr>
              <w:rPr>
                <w:rFonts w:cs="Times New Roman"/>
                <w:sz w:val="20"/>
                <w:szCs w:val="20"/>
              </w:rPr>
            </w:pPr>
            <w:r w:rsidRPr="001F5A3A">
              <w:rPr>
                <w:rFonts w:cs="Times New Roman"/>
                <w:sz w:val="20"/>
                <w:szCs w:val="20"/>
              </w:rPr>
              <w:t>WACC</w:t>
            </w:r>
          </w:p>
        </w:tc>
        <w:tc>
          <w:tcPr>
            <w:tcW w:w="1260" w:type="dxa"/>
            <w:noWrap/>
            <w:hideMark/>
            <w:tcPrChange w:id="3517" w:author="Justin Bracci" w:date="2023-05-13T16:59:00Z">
              <w:tcPr>
                <w:tcW w:w="1314" w:type="dxa"/>
                <w:gridSpan w:val="2"/>
                <w:noWrap/>
                <w:hideMark/>
              </w:tcPr>
            </w:tcPrChange>
          </w:tcPr>
          <w:p w14:paraId="0ED0D1F6" w14:textId="77777777" w:rsidR="00AD18AA" w:rsidRPr="001F5A3A" w:rsidRDefault="00AD18AA" w:rsidP="0069225C">
            <w:pPr>
              <w:rPr>
                <w:rFonts w:cs="Times New Roman"/>
                <w:sz w:val="20"/>
                <w:szCs w:val="20"/>
              </w:rPr>
            </w:pPr>
            <w:r w:rsidRPr="001F5A3A">
              <w:rPr>
                <w:rFonts w:cs="Times New Roman"/>
                <w:sz w:val="20"/>
                <w:szCs w:val="20"/>
              </w:rPr>
              <w:t>Triangular</w:t>
            </w:r>
          </w:p>
        </w:tc>
        <w:tc>
          <w:tcPr>
            <w:tcW w:w="1380" w:type="dxa"/>
            <w:noWrap/>
            <w:hideMark/>
            <w:tcPrChange w:id="3518" w:author="Justin Bracci" w:date="2023-05-13T16:59:00Z">
              <w:tcPr>
                <w:tcW w:w="1506" w:type="dxa"/>
                <w:gridSpan w:val="4"/>
                <w:noWrap/>
                <w:hideMark/>
              </w:tcPr>
            </w:tcPrChange>
          </w:tcPr>
          <w:p w14:paraId="7C1393DE" w14:textId="77777777" w:rsidR="00AD18AA" w:rsidRPr="001F5A3A" w:rsidRDefault="00AD18AA" w:rsidP="0069225C">
            <w:pPr>
              <w:rPr>
                <w:rFonts w:cs="Times New Roman"/>
                <w:sz w:val="20"/>
                <w:szCs w:val="20"/>
              </w:rPr>
            </w:pPr>
            <w:r w:rsidRPr="001F5A3A">
              <w:rPr>
                <w:rFonts w:cs="Times New Roman"/>
                <w:sz w:val="20"/>
                <w:szCs w:val="20"/>
              </w:rPr>
              <w:t>4</w:t>
            </w:r>
          </w:p>
        </w:tc>
        <w:tc>
          <w:tcPr>
            <w:tcW w:w="1380" w:type="dxa"/>
            <w:noWrap/>
            <w:hideMark/>
            <w:tcPrChange w:id="3519" w:author="Justin Bracci" w:date="2023-05-13T16:59:00Z">
              <w:tcPr>
                <w:tcW w:w="1326" w:type="dxa"/>
                <w:gridSpan w:val="2"/>
                <w:noWrap/>
                <w:hideMark/>
              </w:tcPr>
            </w:tcPrChange>
          </w:tcPr>
          <w:p w14:paraId="161CB31F" w14:textId="77777777" w:rsidR="00AD18AA" w:rsidRPr="001F5A3A" w:rsidRDefault="00AD18AA" w:rsidP="0069225C">
            <w:pPr>
              <w:rPr>
                <w:rFonts w:cs="Times New Roman"/>
                <w:sz w:val="20"/>
                <w:szCs w:val="20"/>
              </w:rPr>
            </w:pPr>
            <w:r w:rsidRPr="001F5A3A">
              <w:rPr>
                <w:rFonts w:cs="Times New Roman"/>
                <w:sz w:val="20"/>
                <w:szCs w:val="20"/>
              </w:rPr>
              <w:t>10</w:t>
            </w:r>
          </w:p>
        </w:tc>
        <w:tc>
          <w:tcPr>
            <w:tcW w:w="1380" w:type="dxa"/>
            <w:noWrap/>
            <w:hideMark/>
            <w:tcPrChange w:id="3520" w:author="Justin Bracci" w:date="2023-05-13T16:59:00Z">
              <w:tcPr>
                <w:tcW w:w="1326" w:type="dxa"/>
                <w:gridSpan w:val="3"/>
                <w:noWrap/>
                <w:hideMark/>
              </w:tcPr>
            </w:tcPrChange>
          </w:tcPr>
          <w:p w14:paraId="66106F52" w14:textId="45A2D464" w:rsidR="00AD18AA" w:rsidRPr="001F5A3A" w:rsidRDefault="00FD6F3D" w:rsidP="0069225C">
            <w:pPr>
              <w:rPr>
                <w:rFonts w:cs="Times New Roman"/>
                <w:sz w:val="20"/>
                <w:szCs w:val="20"/>
              </w:rPr>
            </w:pPr>
            <w:r>
              <w:rPr>
                <w:rFonts w:cs="Times New Roman"/>
                <w:sz w:val="20"/>
                <w:szCs w:val="20"/>
              </w:rPr>
              <w:t>4</w:t>
            </w:r>
          </w:p>
        </w:tc>
        <w:tc>
          <w:tcPr>
            <w:tcW w:w="1255" w:type="dxa"/>
            <w:noWrap/>
            <w:hideMark/>
            <w:tcPrChange w:id="3521" w:author="Justin Bracci" w:date="2023-05-13T16:59:00Z">
              <w:tcPr>
                <w:tcW w:w="1327" w:type="dxa"/>
                <w:gridSpan w:val="3"/>
                <w:noWrap/>
                <w:hideMark/>
              </w:tcPr>
            </w:tcPrChange>
          </w:tcPr>
          <w:p w14:paraId="1F8B8C6F" w14:textId="77777777" w:rsidR="00AD18AA" w:rsidRPr="001F5A3A" w:rsidRDefault="00AD18AA" w:rsidP="0069225C">
            <w:pPr>
              <w:rPr>
                <w:rFonts w:cs="Times New Roman"/>
                <w:sz w:val="20"/>
                <w:szCs w:val="20"/>
              </w:rPr>
            </w:pPr>
            <w:r w:rsidRPr="001F5A3A">
              <w:rPr>
                <w:rFonts w:cs="Times New Roman"/>
                <w:sz w:val="20"/>
                <w:szCs w:val="20"/>
              </w:rPr>
              <w:t>%</w:t>
            </w:r>
          </w:p>
        </w:tc>
      </w:tr>
      <w:tr w:rsidR="000461BF" w:rsidRPr="001F5A3A" w14:paraId="1E6CF660" w14:textId="77777777" w:rsidTr="0086535F">
        <w:trPr>
          <w:trHeight w:val="290"/>
          <w:trPrChange w:id="3522" w:author="Justin Bracci" w:date="2023-05-13T16:59:00Z">
            <w:trPr>
              <w:trHeight w:val="290"/>
            </w:trPr>
          </w:trPrChange>
        </w:trPr>
        <w:tc>
          <w:tcPr>
            <w:tcW w:w="1255" w:type="dxa"/>
            <w:vMerge/>
            <w:hideMark/>
            <w:tcPrChange w:id="3523" w:author="Justin Bracci" w:date="2023-05-13T16:59:00Z">
              <w:tcPr>
                <w:tcW w:w="985" w:type="dxa"/>
                <w:vMerge/>
                <w:hideMark/>
              </w:tcPr>
            </w:tcPrChange>
          </w:tcPr>
          <w:p w14:paraId="1212EC78" w14:textId="77777777" w:rsidR="00AD18AA" w:rsidRPr="001F5A3A" w:rsidRDefault="00AD18AA" w:rsidP="0069225C">
            <w:pPr>
              <w:rPr>
                <w:rFonts w:cs="Times New Roman"/>
                <w:sz w:val="20"/>
                <w:szCs w:val="20"/>
              </w:rPr>
            </w:pPr>
          </w:p>
        </w:tc>
        <w:tc>
          <w:tcPr>
            <w:tcW w:w="1440" w:type="dxa"/>
            <w:noWrap/>
            <w:hideMark/>
            <w:tcPrChange w:id="3524" w:author="Justin Bracci" w:date="2023-05-13T16:59:00Z">
              <w:tcPr>
                <w:tcW w:w="1566" w:type="dxa"/>
                <w:gridSpan w:val="2"/>
                <w:noWrap/>
                <w:hideMark/>
              </w:tcPr>
            </w:tcPrChange>
          </w:tcPr>
          <w:p w14:paraId="7B067FBF" w14:textId="77777777" w:rsidR="00AD18AA" w:rsidRPr="001F5A3A" w:rsidRDefault="00AD18AA" w:rsidP="0069225C">
            <w:pPr>
              <w:rPr>
                <w:rFonts w:cs="Times New Roman"/>
                <w:sz w:val="20"/>
                <w:szCs w:val="20"/>
              </w:rPr>
            </w:pPr>
            <w:r w:rsidRPr="001F5A3A">
              <w:rPr>
                <w:rFonts w:cs="Times New Roman"/>
                <w:sz w:val="20"/>
                <w:szCs w:val="20"/>
              </w:rPr>
              <w:t>Economies of Scale Factor</w:t>
            </w:r>
          </w:p>
        </w:tc>
        <w:tc>
          <w:tcPr>
            <w:tcW w:w="1260" w:type="dxa"/>
            <w:noWrap/>
            <w:hideMark/>
            <w:tcPrChange w:id="3525" w:author="Justin Bracci" w:date="2023-05-13T16:59:00Z">
              <w:tcPr>
                <w:tcW w:w="1314" w:type="dxa"/>
                <w:gridSpan w:val="2"/>
                <w:noWrap/>
                <w:hideMark/>
              </w:tcPr>
            </w:tcPrChange>
          </w:tcPr>
          <w:p w14:paraId="435FBF84" w14:textId="77777777" w:rsidR="00AD18AA" w:rsidRPr="001F5A3A" w:rsidRDefault="00AD18AA" w:rsidP="0069225C">
            <w:pPr>
              <w:rPr>
                <w:rFonts w:cs="Times New Roman"/>
                <w:sz w:val="20"/>
                <w:szCs w:val="20"/>
              </w:rPr>
            </w:pPr>
            <w:r w:rsidRPr="001F5A3A">
              <w:rPr>
                <w:rFonts w:cs="Times New Roman"/>
                <w:sz w:val="20"/>
                <w:szCs w:val="20"/>
              </w:rPr>
              <w:t>Triangular</w:t>
            </w:r>
          </w:p>
        </w:tc>
        <w:tc>
          <w:tcPr>
            <w:tcW w:w="1380" w:type="dxa"/>
            <w:noWrap/>
            <w:hideMark/>
            <w:tcPrChange w:id="3526" w:author="Justin Bracci" w:date="2023-05-13T16:59:00Z">
              <w:tcPr>
                <w:tcW w:w="1506" w:type="dxa"/>
                <w:gridSpan w:val="4"/>
                <w:noWrap/>
                <w:hideMark/>
              </w:tcPr>
            </w:tcPrChange>
          </w:tcPr>
          <w:p w14:paraId="4B4311FB" w14:textId="66CB7E5D" w:rsidR="00AD18AA" w:rsidRPr="001F5A3A" w:rsidRDefault="00AD18AA" w:rsidP="0069225C">
            <w:pPr>
              <w:rPr>
                <w:rFonts w:cs="Times New Roman"/>
                <w:sz w:val="20"/>
                <w:szCs w:val="20"/>
              </w:rPr>
            </w:pPr>
            <w:r w:rsidRPr="001F5A3A">
              <w:rPr>
                <w:rFonts w:cs="Times New Roman"/>
                <w:sz w:val="20"/>
                <w:szCs w:val="20"/>
              </w:rPr>
              <w:t>0.</w:t>
            </w:r>
            <w:ins w:id="3527" w:author="Justin Bracci" w:date="2023-05-04T21:24:00Z">
              <w:r w:rsidR="00050D94">
                <w:rPr>
                  <w:rFonts w:cs="Times New Roman"/>
                  <w:sz w:val="20"/>
                  <w:szCs w:val="20"/>
                </w:rPr>
                <w:t>55</w:t>
              </w:r>
            </w:ins>
            <w:del w:id="3528" w:author="Justin Bracci" w:date="2023-05-04T21:24:00Z">
              <w:r w:rsidRPr="001F5A3A" w:rsidDel="00050D94">
                <w:rPr>
                  <w:rFonts w:cs="Times New Roman"/>
                  <w:sz w:val="20"/>
                  <w:szCs w:val="20"/>
                </w:rPr>
                <w:delText>6</w:delText>
              </w:r>
            </w:del>
          </w:p>
        </w:tc>
        <w:tc>
          <w:tcPr>
            <w:tcW w:w="1380" w:type="dxa"/>
            <w:noWrap/>
            <w:hideMark/>
            <w:tcPrChange w:id="3529" w:author="Justin Bracci" w:date="2023-05-13T16:59:00Z">
              <w:tcPr>
                <w:tcW w:w="1326" w:type="dxa"/>
                <w:gridSpan w:val="2"/>
                <w:noWrap/>
                <w:hideMark/>
              </w:tcPr>
            </w:tcPrChange>
          </w:tcPr>
          <w:p w14:paraId="67159AA8" w14:textId="77777777" w:rsidR="00AD18AA" w:rsidRPr="001F5A3A" w:rsidRDefault="00AD18AA" w:rsidP="0069225C">
            <w:pPr>
              <w:rPr>
                <w:rFonts w:cs="Times New Roman"/>
                <w:sz w:val="20"/>
                <w:szCs w:val="20"/>
              </w:rPr>
            </w:pPr>
            <w:r w:rsidRPr="001F5A3A">
              <w:rPr>
                <w:rFonts w:cs="Times New Roman"/>
                <w:sz w:val="20"/>
                <w:szCs w:val="20"/>
              </w:rPr>
              <w:t>0.8</w:t>
            </w:r>
          </w:p>
        </w:tc>
        <w:tc>
          <w:tcPr>
            <w:tcW w:w="1380" w:type="dxa"/>
            <w:noWrap/>
            <w:hideMark/>
            <w:tcPrChange w:id="3530" w:author="Justin Bracci" w:date="2023-05-13T16:59:00Z">
              <w:tcPr>
                <w:tcW w:w="1326" w:type="dxa"/>
                <w:gridSpan w:val="3"/>
                <w:noWrap/>
                <w:hideMark/>
              </w:tcPr>
            </w:tcPrChange>
          </w:tcPr>
          <w:p w14:paraId="42DAFC04" w14:textId="77777777" w:rsidR="00AD18AA" w:rsidRPr="001F5A3A" w:rsidRDefault="00AD18AA" w:rsidP="0069225C">
            <w:pPr>
              <w:rPr>
                <w:rFonts w:cs="Times New Roman"/>
                <w:sz w:val="20"/>
                <w:szCs w:val="20"/>
              </w:rPr>
            </w:pPr>
            <w:r w:rsidRPr="001F5A3A">
              <w:rPr>
                <w:rFonts w:cs="Times New Roman"/>
                <w:sz w:val="20"/>
                <w:szCs w:val="20"/>
              </w:rPr>
              <w:t>0.6</w:t>
            </w:r>
          </w:p>
        </w:tc>
        <w:tc>
          <w:tcPr>
            <w:tcW w:w="1255" w:type="dxa"/>
            <w:noWrap/>
            <w:hideMark/>
            <w:tcPrChange w:id="3531" w:author="Justin Bracci" w:date="2023-05-13T16:59:00Z">
              <w:tcPr>
                <w:tcW w:w="1327" w:type="dxa"/>
                <w:gridSpan w:val="3"/>
                <w:noWrap/>
                <w:hideMark/>
              </w:tcPr>
            </w:tcPrChange>
          </w:tcPr>
          <w:p w14:paraId="66030F40" w14:textId="77777777" w:rsidR="00AD18AA" w:rsidRPr="001F5A3A" w:rsidRDefault="00AD18AA" w:rsidP="0069225C">
            <w:pPr>
              <w:rPr>
                <w:rFonts w:cs="Times New Roman"/>
                <w:sz w:val="20"/>
                <w:szCs w:val="20"/>
              </w:rPr>
            </w:pPr>
            <w:r w:rsidRPr="001F5A3A">
              <w:rPr>
                <w:rFonts w:cs="Times New Roman"/>
                <w:sz w:val="20"/>
                <w:szCs w:val="20"/>
              </w:rPr>
              <w:t>N/A</w:t>
            </w:r>
          </w:p>
        </w:tc>
      </w:tr>
      <w:tr w:rsidR="000461BF" w:rsidRPr="001F5A3A" w14:paraId="3E83A58F" w14:textId="77777777" w:rsidTr="0086535F">
        <w:trPr>
          <w:trHeight w:val="290"/>
          <w:trPrChange w:id="3532" w:author="Justin Bracci" w:date="2023-05-13T16:59:00Z">
            <w:trPr>
              <w:trHeight w:val="290"/>
            </w:trPr>
          </w:trPrChange>
        </w:trPr>
        <w:tc>
          <w:tcPr>
            <w:tcW w:w="1255" w:type="dxa"/>
            <w:vMerge/>
            <w:hideMark/>
            <w:tcPrChange w:id="3533" w:author="Justin Bracci" w:date="2023-05-13T16:59:00Z">
              <w:tcPr>
                <w:tcW w:w="985" w:type="dxa"/>
                <w:vMerge/>
                <w:hideMark/>
              </w:tcPr>
            </w:tcPrChange>
          </w:tcPr>
          <w:p w14:paraId="55347879" w14:textId="77777777" w:rsidR="00AD18AA" w:rsidRPr="001F5A3A" w:rsidRDefault="00AD18AA" w:rsidP="0069225C">
            <w:pPr>
              <w:rPr>
                <w:rFonts w:cs="Times New Roman"/>
                <w:sz w:val="20"/>
                <w:szCs w:val="20"/>
              </w:rPr>
            </w:pPr>
          </w:p>
        </w:tc>
        <w:tc>
          <w:tcPr>
            <w:tcW w:w="1440" w:type="dxa"/>
            <w:noWrap/>
            <w:hideMark/>
            <w:tcPrChange w:id="3534" w:author="Justin Bracci" w:date="2023-05-13T16:59:00Z">
              <w:tcPr>
                <w:tcW w:w="1566" w:type="dxa"/>
                <w:gridSpan w:val="2"/>
                <w:noWrap/>
                <w:hideMark/>
              </w:tcPr>
            </w:tcPrChange>
          </w:tcPr>
          <w:p w14:paraId="58FE8B41" w14:textId="77777777" w:rsidR="00AD18AA" w:rsidRPr="001F5A3A" w:rsidRDefault="00AD18AA" w:rsidP="0069225C">
            <w:pPr>
              <w:rPr>
                <w:rFonts w:cs="Times New Roman"/>
                <w:sz w:val="20"/>
                <w:szCs w:val="20"/>
              </w:rPr>
            </w:pPr>
            <w:r w:rsidRPr="001F5A3A">
              <w:rPr>
                <w:rFonts w:cs="Times New Roman"/>
                <w:sz w:val="20"/>
                <w:szCs w:val="20"/>
              </w:rPr>
              <w:t>Natural Gas GWP</w:t>
            </w:r>
          </w:p>
        </w:tc>
        <w:tc>
          <w:tcPr>
            <w:tcW w:w="1260" w:type="dxa"/>
            <w:noWrap/>
            <w:hideMark/>
            <w:tcPrChange w:id="3535" w:author="Justin Bracci" w:date="2023-05-13T16:59:00Z">
              <w:tcPr>
                <w:tcW w:w="1314" w:type="dxa"/>
                <w:gridSpan w:val="2"/>
                <w:noWrap/>
                <w:hideMark/>
              </w:tcPr>
            </w:tcPrChange>
          </w:tcPr>
          <w:p w14:paraId="38311986" w14:textId="71D5156B" w:rsidR="00AD18AA" w:rsidRPr="001F5A3A" w:rsidRDefault="00AD18AA" w:rsidP="0069225C">
            <w:pPr>
              <w:rPr>
                <w:rFonts w:cs="Times New Roman"/>
                <w:sz w:val="20"/>
                <w:szCs w:val="20"/>
              </w:rPr>
            </w:pPr>
            <w:r w:rsidRPr="001F5A3A">
              <w:rPr>
                <w:rFonts w:cs="Times New Roman"/>
                <w:sz w:val="20"/>
                <w:szCs w:val="20"/>
              </w:rPr>
              <w:t>Bin</w:t>
            </w:r>
            <w:r w:rsidR="008850A7">
              <w:rPr>
                <w:rFonts w:cs="Times New Roman"/>
                <w:sz w:val="20"/>
                <w:szCs w:val="20"/>
              </w:rPr>
              <w:t>omial</w:t>
            </w:r>
          </w:p>
        </w:tc>
        <w:tc>
          <w:tcPr>
            <w:tcW w:w="1380" w:type="dxa"/>
            <w:noWrap/>
            <w:hideMark/>
            <w:tcPrChange w:id="3536" w:author="Justin Bracci" w:date="2023-05-13T16:59:00Z">
              <w:tcPr>
                <w:tcW w:w="1506" w:type="dxa"/>
                <w:gridSpan w:val="4"/>
                <w:noWrap/>
                <w:hideMark/>
              </w:tcPr>
            </w:tcPrChange>
          </w:tcPr>
          <w:p w14:paraId="4EAD0C82" w14:textId="77777777" w:rsidR="00AD18AA" w:rsidRPr="001F5A3A" w:rsidRDefault="00AD18AA" w:rsidP="0069225C">
            <w:pPr>
              <w:rPr>
                <w:rFonts w:cs="Times New Roman"/>
                <w:sz w:val="20"/>
                <w:szCs w:val="20"/>
              </w:rPr>
            </w:pPr>
            <w:r w:rsidRPr="001F5A3A">
              <w:rPr>
                <w:rFonts w:cs="Times New Roman"/>
                <w:sz w:val="20"/>
                <w:szCs w:val="20"/>
              </w:rPr>
              <w:t>30</w:t>
            </w:r>
          </w:p>
        </w:tc>
        <w:tc>
          <w:tcPr>
            <w:tcW w:w="1380" w:type="dxa"/>
            <w:noWrap/>
            <w:hideMark/>
            <w:tcPrChange w:id="3537" w:author="Justin Bracci" w:date="2023-05-13T16:59:00Z">
              <w:tcPr>
                <w:tcW w:w="1326" w:type="dxa"/>
                <w:gridSpan w:val="2"/>
                <w:noWrap/>
                <w:hideMark/>
              </w:tcPr>
            </w:tcPrChange>
          </w:tcPr>
          <w:p w14:paraId="5FC5C778" w14:textId="77777777" w:rsidR="00AD18AA" w:rsidRPr="001F5A3A" w:rsidRDefault="00AD18AA" w:rsidP="0069225C">
            <w:pPr>
              <w:rPr>
                <w:rFonts w:cs="Times New Roman"/>
                <w:sz w:val="20"/>
                <w:szCs w:val="20"/>
              </w:rPr>
            </w:pPr>
            <w:r w:rsidRPr="001F5A3A">
              <w:rPr>
                <w:rFonts w:cs="Times New Roman"/>
                <w:sz w:val="20"/>
                <w:szCs w:val="20"/>
              </w:rPr>
              <w:t>85</w:t>
            </w:r>
          </w:p>
        </w:tc>
        <w:tc>
          <w:tcPr>
            <w:tcW w:w="1380" w:type="dxa"/>
            <w:noWrap/>
            <w:hideMark/>
            <w:tcPrChange w:id="3538" w:author="Justin Bracci" w:date="2023-05-13T16:59:00Z">
              <w:tcPr>
                <w:tcW w:w="1326" w:type="dxa"/>
                <w:gridSpan w:val="3"/>
                <w:noWrap/>
                <w:hideMark/>
              </w:tcPr>
            </w:tcPrChange>
          </w:tcPr>
          <w:p w14:paraId="4182242E" w14:textId="77777777" w:rsidR="00AD18AA" w:rsidRPr="001F5A3A" w:rsidRDefault="00AD18AA" w:rsidP="0069225C">
            <w:pPr>
              <w:rPr>
                <w:rFonts w:cs="Times New Roman"/>
                <w:sz w:val="20"/>
                <w:szCs w:val="20"/>
              </w:rPr>
            </w:pPr>
            <w:r w:rsidRPr="001F5A3A">
              <w:rPr>
                <w:rFonts w:cs="Times New Roman"/>
                <w:sz w:val="20"/>
                <w:szCs w:val="20"/>
              </w:rPr>
              <w:t>N/A</w:t>
            </w:r>
          </w:p>
        </w:tc>
        <w:tc>
          <w:tcPr>
            <w:tcW w:w="1255" w:type="dxa"/>
            <w:noWrap/>
            <w:hideMark/>
            <w:tcPrChange w:id="3539" w:author="Justin Bracci" w:date="2023-05-13T16:59:00Z">
              <w:tcPr>
                <w:tcW w:w="1327" w:type="dxa"/>
                <w:gridSpan w:val="3"/>
                <w:noWrap/>
                <w:hideMark/>
              </w:tcPr>
            </w:tcPrChange>
          </w:tcPr>
          <w:p w14:paraId="38B2CD88" w14:textId="77777777" w:rsidR="00AD18AA" w:rsidRPr="001F5A3A" w:rsidRDefault="00AD18AA" w:rsidP="0069225C">
            <w:pPr>
              <w:rPr>
                <w:rFonts w:cs="Times New Roman"/>
                <w:sz w:val="20"/>
                <w:szCs w:val="20"/>
              </w:rPr>
            </w:pPr>
            <w:r w:rsidRPr="001F5A3A">
              <w:rPr>
                <w:rFonts w:cs="Times New Roman"/>
                <w:sz w:val="20"/>
                <w:szCs w:val="20"/>
              </w:rPr>
              <w:t>kg CO</w:t>
            </w:r>
            <w:r w:rsidRPr="001F5A3A">
              <w:rPr>
                <w:rFonts w:cs="Times New Roman"/>
                <w:sz w:val="20"/>
                <w:szCs w:val="20"/>
                <w:vertAlign w:val="subscript"/>
              </w:rPr>
              <w:t>2</w:t>
            </w:r>
            <w:r w:rsidRPr="001F5A3A">
              <w:rPr>
                <w:rFonts w:cs="Times New Roman"/>
                <w:sz w:val="20"/>
                <w:szCs w:val="20"/>
              </w:rPr>
              <w:t>e/kg CH</w:t>
            </w:r>
            <w:r w:rsidRPr="001F5A3A">
              <w:rPr>
                <w:rFonts w:cs="Times New Roman"/>
                <w:sz w:val="20"/>
                <w:szCs w:val="20"/>
                <w:vertAlign w:val="subscript"/>
              </w:rPr>
              <w:t>4</w:t>
            </w:r>
          </w:p>
        </w:tc>
      </w:tr>
      <w:tr w:rsidR="000461BF" w:rsidRPr="001F5A3A" w14:paraId="0607A7E1" w14:textId="77777777" w:rsidTr="0086535F">
        <w:trPr>
          <w:trHeight w:val="290"/>
          <w:trPrChange w:id="3540" w:author="Justin Bracci" w:date="2023-05-13T16:59:00Z">
            <w:trPr>
              <w:trHeight w:val="290"/>
            </w:trPr>
          </w:trPrChange>
        </w:trPr>
        <w:tc>
          <w:tcPr>
            <w:tcW w:w="1255" w:type="dxa"/>
            <w:vMerge/>
            <w:hideMark/>
            <w:tcPrChange w:id="3541" w:author="Justin Bracci" w:date="2023-05-13T16:59:00Z">
              <w:tcPr>
                <w:tcW w:w="985" w:type="dxa"/>
                <w:vMerge/>
                <w:hideMark/>
              </w:tcPr>
            </w:tcPrChange>
          </w:tcPr>
          <w:p w14:paraId="5B733FE8" w14:textId="77777777" w:rsidR="00AD18AA" w:rsidRPr="001F5A3A" w:rsidRDefault="00AD18AA" w:rsidP="0069225C">
            <w:pPr>
              <w:rPr>
                <w:rFonts w:cs="Times New Roman"/>
                <w:sz w:val="20"/>
                <w:szCs w:val="20"/>
              </w:rPr>
            </w:pPr>
          </w:p>
        </w:tc>
        <w:tc>
          <w:tcPr>
            <w:tcW w:w="1440" w:type="dxa"/>
            <w:noWrap/>
            <w:hideMark/>
            <w:tcPrChange w:id="3542" w:author="Justin Bracci" w:date="2023-05-13T16:59:00Z">
              <w:tcPr>
                <w:tcW w:w="1566" w:type="dxa"/>
                <w:gridSpan w:val="2"/>
                <w:noWrap/>
                <w:hideMark/>
              </w:tcPr>
            </w:tcPrChange>
          </w:tcPr>
          <w:p w14:paraId="6F6782C4" w14:textId="77777777" w:rsidR="00AD18AA" w:rsidRPr="001F5A3A" w:rsidRDefault="00AD18AA" w:rsidP="0069225C">
            <w:pPr>
              <w:rPr>
                <w:rFonts w:cs="Times New Roman"/>
                <w:sz w:val="20"/>
                <w:szCs w:val="20"/>
              </w:rPr>
            </w:pPr>
            <w:r w:rsidRPr="001F5A3A">
              <w:rPr>
                <w:rFonts w:cs="Times New Roman"/>
                <w:sz w:val="20"/>
                <w:szCs w:val="20"/>
              </w:rPr>
              <w:t>Natural Gas Leakage Rate</w:t>
            </w:r>
          </w:p>
        </w:tc>
        <w:tc>
          <w:tcPr>
            <w:tcW w:w="1260" w:type="dxa"/>
            <w:noWrap/>
            <w:hideMark/>
            <w:tcPrChange w:id="3543" w:author="Justin Bracci" w:date="2023-05-13T16:59:00Z">
              <w:tcPr>
                <w:tcW w:w="1314" w:type="dxa"/>
                <w:gridSpan w:val="2"/>
                <w:noWrap/>
                <w:hideMark/>
              </w:tcPr>
            </w:tcPrChange>
          </w:tcPr>
          <w:p w14:paraId="71109116" w14:textId="77777777" w:rsidR="00AD18AA" w:rsidRPr="001F5A3A" w:rsidRDefault="00AD18AA" w:rsidP="0069225C">
            <w:pPr>
              <w:rPr>
                <w:rFonts w:cs="Times New Roman"/>
                <w:sz w:val="20"/>
                <w:szCs w:val="20"/>
              </w:rPr>
            </w:pPr>
            <w:r w:rsidRPr="001F5A3A">
              <w:rPr>
                <w:rFonts w:cs="Times New Roman"/>
                <w:sz w:val="20"/>
                <w:szCs w:val="20"/>
              </w:rPr>
              <w:t>Uniform</w:t>
            </w:r>
          </w:p>
        </w:tc>
        <w:tc>
          <w:tcPr>
            <w:tcW w:w="1380" w:type="dxa"/>
            <w:noWrap/>
            <w:hideMark/>
            <w:tcPrChange w:id="3544" w:author="Justin Bracci" w:date="2023-05-13T16:59:00Z">
              <w:tcPr>
                <w:tcW w:w="1506" w:type="dxa"/>
                <w:gridSpan w:val="4"/>
                <w:noWrap/>
                <w:hideMark/>
              </w:tcPr>
            </w:tcPrChange>
          </w:tcPr>
          <w:p w14:paraId="239AEACF" w14:textId="77777777" w:rsidR="00AD18AA" w:rsidRPr="001F5A3A" w:rsidRDefault="00AD18AA" w:rsidP="0069225C">
            <w:pPr>
              <w:rPr>
                <w:rFonts w:cs="Times New Roman"/>
                <w:sz w:val="20"/>
                <w:szCs w:val="20"/>
              </w:rPr>
            </w:pPr>
            <w:r w:rsidRPr="001F5A3A">
              <w:rPr>
                <w:rFonts w:cs="Times New Roman"/>
                <w:sz w:val="20"/>
                <w:szCs w:val="20"/>
              </w:rPr>
              <w:t>0</w:t>
            </w:r>
          </w:p>
        </w:tc>
        <w:tc>
          <w:tcPr>
            <w:tcW w:w="1380" w:type="dxa"/>
            <w:noWrap/>
            <w:hideMark/>
            <w:tcPrChange w:id="3545" w:author="Justin Bracci" w:date="2023-05-13T16:59:00Z">
              <w:tcPr>
                <w:tcW w:w="1326" w:type="dxa"/>
                <w:gridSpan w:val="2"/>
                <w:noWrap/>
                <w:hideMark/>
              </w:tcPr>
            </w:tcPrChange>
          </w:tcPr>
          <w:p w14:paraId="092EDDBF" w14:textId="77777777" w:rsidR="00AD18AA" w:rsidRPr="001F5A3A" w:rsidRDefault="00AD18AA" w:rsidP="0069225C">
            <w:pPr>
              <w:rPr>
                <w:rFonts w:cs="Times New Roman"/>
                <w:sz w:val="20"/>
                <w:szCs w:val="20"/>
              </w:rPr>
            </w:pPr>
            <w:r w:rsidRPr="001F5A3A">
              <w:rPr>
                <w:rFonts w:cs="Times New Roman"/>
                <w:sz w:val="20"/>
                <w:szCs w:val="20"/>
              </w:rPr>
              <w:t>4</w:t>
            </w:r>
          </w:p>
        </w:tc>
        <w:tc>
          <w:tcPr>
            <w:tcW w:w="1380" w:type="dxa"/>
            <w:noWrap/>
            <w:hideMark/>
            <w:tcPrChange w:id="3546" w:author="Justin Bracci" w:date="2023-05-13T16:59:00Z">
              <w:tcPr>
                <w:tcW w:w="1326" w:type="dxa"/>
                <w:gridSpan w:val="3"/>
                <w:noWrap/>
                <w:hideMark/>
              </w:tcPr>
            </w:tcPrChange>
          </w:tcPr>
          <w:p w14:paraId="65FD93FE" w14:textId="77777777" w:rsidR="00AD18AA" w:rsidRPr="001F5A3A" w:rsidRDefault="00AD18AA" w:rsidP="0069225C">
            <w:pPr>
              <w:rPr>
                <w:rFonts w:cs="Times New Roman"/>
                <w:sz w:val="20"/>
                <w:szCs w:val="20"/>
              </w:rPr>
            </w:pPr>
            <w:r w:rsidRPr="001F5A3A">
              <w:rPr>
                <w:rFonts w:cs="Times New Roman"/>
                <w:sz w:val="20"/>
                <w:szCs w:val="20"/>
              </w:rPr>
              <w:t>N/A</w:t>
            </w:r>
          </w:p>
        </w:tc>
        <w:tc>
          <w:tcPr>
            <w:tcW w:w="1255" w:type="dxa"/>
            <w:noWrap/>
            <w:hideMark/>
            <w:tcPrChange w:id="3547" w:author="Justin Bracci" w:date="2023-05-13T16:59:00Z">
              <w:tcPr>
                <w:tcW w:w="1327" w:type="dxa"/>
                <w:gridSpan w:val="3"/>
                <w:noWrap/>
                <w:hideMark/>
              </w:tcPr>
            </w:tcPrChange>
          </w:tcPr>
          <w:p w14:paraId="4C236C89" w14:textId="77777777" w:rsidR="00AD18AA" w:rsidRPr="001F5A3A" w:rsidRDefault="00AD18AA" w:rsidP="0069225C">
            <w:pPr>
              <w:rPr>
                <w:rFonts w:cs="Times New Roman"/>
                <w:sz w:val="20"/>
                <w:szCs w:val="20"/>
              </w:rPr>
            </w:pPr>
            <w:r w:rsidRPr="001F5A3A">
              <w:rPr>
                <w:rFonts w:cs="Times New Roman"/>
                <w:sz w:val="20"/>
                <w:szCs w:val="20"/>
              </w:rPr>
              <w:t>%</w:t>
            </w:r>
          </w:p>
        </w:tc>
      </w:tr>
      <w:tr w:rsidR="000461BF" w:rsidRPr="001F5A3A" w14:paraId="6F9003A6" w14:textId="77777777" w:rsidTr="0086535F">
        <w:trPr>
          <w:trHeight w:val="290"/>
          <w:trPrChange w:id="3548" w:author="Justin Bracci" w:date="2023-05-13T16:59:00Z">
            <w:trPr>
              <w:trHeight w:val="290"/>
            </w:trPr>
          </w:trPrChange>
        </w:trPr>
        <w:tc>
          <w:tcPr>
            <w:tcW w:w="1255" w:type="dxa"/>
            <w:vMerge/>
            <w:hideMark/>
            <w:tcPrChange w:id="3549" w:author="Justin Bracci" w:date="2023-05-13T16:59:00Z">
              <w:tcPr>
                <w:tcW w:w="985" w:type="dxa"/>
                <w:vMerge/>
                <w:hideMark/>
              </w:tcPr>
            </w:tcPrChange>
          </w:tcPr>
          <w:p w14:paraId="6EC009A0" w14:textId="77777777" w:rsidR="00AD18AA" w:rsidRPr="001F5A3A" w:rsidRDefault="00AD18AA" w:rsidP="0069225C">
            <w:pPr>
              <w:rPr>
                <w:rFonts w:cs="Times New Roman"/>
                <w:sz w:val="20"/>
                <w:szCs w:val="20"/>
              </w:rPr>
            </w:pPr>
          </w:p>
        </w:tc>
        <w:tc>
          <w:tcPr>
            <w:tcW w:w="1440" w:type="dxa"/>
            <w:noWrap/>
            <w:hideMark/>
            <w:tcPrChange w:id="3550" w:author="Justin Bracci" w:date="2023-05-13T16:59:00Z">
              <w:tcPr>
                <w:tcW w:w="1566" w:type="dxa"/>
                <w:gridSpan w:val="2"/>
                <w:noWrap/>
                <w:hideMark/>
              </w:tcPr>
            </w:tcPrChange>
          </w:tcPr>
          <w:p w14:paraId="583E2361" w14:textId="77777777" w:rsidR="00AD18AA" w:rsidRPr="001F5A3A" w:rsidRDefault="00AD18AA" w:rsidP="0069225C">
            <w:pPr>
              <w:rPr>
                <w:rFonts w:cs="Times New Roman"/>
                <w:sz w:val="20"/>
                <w:szCs w:val="20"/>
              </w:rPr>
            </w:pPr>
            <w:r w:rsidRPr="001F5A3A">
              <w:rPr>
                <w:rFonts w:cs="Times New Roman"/>
                <w:sz w:val="20"/>
                <w:szCs w:val="20"/>
              </w:rPr>
              <w:t>Natural Gas Processing Emissions</w:t>
            </w:r>
          </w:p>
        </w:tc>
        <w:tc>
          <w:tcPr>
            <w:tcW w:w="1260" w:type="dxa"/>
            <w:noWrap/>
            <w:hideMark/>
            <w:tcPrChange w:id="3551" w:author="Justin Bracci" w:date="2023-05-13T16:59:00Z">
              <w:tcPr>
                <w:tcW w:w="1314" w:type="dxa"/>
                <w:gridSpan w:val="2"/>
                <w:noWrap/>
                <w:hideMark/>
              </w:tcPr>
            </w:tcPrChange>
          </w:tcPr>
          <w:p w14:paraId="62E01B93" w14:textId="77777777" w:rsidR="00AD18AA" w:rsidRPr="001F5A3A" w:rsidRDefault="00AD18AA" w:rsidP="0069225C">
            <w:pPr>
              <w:rPr>
                <w:rFonts w:cs="Times New Roman"/>
                <w:sz w:val="20"/>
                <w:szCs w:val="20"/>
              </w:rPr>
            </w:pPr>
            <w:r w:rsidRPr="001F5A3A">
              <w:rPr>
                <w:rFonts w:cs="Times New Roman"/>
                <w:sz w:val="20"/>
                <w:szCs w:val="20"/>
              </w:rPr>
              <w:t>Triangular</w:t>
            </w:r>
          </w:p>
        </w:tc>
        <w:tc>
          <w:tcPr>
            <w:tcW w:w="1380" w:type="dxa"/>
            <w:noWrap/>
            <w:hideMark/>
            <w:tcPrChange w:id="3552" w:author="Justin Bracci" w:date="2023-05-13T16:59:00Z">
              <w:tcPr>
                <w:tcW w:w="1506" w:type="dxa"/>
                <w:gridSpan w:val="4"/>
                <w:noWrap/>
                <w:hideMark/>
              </w:tcPr>
            </w:tcPrChange>
          </w:tcPr>
          <w:p w14:paraId="4A8EC05A" w14:textId="77777777" w:rsidR="00AD18AA" w:rsidRPr="001F5A3A" w:rsidRDefault="00AD18AA" w:rsidP="0069225C">
            <w:pPr>
              <w:rPr>
                <w:rFonts w:cs="Times New Roman"/>
                <w:sz w:val="20"/>
                <w:szCs w:val="20"/>
              </w:rPr>
            </w:pPr>
            <w:r w:rsidRPr="001F5A3A">
              <w:rPr>
                <w:rFonts w:cs="Times New Roman"/>
                <w:sz w:val="20"/>
                <w:szCs w:val="20"/>
              </w:rPr>
              <w:t>0.1</w:t>
            </w:r>
          </w:p>
        </w:tc>
        <w:tc>
          <w:tcPr>
            <w:tcW w:w="1380" w:type="dxa"/>
            <w:noWrap/>
            <w:hideMark/>
            <w:tcPrChange w:id="3553" w:author="Justin Bracci" w:date="2023-05-13T16:59:00Z">
              <w:tcPr>
                <w:tcW w:w="1326" w:type="dxa"/>
                <w:gridSpan w:val="2"/>
                <w:noWrap/>
                <w:hideMark/>
              </w:tcPr>
            </w:tcPrChange>
          </w:tcPr>
          <w:p w14:paraId="61761063" w14:textId="77777777" w:rsidR="00AD18AA" w:rsidRPr="001F5A3A" w:rsidRDefault="00AD18AA" w:rsidP="0069225C">
            <w:pPr>
              <w:rPr>
                <w:rFonts w:cs="Times New Roman"/>
                <w:sz w:val="20"/>
                <w:szCs w:val="20"/>
              </w:rPr>
            </w:pPr>
            <w:r w:rsidRPr="001F5A3A">
              <w:rPr>
                <w:rFonts w:cs="Times New Roman"/>
                <w:sz w:val="20"/>
                <w:szCs w:val="20"/>
              </w:rPr>
              <w:t>0.5</w:t>
            </w:r>
          </w:p>
        </w:tc>
        <w:tc>
          <w:tcPr>
            <w:tcW w:w="1380" w:type="dxa"/>
            <w:noWrap/>
            <w:hideMark/>
            <w:tcPrChange w:id="3554" w:author="Justin Bracci" w:date="2023-05-13T16:59:00Z">
              <w:tcPr>
                <w:tcW w:w="1326" w:type="dxa"/>
                <w:gridSpan w:val="3"/>
                <w:noWrap/>
                <w:hideMark/>
              </w:tcPr>
            </w:tcPrChange>
          </w:tcPr>
          <w:p w14:paraId="095FA20D" w14:textId="77777777" w:rsidR="00AD18AA" w:rsidRPr="001F5A3A" w:rsidRDefault="00AD18AA" w:rsidP="0069225C">
            <w:pPr>
              <w:rPr>
                <w:rFonts w:cs="Times New Roman"/>
                <w:sz w:val="20"/>
                <w:szCs w:val="20"/>
              </w:rPr>
            </w:pPr>
            <w:r w:rsidRPr="001F5A3A">
              <w:rPr>
                <w:rFonts w:cs="Times New Roman"/>
                <w:sz w:val="20"/>
                <w:szCs w:val="20"/>
              </w:rPr>
              <w:t>0.3</w:t>
            </w:r>
          </w:p>
        </w:tc>
        <w:tc>
          <w:tcPr>
            <w:tcW w:w="1255" w:type="dxa"/>
            <w:noWrap/>
            <w:hideMark/>
            <w:tcPrChange w:id="3555" w:author="Justin Bracci" w:date="2023-05-13T16:59:00Z">
              <w:tcPr>
                <w:tcW w:w="1327" w:type="dxa"/>
                <w:gridSpan w:val="3"/>
                <w:noWrap/>
                <w:hideMark/>
              </w:tcPr>
            </w:tcPrChange>
          </w:tcPr>
          <w:p w14:paraId="34D87868" w14:textId="77777777" w:rsidR="00AD18AA" w:rsidRPr="001F5A3A" w:rsidRDefault="00AD18AA" w:rsidP="0069225C">
            <w:pPr>
              <w:rPr>
                <w:rFonts w:cs="Times New Roman"/>
                <w:sz w:val="20"/>
                <w:szCs w:val="20"/>
              </w:rPr>
            </w:pPr>
            <w:r w:rsidRPr="001F5A3A">
              <w:rPr>
                <w:rFonts w:cs="Times New Roman"/>
                <w:sz w:val="20"/>
                <w:szCs w:val="20"/>
              </w:rPr>
              <w:t>kg CO</w:t>
            </w:r>
            <w:r w:rsidRPr="001F5A3A">
              <w:rPr>
                <w:rFonts w:cs="Times New Roman"/>
                <w:sz w:val="20"/>
                <w:szCs w:val="20"/>
                <w:vertAlign w:val="subscript"/>
              </w:rPr>
              <w:t>2</w:t>
            </w:r>
            <w:r w:rsidRPr="001F5A3A">
              <w:rPr>
                <w:rFonts w:cs="Times New Roman"/>
                <w:sz w:val="20"/>
                <w:szCs w:val="20"/>
              </w:rPr>
              <w:t>/kg CH</w:t>
            </w:r>
            <w:r w:rsidRPr="001F5A3A">
              <w:rPr>
                <w:rFonts w:cs="Times New Roman"/>
                <w:sz w:val="20"/>
                <w:szCs w:val="20"/>
                <w:vertAlign w:val="subscript"/>
              </w:rPr>
              <w:t>4</w:t>
            </w:r>
          </w:p>
        </w:tc>
      </w:tr>
      <w:tr w:rsidR="000461BF" w:rsidRPr="001F5A3A" w14:paraId="68104190" w14:textId="77777777" w:rsidTr="0086535F">
        <w:trPr>
          <w:trHeight w:val="290"/>
          <w:trPrChange w:id="3556" w:author="Justin Bracci" w:date="2023-05-13T16:59:00Z">
            <w:trPr>
              <w:trHeight w:val="290"/>
            </w:trPr>
          </w:trPrChange>
        </w:trPr>
        <w:tc>
          <w:tcPr>
            <w:tcW w:w="1255" w:type="dxa"/>
            <w:vMerge/>
            <w:hideMark/>
            <w:tcPrChange w:id="3557" w:author="Justin Bracci" w:date="2023-05-13T16:59:00Z">
              <w:tcPr>
                <w:tcW w:w="985" w:type="dxa"/>
                <w:vMerge/>
                <w:hideMark/>
              </w:tcPr>
            </w:tcPrChange>
          </w:tcPr>
          <w:p w14:paraId="02E8D74B" w14:textId="77777777" w:rsidR="00AD18AA" w:rsidRPr="001F5A3A" w:rsidRDefault="00AD18AA" w:rsidP="0069225C">
            <w:pPr>
              <w:rPr>
                <w:rFonts w:cs="Times New Roman"/>
                <w:sz w:val="20"/>
                <w:szCs w:val="20"/>
              </w:rPr>
            </w:pPr>
          </w:p>
        </w:tc>
        <w:tc>
          <w:tcPr>
            <w:tcW w:w="1440" w:type="dxa"/>
            <w:noWrap/>
            <w:hideMark/>
            <w:tcPrChange w:id="3558" w:author="Justin Bracci" w:date="2023-05-13T16:59:00Z">
              <w:tcPr>
                <w:tcW w:w="1566" w:type="dxa"/>
                <w:gridSpan w:val="2"/>
                <w:noWrap/>
                <w:hideMark/>
              </w:tcPr>
            </w:tcPrChange>
          </w:tcPr>
          <w:p w14:paraId="3997FF96" w14:textId="77777777" w:rsidR="00AD18AA" w:rsidRPr="001F5A3A" w:rsidRDefault="00AD18AA" w:rsidP="0069225C">
            <w:pPr>
              <w:rPr>
                <w:rFonts w:cs="Times New Roman"/>
                <w:sz w:val="20"/>
                <w:szCs w:val="20"/>
              </w:rPr>
            </w:pPr>
            <w:r w:rsidRPr="001F5A3A">
              <w:rPr>
                <w:rFonts w:cs="Times New Roman"/>
                <w:sz w:val="20"/>
                <w:szCs w:val="20"/>
              </w:rPr>
              <w:t>Natural Gas Price</w:t>
            </w:r>
          </w:p>
        </w:tc>
        <w:tc>
          <w:tcPr>
            <w:tcW w:w="1260" w:type="dxa"/>
            <w:noWrap/>
            <w:hideMark/>
            <w:tcPrChange w:id="3559" w:author="Justin Bracci" w:date="2023-05-13T16:59:00Z">
              <w:tcPr>
                <w:tcW w:w="1314" w:type="dxa"/>
                <w:gridSpan w:val="2"/>
                <w:noWrap/>
                <w:hideMark/>
              </w:tcPr>
            </w:tcPrChange>
          </w:tcPr>
          <w:p w14:paraId="1734DED6" w14:textId="6863BCD5" w:rsidR="00AD18AA" w:rsidRPr="001F5A3A" w:rsidRDefault="00D53F71" w:rsidP="0069225C">
            <w:pPr>
              <w:rPr>
                <w:rFonts w:cs="Times New Roman"/>
                <w:sz w:val="20"/>
                <w:szCs w:val="20"/>
              </w:rPr>
            </w:pPr>
            <w:r>
              <w:rPr>
                <w:rFonts w:cs="Times New Roman"/>
                <w:sz w:val="20"/>
                <w:szCs w:val="20"/>
              </w:rPr>
              <w:t>Triangular</w:t>
            </w:r>
          </w:p>
        </w:tc>
        <w:tc>
          <w:tcPr>
            <w:tcW w:w="1380" w:type="dxa"/>
            <w:noWrap/>
            <w:hideMark/>
            <w:tcPrChange w:id="3560" w:author="Justin Bracci" w:date="2023-05-13T16:59:00Z">
              <w:tcPr>
                <w:tcW w:w="1506" w:type="dxa"/>
                <w:gridSpan w:val="4"/>
                <w:noWrap/>
                <w:hideMark/>
              </w:tcPr>
            </w:tcPrChange>
          </w:tcPr>
          <w:p w14:paraId="62556AD7" w14:textId="0A2C504F" w:rsidR="00AD18AA" w:rsidRPr="001F5A3A" w:rsidRDefault="00707F3D" w:rsidP="0069225C">
            <w:pPr>
              <w:rPr>
                <w:rFonts w:cs="Times New Roman"/>
                <w:sz w:val="20"/>
                <w:szCs w:val="20"/>
              </w:rPr>
            </w:pPr>
            <w:ins w:id="3561" w:author="Justin Bracci" w:date="2023-05-04T21:22:00Z">
              <w:r>
                <w:rPr>
                  <w:rFonts w:cs="Times New Roman"/>
                  <w:sz w:val="20"/>
                  <w:szCs w:val="20"/>
                </w:rPr>
                <w:t>3</w:t>
              </w:r>
            </w:ins>
            <w:del w:id="3562" w:author="Justin Bracci" w:date="2023-05-04T21:22:00Z">
              <w:r w:rsidR="00AD18AA" w:rsidRPr="001F5A3A" w:rsidDel="00707F3D">
                <w:rPr>
                  <w:rFonts w:cs="Times New Roman"/>
                  <w:sz w:val="20"/>
                  <w:szCs w:val="20"/>
                </w:rPr>
                <w:delText>5</w:delText>
              </w:r>
            </w:del>
          </w:p>
        </w:tc>
        <w:tc>
          <w:tcPr>
            <w:tcW w:w="1380" w:type="dxa"/>
            <w:noWrap/>
            <w:hideMark/>
            <w:tcPrChange w:id="3563" w:author="Justin Bracci" w:date="2023-05-13T16:59:00Z">
              <w:tcPr>
                <w:tcW w:w="1326" w:type="dxa"/>
                <w:gridSpan w:val="2"/>
                <w:noWrap/>
                <w:hideMark/>
              </w:tcPr>
            </w:tcPrChange>
          </w:tcPr>
          <w:p w14:paraId="01F0B5AB" w14:textId="7F9464BD" w:rsidR="00AD18AA" w:rsidRPr="001F5A3A" w:rsidRDefault="00AD18AA" w:rsidP="0069225C">
            <w:pPr>
              <w:rPr>
                <w:rFonts w:cs="Times New Roman"/>
                <w:sz w:val="20"/>
                <w:szCs w:val="20"/>
              </w:rPr>
            </w:pPr>
            <w:del w:id="3564" w:author="Justin Bracci" w:date="2023-05-04T21:22:00Z">
              <w:r w:rsidRPr="001F5A3A" w:rsidDel="002C02F0">
                <w:rPr>
                  <w:rFonts w:cs="Times New Roman"/>
                  <w:sz w:val="20"/>
                  <w:szCs w:val="20"/>
                </w:rPr>
                <w:delText>12</w:delText>
              </w:r>
            </w:del>
            <w:ins w:id="3565" w:author="Justin Bracci" w:date="2023-05-04T21:22:00Z">
              <w:r w:rsidR="002C02F0">
                <w:rPr>
                  <w:rFonts w:cs="Times New Roman"/>
                  <w:sz w:val="20"/>
                  <w:szCs w:val="20"/>
                </w:rPr>
                <w:t>15</w:t>
              </w:r>
            </w:ins>
          </w:p>
        </w:tc>
        <w:tc>
          <w:tcPr>
            <w:tcW w:w="1380" w:type="dxa"/>
            <w:noWrap/>
            <w:hideMark/>
            <w:tcPrChange w:id="3566" w:author="Justin Bracci" w:date="2023-05-13T16:59:00Z">
              <w:tcPr>
                <w:tcW w:w="1326" w:type="dxa"/>
                <w:gridSpan w:val="3"/>
                <w:noWrap/>
                <w:hideMark/>
              </w:tcPr>
            </w:tcPrChange>
          </w:tcPr>
          <w:p w14:paraId="0A760265" w14:textId="70EAB13A" w:rsidR="00AD18AA" w:rsidRPr="001F5A3A" w:rsidRDefault="0006784D" w:rsidP="0069225C">
            <w:pPr>
              <w:rPr>
                <w:rFonts w:cs="Times New Roman"/>
                <w:sz w:val="20"/>
                <w:szCs w:val="20"/>
              </w:rPr>
            </w:pPr>
            <w:r>
              <w:rPr>
                <w:rFonts w:cs="Times New Roman"/>
                <w:sz w:val="20"/>
                <w:szCs w:val="20"/>
              </w:rPr>
              <w:t>3</w:t>
            </w:r>
          </w:p>
        </w:tc>
        <w:tc>
          <w:tcPr>
            <w:tcW w:w="1255" w:type="dxa"/>
            <w:noWrap/>
            <w:hideMark/>
            <w:tcPrChange w:id="3567" w:author="Justin Bracci" w:date="2023-05-13T16:59:00Z">
              <w:tcPr>
                <w:tcW w:w="1327" w:type="dxa"/>
                <w:gridSpan w:val="3"/>
                <w:noWrap/>
                <w:hideMark/>
              </w:tcPr>
            </w:tcPrChange>
          </w:tcPr>
          <w:p w14:paraId="6C4682AE" w14:textId="291B2612" w:rsidR="00AD18AA" w:rsidRPr="001F5A3A" w:rsidRDefault="00AD18AA" w:rsidP="0069225C">
            <w:pPr>
              <w:rPr>
                <w:rFonts w:cs="Times New Roman"/>
                <w:sz w:val="20"/>
                <w:szCs w:val="20"/>
              </w:rPr>
            </w:pPr>
            <w:r w:rsidRPr="001F5A3A">
              <w:rPr>
                <w:rFonts w:cs="Times New Roman"/>
                <w:sz w:val="20"/>
                <w:szCs w:val="20"/>
              </w:rPr>
              <w:t>$/</w:t>
            </w:r>
            <w:r w:rsidR="0006784D">
              <w:rPr>
                <w:rFonts w:cs="Times New Roman"/>
                <w:sz w:val="20"/>
                <w:szCs w:val="20"/>
              </w:rPr>
              <w:t>MMBTU</w:t>
            </w:r>
          </w:p>
        </w:tc>
      </w:tr>
      <w:tr w:rsidR="000461BF" w:rsidRPr="001F5A3A" w14:paraId="13FF3F63" w14:textId="77777777" w:rsidTr="0086535F">
        <w:trPr>
          <w:trHeight w:val="290"/>
          <w:trPrChange w:id="3568" w:author="Justin Bracci" w:date="2023-05-13T16:59:00Z">
            <w:trPr>
              <w:trHeight w:val="290"/>
            </w:trPr>
          </w:trPrChange>
        </w:trPr>
        <w:tc>
          <w:tcPr>
            <w:tcW w:w="1255" w:type="dxa"/>
            <w:vMerge/>
            <w:hideMark/>
            <w:tcPrChange w:id="3569" w:author="Justin Bracci" w:date="2023-05-13T16:59:00Z">
              <w:tcPr>
                <w:tcW w:w="985" w:type="dxa"/>
                <w:vMerge/>
                <w:hideMark/>
              </w:tcPr>
            </w:tcPrChange>
          </w:tcPr>
          <w:p w14:paraId="52B025AD" w14:textId="77777777" w:rsidR="00AD18AA" w:rsidRPr="001F5A3A" w:rsidRDefault="00AD18AA" w:rsidP="0069225C">
            <w:pPr>
              <w:rPr>
                <w:rFonts w:cs="Times New Roman"/>
                <w:sz w:val="20"/>
                <w:szCs w:val="20"/>
              </w:rPr>
            </w:pPr>
          </w:p>
        </w:tc>
        <w:tc>
          <w:tcPr>
            <w:tcW w:w="1440" w:type="dxa"/>
            <w:noWrap/>
            <w:hideMark/>
            <w:tcPrChange w:id="3570" w:author="Justin Bracci" w:date="2023-05-13T16:59:00Z">
              <w:tcPr>
                <w:tcW w:w="1566" w:type="dxa"/>
                <w:gridSpan w:val="2"/>
                <w:noWrap/>
                <w:hideMark/>
              </w:tcPr>
            </w:tcPrChange>
          </w:tcPr>
          <w:p w14:paraId="4AA23B0F" w14:textId="77777777" w:rsidR="00AD18AA" w:rsidRPr="001F5A3A" w:rsidRDefault="00AD18AA" w:rsidP="0069225C">
            <w:pPr>
              <w:rPr>
                <w:rFonts w:cs="Times New Roman"/>
                <w:sz w:val="20"/>
                <w:szCs w:val="20"/>
              </w:rPr>
            </w:pPr>
            <w:r w:rsidRPr="001F5A3A">
              <w:rPr>
                <w:rFonts w:cs="Times New Roman"/>
                <w:sz w:val="20"/>
                <w:szCs w:val="20"/>
              </w:rPr>
              <w:t>CO</w:t>
            </w:r>
            <w:r w:rsidRPr="001F5A3A">
              <w:rPr>
                <w:rFonts w:cs="Times New Roman"/>
                <w:sz w:val="20"/>
                <w:szCs w:val="20"/>
                <w:vertAlign w:val="subscript"/>
              </w:rPr>
              <w:t>2</w:t>
            </w:r>
            <w:r w:rsidRPr="001F5A3A">
              <w:rPr>
                <w:rFonts w:cs="Times New Roman"/>
                <w:sz w:val="20"/>
                <w:szCs w:val="20"/>
              </w:rPr>
              <w:t xml:space="preserve"> Transport and Storage Cost</w:t>
            </w:r>
          </w:p>
        </w:tc>
        <w:tc>
          <w:tcPr>
            <w:tcW w:w="1260" w:type="dxa"/>
            <w:noWrap/>
            <w:hideMark/>
            <w:tcPrChange w:id="3571" w:author="Justin Bracci" w:date="2023-05-13T16:59:00Z">
              <w:tcPr>
                <w:tcW w:w="1314" w:type="dxa"/>
                <w:gridSpan w:val="2"/>
                <w:noWrap/>
                <w:hideMark/>
              </w:tcPr>
            </w:tcPrChange>
          </w:tcPr>
          <w:p w14:paraId="4CC086CA" w14:textId="77777777" w:rsidR="00AD18AA" w:rsidRPr="001F5A3A" w:rsidRDefault="00AD18AA" w:rsidP="0069225C">
            <w:pPr>
              <w:rPr>
                <w:rFonts w:cs="Times New Roman"/>
                <w:sz w:val="20"/>
                <w:szCs w:val="20"/>
              </w:rPr>
            </w:pPr>
            <w:r w:rsidRPr="001F5A3A">
              <w:rPr>
                <w:rFonts w:cs="Times New Roman"/>
                <w:sz w:val="20"/>
                <w:szCs w:val="20"/>
              </w:rPr>
              <w:t>Triangular</w:t>
            </w:r>
          </w:p>
        </w:tc>
        <w:tc>
          <w:tcPr>
            <w:tcW w:w="1380" w:type="dxa"/>
            <w:noWrap/>
            <w:hideMark/>
            <w:tcPrChange w:id="3572" w:author="Justin Bracci" w:date="2023-05-13T16:59:00Z">
              <w:tcPr>
                <w:tcW w:w="1506" w:type="dxa"/>
                <w:gridSpan w:val="4"/>
                <w:noWrap/>
                <w:hideMark/>
              </w:tcPr>
            </w:tcPrChange>
          </w:tcPr>
          <w:p w14:paraId="10FFD325" w14:textId="77777777" w:rsidR="00AD18AA" w:rsidRPr="001F5A3A" w:rsidRDefault="00AD18AA" w:rsidP="0069225C">
            <w:pPr>
              <w:rPr>
                <w:rFonts w:cs="Times New Roman"/>
                <w:sz w:val="20"/>
                <w:szCs w:val="20"/>
              </w:rPr>
            </w:pPr>
            <w:r w:rsidRPr="001F5A3A">
              <w:rPr>
                <w:rFonts w:cs="Times New Roman"/>
                <w:sz w:val="20"/>
                <w:szCs w:val="20"/>
              </w:rPr>
              <w:t>10</w:t>
            </w:r>
          </w:p>
        </w:tc>
        <w:tc>
          <w:tcPr>
            <w:tcW w:w="1380" w:type="dxa"/>
            <w:noWrap/>
            <w:hideMark/>
            <w:tcPrChange w:id="3573" w:author="Justin Bracci" w:date="2023-05-13T16:59:00Z">
              <w:tcPr>
                <w:tcW w:w="1326" w:type="dxa"/>
                <w:gridSpan w:val="2"/>
                <w:noWrap/>
                <w:hideMark/>
              </w:tcPr>
            </w:tcPrChange>
          </w:tcPr>
          <w:p w14:paraId="4153EB2A" w14:textId="77777777" w:rsidR="00AD18AA" w:rsidRPr="001F5A3A" w:rsidRDefault="00AD18AA" w:rsidP="0069225C">
            <w:pPr>
              <w:rPr>
                <w:rFonts w:cs="Times New Roman"/>
                <w:sz w:val="20"/>
                <w:szCs w:val="20"/>
              </w:rPr>
            </w:pPr>
            <w:r w:rsidRPr="001F5A3A">
              <w:rPr>
                <w:rFonts w:cs="Times New Roman"/>
                <w:sz w:val="20"/>
                <w:szCs w:val="20"/>
              </w:rPr>
              <w:t>20</w:t>
            </w:r>
          </w:p>
        </w:tc>
        <w:tc>
          <w:tcPr>
            <w:tcW w:w="1380" w:type="dxa"/>
            <w:noWrap/>
            <w:hideMark/>
            <w:tcPrChange w:id="3574" w:author="Justin Bracci" w:date="2023-05-13T16:59:00Z">
              <w:tcPr>
                <w:tcW w:w="1326" w:type="dxa"/>
                <w:gridSpan w:val="3"/>
                <w:noWrap/>
                <w:hideMark/>
              </w:tcPr>
            </w:tcPrChange>
          </w:tcPr>
          <w:p w14:paraId="4B7170FD" w14:textId="77777777" w:rsidR="00AD18AA" w:rsidRPr="001F5A3A" w:rsidRDefault="00AD18AA" w:rsidP="0069225C">
            <w:pPr>
              <w:rPr>
                <w:rFonts w:cs="Times New Roman"/>
                <w:sz w:val="20"/>
                <w:szCs w:val="20"/>
              </w:rPr>
            </w:pPr>
            <w:r w:rsidRPr="001F5A3A">
              <w:rPr>
                <w:rFonts w:cs="Times New Roman"/>
                <w:sz w:val="20"/>
                <w:szCs w:val="20"/>
              </w:rPr>
              <w:t>10</w:t>
            </w:r>
          </w:p>
        </w:tc>
        <w:tc>
          <w:tcPr>
            <w:tcW w:w="1255" w:type="dxa"/>
            <w:noWrap/>
            <w:hideMark/>
            <w:tcPrChange w:id="3575" w:author="Justin Bracci" w:date="2023-05-13T16:59:00Z">
              <w:tcPr>
                <w:tcW w:w="1327" w:type="dxa"/>
                <w:gridSpan w:val="3"/>
                <w:noWrap/>
                <w:hideMark/>
              </w:tcPr>
            </w:tcPrChange>
          </w:tcPr>
          <w:p w14:paraId="5A0885BB" w14:textId="77777777" w:rsidR="00AD18AA" w:rsidRPr="001F5A3A" w:rsidRDefault="00AD18AA" w:rsidP="0069225C">
            <w:pPr>
              <w:rPr>
                <w:rFonts w:cs="Times New Roman"/>
                <w:sz w:val="20"/>
                <w:szCs w:val="20"/>
              </w:rPr>
            </w:pPr>
            <w:r w:rsidRPr="001F5A3A">
              <w:rPr>
                <w:rFonts w:cs="Times New Roman"/>
                <w:sz w:val="20"/>
                <w:szCs w:val="20"/>
              </w:rPr>
              <w:t>$/metric ton CO</w:t>
            </w:r>
            <w:r w:rsidRPr="001F5A3A">
              <w:rPr>
                <w:rFonts w:cs="Times New Roman"/>
                <w:sz w:val="20"/>
                <w:szCs w:val="20"/>
                <w:vertAlign w:val="subscript"/>
              </w:rPr>
              <w:t>2</w:t>
            </w:r>
          </w:p>
        </w:tc>
      </w:tr>
      <w:tr w:rsidR="00C12A28" w:rsidRPr="001F5A3A" w14:paraId="50488B86" w14:textId="77777777" w:rsidTr="00C6066A">
        <w:trPr>
          <w:trHeight w:val="1070"/>
        </w:trPr>
        <w:tc>
          <w:tcPr>
            <w:tcW w:w="1255" w:type="dxa"/>
            <w:vMerge w:val="restart"/>
            <w:hideMark/>
          </w:tcPr>
          <w:p w14:paraId="422F7462" w14:textId="77777777" w:rsidR="00C12A28" w:rsidRPr="001F5A3A" w:rsidRDefault="00C12A28" w:rsidP="0069225C">
            <w:pPr>
              <w:rPr>
                <w:rFonts w:cs="Times New Roman"/>
                <w:sz w:val="20"/>
                <w:szCs w:val="20"/>
                <w:vertAlign w:val="subscript"/>
              </w:rPr>
            </w:pPr>
            <w:r w:rsidRPr="001F5A3A">
              <w:rPr>
                <w:rFonts w:cs="Times New Roman"/>
                <w:sz w:val="20"/>
                <w:szCs w:val="20"/>
              </w:rPr>
              <w:t>Electricity- and Fossil-Based H</w:t>
            </w:r>
            <w:r>
              <w:rPr>
                <w:rFonts w:cs="Times New Roman"/>
                <w:sz w:val="20"/>
                <w:szCs w:val="20"/>
                <w:vertAlign w:val="subscript"/>
              </w:rPr>
              <w:t>2</w:t>
            </w:r>
          </w:p>
        </w:tc>
        <w:tc>
          <w:tcPr>
            <w:tcW w:w="1440" w:type="dxa"/>
            <w:tcBorders>
              <w:bottom w:val="single" w:sz="4" w:space="0" w:color="auto"/>
            </w:tcBorders>
            <w:noWrap/>
          </w:tcPr>
          <w:p w14:paraId="00C596E1" w14:textId="301FCA50" w:rsidR="00C12A28" w:rsidRPr="001F5A3A" w:rsidDel="000C3C45" w:rsidRDefault="00C12A28" w:rsidP="00926064">
            <w:pPr>
              <w:rPr>
                <w:del w:id="3576" w:author="Justin Bracci" w:date="2023-05-13T16:57:00Z"/>
                <w:rFonts w:cs="Times New Roman"/>
                <w:sz w:val="20"/>
                <w:szCs w:val="20"/>
              </w:rPr>
            </w:pPr>
            <w:del w:id="3577" w:author="Justin Bracci" w:date="2023-05-13T16:56:00Z">
              <w:r w:rsidDel="00651C3C">
                <w:rPr>
                  <w:rFonts w:cs="Times New Roman"/>
                  <w:sz w:val="20"/>
                  <w:szCs w:val="20"/>
                </w:rPr>
                <w:delText xml:space="preserve">Average Annual </w:delText>
              </w:r>
              <w:r w:rsidRPr="001F5A3A" w:rsidDel="00651C3C">
                <w:rPr>
                  <w:rFonts w:cs="Times New Roman"/>
                  <w:sz w:val="20"/>
                  <w:szCs w:val="20"/>
                </w:rPr>
                <w:delText>Grid Electricity Cost</w:delText>
              </w:r>
            </w:del>
          </w:p>
          <w:p w14:paraId="3190AF04" w14:textId="05DA187B" w:rsidR="00C12A28" w:rsidRPr="001F5A3A" w:rsidRDefault="00C12A28" w:rsidP="000C3C45">
            <w:pPr>
              <w:rPr>
                <w:rFonts w:cs="Times New Roman"/>
                <w:sz w:val="20"/>
                <w:szCs w:val="20"/>
              </w:rPr>
            </w:pPr>
            <w:del w:id="3578" w:author="Justin Bracci" w:date="2023-05-13T17:00:00Z">
              <w:r w:rsidDel="00DA3108">
                <w:rPr>
                  <w:rFonts w:cs="Times New Roman"/>
                  <w:sz w:val="20"/>
                  <w:szCs w:val="20"/>
                </w:rPr>
                <w:delText xml:space="preserve">Temporal </w:delText>
              </w:r>
            </w:del>
            <w:r w:rsidRPr="001F5A3A">
              <w:rPr>
                <w:rFonts w:cs="Times New Roman"/>
                <w:sz w:val="20"/>
                <w:szCs w:val="20"/>
              </w:rPr>
              <w:t>Grid Electricity Cost</w:t>
            </w:r>
            <w:ins w:id="3579" w:author="Justin Bracci" w:date="2023-05-13T17:03:00Z">
              <w:r>
                <w:rPr>
                  <w:rFonts w:cs="Times New Roman"/>
                  <w:sz w:val="20"/>
                  <w:szCs w:val="20"/>
                </w:rPr>
                <w:t xml:space="preserve"> and Emissions</w:t>
              </w:r>
            </w:ins>
          </w:p>
        </w:tc>
        <w:tc>
          <w:tcPr>
            <w:tcW w:w="1260" w:type="dxa"/>
            <w:tcBorders>
              <w:bottom w:val="single" w:sz="4" w:space="0" w:color="auto"/>
            </w:tcBorders>
            <w:noWrap/>
          </w:tcPr>
          <w:p w14:paraId="76904037" w14:textId="05C06E9D" w:rsidR="00C12A28" w:rsidRPr="001F5A3A" w:rsidDel="000C3C45" w:rsidRDefault="00C12A28" w:rsidP="00926064">
            <w:pPr>
              <w:rPr>
                <w:del w:id="3580" w:author="Justin Bracci" w:date="2023-05-13T16:57:00Z"/>
                <w:rFonts w:cs="Times New Roman"/>
                <w:sz w:val="20"/>
                <w:szCs w:val="20"/>
              </w:rPr>
            </w:pPr>
            <w:del w:id="3581" w:author="Justin Bracci" w:date="2023-05-13T16:56:00Z">
              <w:r w:rsidRPr="001F5A3A" w:rsidDel="00651C3C">
                <w:rPr>
                  <w:rFonts w:cs="Times New Roman"/>
                  <w:sz w:val="20"/>
                  <w:szCs w:val="20"/>
                </w:rPr>
                <w:delText>Triangular</w:delText>
              </w:r>
            </w:del>
          </w:p>
          <w:p w14:paraId="1696F702" w14:textId="16FC8525" w:rsidR="00C12A28" w:rsidRPr="001F5A3A" w:rsidRDefault="00C12A28" w:rsidP="000C3C45">
            <w:pPr>
              <w:rPr>
                <w:rFonts w:cs="Times New Roman"/>
                <w:sz w:val="20"/>
                <w:szCs w:val="20"/>
              </w:rPr>
            </w:pPr>
            <w:del w:id="3582" w:author="Justin Bracci" w:date="2023-05-13T16:46:00Z">
              <w:r w:rsidDel="007117DE">
                <w:rPr>
                  <w:rFonts w:cs="Times New Roman"/>
                  <w:sz w:val="20"/>
                  <w:szCs w:val="20"/>
                </w:rPr>
                <w:delText>Trinomial</w:delText>
              </w:r>
            </w:del>
            <w:ins w:id="3583" w:author="Justin Bracci" w:date="2023-05-13T16:46:00Z">
              <w:r>
                <w:rPr>
                  <w:rFonts w:cs="Times New Roman"/>
                  <w:sz w:val="20"/>
                  <w:szCs w:val="20"/>
                </w:rPr>
                <w:t>Multinomial</w:t>
              </w:r>
            </w:ins>
          </w:p>
        </w:tc>
        <w:tc>
          <w:tcPr>
            <w:tcW w:w="1380" w:type="dxa"/>
            <w:noWrap/>
          </w:tcPr>
          <w:p w14:paraId="46CCCAA0" w14:textId="09F1FB8C" w:rsidR="00C12A28" w:rsidRPr="001F5A3A" w:rsidDel="000C3C45" w:rsidRDefault="00C12A28" w:rsidP="00926064">
            <w:pPr>
              <w:rPr>
                <w:del w:id="3584" w:author="Justin Bracci" w:date="2023-05-13T16:57:00Z"/>
                <w:rFonts w:cs="Times New Roman"/>
                <w:sz w:val="20"/>
                <w:szCs w:val="20"/>
              </w:rPr>
            </w:pPr>
            <w:del w:id="3585" w:author="Justin Bracci" w:date="2023-05-13T16:56:00Z">
              <w:r w:rsidRPr="001F5A3A" w:rsidDel="00651C3C">
                <w:rPr>
                  <w:rFonts w:cs="Times New Roman"/>
                  <w:sz w:val="20"/>
                  <w:szCs w:val="20"/>
                </w:rPr>
                <w:delText>0.0</w:delText>
              </w:r>
              <w:r w:rsidDel="00651C3C">
                <w:rPr>
                  <w:rFonts w:cs="Times New Roman"/>
                  <w:sz w:val="20"/>
                  <w:szCs w:val="20"/>
                </w:rPr>
                <w:delText>45</w:delText>
              </w:r>
            </w:del>
          </w:p>
          <w:p w14:paraId="388ED74D" w14:textId="515FADC2" w:rsidR="00C12A28" w:rsidRPr="001F5A3A" w:rsidRDefault="00C12A28" w:rsidP="000C3C45">
            <w:pPr>
              <w:rPr>
                <w:rFonts w:cs="Times New Roman"/>
                <w:sz w:val="20"/>
                <w:szCs w:val="20"/>
              </w:rPr>
            </w:pPr>
            <w:del w:id="3586" w:author="Justin Bracci" w:date="2023-05-13T16:46:00Z">
              <w:r w:rsidDel="00B048D4">
                <w:rPr>
                  <w:rFonts w:cs="Times New Roman"/>
                  <w:sz w:val="20"/>
                  <w:szCs w:val="20"/>
                </w:rPr>
                <w:delText>Increased Variable LMPs</w:delText>
              </w:r>
            </w:del>
            <w:ins w:id="3587" w:author="Justin Bracci" w:date="2023-05-13T16:48:00Z">
              <w:r>
                <w:rPr>
                  <w:rFonts w:cs="Times New Roman"/>
                  <w:sz w:val="20"/>
                  <w:szCs w:val="20"/>
                </w:rPr>
                <w:t>Cambium: Low RE Cost</w:t>
              </w:r>
            </w:ins>
            <w:r w:rsidR="00D40AC1">
              <w:rPr>
                <w:rFonts w:cs="Times New Roman"/>
                <w:sz w:val="20"/>
                <w:szCs w:val="20"/>
              </w:rPr>
              <w:t xml:space="preserve"> Mid-Case</w:t>
            </w:r>
          </w:p>
        </w:tc>
        <w:tc>
          <w:tcPr>
            <w:tcW w:w="1380" w:type="dxa"/>
            <w:noWrap/>
          </w:tcPr>
          <w:p w14:paraId="5AE9665F" w14:textId="4BB95FB0" w:rsidR="00C12A28" w:rsidRPr="001F5A3A" w:rsidDel="000C3C45" w:rsidRDefault="00C12A28" w:rsidP="0069225C">
            <w:pPr>
              <w:rPr>
                <w:del w:id="3588" w:author="Justin Bracci" w:date="2023-05-13T16:57:00Z"/>
                <w:rFonts w:cs="Times New Roman"/>
                <w:sz w:val="20"/>
                <w:szCs w:val="20"/>
              </w:rPr>
            </w:pPr>
            <w:del w:id="3589" w:author="Justin Bracci" w:date="2023-05-13T16:56:00Z">
              <w:r w:rsidRPr="001F5A3A" w:rsidDel="00651C3C">
                <w:rPr>
                  <w:rFonts w:cs="Times New Roman"/>
                  <w:sz w:val="20"/>
                  <w:szCs w:val="20"/>
                </w:rPr>
                <w:delText>0.09</w:delText>
              </w:r>
            </w:del>
          </w:p>
          <w:p w14:paraId="4709343C" w14:textId="27CB60E1" w:rsidR="00C12A28" w:rsidDel="00A86FB4" w:rsidRDefault="00C12A28" w:rsidP="008850A7">
            <w:pPr>
              <w:rPr>
                <w:del w:id="3590" w:author="Justin Bracci" w:date="2023-05-13T16:48:00Z"/>
                <w:rFonts w:cs="Times New Roman"/>
                <w:sz w:val="20"/>
                <w:szCs w:val="20"/>
              </w:rPr>
            </w:pPr>
            <w:ins w:id="3591" w:author="Justin Bracci" w:date="2023-05-13T16:48:00Z">
              <w:r>
                <w:rPr>
                  <w:rFonts w:cs="Times New Roman"/>
                  <w:sz w:val="20"/>
                  <w:szCs w:val="20"/>
                </w:rPr>
                <w:t>Cambium: High RE Cost</w:t>
              </w:r>
            </w:ins>
            <w:r w:rsidR="00D40AC1">
              <w:rPr>
                <w:rFonts w:cs="Times New Roman"/>
                <w:sz w:val="20"/>
                <w:szCs w:val="20"/>
              </w:rPr>
              <w:t xml:space="preserve"> Mid-Case</w:t>
            </w:r>
            <w:del w:id="3592" w:author="Justin Bracci" w:date="2023-05-13T16:48:00Z">
              <w:r w:rsidDel="00A86FB4">
                <w:rPr>
                  <w:rFonts w:cs="Times New Roman"/>
                  <w:sz w:val="20"/>
                  <w:szCs w:val="20"/>
                </w:rPr>
                <w:delText>Constant</w:delText>
              </w:r>
            </w:del>
          </w:p>
          <w:p w14:paraId="5AE67B10" w14:textId="4725C6F3" w:rsidR="00C12A28" w:rsidRPr="001F5A3A" w:rsidRDefault="00C12A28" w:rsidP="008850A7">
            <w:pPr>
              <w:rPr>
                <w:rFonts w:cs="Times New Roman"/>
                <w:sz w:val="20"/>
                <w:szCs w:val="20"/>
              </w:rPr>
            </w:pPr>
            <w:del w:id="3593" w:author="Justin Bracci" w:date="2023-05-13T16:48:00Z">
              <w:r w:rsidDel="00A86FB4">
                <w:rPr>
                  <w:rFonts w:cs="Times New Roman"/>
                  <w:sz w:val="20"/>
                  <w:szCs w:val="20"/>
                </w:rPr>
                <w:delText>LMPs</w:delText>
              </w:r>
            </w:del>
          </w:p>
        </w:tc>
        <w:tc>
          <w:tcPr>
            <w:tcW w:w="1380" w:type="dxa"/>
            <w:tcBorders>
              <w:bottom w:val="single" w:sz="4" w:space="0" w:color="auto"/>
            </w:tcBorders>
            <w:noWrap/>
          </w:tcPr>
          <w:p w14:paraId="7AC38DD1" w14:textId="60BC460D" w:rsidR="00C12A28" w:rsidRPr="001F5A3A" w:rsidDel="000C3C45" w:rsidRDefault="00C12A28" w:rsidP="0069225C">
            <w:pPr>
              <w:rPr>
                <w:del w:id="3594" w:author="Justin Bracci" w:date="2023-05-13T16:57:00Z"/>
                <w:rFonts w:cs="Times New Roman"/>
                <w:sz w:val="20"/>
                <w:szCs w:val="20"/>
              </w:rPr>
            </w:pPr>
            <w:del w:id="3595" w:author="Justin Bracci" w:date="2023-05-13T16:56:00Z">
              <w:r w:rsidRPr="001F5A3A" w:rsidDel="00651C3C">
                <w:rPr>
                  <w:rFonts w:cs="Times New Roman"/>
                  <w:sz w:val="20"/>
                  <w:szCs w:val="20"/>
                </w:rPr>
                <w:delText>0.06</w:delText>
              </w:r>
            </w:del>
          </w:p>
          <w:p w14:paraId="3B247CF8" w14:textId="77777777" w:rsidR="00C12A28" w:rsidDel="00A86FB4" w:rsidRDefault="00C12A28" w:rsidP="008850A7">
            <w:pPr>
              <w:rPr>
                <w:del w:id="3596" w:author="Justin Bracci" w:date="2023-05-13T16:49:00Z"/>
                <w:rFonts w:cs="Times New Roman"/>
                <w:sz w:val="20"/>
                <w:szCs w:val="20"/>
              </w:rPr>
            </w:pPr>
            <w:del w:id="3597" w:author="Justin Bracci" w:date="2023-05-13T16:49:00Z">
              <w:r w:rsidDel="00A86FB4">
                <w:rPr>
                  <w:rFonts w:cs="Times New Roman"/>
                  <w:sz w:val="20"/>
                  <w:szCs w:val="20"/>
                </w:rPr>
                <w:delText>Current</w:delText>
              </w:r>
            </w:del>
          </w:p>
          <w:p w14:paraId="570C09B3" w14:textId="70F88FBC" w:rsidR="00C12A28" w:rsidRPr="001F5A3A" w:rsidRDefault="00C12A28" w:rsidP="008850A7">
            <w:pPr>
              <w:rPr>
                <w:rFonts w:cs="Times New Roman"/>
                <w:sz w:val="20"/>
                <w:szCs w:val="20"/>
              </w:rPr>
            </w:pPr>
            <w:del w:id="3598" w:author="Justin Bracci" w:date="2023-05-13T16:49:00Z">
              <w:r w:rsidDel="00A86FB4">
                <w:rPr>
                  <w:rFonts w:cs="Times New Roman"/>
                  <w:sz w:val="20"/>
                  <w:szCs w:val="20"/>
                </w:rPr>
                <w:delText>LMPs</w:delText>
              </w:r>
            </w:del>
            <w:ins w:id="3599" w:author="Justin Bracci" w:date="2023-05-13T16:49:00Z">
              <w:r>
                <w:rPr>
                  <w:rFonts w:cs="Times New Roman"/>
                  <w:sz w:val="20"/>
                  <w:szCs w:val="20"/>
                </w:rPr>
                <w:t xml:space="preserve">Cambium: </w:t>
              </w:r>
            </w:ins>
            <w:r w:rsidR="00CC4FBD">
              <w:rPr>
                <w:rFonts w:cs="Times New Roman"/>
                <w:sz w:val="20"/>
                <w:szCs w:val="20"/>
              </w:rPr>
              <w:t>Mid-Case</w:t>
            </w:r>
          </w:p>
        </w:tc>
        <w:tc>
          <w:tcPr>
            <w:tcW w:w="1255" w:type="dxa"/>
            <w:tcBorders>
              <w:bottom w:val="single" w:sz="4" w:space="0" w:color="auto"/>
            </w:tcBorders>
            <w:noWrap/>
          </w:tcPr>
          <w:p w14:paraId="082F05B1" w14:textId="6FBB789C" w:rsidR="00C12A28" w:rsidRPr="001F5A3A" w:rsidDel="000C3C45" w:rsidRDefault="00C12A28" w:rsidP="00926064">
            <w:pPr>
              <w:rPr>
                <w:del w:id="3600" w:author="Justin Bracci" w:date="2023-05-13T16:57:00Z"/>
                <w:rFonts w:cs="Times New Roman"/>
                <w:sz w:val="20"/>
                <w:szCs w:val="20"/>
              </w:rPr>
            </w:pPr>
            <w:del w:id="3601" w:author="Justin Bracci" w:date="2023-05-13T16:56:00Z">
              <w:r w:rsidRPr="001F5A3A" w:rsidDel="00651C3C">
                <w:rPr>
                  <w:rFonts w:cs="Times New Roman"/>
                  <w:sz w:val="20"/>
                  <w:szCs w:val="20"/>
                </w:rPr>
                <w:delText>$/kWh average</w:delText>
              </w:r>
            </w:del>
          </w:p>
          <w:p w14:paraId="3797DA95" w14:textId="46A74298" w:rsidR="00C12A28" w:rsidRDefault="00C12A28" w:rsidP="000C3C45">
            <w:pPr>
              <w:rPr>
                <w:ins w:id="3602" w:author="Justin Bracci" w:date="2023-05-13T17:03:00Z"/>
                <w:rFonts w:cs="Times New Roman"/>
                <w:sz w:val="20"/>
                <w:szCs w:val="20"/>
              </w:rPr>
            </w:pPr>
            <w:r>
              <w:rPr>
                <w:rFonts w:cs="Times New Roman"/>
                <w:sz w:val="20"/>
                <w:szCs w:val="20"/>
              </w:rPr>
              <w:t>$/kWh</w:t>
            </w:r>
            <w:ins w:id="3603" w:author="Justin Bracci" w:date="2023-06-25T13:58:00Z">
              <w:r w:rsidR="0068628B">
                <w:rPr>
                  <w:vertAlign w:val="subscript"/>
                </w:rPr>
                <w:t>e</w:t>
              </w:r>
            </w:ins>
            <w:r>
              <w:rPr>
                <w:rFonts w:cs="Times New Roman"/>
                <w:sz w:val="20"/>
                <w:szCs w:val="20"/>
              </w:rPr>
              <w:t xml:space="preserve"> each hour</w:t>
            </w:r>
          </w:p>
          <w:p w14:paraId="03DCFFA8" w14:textId="58CED94B" w:rsidR="00C12A28" w:rsidRPr="006D21FB" w:rsidRDefault="00C12A28" w:rsidP="000C3C45">
            <w:pPr>
              <w:rPr>
                <w:rFonts w:cs="Times New Roman"/>
                <w:sz w:val="20"/>
                <w:szCs w:val="20"/>
              </w:rPr>
            </w:pPr>
          </w:p>
        </w:tc>
      </w:tr>
      <w:tr w:rsidR="00DA3108" w:rsidRPr="001F5A3A" w14:paraId="34803FD9" w14:textId="77777777" w:rsidTr="00413902">
        <w:trPr>
          <w:trHeight w:val="290"/>
        </w:trPr>
        <w:tc>
          <w:tcPr>
            <w:tcW w:w="1255" w:type="dxa"/>
            <w:vMerge/>
            <w:hideMark/>
          </w:tcPr>
          <w:p w14:paraId="0A1D7610" w14:textId="77777777" w:rsidR="00DA3108" w:rsidRPr="001F5A3A" w:rsidRDefault="00DA3108" w:rsidP="008850A7">
            <w:pPr>
              <w:rPr>
                <w:rFonts w:cs="Times New Roman"/>
                <w:sz w:val="20"/>
                <w:szCs w:val="20"/>
              </w:rPr>
            </w:pPr>
          </w:p>
        </w:tc>
        <w:tc>
          <w:tcPr>
            <w:tcW w:w="1440" w:type="dxa"/>
            <w:noWrap/>
            <w:hideMark/>
          </w:tcPr>
          <w:p w14:paraId="27470A3F" w14:textId="77777777" w:rsidR="00DA3108" w:rsidRPr="001F5A3A" w:rsidRDefault="00DA3108" w:rsidP="008850A7">
            <w:pPr>
              <w:rPr>
                <w:rFonts w:cs="Times New Roman"/>
                <w:sz w:val="20"/>
                <w:szCs w:val="20"/>
              </w:rPr>
            </w:pPr>
            <w:r w:rsidRPr="001F5A3A">
              <w:rPr>
                <w:rFonts w:cs="Times New Roman"/>
                <w:sz w:val="20"/>
                <w:szCs w:val="20"/>
              </w:rPr>
              <w:t>Grid Connection Capital Cost</w:t>
            </w:r>
          </w:p>
        </w:tc>
        <w:tc>
          <w:tcPr>
            <w:tcW w:w="1260" w:type="dxa"/>
            <w:noWrap/>
            <w:hideMark/>
          </w:tcPr>
          <w:p w14:paraId="6B60E2D5" w14:textId="77777777" w:rsidR="00DA3108" w:rsidRPr="001F5A3A" w:rsidRDefault="00DA3108" w:rsidP="008850A7">
            <w:pPr>
              <w:rPr>
                <w:rFonts w:cs="Times New Roman"/>
                <w:sz w:val="20"/>
                <w:szCs w:val="20"/>
              </w:rPr>
            </w:pPr>
            <w:r w:rsidRPr="001F5A3A">
              <w:rPr>
                <w:rFonts w:cs="Times New Roman"/>
                <w:sz w:val="20"/>
                <w:szCs w:val="20"/>
              </w:rPr>
              <w:t>Triangular</w:t>
            </w:r>
          </w:p>
        </w:tc>
        <w:tc>
          <w:tcPr>
            <w:tcW w:w="1380" w:type="dxa"/>
            <w:noWrap/>
            <w:hideMark/>
          </w:tcPr>
          <w:p w14:paraId="7EEAFE4F" w14:textId="77777777" w:rsidR="00DA3108" w:rsidRPr="001F5A3A" w:rsidRDefault="00DA3108" w:rsidP="008850A7">
            <w:pPr>
              <w:rPr>
                <w:rFonts w:cs="Times New Roman"/>
                <w:sz w:val="20"/>
                <w:szCs w:val="20"/>
              </w:rPr>
            </w:pPr>
            <w:r w:rsidRPr="001F5A3A">
              <w:rPr>
                <w:rFonts w:cs="Times New Roman"/>
                <w:sz w:val="20"/>
                <w:szCs w:val="20"/>
              </w:rPr>
              <w:t>45</w:t>
            </w:r>
          </w:p>
        </w:tc>
        <w:tc>
          <w:tcPr>
            <w:tcW w:w="1380" w:type="dxa"/>
            <w:noWrap/>
            <w:hideMark/>
          </w:tcPr>
          <w:p w14:paraId="182B237F" w14:textId="77777777" w:rsidR="00DA3108" w:rsidRPr="001F5A3A" w:rsidRDefault="00DA3108" w:rsidP="008850A7">
            <w:pPr>
              <w:rPr>
                <w:rFonts w:cs="Times New Roman"/>
                <w:sz w:val="20"/>
                <w:szCs w:val="20"/>
              </w:rPr>
            </w:pPr>
            <w:r w:rsidRPr="001F5A3A">
              <w:rPr>
                <w:rFonts w:cs="Times New Roman"/>
                <w:sz w:val="20"/>
                <w:szCs w:val="20"/>
              </w:rPr>
              <w:t>340</w:t>
            </w:r>
          </w:p>
        </w:tc>
        <w:tc>
          <w:tcPr>
            <w:tcW w:w="1380" w:type="dxa"/>
            <w:noWrap/>
            <w:hideMark/>
          </w:tcPr>
          <w:p w14:paraId="49FD9049" w14:textId="77777777" w:rsidR="00DA3108" w:rsidRPr="001F5A3A" w:rsidRDefault="00DA3108" w:rsidP="008850A7">
            <w:pPr>
              <w:rPr>
                <w:rFonts w:cs="Times New Roman"/>
                <w:sz w:val="20"/>
                <w:szCs w:val="20"/>
              </w:rPr>
            </w:pPr>
            <w:r w:rsidRPr="001F5A3A">
              <w:rPr>
                <w:rFonts w:cs="Times New Roman"/>
                <w:sz w:val="20"/>
                <w:szCs w:val="20"/>
              </w:rPr>
              <w:t>180</w:t>
            </w:r>
          </w:p>
        </w:tc>
        <w:tc>
          <w:tcPr>
            <w:tcW w:w="1255" w:type="dxa"/>
            <w:noWrap/>
            <w:hideMark/>
          </w:tcPr>
          <w:p w14:paraId="1F950F7F" w14:textId="02EBD4A1" w:rsidR="00DA3108" w:rsidRPr="001F5A3A" w:rsidRDefault="00DA3108" w:rsidP="008850A7">
            <w:pPr>
              <w:rPr>
                <w:rFonts w:cs="Times New Roman"/>
                <w:sz w:val="20"/>
                <w:szCs w:val="20"/>
              </w:rPr>
            </w:pPr>
            <w:r w:rsidRPr="001F5A3A">
              <w:rPr>
                <w:rFonts w:cs="Times New Roman"/>
                <w:sz w:val="20"/>
                <w:szCs w:val="20"/>
              </w:rPr>
              <w:t>$/kW</w:t>
            </w:r>
            <w:ins w:id="3604" w:author="Justin Bracci" w:date="2023-06-28T21:07:00Z">
              <w:r w:rsidR="006B6D0D">
                <w:rPr>
                  <w:rFonts w:eastAsia="Calibri" w:cstheme="minorHAnsi"/>
                  <w:sz w:val="20"/>
                  <w:szCs w:val="20"/>
                  <w:vertAlign w:val="subscript"/>
                </w:rPr>
                <w:t>e</w:t>
              </w:r>
            </w:ins>
          </w:p>
        </w:tc>
      </w:tr>
      <w:tr w:rsidR="00DA3108" w:rsidRPr="001F5A3A" w14:paraId="221D7050" w14:textId="77777777" w:rsidTr="00413902">
        <w:trPr>
          <w:trHeight w:val="290"/>
        </w:trPr>
        <w:tc>
          <w:tcPr>
            <w:tcW w:w="1255" w:type="dxa"/>
            <w:vMerge/>
          </w:tcPr>
          <w:p w14:paraId="0F5B04AF" w14:textId="77777777" w:rsidR="00DA3108" w:rsidRPr="001F5A3A" w:rsidRDefault="00DA3108" w:rsidP="008850A7">
            <w:pPr>
              <w:rPr>
                <w:rFonts w:cs="Times New Roman"/>
                <w:sz w:val="20"/>
                <w:szCs w:val="20"/>
              </w:rPr>
            </w:pPr>
          </w:p>
        </w:tc>
        <w:tc>
          <w:tcPr>
            <w:tcW w:w="1440" w:type="dxa"/>
            <w:noWrap/>
          </w:tcPr>
          <w:p w14:paraId="31CF67A5" w14:textId="3E1946CE" w:rsidR="00DA3108" w:rsidRPr="001F5A3A" w:rsidRDefault="00DA3108" w:rsidP="008850A7">
            <w:pPr>
              <w:rPr>
                <w:rFonts w:cs="Times New Roman"/>
                <w:sz w:val="20"/>
                <w:szCs w:val="20"/>
              </w:rPr>
            </w:pPr>
            <w:r>
              <w:rPr>
                <w:rFonts w:cs="Times New Roman"/>
                <w:sz w:val="20"/>
                <w:szCs w:val="20"/>
              </w:rPr>
              <w:t>Demand Charges</w:t>
            </w:r>
          </w:p>
        </w:tc>
        <w:tc>
          <w:tcPr>
            <w:tcW w:w="1260" w:type="dxa"/>
            <w:noWrap/>
          </w:tcPr>
          <w:p w14:paraId="7CC7F603" w14:textId="77777777" w:rsidR="00DA3108" w:rsidRPr="001F5A3A" w:rsidRDefault="00DA3108" w:rsidP="008850A7">
            <w:pPr>
              <w:rPr>
                <w:rFonts w:cs="Times New Roman"/>
                <w:sz w:val="20"/>
                <w:szCs w:val="20"/>
              </w:rPr>
            </w:pPr>
            <w:r>
              <w:rPr>
                <w:rFonts w:cs="Times New Roman"/>
                <w:sz w:val="20"/>
                <w:szCs w:val="20"/>
              </w:rPr>
              <w:t>Triangular</w:t>
            </w:r>
          </w:p>
        </w:tc>
        <w:tc>
          <w:tcPr>
            <w:tcW w:w="1380" w:type="dxa"/>
            <w:noWrap/>
          </w:tcPr>
          <w:p w14:paraId="1E35BF76" w14:textId="43D611A1" w:rsidR="00DA3108" w:rsidRPr="001F5A3A" w:rsidRDefault="00DA3108" w:rsidP="008850A7">
            <w:pPr>
              <w:rPr>
                <w:rFonts w:cs="Times New Roman"/>
                <w:sz w:val="20"/>
                <w:szCs w:val="20"/>
              </w:rPr>
            </w:pPr>
            <w:del w:id="3605" w:author="Justin Bracci" w:date="2023-05-13T16:42:00Z">
              <w:r w:rsidDel="00575F50">
                <w:rPr>
                  <w:rFonts w:cs="Times New Roman"/>
                  <w:sz w:val="20"/>
                  <w:szCs w:val="20"/>
                </w:rPr>
                <w:delText>1.61</w:delText>
              </w:r>
            </w:del>
            <w:r w:rsidR="00735E95">
              <w:rPr>
                <w:rFonts w:cs="Times New Roman"/>
                <w:sz w:val="20"/>
                <w:szCs w:val="20"/>
              </w:rPr>
              <w:t>0</w:t>
            </w:r>
          </w:p>
        </w:tc>
        <w:tc>
          <w:tcPr>
            <w:tcW w:w="1380" w:type="dxa"/>
            <w:noWrap/>
          </w:tcPr>
          <w:p w14:paraId="0EFEDAC7" w14:textId="61056B29" w:rsidR="00DA3108" w:rsidRPr="001F5A3A" w:rsidRDefault="00450DCD" w:rsidP="008850A7">
            <w:pPr>
              <w:rPr>
                <w:rFonts w:cs="Times New Roman"/>
                <w:sz w:val="20"/>
                <w:szCs w:val="20"/>
              </w:rPr>
            </w:pPr>
            <w:ins w:id="3606" w:author="Justin Bracci" w:date="2023-05-24T20:41:00Z">
              <w:r>
                <w:rPr>
                  <w:rFonts w:cs="Times New Roman"/>
                  <w:sz w:val="20"/>
                  <w:szCs w:val="20"/>
                </w:rPr>
                <w:t>30</w:t>
              </w:r>
            </w:ins>
            <w:del w:id="3607" w:author="Justin Bracci" w:date="2023-05-13T16:42:00Z">
              <w:r w:rsidR="00DA3108" w:rsidDel="00575F50">
                <w:rPr>
                  <w:rFonts w:cs="Times New Roman"/>
                  <w:sz w:val="20"/>
                  <w:szCs w:val="20"/>
                </w:rPr>
                <w:delText>1.61</w:delText>
              </w:r>
            </w:del>
          </w:p>
        </w:tc>
        <w:tc>
          <w:tcPr>
            <w:tcW w:w="1380" w:type="dxa"/>
            <w:noWrap/>
          </w:tcPr>
          <w:p w14:paraId="645E697C" w14:textId="3BEC3CCA" w:rsidR="00735E95" w:rsidRDefault="00735E95" w:rsidP="008850A7">
            <w:pPr>
              <w:rPr>
                <w:rFonts w:cs="Times New Roman"/>
                <w:sz w:val="20"/>
                <w:szCs w:val="20"/>
              </w:rPr>
            </w:pPr>
            <w:r>
              <w:rPr>
                <w:rFonts w:cs="Times New Roman"/>
                <w:sz w:val="20"/>
                <w:szCs w:val="20"/>
              </w:rPr>
              <w:t>10 (CA)</w:t>
            </w:r>
          </w:p>
          <w:p w14:paraId="621BADA7" w14:textId="65115107" w:rsidR="00DA3108" w:rsidRPr="001F5A3A" w:rsidRDefault="00735E95" w:rsidP="008850A7">
            <w:pPr>
              <w:rPr>
                <w:rFonts w:cs="Times New Roman"/>
                <w:sz w:val="20"/>
                <w:szCs w:val="20"/>
              </w:rPr>
            </w:pPr>
            <w:r>
              <w:rPr>
                <w:rFonts w:cs="Times New Roman"/>
                <w:sz w:val="20"/>
                <w:szCs w:val="20"/>
              </w:rPr>
              <w:t>5 (NY, TX)</w:t>
            </w:r>
            <w:del w:id="3608" w:author="Justin Bracci" w:date="2023-05-13T16:42:00Z">
              <w:r w:rsidR="00DA3108" w:rsidDel="000069F0">
                <w:rPr>
                  <w:rFonts w:cs="Times New Roman"/>
                  <w:sz w:val="20"/>
                  <w:szCs w:val="20"/>
                </w:rPr>
                <w:delText>3.22</w:delText>
              </w:r>
            </w:del>
          </w:p>
        </w:tc>
        <w:tc>
          <w:tcPr>
            <w:tcW w:w="1255" w:type="dxa"/>
            <w:noWrap/>
          </w:tcPr>
          <w:p w14:paraId="5AE1C3B2" w14:textId="4B2F38C7" w:rsidR="00DA3108" w:rsidRPr="001F5A3A" w:rsidRDefault="00DA3108" w:rsidP="008850A7">
            <w:pPr>
              <w:rPr>
                <w:rFonts w:cs="Times New Roman"/>
                <w:sz w:val="20"/>
                <w:szCs w:val="20"/>
              </w:rPr>
            </w:pPr>
            <w:r>
              <w:rPr>
                <w:rFonts w:cs="Times New Roman"/>
                <w:sz w:val="20"/>
                <w:szCs w:val="20"/>
              </w:rPr>
              <w:t>$/max kW</w:t>
            </w:r>
            <w:ins w:id="3609" w:author="Justin Bracci" w:date="2023-06-28T21:07:00Z">
              <w:r w:rsidR="006B6D0D">
                <w:rPr>
                  <w:rFonts w:eastAsia="Calibri" w:cstheme="minorHAnsi"/>
                  <w:sz w:val="20"/>
                  <w:szCs w:val="20"/>
                  <w:vertAlign w:val="subscript"/>
                </w:rPr>
                <w:t>e</w:t>
              </w:r>
            </w:ins>
            <w:r>
              <w:rPr>
                <w:rFonts w:cs="Times New Roman"/>
                <w:sz w:val="20"/>
                <w:szCs w:val="20"/>
              </w:rPr>
              <w:t>/month</w:t>
            </w:r>
          </w:p>
        </w:tc>
      </w:tr>
      <w:tr w:rsidR="00C12A28" w:rsidRPr="001F5A3A" w14:paraId="2D55B9CF" w14:textId="77777777" w:rsidTr="00C6276C">
        <w:trPr>
          <w:trHeight w:val="975"/>
        </w:trPr>
        <w:tc>
          <w:tcPr>
            <w:tcW w:w="1255" w:type="dxa"/>
            <w:vMerge/>
            <w:hideMark/>
          </w:tcPr>
          <w:p w14:paraId="5E6A6F13" w14:textId="77777777" w:rsidR="00C12A28" w:rsidRPr="001F5A3A" w:rsidRDefault="00C12A28" w:rsidP="00DA3108">
            <w:pPr>
              <w:rPr>
                <w:rFonts w:cs="Times New Roman"/>
                <w:sz w:val="20"/>
                <w:szCs w:val="20"/>
              </w:rPr>
            </w:pPr>
          </w:p>
        </w:tc>
        <w:tc>
          <w:tcPr>
            <w:tcW w:w="1440" w:type="dxa"/>
            <w:noWrap/>
          </w:tcPr>
          <w:p w14:paraId="343406B7" w14:textId="38AB89FC" w:rsidR="00C12A28" w:rsidRPr="001F5A3A" w:rsidRDefault="00C12A28" w:rsidP="00DA3108">
            <w:pPr>
              <w:rPr>
                <w:rFonts w:cs="Times New Roman"/>
                <w:sz w:val="20"/>
                <w:szCs w:val="20"/>
              </w:rPr>
            </w:pPr>
            <w:ins w:id="3610" w:author="Justin Bracci" w:date="2023-05-13T17:00:00Z">
              <w:r>
                <w:rPr>
                  <w:rFonts w:cs="Times New Roman"/>
                  <w:sz w:val="20"/>
                  <w:szCs w:val="20"/>
                </w:rPr>
                <w:t>Life-Cycle Grid Emissions</w:t>
              </w:r>
            </w:ins>
            <w:del w:id="3611" w:author="Justin Bracci" w:date="2023-05-13T17:00:00Z">
              <w:r w:rsidRPr="001F5A3A" w:rsidDel="009862E0">
                <w:rPr>
                  <w:rFonts w:cs="Times New Roman"/>
                  <w:sz w:val="20"/>
                  <w:szCs w:val="20"/>
                </w:rPr>
                <w:delText>Grid Carbon Intensity</w:delText>
              </w:r>
            </w:del>
          </w:p>
        </w:tc>
        <w:tc>
          <w:tcPr>
            <w:tcW w:w="1260" w:type="dxa"/>
            <w:noWrap/>
            <w:hideMark/>
          </w:tcPr>
          <w:p w14:paraId="4AF27A04" w14:textId="57C8ADCB" w:rsidR="00C12A28" w:rsidRPr="001F5A3A" w:rsidRDefault="00C12A28" w:rsidP="00DA3108">
            <w:pPr>
              <w:rPr>
                <w:rFonts w:cs="Times New Roman"/>
                <w:sz w:val="20"/>
                <w:szCs w:val="20"/>
              </w:rPr>
            </w:pPr>
            <w:ins w:id="3612" w:author="Justin Bracci" w:date="2023-05-13T17:00:00Z">
              <w:r>
                <w:rPr>
                  <w:rFonts w:cs="Times New Roman"/>
                  <w:sz w:val="20"/>
                  <w:szCs w:val="20"/>
                </w:rPr>
                <w:t>Multinomial</w:t>
              </w:r>
            </w:ins>
            <w:del w:id="3613" w:author="Justin Bracci" w:date="2023-05-13T17:00:00Z">
              <w:r w:rsidRPr="001F5A3A" w:rsidDel="009862E0">
                <w:rPr>
                  <w:rFonts w:cs="Times New Roman"/>
                  <w:sz w:val="20"/>
                  <w:szCs w:val="20"/>
                </w:rPr>
                <w:delText>Triangular</w:delText>
              </w:r>
            </w:del>
          </w:p>
        </w:tc>
        <w:tc>
          <w:tcPr>
            <w:tcW w:w="1380" w:type="dxa"/>
            <w:noWrap/>
          </w:tcPr>
          <w:p w14:paraId="533FB5A2" w14:textId="0F30BAB3" w:rsidR="00C12A28" w:rsidRPr="001F5A3A" w:rsidRDefault="00C12A28" w:rsidP="00DA3108">
            <w:pPr>
              <w:rPr>
                <w:rFonts w:cs="Times New Roman"/>
                <w:sz w:val="20"/>
                <w:szCs w:val="20"/>
              </w:rPr>
            </w:pPr>
            <w:ins w:id="3614" w:author="Justin Bracci" w:date="2023-05-13T17:01:00Z">
              <w:r>
                <w:rPr>
                  <w:rFonts w:cs="Times New Roman"/>
                  <w:sz w:val="20"/>
                  <w:szCs w:val="20"/>
                </w:rPr>
                <w:t>Cambium: Low RE Cost</w:t>
              </w:r>
            </w:ins>
            <w:r w:rsidR="000268E4">
              <w:rPr>
                <w:rFonts w:cs="Times New Roman"/>
                <w:sz w:val="20"/>
                <w:szCs w:val="20"/>
              </w:rPr>
              <w:t xml:space="preserve"> Mid-Case</w:t>
            </w:r>
            <w:del w:id="3615" w:author="Justin Bracci" w:date="2023-05-13T17:01:00Z">
              <w:r w:rsidRPr="001F5A3A" w:rsidDel="00DA3108">
                <w:rPr>
                  <w:rFonts w:cs="Times New Roman"/>
                  <w:sz w:val="20"/>
                  <w:szCs w:val="20"/>
                </w:rPr>
                <w:delText>0.05</w:delText>
              </w:r>
            </w:del>
          </w:p>
        </w:tc>
        <w:tc>
          <w:tcPr>
            <w:tcW w:w="1380" w:type="dxa"/>
            <w:noWrap/>
          </w:tcPr>
          <w:p w14:paraId="4E27DAF2" w14:textId="6EC17146" w:rsidR="00C12A28" w:rsidRPr="001F5A3A" w:rsidRDefault="00C12A28" w:rsidP="00DA3108">
            <w:pPr>
              <w:rPr>
                <w:rFonts w:cs="Times New Roman"/>
                <w:sz w:val="20"/>
                <w:szCs w:val="20"/>
              </w:rPr>
            </w:pPr>
            <w:ins w:id="3616" w:author="Justin Bracci" w:date="2023-05-13T17:01:00Z">
              <w:r>
                <w:rPr>
                  <w:rFonts w:cs="Times New Roman"/>
                  <w:sz w:val="20"/>
                  <w:szCs w:val="20"/>
                </w:rPr>
                <w:t>Cambium: High RE Cost</w:t>
              </w:r>
            </w:ins>
            <w:r w:rsidR="000268E4">
              <w:rPr>
                <w:rFonts w:cs="Times New Roman"/>
                <w:sz w:val="20"/>
                <w:szCs w:val="20"/>
              </w:rPr>
              <w:t xml:space="preserve"> Mid-Case</w:t>
            </w:r>
            <w:del w:id="3617" w:author="Justin Bracci" w:date="2023-05-13T17:01:00Z">
              <w:r w:rsidRPr="001F5A3A" w:rsidDel="00DA3108">
                <w:rPr>
                  <w:rFonts w:cs="Times New Roman"/>
                  <w:sz w:val="20"/>
                  <w:szCs w:val="20"/>
                </w:rPr>
                <w:delText>0.24</w:delText>
              </w:r>
            </w:del>
          </w:p>
        </w:tc>
        <w:tc>
          <w:tcPr>
            <w:tcW w:w="1380" w:type="dxa"/>
            <w:noWrap/>
          </w:tcPr>
          <w:p w14:paraId="6A07609C" w14:textId="7019A169" w:rsidR="00C12A28" w:rsidRPr="001F5A3A" w:rsidRDefault="00C12A28" w:rsidP="00DA3108">
            <w:pPr>
              <w:rPr>
                <w:rFonts w:cs="Times New Roman"/>
                <w:sz w:val="20"/>
                <w:szCs w:val="20"/>
              </w:rPr>
            </w:pPr>
            <w:ins w:id="3618" w:author="Justin Bracci" w:date="2023-05-13T17:01:00Z">
              <w:r>
                <w:rPr>
                  <w:rFonts w:cs="Times New Roman"/>
                  <w:sz w:val="20"/>
                  <w:szCs w:val="20"/>
                </w:rPr>
                <w:t xml:space="preserve">Cambium: </w:t>
              </w:r>
            </w:ins>
            <w:r w:rsidR="000268E4">
              <w:rPr>
                <w:rFonts w:cs="Times New Roman"/>
                <w:sz w:val="20"/>
                <w:szCs w:val="20"/>
              </w:rPr>
              <w:t>Mid-Case</w:t>
            </w:r>
            <w:del w:id="3619" w:author="Justin Bracci" w:date="2023-05-13T17:01:00Z">
              <w:r w:rsidRPr="001F5A3A" w:rsidDel="00DA3108">
                <w:rPr>
                  <w:rFonts w:cs="Times New Roman"/>
                  <w:sz w:val="20"/>
                  <w:szCs w:val="20"/>
                </w:rPr>
                <w:delText>0.12</w:delText>
              </w:r>
            </w:del>
          </w:p>
        </w:tc>
        <w:tc>
          <w:tcPr>
            <w:tcW w:w="1255" w:type="dxa"/>
            <w:noWrap/>
            <w:hideMark/>
          </w:tcPr>
          <w:p w14:paraId="381233B0" w14:textId="0A2F5DEB" w:rsidR="00C12A28" w:rsidRPr="001F5A3A" w:rsidRDefault="00C12A28" w:rsidP="00DA3108">
            <w:pPr>
              <w:rPr>
                <w:rFonts w:cs="Times New Roman"/>
                <w:sz w:val="20"/>
                <w:szCs w:val="20"/>
              </w:rPr>
            </w:pPr>
            <w:r w:rsidRPr="001F5A3A">
              <w:rPr>
                <w:rFonts w:cs="Times New Roman"/>
                <w:sz w:val="20"/>
                <w:szCs w:val="20"/>
              </w:rPr>
              <w:t>kg CO</w:t>
            </w:r>
            <w:r w:rsidRPr="001F5A3A">
              <w:rPr>
                <w:rFonts w:cs="Times New Roman"/>
                <w:sz w:val="20"/>
                <w:szCs w:val="20"/>
                <w:vertAlign w:val="subscript"/>
              </w:rPr>
              <w:t>2</w:t>
            </w:r>
            <w:r w:rsidRPr="001F5A3A">
              <w:rPr>
                <w:rFonts w:cs="Times New Roman"/>
                <w:sz w:val="20"/>
                <w:szCs w:val="20"/>
              </w:rPr>
              <w:t>/kWh</w:t>
            </w:r>
            <w:ins w:id="3620" w:author="Justin Bracci" w:date="2023-06-25T13:58:00Z">
              <w:r w:rsidR="0068628B">
                <w:rPr>
                  <w:vertAlign w:val="subscript"/>
                </w:rPr>
                <w:t>e</w:t>
              </w:r>
            </w:ins>
            <w:r w:rsidRPr="001F5A3A">
              <w:rPr>
                <w:rFonts w:cs="Times New Roman"/>
                <w:sz w:val="20"/>
                <w:szCs w:val="20"/>
              </w:rPr>
              <w:t xml:space="preserve"> </w:t>
            </w:r>
            <w:ins w:id="3621" w:author="Justin Bracci" w:date="2023-05-13T17:04:00Z">
              <w:r>
                <w:rPr>
                  <w:rFonts w:cs="Times New Roman"/>
                  <w:sz w:val="20"/>
                  <w:szCs w:val="20"/>
                </w:rPr>
                <w:t>each hour</w:t>
              </w:r>
            </w:ins>
            <w:del w:id="3622" w:author="Justin Bracci" w:date="2023-05-13T17:03:00Z">
              <w:r w:rsidRPr="001F5A3A" w:rsidDel="0003362F">
                <w:rPr>
                  <w:rFonts w:cs="Times New Roman"/>
                  <w:sz w:val="20"/>
                  <w:szCs w:val="20"/>
                </w:rPr>
                <w:delText>average</w:delText>
              </w:r>
            </w:del>
          </w:p>
        </w:tc>
      </w:tr>
      <w:tr w:rsidR="00DA3108" w:rsidRPr="001F5A3A" w14:paraId="10106E62" w14:textId="77777777" w:rsidTr="00413902">
        <w:trPr>
          <w:trHeight w:val="290"/>
        </w:trPr>
        <w:tc>
          <w:tcPr>
            <w:tcW w:w="1255" w:type="dxa"/>
            <w:vMerge/>
            <w:hideMark/>
          </w:tcPr>
          <w:p w14:paraId="4CC60FFE" w14:textId="77777777" w:rsidR="00DA3108" w:rsidRPr="001F5A3A" w:rsidRDefault="00DA3108" w:rsidP="00DA3108">
            <w:pPr>
              <w:rPr>
                <w:rFonts w:cs="Times New Roman"/>
                <w:sz w:val="20"/>
                <w:szCs w:val="20"/>
              </w:rPr>
            </w:pPr>
          </w:p>
        </w:tc>
        <w:tc>
          <w:tcPr>
            <w:tcW w:w="1440" w:type="dxa"/>
            <w:noWrap/>
            <w:hideMark/>
          </w:tcPr>
          <w:p w14:paraId="65605C49" w14:textId="223E4BC9" w:rsidR="00DA3108" w:rsidRPr="001F5A3A" w:rsidRDefault="00DA3108" w:rsidP="00DA3108">
            <w:pPr>
              <w:rPr>
                <w:rFonts w:cs="Times New Roman"/>
                <w:sz w:val="20"/>
                <w:szCs w:val="20"/>
              </w:rPr>
            </w:pPr>
            <w:r w:rsidRPr="001F5A3A">
              <w:rPr>
                <w:rFonts w:cs="Times New Roman"/>
                <w:sz w:val="20"/>
                <w:szCs w:val="20"/>
              </w:rPr>
              <w:t>C</w:t>
            </w:r>
            <w:r>
              <w:rPr>
                <w:rFonts w:cs="Times New Roman"/>
                <w:sz w:val="20"/>
                <w:szCs w:val="20"/>
              </w:rPr>
              <w:t>arbon</w:t>
            </w:r>
            <w:r w:rsidRPr="001F5A3A">
              <w:rPr>
                <w:rFonts w:cs="Times New Roman"/>
                <w:sz w:val="20"/>
                <w:szCs w:val="20"/>
              </w:rPr>
              <w:t xml:space="preserve"> </w:t>
            </w:r>
            <w:ins w:id="3623" w:author="Justin Bracci" w:date="2023-06-25T12:18:00Z">
              <w:r w:rsidR="00F335BE">
                <w:rPr>
                  <w:rFonts w:cs="Times New Roman"/>
                  <w:sz w:val="20"/>
                  <w:szCs w:val="20"/>
                </w:rPr>
                <w:t>Removal</w:t>
              </w:r>
            </w:ins>
            <w:del w:id="3624" w:author="Justin Bracci" w:date="2023-06-25T12:17:00Z">
              <w:r w:rsidRPr="001F5A3A" w:rsidDel="00BA1E41">
                <w:rPr>
                  <w:rFonts w:cs="Times New Roman"/>
                  <w:sz w:val="20"/>
                  <w:szCs w:val="20"/>
                </w:rPr>
                <w:delText>Mitigation</w:delText>
              </w:r>
            </w:del>
            <w:r w:rsidRPr="001F5A3A">
              <w:rPr>
                <w:rFonts w:cs="Times New Roman"/>
                <w:sz w:val="20"/>
                <w:szCs w:val="20"/>
              </w:rPr>
              <w:t xml:space="preserve"> Cost</w:t>
            </w:r>
          </w:p>
        </w:tc>
        <w:tc>
          <w:tcPr>
            <w:tcW w:w="1260" w:type="dxa"/>
            <w:noWrap/>
            <w:hideMark/>
          </w:tcPr>
          <w:p w14:paraId="3CC154A1" w14:textId="77777777" w:rsidR="00DA3108" w:rsidRPr="001F5A3A" w:rsidRDefault="00DA3108" w:rsidP="00DA3108">
            <w:pPr>
              <w:rPr>
                <w:rFonts w:cs="Times New Roman"/>
                <w:sz w:val="20"/>
                <w:szCs w:val="20"/>
              </w:rPr>
            </w:pPr>
            <w:r w:rsidRPr="001F5A3A">
              <w:rPr>
                <w:rFonts w:cs="Times New Roman"/>
                <w:sz w:val="20"/>
                <w:szCs w:val="20"/>
              </w:rPr>
              <w:t>Triangular</w:t>
            </w:r>
          </w:p>
        </w:tc>
        <w:tc>
          <w:tcPr>
            <w:tcW w:w="1380" w:type="dxa"/>
            <w:noWrap/>
            <w:hideMark/>
          </w:tcPr>
          <w:p w14:paraId="5FD884D8" w14:textId="77777777" w:rsidR="00DA3108" w:rsidRPr="001F5A3A" w:rsidRDefault="00DA3108" w:rsidP="00DA3108">
            <w:pPr>
              <w:rPr>
                <w:rFonts w:cs="Times New Roman"/>
                <w:sz w:val="20"/>
                <w:szCs w:val="20"/>
              </w:rPr>
            </w:pPr>
            <w:r w:rsidRPr="001F5A3A">
              <w:rPr>
                <w:rFonts w:cs="Times New Roman"/>
                <w:sz w:val="20"/>
                <w:szCs w:val="20"/>
              </w:rPr>
              <w:t>100</w:t>
            </w:r>
          </w:p>
        </w:tc>
        <w:tc>
          <w:tcPr>
            <w:tcW w:w="1380" w:type="dxa"/>
            <w:noWrap/>
            <w:hideMark/>
          </w:tcPr>
          <w:p w14:paraId="106D42F0" w14:textId="77777777" w:rsidR="00DA3108" w:rsidRPr="001F5A3A" w:rsidRDefault="00DA3108" w:rsidP="00DA3108">
            <w:pPr>
              <w:rPr>
                <w:rFonts w:cs="Times New Roman"/>
                <w:sz w:val="20"/>
                <w:szCs w:val="20"/>
              </w:rPr>
            </w:pPr>
            <w:r w:rsidRPr="001F5A3A">
              <w:rPr>
                <w:rFonts w:cs="Times New Roman"/>
                <w:sz w:val="20"/>
                <w:szCs w:val="20"/>
              </w:rPr>
              <w:t>600</w:t>
            </w:r>
          </w:p>
        </w:tc>
        <w:tc>
          <w:tcPr>
            <w:tcW w:w="1380" w:type="dxa"/>
            <w:noWrap/>
            <w:hideMark/>
          </w:tcPr>
          <w:p w14:paraId="4AADBD50" w14:textId="0D7CD164" w:rsidR="00DA3108" w:rsidRPr="001F5A3A" w:rsidRDefault="00DA3108" w:rsidP="00DA3108">
            <w:pPr>
              <w:rPr>
                <w:rFonts w:cs="Times New Roman"/>
                <w:sz w:val="20"/>
                <w:szCs w:val="20"/>
              </w:rPr>
            </w:pPr>
            <w:del w:id="3625" w:author="Justin Bracci" w:date="2023-06-25T12:19:00Z">
              <w:r w:rsidRPr="001F5A3A" w:rsidDel="001D2D26">
                <w:rPr>
                  <w:rFonts w:cs="Times New Roman"/>
                  <w:sz w:val="20"/>
                  <w:szCs w:val="20"/>
                </w:rPr>
                <w:delText>2</w:delText>
              </w:r>
            </w:del>
            <w:ins w:id="3626" w:author="Justin Bracci" w:date="2023-06-25T12:19:00Z">
              <w:r w:rsidR="001D2D26">
                <w:rPr>
                  <w:rFonts w:cs="Times New Roman"/>
                  <w:sz w:val="20"/>
                  <w:szCs w:val="20"/>
                </w:rPr>
                <w:t>1</w:t>
              </w:r>
            </w:ins>
            <w:r w:rsidRPr="001F5A3A">
              <w:rPr>
                <w:rFonts w:cs="Times New Roman"/>
                <w:sz w:val="20"/>
                <w:szCs w:val="20"/>
              </w:rPr>
              <w:t>00</w:t>
            </w:r>
          </w:p>
        </w:tc>
        <w:tc>
          <w:tcPr>
            <w:tcW w:w="1255" w:type="dxa"/>
            <w:noWrap/>
            <w:hideMark/>
          </w:tcPr>
          <w:p w14:paraId="064494E3" w14:textId="77777777" w:rsidR="00DA3108" w:rsidRPr="001F5A3A" w:rsidRDefault="00DA3108" w:rsidP="00DA3108">
            <w:pPr>
              <w:rPr>
                <w:rFonts w:cs="Times New Roman"/>
                <w:sz w:val="20"/>
                <w:szCs w:val="20"/>
              </w:rPr>
            </w:pPr>
            <w:r w:rsidRPr="001F5A3A">
              <w:rPr>
                <w:rFonts w:cs="Times New Roman"/>
                <w:sz w:val="20"/>
                <w:szCs w:val="20"/>
              </w:rPr>
              <w:t>$/metric ton CO</w:t>
            </w:r>
            <w:r w:rsidRPr="001F5A3A">
              <w:rPr>
                <w:rFonts w:cs="Times New Roman"/>
                <w:sz w:val="20"/>
                <w:szCs w:val="20"/>
                <w:vertAlign w:val="subscript"/>
              </w:rPr>
              <w:t>2</w:t>
            </w:r>
          </w:p>
        </w:tc>
      </w:tr>
    </w:tbl>
    <w:p w14:paraId="616755A1" w14:textId="77777777" w:rsidR="00AD18AA" w:rsidRPr="004C28A2" w:rsidRDefault="00AD18AA" w:rsidP="00AD18AA"/>
    <w:p w14:paraId="5B31A89D" w14:textId="28899F2D" w:rsidR="00FA05B0" w:rsidRDefault="00FA05B0" w:rsidP="006964FE">
      <w:pPr>
        <w:pStyle w:val="Heading2"/>
        <w:numPr>
          <w:ilvl w:val="0"/>
          <w:numId w:val="4"/>
        </w:numPr>
      </w:pPr>
      <w:bookmarkStart w:id="3627" w:name="_Toc139472012"/>
      <w:r>
        <w:t>Next Decade Technology</w:t>
      </w:r>
      <w:r w:rsidR="00ED034D">
        <w:t xml:space="preserve"> Hydrogen Production Pathway Emissions</w:t>
      </w:r>
      <w:r w:rsidR="006612ED">
        <w:t xml:space="preserve"> and LCOH</w:t>
      </w:r>
      <w:r w:rsidR="00ED034D">
        <w:t xml:space="preserve"> Figures</w:t>
      </w:r>
      <w:bookmarkEnd w:id="3627"/>
    </w:p>
    <w:p w14:paraId="25401F79" w14:textId="7A746BDF" w:rsidR="00ED034D" w:rsidRPr="00ED034D" w:rsidRDefault="00ED034D" w:rsidP="00ED034D">
      <w:r>
        <w:t xml:space="preserve">This section includes figures of the </w:t>
      </w:r>
      <w:r w:rsidR="00362543">
        <w:t>GHG</w:t>
      </w:r>
      <w:r>
        <w:t xml:space="preserve"> emissions for each</w:t>
      </w:r>
      <w:r w:rsidR="00B6025D">
        <w:t xml:space="preserve"> next-decade</w:t>
      </w:r>
      <w:r>
        <w:t xml:space="preserve"> hydrogen production pathway explored i</w:t>
      </w:r>
      <w:r w:rsidR="00B6025D">
        <w:t>n th</w:t>
      </w:r>
      <w:r w:rsidR="003E772D">
        <w:t>e study</w:t>
      </w:r>
      <w:r w:rsidR="0079658F">
        <w:t>.</w:t>
      </w:r>
      <w:r w:rsidR="00A05F0D">
        <w:t xml:space="preserve"> It also includes </w:t>
      </w:r>
      <w:r w:rsidR="00DB09BA">
        <w:t xml:space="preserve">a </w:t>
      </w:r>
      <w:r w:rsidR="00A05F0D">
        <w:t>detailed cost breakdown figure</w:t>
      </w:r>
      <w:del w:id="3628" w:author="Justin Bracci" w:date="2023-06-20T20:23:00Z">
        <w:r w:rsidR="00A05F0D" w:rsidDel="00B3243C">
          <w:delText xml:space="preserve"> </w:delText>
        </w:r>
        <w:r w:rsidR="00DB09BA" w:rsidDel="00B3243C">
          <w:delText>of</w:delText>
        </w:r>
      </w:del>
      <w:del w:id="3629" w:author="Justin Bracci" w:date="2023-06-20T20:24:00Z">
        <w:r w:rsidR="00DB09BA" w:rsidDel="002440F4">
          <w:delText xml:space="preserve"> each</w:delText>
        </w:r>
      </w:del>
      <w:ins w:id="3630" w:author="Justin Bracci" w:date="2023-06-20T20:24:00Z">
        <w:r w:rsidR="002440F4">
          <w:t xml:space="preserve"> </w:t>
        </w:r>
      </w:ins>
      <w:del w:id="3631" w:author="Justin Bracci" w:date="2023-06-20T20:24:00Z">
        <w:r w:rsidR="00DB09BA" w:rsidDel="00C115ED">
          <w:delText xml:space="preserve"> </w:delText>
        </w:r>
      </w:del>
      <w:ins w:id="3632" w:author="Justin Bracci" w:date="2023-06-20T20:25:00Z">
        <w:r w:rsidR="00C115ED">
          <w:t xml:space="preserve">for each </w:t>
        </w:r>
      </w:ins>
      <w:r w:rsidR="00A05F0D">
        <w:t xml:space="preserve">hourly-reliable </w:t>
      </w:r>
      <w:r w:rsidR="00431BCD">
        <w:t xml:space="preserve">fossil-based </w:t>
      </w:r>
      <w:r w:rsidR="00A05F0D">
        <w:t>production pathway</w:t>
      </w:r>
      <w:ins w:id="3633" w:author="Justin Bracci" w:date="2023-06-20T20:25:00Z">
        <w:r w:rsidR="001F5E95">
          <w:t xml:space="preserve"> in each state</w:t>
        </w:r>
      </w:ins>
      <w:del w:id="3634" w:author="Justin Bracci" w:date="2023-06-20T20:23:00Z">
        <w:r w:rsidR="00E406E1" w:rsidDel="00B3243C">
          <w:delText xml:space="preserve"> exp</w:delText>
        </w:r>
        <w:r w:rsidR="00E406E1" w:rsidDel="00CB3DE4">
          <w:delText>lored</w:delText>
        </w:r>
      </w:del>
      <w:r w:rsidR="00962558">
        <w:t>,</w:t>
      </w:r>
      <w:r w:rsidR="00DB09BA">
        <w:t xml:space="preserve"> since </w:t>
      </w:r>
      <w:r w:rsidR="00962558">
        <w:t xml:space="preserve">this </w:t>
      </w:r>
      <w:r w:rsidR="00DB09BA">
        <w:t>was not included in the main text.</w:t>
      </w:r>
    </w:p>
    <w:p w14:paraId="629DD728" w14:textId="34A27314" w:rsidR="00011EA1" w:rsidRDefault="002444D0" w:rsidP="00011EA1">
      <w:pPr>
        <w:keepNext/>
        <w:spacing w:after="0"/>
      </w:pPr>
      <w:r>
        <w:rPr>
          <w:noProof/>
        </w:rPr>
        <w:drawing>
          <wp:inline distT="0" distB="0" distL="0" distR="0" wp14:anchorId="5725904B" wp14:editId="0BC55EE3">
            <wp:extent cx="5943600" cy="2096135"/>
            <wp:effectExtent l="0" t="0" r="0" b="0"/>
            <wp:docPr id="1666877827"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877827" name=""/>
                    <pic:cNvPicPr/>
                  </pic:nvPicPr>
                  <pic:blipFill>
                    <a:blip r:embed="rId10">
                      <a:extLst>
                        <a:ext uri="{96DAC541-7B7A-43D3-8B79-37D633B846F1}">
                          <asvg:svgBlip xmlns:asvg="http://schemas.microsoft.com/office/drawing/2016/SVG/main" r:embed="rId11"/>
                        </a:ext>
                      </a:extLst>
                    </a:blip>
                    <a:stretch>
                      <a:fillRect/>
                    </a:stretch>
                  </pic:blipFill>
                  <pic:spPr>
                    <a:xfrm>
                      <a:off x="0" y="0"/>
                      <a:ext cx="5943600" cy="2096135"/>
                    </a:xfrm>
                    <a:prstGeom prst="rect">
                      <a:avLst/>
                    </a:prstGeom>
                  </pic:spPr>
                </pic:pic>
              </a:graphicData>
            </a:graphic>
          </wp:inline>
        </w:drawing>
      </w:r>
    </w:p>
    <w:p w14:paraId="5826E8A0" w14:textId="7EFF8013" w:rsidR="00CA0856" w:rsidRPr="00CA0856" w:rsidRDefault="00011EA1" w:rsidP="00FD3E36">
      <w:pPr>
        <w:pStyle w:val="Caption"/>
      </w:pPr>
      <w:bookmarkStart w:id="3635" w:name="_Toc118724322"/>
      <w:bookmarkStart w:id="3636" w:name="_Toc139471959"/>
      <w:r>
        <w:t>Figure S.</w:t>
      </w:r>
      <w:r w:rsidR="0002648F">
        <w:fldChar w:fldCharType="begin"/>
      </w:r>
      <w:r w:rsidR="0002648F">
        <w:instrText xml:space="preserve"> SEQ Figure \* ARABIC </w:instrText>
      </w:r>
      <w:r w:rsidR="0002648F">
        <w:fldChar w:fldCharType="separate"/>
      </w:r>
      <w:ins w:id="3637" w:author="Justin Bracci" w:date="2023-07-05T17:51:00Z">
        <w:r w:rsidR="00551FB8">
          <w:rPr>
            <w:noProof/>
          </w:rPr>
          <w:t>3</w:t>
        </w:r>
      </w:ins>
      <w:del w:id="3638" w:author="Justin Bracci" w:date="2023-06-20T20:19:00Z">
        <w:r w:rsidR="00D25E7C" w:rsidDel="00890EF7">
          <w:rPr>
            <w:noProof/>
          </w:rPr>
          <w:delText>1</w:delText>
        </w:r>
      </w:del>
      <w:r w:rsidR="0002648F">
        <w:rPr>
          <w:noProof/>
        </w:rPr>
        <w:fldChar w:fldCharType="end"/>
      </w:r>
      <w:r>
        <w:t>:</w:t>
      </w:r>
      <w:r w:rsidRPr="00011EA1">
        <w:t xml:space="preserve"> </w:t>
      </w:r>
      <w:r>
        <w:t>Next decade</w:t>
      </w:r>
      <w:r w:rsidR="00D67A60">
        <w:t xml:space="preserve"> GHG</w:t>
      </w:r>
      <w:r>
        <w:t xml:space="preserve"> emissions of solar PV</w:t>
      </w:r>
      <w:r w:rsidR="000B2A28">
        <w:t>-</w:t>
      </w:r>
      <w:r>
        <w:t>based hydrogen production under various levels of reliability</w:t>
      </w:r>
      <w:bookmarkEnd w:id="3635"/>
      <w:r w:rsidR="005703E4">
        <w:t>.</w:t>
      </w:r>
      <w:r w:rsidR="000B2A28">
        <w:t xml:space="preserve"> </w:t>
      </w:r>
      <w:r w:rsidR="00737FF4">
        <w:t>*Indicate</w:t>
      </w:r>
      <w:r w:rsidR="000B2A28">
        <w:t>s</w:t>
      </w:r>
      <w:r w:rsidR="00737FF4">
        <w:t xml:space="preserve"> an hourly-reliable production pathway that has a</w:t>
      </w:r>
      <w:r w:rsidR="000B2A28">
        <w:t>n unconstrained</w:t>
      </w:r>
      <w:r w:rsidR="00737FF4">
        <w:t xml:space="preserve"> grid connection for added reliability</w:t>
      </w:r>
      <w:r w:rsidR="000B2A28">
        <w:t>. ** Indicates and hourly-reliable</w:t>
      </w:r>
      <w:r w:rsidR="006F3664">
        <w:t xml:space="preserve"> production pathway that has a constrained grid connection (</w:t>
      </w:r>
      <w:ins w:id="3639" w:author="Justin Bracci" w:date="2023-06-30T17:51:00Z">
        <w:r w:rsidR="00FC1244">
          <w:t xml:space="preserve">only </w:t>
        </w:r>
      </w:ins>
      <w:r w:rsidR="006F3664">
        <w:t xml:space="preserve">10% </w:t>
      </w:r>
      <w:ins w:id="3640" w:author="Justin Bracci" w:date="2023-06-30T17:51:00Z">
        <w:r w:rsidR="00FC1244">
          <w:t xml:space="preserve">of </w:t>
        </w:r>
      </w:ins>
      <w:ins w:id="3641" w:author="Justin Bracci" w:date="2023-06-30T17:52:00Z">
        <w:r w:rsidR="00472DC8">
          <w:t xml:space="preserve">the </w:t>
        </w:r>
      </w:ins>
      <w:ins w:id="3642" w:author="Justin Bracci" w:date="2023-06-30T17:51:00Z">
        <w:r w:rsidR="000A298B">
          <w:t xml:space="preserve">total </w:t>
        </w:r>
      </w:ins>
      <w:ins w:id="3643" w:author="Justin Bracci" w:date="2023-06-30T17:50:00Z">
        <w:r w:rsidR="00CC5738">
          <w:t>electricity use</w:t>
        </w:r>
        <w:r w:rsidR="000A298B">
          <w:t>d</w:t>
        </w:r>
      </w:ins>
      <w:ins w:id="3644" w:author="Justin Bracci" w:date="2023-06-30T17:52:00Z">
        <w:r w:rsidR="00472DC8">
          <w:t xml:space="preserve"> at the facility</w:t>
        </w:r>
      </w:ins>
      <w:ins w:id="3645" w:author="Justin Bracci" w:date="2023-06-30T17:51:00Z">
        <w:r w:rsidR="00FC1244">
          <w:t xml:space="preserve"> can be from</w:t>
        </w:r>
      </w:ins>
      <w:ins w:id="3646" w:author="Justin Bracci" w:date="2023-06-30T17:50:00Z">
        <w:r w:rsidR="00CC5738">
          <w:t xml:space="preserve"> the </w:t>
        </w:r>
      </w:ins>
      <w:r w:rsidR="006F3664">
        <w:t>grid</w:t>
      </w:r>
      <w:del w:id="3647" w:author="Justin Bracci" w:date="2023-06-30T17:51:00Z">
        <w:r w:rsidR="006F3664" w:rsidDel="00FC1244">
          <w:delText xml:space="preserve"> </w:delText>
        </w:r>
      </w:del>
      <w:del w:id="3648" w:author="Justin Bracci" w:date="2023-06-30T17:50:00Z">
        <w:r w:rsidR="006F3664" w:rsidDel="00CC5738">
          <w:delText>use</w:delText>
        </w:r>
      </w:del>
      <w:r w:rsidR="006F3664">
        <w:t>) f</w:t>
      </w:r>
      <w:r w:rsidR="00DA2CA8">
        <w:t>or</w:t>
      </w:r>
      <w:r w:rsidR="006F3664">
        <w:t xml:space="preserve"> added reliability</w:t>
      </w:r>
      <w:r w:rsidR="00DA2CA8">
        <w:t>.</w:t>
      </w:r>
      <w:bookmarkEnd w:id="3636"/>
    </w:p>
    <w:p w14:paraId="475326A5" w14:textId="5F29E1C0" w:rsidR="004273AC" w:rsidRDefault="00FD3E36" w:rsidP="004273AC">
      <w:pPr>
        <w:keepNext/>
        <w:spacing w:after="0"/>
      </w:pPr>
      <w:r>
        <w:rPr>
          <w:noProof/>
        </w:rPr>
        <w:drawing>
          <wp:inline distT="0" distB="0" distL="0" distR="0" wp14:anchorId="64C6620F" wp14:editId="1FC410EA">
            <wp:extent cx="5943600" cy="2045335"/>
            <wp:effectExtent l="0" t="0" r="0" b="0"/>
            <wp:docPr id="300399334"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399334" name=""/>
                    <pic:cNvPicPr/>
                  </pic:nvPicPr>
                  <pic:blipFill>
                    <a:blip r:embed="rId12">
                      <a:extLst>
                        <a:ext uri="{96DAC541-7B7A-43D3-8B79-37D633B846F1}">
                          <asvg:svgBlip xmlns:asvg="http://schemas.microsoft.com/office/drawing/2016/SVG/main" r:embed="rId13"/>
                        </a:ext>
                      </a:extLst>
                    </a:blip>
                    <a:stretch>
                      <a:fillRect/>
                    </a:stretch>
                  </pic:blipFill>
                  <pic:spPr>
                    <a:xfrm>
                      <a:off x="0" y="0"/>
                      <a:ext cx="5943600" cy="2045335"/>
                    </a:xfrm>
                    <a:prstGeom prst="rect">
                      <a:avLst/>
                    </a:prstGeom>
                  </pic:spPr>
                </pic:pic>
              </a:graphicData>
            </a:graphic>
          </wp:inline>
        </w:drawing>
      </w:r>
    </w:p>
    <w:p w14:paraId="235B00DD" w14:textId="0B7298CB" w:rsidR="0057468F" w:rsidRDefault="004273AC" w:rsidP="004273AC">
      <w:pPr>
        <w:pStyle w:val="Caption"/>
      </w:pPr>
      <w:bookmarkStart w:id="3649" w:name="_Toc118724324"/>
      <w:bookmarkStart w:id="3650" w:name="_Toc139471960"/>
      <w:r>
        <w:t>Figure S.</w:t>
      </w:r>
      <w:r w:rsidR="0002648F">
        <w:fldChar w:fldCharType="begin"/>
      </w:r>
      <w:r w:rsidR="0002648F">
        <w:instrText xml:space="preserve"> SEQ Figure \* ARABIC </w:instrText>
      </w:r>
      <w:r w:rsidR="0002648F">
        <w:fldChar w:fldCharType="separate"/>
      </w:r>
      <w:ins w:id="3651" w:author="Justin Bracci" w:date="2023-07-05T17:51:00Z">
        <w:r w:rsidR="00551FB8">
          <w:rPr>
            <w:noProof/>
          </w:rPr>
          <w:t>4</w:t>
        </w:r>
      </w:ins>
      <w:del w:id="3652" w:author="Justin Bracci" w:date="2023-06-20T20:19:00Z">
        <w:r w:rsidR="00D25E7C" w:rsidDel="00890EF7">
          <w:rPr>
            <w:noProof/>
          </w:rPr>
          <w:delText>2</w:delText>
        </w:r>
      </w:del>
      <w:r w:rsidR="0002648F">
        <w:rPr>
          <w:noProof/>
        </w:rPr>
        <w:fldChar w:fldCharType="end"/>
      </w:r>
      <w:r w:rsidR="00910C50">
        <w:t>: Next</w:t>
      </w:r>
      <w:del w:id="3653" w:author="Justin Bracci" w:date="2023-06-20T20:26:00Z">
        <w:r w:rsidR="00910C50" w:rsidDel="00296777">
          <w:delText xml:space="preserve"> </w:delText>
        </w:r>
      </w:del>
      <w:ins w:id="3654" w:author="Justin Bracci" w:date="2023-06-20T20:26:00Z">
        <w:r w:rsidR="00296777">
          <w:t>-</w:t>
        </w:r>
      </w:ins>
      <w:r w:rsidR="00910C50">
        <w:t xml:space="preserve">decade </w:t>
      </w:r>
      <w:r w:rsidR="00FD3E36">
        <w:t>GHG</w:t>
      </w:r>
      <w:r w:rsidR="00910C50">
        <w:t xml:space="preserve"> emissions of various fossil-based hydrogen production pathways</w:t>
      </w:r>
      <w:bookmarkEnd w:id="3649"/>
      <w:bookmarkEnd w:id="3650"/>
    </w:p>
    <w:p w14:paraId="522B3D6F" w14:textId="0F54BC2C" w:rsidR="00EE6822" w:rsidRDefault="005D773D" w:rsidP="00EE6822">
      <w:pPr>
        <w:keepNext/>
        <w:spacing w:after="0"/>
      </w:pPr>
      <w:r>
        <w:rPr>
          <w:noProof/>
        </w:rPr>
        <w:drawing>
          <wp:inline distT="0" distB="0" distL="0" distR="0" wp14:anchorId="40C39B22" wp14:editId="307CA91E">
            <wp:extent cx="5943600" cy="2088515"/>
            <wp:effectExtent l="0" t="0" r="0" b="6985"/>
            <wp:docPr id="865064850"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064850" name=""/>
                    <pic:cNvPicPr/>
                  </pic:nvPicPr>
                  <pic:blipFill>
                    <a:blip r:embed="rId14">
                      <a:extLst>
                        <a:ext uri="{96DAC541-7B7A-43D3-8B79-37D633B846F1}">
                          <asvg:svgBlip xmlns:asvg="http://schemas.microsoft.com/office/drawing/2016/SVG/main" r:embed="rId15"/>
                        </a:ext>
                      </a:extLst>
                    </a:blip>
                    <a:stretch>
                      <a:fillRect/>
                    </a:stretch>
                  </pic:blipFill>
                  <pic:spPr>
                    <a:xfrm>
                      <a:off x="0" y="0"/>
                      <a:ext cx="5943600" cy="2088515"/>
                    </a:xfrm>
                    <a:prstGeom prst="rect">
                      <a:avLst/>
                    </a:prstGeom>
                  </pic:spPr>
                </pic:pic>
              </a:graphicData>
            </a:graphic>
          </wp:inline>
        </w:drawing>
      </w:r>
    </w:p>
    <w:p w14:paraId="5FE09A39" w14:textId="0E2C5EB6" w:rsidR="00EE6822" w:rsidRPr="00C670B8" w:rsidRDefault="00EE6822" w:rsidP="00EE6822">
      <w:pPr>
        <w:pStyle w:val="Caption"/>
      </w:pPr>
      <w:bookmarkStart w:id="3655" w:name="_Toc139471961"/>
      <w:r>
        <w:t xml:space="preserve">Figure </w:t>
      </w:r>
      <w:r w:rsidR="00D25E7C">
        <w:t>S.</w:t>
      </w:r>
      <w:r w:rsidR="0002648F">
        <w:fldChar w:fldCharType="begin"/>
      </w:r>
      <w:r w:rsidR="0002648F">
        <w:instrText xml:space="preserve"> SEQ Figure \* ARABIC </w:instrText>
      </w:r>
      <w:r w:rsidR="0002648F">
        <w:fldChar w:fldCharType="separate"/>
      </w:r>
      <w:ins w:id="3656" w:author="Justin Bracci" w:date="2023-07-05T17:51:00Z">
        <w:r w:rsidR="00551FB8">
          <w:rPr>
            <w:noProof/>
          </w:rPr>
          <w:t>5</w:t>
        </w:r>
      </w:ins>
      <w:del w:id="3657" w:author="Justin Bracci" w:date="2023-06-21T20:13:00Z">
        <w:r w:rsidR="003267F9" w:rsidDel="00114FC8">
          <w:rPr>
            <w:noProof/>
          </w:rPr>
          <w:delText>3</w:delText>
        </w:r>
      </w:del>
      <w:r w:rsidR="0002648F">
        <w:rPr>
          <w:noProof/>
        </w:rPr>
        <w:fldChar w:fldCharType="end"/>
      </w:r>
      <w:r>
        <w:t>: Levelized cost of hourly-reliable net-zero hydrogen produced from fossil-based pathways. Pathways include SMR, SMR-CCS with process CO</w:t>
      </w:r>
      <w:r>
        <w:rPr>
          <w:vertAlign w:val="subscript"/>
        </w:rPr>
        <w:t>2</w:t>
      </w:r>
      <w:r>
        <w:t xml:space="preserve"> capture (1), SMR-CCS with process and flue gas CO</w:t>
      </w:r>
      <w:r>
        <w:rPr>
          <w:vertAlign w:val="subscript"/>
        </w:rPr>
        <w:t>2</w:t>
      </w:r>
      <w:r>
        <w:t xml:space="preserve"> capture (2), and ATR-CCS with process CO</w:t>
      </w:r>
      <w:r>
        <w:rPr>
          <w:vertAlign w:val="subscript"/>
        </w:rPr>
        <w:t>2</w:t>
      </w:r>
      <w:r>
        <w:t xml:space="preserve"> capture (3)</w:t>
      </w:r>
      <w:bookmarkEnd w:id="3655"/>
    </w:p>
    <w:p w14:paraId="72F670C1" w14:textId="1F1568ED" w:rsidR="00122CDA" w:rsidRDefault="00122CDA" w:rsidP="006964FE">
      <w:pPr>
        <w:pStyle w:val="Heading2"/>
        <w:numPr>
          <w:ilvl w:val="0"/>
          <w:numId w:val="4"/>
        </w:numPr>
      </w:pPr>
      <w:del w:id="3658" w:author="Justin Bracci" w:date="2023-06-20T20:27:00Z">
        <w:r w:rsidDel="00053715">
          <w:delText>Next Decade Technology</w:delText>
        </w:r>
        <w:r w:rsidR="000A1315" w:rsidDel="00053715">
          <w:delText xml:space="preserve">, </w:delText>
        </w:r>
      </w:del>
      <w:bookmarkStart w:id="3659" w:name="_Toc139472013"/>
      <w:r w:rsidR="000A1315">
        <w:t xml:space="preserve">Electricity-Based </w:t>
      </w:r>
      <w:r>
        <w:t>Hydrogen Production Pathway Operations</w:t>
      </w:r>
      <w:ins w:id="3660" w:author="Justin Bracci" w:date="2023-06-20T20:27:00Z">
        <w:r w:rsidR="006D7CF9">
          <w:t xml:space="preserve"> Figures</w:t>
        </w:r>
      </w:ins>
      <w:bookmarkEnd w:id="3659"/>
      <w:del w:id="3661" w:author="Justin Bracci" w:date="2023-06-20T20:27:00Z">
        <w:r w:rsidDel="00053715">
          <w:delText xml:space="preserve"> </w:delText>
        </w:r>
        <w:r w:rsidR="00947EC7" w:rsidDel="00053715">
          <w:delText>Fi</w:delText>
        </w:r>
        <w:r w:rsidR="00947EC7" w:rsidDel="00093DED">
          <w:delText>gures</w:delText>
        </w:r>
      </w:del>
    </w:p>
    <w:p w14:paraId="3797B5EE" w14:textId="10A54E98" w:rsidR="00EE6822" w:rsidRPr="001D6D26" w:rsidRDefault="00947EC7" w:rsidP="00EE6822">
      <w:r>
        <w:t xml:space="preserve">This section contains </w:t>
      </w:r>
      <w:r w:rsidR="00FC5C4A">
        <w:t>figures</w:t>
      </w:r>
      <w:r>
        <w:t xml:space="preserve"> detailing electricity</w:t>
      </w:r>
      <w:r w:rsidR="00B379F9">
        <w:t xml:space="preserve"> usage and curtailment for the electricity-based </w:t>
      </w:r>
      <w:r>
        <w:t xml:space="preserve">hydrogen production </w:t>
      </w:r>
      <w:r w:rsidR="00B379F9">
        <w:t>pathways</w:t>
      </w:r>
      <w:r w:rsidR="001D6D26">
        <w:t xml:space="preserve"> under next-decade technology assumptions</w:t>
      </w:r>
      <w:r w:rsidR="00B379F9">
        <w:t>.</w:t>
      </w:r>
      <w:r w:rsidR="00D94D87">
        <w:t xml:space="preserve"> </w:t>
      </w:r>
      <w:r w:rsidR="00FC5C4A" w:rsidRPr="00F92FED">
        <w:rPr>
          <w:rPrChange w:id="3662" w:author="Justin Bracci" w:date="2023-06-21T20:24:00Z">
            <w:rPr>
              <w:b/>
              <w:bCs/>
            </w:rPr>
          </w:rPrChange>
        </w:rPr>
        <w:t>Figures S.</w:t>
      </w:r>
      <w:del w:id="3663" w:author="Justin Bracci" w:date="2023-06-21T20:24:00Z">
        <w:r w:rsidR="00FC5C4A" w:rsidRPr="00F92FED" w:rsidDel="00F92FED">
          <w:rPr>
            <w:rPrChange w:id="3664" w:author="Justin Bracci" w:date="2023-06-21T20:24:00Z">
              <w:rPr>
                <w:b/>
                <w:bCs/>
              </w:rPr>
            </w:rPrChange>
          </w:rPr>
          <w:delText>XX</w:delText>
        </w:r>
      </w:del>
      <w:ins w:id="3665" w:author="Justin Bracci" w:date="2023-06-21T20:24:00Z">
        <w:r w:rsidR="00F92FED">
          <w:t>8</w:t>
        </w:r>
      </w:ins>
      <w:ins w:id="3666" w:author="Justin Bracci" w:date="2023-06-21T20:25:00Z">
        <w:r w:rsidR="00470E94">
          <w:t xml:space="preserve"> </w:t>
        </w:r>
      </w:ins>
      <w:del w:id="3667" w:author="Justin Bracci" w:date="2023-06-21T20:25:00Z">
        <w:r w:rsidR="00FC5C4A" w:rsidRPr="00F92FED" w:rsidDel="00F92FED">
          <w:rPr>
            <w:rPrChange w:id="3668" w:author="Justin Bracci" w:date="2023-06-21T20:24:00Z">
              <w:rPr>
                <w:b/>
                <w:bCs/>
              </w:rPr>
            </w:rPrChange>
          </w:rPr>
          <w:delText xml:space="preserve"> </w:delText>
        </w:r>
      </w:del>
      <w:ins w:id="3669" w:author="Justin Bracci" w:date="2023-06-21T20:25:00Z">
        <w:r w:rsidR="00F92FED">
          <w:t>-</w:t>
        </w:r>
        <w:r w:rsidR="00470E94">
          <w:t xml:space="preserve"> </w:t>
        </w:r>
      </w:ins>
      <w:del w:id="3670" w:author="Justin Bracci" w:date="2023-06-21T20:24:00Z">
        <w:r w:rsidR="00FC5C4A" w:rsidRPr="00F92FED" w:rsidDel="00F92FED">
          <w:rPr>
            <w:rPrChange w:id="3671" w:author="Justin Bracci" w:date="2023-06-21T20:24:00Z">
              <w:rPr>
                <w:b/>
                <w:bCs/>
              </w:rPr>
            </w:rPrChange>
          </w:rPr>
          <w:delText>–</w:delText>
        </w:r>
      </w:del>
      <w:del w:id="3672" w:author="Justin Bracci" w:date="2023-06-21T20:25:00Z">
        <w:r w:rsidR="00FC5C4A" w:rsidRPr="00F92FED" w:rsidDel="00F92FED">
          <w:rPr>
            <w:rPrChange w:id="3673" w:author="Justin Bracci" w:date="2023-06-21T20:24:00Z">
              <w:rPr>
                <w:b/>
                <w:bCs/>
              </w:rPr>
            </w:rPrChange>
          </w:rPr>
          <w:delText xml:space="preserve"> </w:delText>
        </w:r>
      </w:del>
      <w:r w:rsidR="00FC5C4A" w:rsidRPr="00F92FED">
        <w:rPr>
          <w:rPrChange w:id="3674" w:author="Justin Bracci" w:date="2023-06-21T20:24:00Z">
            <w:rPr>
              <w:b/>
              <w:bCs/>
            </w:rPr>
          </w:rPrChange>
        </w:rPr>
        <w:t>S.</w:t>
      </w:r>
      <w:ins w:id="3675" w:author="Justin Bracci" w:date="2023-06-21T20:25:00Z">
        <w:r w:rsidR="00F92FED">
          <w:t>22</w:t>
        </w:r>
      </w:ins>
      <w:del w:id="3676" w:author="Justin Bracci" w:date="2023-06-21T20:24:00Z">
        <w:r w:rsidR="00FC5C4A" w:rsidRPr="00F92FED" w:rsidDel="00F92FED">
          <w:rPr>
            <w:rPrChange w:id="3677" w:author="Justin Bracci" w:date="2023-06-21T20:24:00Z">
              <w:rPr>
                <w:b/>
                <w:bCs/>
              </w:rPr>
            </w:rPrChange>
          </w:rPr>
          <w:delText>XX</w:delText>
        </w:r>
      </w:del>
      <w:r w:rsidR="001D6D26">
        <w:t xml:space="preserve"> </w:t>
      </w:r>
      <w:r w:rsidR="00404C78">
        <w:t>show hourly and daily operations data specific to the California location.</w:t>
      </w:r>
    </w:p>
    <w:p w14:paraId="3256F17D" w14:textId="47EDF165" w:rsidR="002D5D86" w:rsidRDefault="00E5051E" w:rsidP="002D5D86">
      <w:pPr>
        <w:keepNext/>
        <w:spacing w:after="0"/>
      </w:pPr>
      <w:r>
        <w:rPr>
          <w:noProof/>
        </w:rPr>
        <w:drawing>
          <wp:inline distT="0" distB="0" distL="0" distR="0" wp14:anchorId="0E528A95" wp14:editId="18D815E6">
            <wp:extent cx="5943600" cy="2166620"/>
            <wp:effectExtent l="0" t="0" r="0" b="5080"/>
            <wp:docPr id="1711592292"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592292" name=""/>
                    <pic:cNvPicPr/>
                  </pic:nvPicPr>
                  <pic:blipFill>
                    <a:blip r:embed="rId16">
                      <a:extLst>
                        <a:ext uri="{96DAC541-7B7A-43D3-8B79-37D633B846F1}">
                          <asvg:svgBlip xmlns:asvg="http://schemas.microsoft.com/office/drawing/2016/SVG/main" r:embed="rId17"/>
                        </a:ext>
                      </a:extLst>
                    </a:blip>
                    <a:stretch>
                      <a:fillRect/>
                    </a:stretch>
                  </pic:blipFill>
                  <pic:spPr>
                    <a:xfrm>
                      <a:off x="0" y="0"/>
                      <a:ext cx="5943600" cy="2166620"/>
                    </a:xfrm>
                    <a:prstGeom prst="rect">
                      <a:avLst/>
                    </a:prstGeom>
                  </pic:spPr>
                </pic:pic>
              </a:graphicData>
            </a:graphic>
          </wp:inline>
        </w:drawing>
      </w:r>
    </w:p>
    <w:p w14:paraId="6A0EC7D5" w14:textId="0016B2A5" w:rsidR="002B185C" w:rsidRDefault="002D5D86" w:rsidP="002D5D86">
      <w:pPr>
        <w:pStyle w:val="Caption"/>
        <w:rPr>
          <w:b/>
          <w:bCs/>
        </w:rPr>
      </w:pPr>
      <w:bookmarkStart w:id="3678" w:name="_Toc118724325"/>
      <w:bookmarkStart w:id="3679" w:name="_Toc139471962"/>
      <w:r>
        <w:t xml:space="preserve">Figure </w:t>
      </w:r>
      <w:r w:rsidR="00B65A98">
        <w:t>S.</w:t>
      </w:r>
      <w:r w:rsidR="0002648F">
        <w:fldChar w:fldCharType="begin"/>
      </w:r>
      <w:r w:rsidR="0002648F">
        <w:instrText xml:space="preserve"> SEQ Figure \* ARABIC </w:instrText>
      </w:r>
      <w:r w:rsidR="0002648F">
        <w:fldChar w:fldCharType="separate"/>
      </w:r>
      <w:ins w:id="3680" w:author="Justin Bracci" w:date="2023-07-05T17:51:00Z">
        <w:r w:rsidR="00551FB8">
          <w:rPr>
            <w:noProof/>
          </w:rPr>
          <w:t>6</w:t>
        </w:r>
      </w:ins>
      <w:del w:id="3681" w:author="Justin Bracci" w:date="2023-06-21T20:13:00Z">
        <w:r w:rsidR="001C52C5" w:rsidDel="00114FC8">
          <w:rPr>
            <w:noProof/>
          </w:rPr>
          <w:delText>4</w:delText>
        </w:r>
      </w:del>
      <w:r w:rsidR="0002648F">
        <w:rPr>
          <w:noProof/>
        </w:rPr>
        <w:fldChar w:fldCharType="end"/>
      </w:r>
      <w:r w:rsidR="00B65A98">
        <w:t>:</w:t>
      </w:r>
      <w:r w:rsidR="002C1F3F">
        <w:t xml:space="preserve"> Next decade</w:t>
      </w:r>
      <w:r w:rsidR="0007254A">
        <w:t xml:space="preserve"> </w:t>
      </w:r>
      <w:del w:id="3682" w:author="Justin Bracci" w:date="2023-07-05T17:05:00Z">
        <w:r w:rsidR="00710E97" w:rsidDel="00F5122E">
          <w:delText>fractional</w:delText>
        </w:r>
        <w:r w:rsidR="0007254A" w:rsidDel="00F5122E">
          <w:delText xml:space="preserve"> </w:delText>
        </w:r>
      </w:del>
      <w:r w:rsidR="0007254A">
        <w:t xml:space="preserve">electricity </w:t>
      </w:r>
      <w:ins w:id="3683" w:author="Justin Bracci" w:date="2023-07-05T17:05:00Z">
        <w:r w:rsidR="00F5122E">
          <w:t xml:space="preserve">utilization </w:t>
        </w:r>
      </w:ins>
      <w:del w:id="3684" w:author="Justin Bracci" w:date="2023-07-05T17:04:00Z">
        <w:r w:rsidR="00137FCF" w:rsidDel="00F5122E">
          <w:delText>u</w:delText>
        </w:r>
        <w:r w:rsidR="00137FCF" w:rsidDel="004925B6">
          <w:delText>sage versus curtailm</w:delText>
        </w:r>
      </w:del>
      <w:del w:id="3685" w:author="Justin Bracci" w:date="2023-07-05T17:05:00Z">
        <w:r w:rsidR="00137FCF" w:rsidDel="00F5122E">
          <w:delText xml:space="preserve">ent </w:delText>
        </w:r>
      </w:del>
      <w:r w:rsidR="00137FCF">
        <w:t>for various levels of hydrogen production reliability pathways</w:t>
      </w:r>
      <w:bookmarkEnd w:id="3678"/>
      <w:ins w:id="3686" w:author="Justin Bracci" w:date="2023-06-20T20:29:00Z">
        <w:r w:rsidR="00182320">
          <w:t xml:space="preserve">. </w:t>
        </w:r>
      </w:ins>
      <w:ins w:id="3687" w:author="Justin Bracci" w:date="2023-07-05T17:05:00Z">
        <w:r w:rsidR="00F5122E">
          <w:t>Above the x-axis shows the fraction</w:t>
        </w:r>
        <w:r w:rsidR="00114B1C">
          <w:t xml:space="preserve"> of electricity input from solar PV, the grid, or </w:t>
        </w:r>
      </w:ins>
      <w:ins w:id="3688" w:author="Justin Bracci" w:date="2023-07-05T17:07:00Z">
        <w:r w:rsidR="00E22513">
          <w:t>an</w:t>
        </w:r>
      </w:ins>
      <w:ins w:id="3689" w:author="Justin Bracci" w:date="2023-07-05T17:05:00Z">
        <w:r w:rsidR="00114B1C">
          <w:t xml:space="preserve"> onsite battery</w:t>
        </w:r>
      </w:ins>
      <w:ins w:id="3690" w:author="Justin Bracci" w:date="2023-07-05T17:06:00Z">
        <w:r w:rsidR="00114B1C">
          <w:t>. Below the y-axis show</w:t>
        </w:r>
      </w:ins>
      <w:ins w:id="3691" w:author="Justin Bracci" w:date="2023-07-05T17:13:00Z">
        <w:r w:rsidR="00262D5D">
          <w:t>s</w:t>
        </w:r>
      </w:ins>
      <w:ins w:id="3692" w:author="Justin Bracci" w:date="2023-07-05T17:06:00Z">
        <w:r w:rsidR="00F205D3">
          <w:t xml:space="preserve"> the fraction of</w:t>
        </w:r>
        <w:r w:rsidR="00D70F1F">
          <w:t xml:space="preserve"> th</w:t>
        </w:r>
      </w:ins>
      <w:ins w:id="3693" w:author="Justin Bracci" w:date="2023-07-05T17:07:00Z">
        <w:r w:rsidR="00D70F1F">
          <w:t xml:space="preserve">e </w:t>
        </w:r>
      </w:ins>
      <w:ins w:id="3694" w:author="Justin Bracci" w:date="2023-07-05T17:06:00Z">
        <w:r w:rsidR="00D70F1F">
          <w:t>electricity input that is utilized or cur</w:t>
        </w:r>
      </w:ins>
      <w:ins w:id="3695" w:author="Justin Bracci" w:date="2023-07-05T17:07:00Z">
        <w:r w:rsidR="00D70F1F">
          <w:t>tailed</w:t>
        </w:r>
      </w:ins>
      <w:ins w:id="3696" w:author="Justin Bracci" w:date="2023-07-05T17:18:00Z">
        <w:r w:rsidR="008240E2">
          <w:t>. Grid and battery electricity inputs are at or near zero in these pathways.</w:t>
        </w:r>
      </w:ins>
      <w:bookmarkEnd w:id="3679"/>
      <w:del w:id="3697" w:author="Justin Bracci" w:date="2023-06-20T20:29:00Z">
        <w:r w:rsidR="00137FCF" w:rsidDel="00B24C25">
          <w:delText xml:space="preserve"> </w:delText>
        </w:r>
      </w:del>
    </w:p>
    <w:p w14:paraId="7AE1F209" w14:textId="3EE12729" w:rsidR="008548DA" w:rsidRDefault="00455C61" w:rsidP="002D5D86">
      <w:pPr>
        <w:keepNext/>
        <w:spacing w:after="0"/>
      </w:pPr>
      <w:r>
        <w:rPr>
          <w:noProof/>
        </w:rPr>
        <w:drawing>
          <wp:inline distT="0" distB="0" distL="0" distR="0" wp14:anchorId="5EA81ABF" wp14:editId="1843A355">
            <wp:extent cx="5943600" cy="2092960"/>
            <wp:effectExtent l="0" t="0" r="0" b="2540"/>
            <wp:docPr id="360334618"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334618" name=""/>
                    <pic:cNvPicPr/>
                  </pic:nvPicPr>
                  <pic:blipFill>
                    <a:blip r:embed="rId18">
                      <a:extLst>
                        <a:ext uri="{96DAC541-7B7A-43D3-8B79-37D633B846F1}">
                          <asvg:svgBlip xmlns:asvg="http://schemas.microsoft.com/office/drawing/2016/SVG/main" r:embed="rId19"/>
                        </a:ext>
                      </a:extLst>
                    </a:blip>
                    <a:stretch>
                      <a:fillRect/>
                    </a:stretch>
                  </pic:blipFill>
                  <pic:spPr>
                    <a:xfrm>
                      <a:off x="0" y="0"/>
                      <a:ext cx="5943600" cy="2092960"/>
                    </a:xfrm>
                    <a:prstGeom prst="rect">
                      <a:avLst/>
                    </a:prstGeom>
                  </pic:spPr>
                </pic:pic>
              </a:graphicData>
            </a:graphic>
          </wp:inline>
        </w:drawing>
      </w:r>
    </w:p>
    <w:p w14:paraId="6EDD2765" w14:textId="35983936" w:rsidR="00040214" w:rsidRDefault="002D5D86" w:rsidP="002D5D86">
      <w:pPr>
        <w:pStyle w:val="Caption"/>
      </w:pPr>
      <w:bookmarkStart w:id="3698" w:name="_Toc139471963"/>
      <w:bookmarkStart w:id="3699" w:name="_Toc118724326"/>
      <w:r>
        <w:t xml:space="preserve">Figure </w:t>
      </w:r>
      <w:r w:rsidR="00B65A98">
        <w:t>S.</w:t>
      </w:r>
      <w:r w:rsidR="0002648F">
        <w:fldChar w:fldCharType="begin"/>
      </w:r>
      <w:r w:rsidR="0002648F">
        <w:instrText xml:space="preserve"> SEQ Figure \* ARABIC </w:instrText>
      </w:r>
      <w:r w:rsidR="0002648F">
        <w:fldChar w:fldCharType="separate"/>
      </w:r>
      <w:ins w:id="3700" w:author="Justin Bracci" w:date="2023-07-05T17:51:00Z">
        <w:r w:rsidR="00551FB8">
          <w:rPr>
            <w:noProof/>
          </w:rPr>
          <w:t>7</w:t>
        </w:r>
      </w:ins>
      <w:del w:id="3701" w:author="Justin Bracci" w:date="2023-06-21T20:13:00Z">
        <w:r w:rsidR="001C52C5" w:rsidDel="00114FC8">
          <w:rPr>
            <w:noProof/>
          </w:rPr>
          <w:delText>5</w:delText>
        </w:r>
      </w:del>
      <w:r w:rsidR="0002648F">
        <w:rPr>
          <w:noProof/>
        </w:rPr>
        <w:fldChar w:fldCharType="end"/>
      </w:r>
      <w:r w:rsidR="00B65A98">
        <w:t>:</w:t>
      </w:r>
      <w:r w:rsidR="00137FCF" w:rsidRPr="00137FCF">
        <w:t xml:space="preserve"> </w:t>
      </w:r>
      <w:r w:rsidR="00137FCF">
        <w:t>Next decade</w:t>
      </w:r>
      <w:del w:id="3702" w:author="Justin Bracci" w:date="2023-07-05T17:08:00Z">
        <w:r w:rsidR="00137FCF" w:rsidDel="00350A55">
          <w:delText xml:space="preserve"> </w:delText>
        </w:r>
        <w:r w:rsidR="00710E97" w:rsidDel="00350A55">
          <w:delText>fractional</w:delText>
        </w:r>
      </w:del>
      <w:r w:rsidR="00137FCF">
        <w:t xml:space="preserve"> electricity u</w:t>
      </w:r>
      <w:del w:id="3703" w:author="Justin Bracci" w:date="2023-07-05T17:08:00Z">
        <w:r w:rsidR="00137FCF" w:rsidDel="00350A55">
          <w:delText>sage</w:delText>
        </w:r>
      </w:del>
      <w:ins w:id="3704" w:author="Justin Bracci" w:date="2023-07-05T17:08:00Z">
        <w:r w:rsidR="00350A55">
          <w:t>tilization</w:t>
        </w:r>
      </w:ins>
      <w:del w:id="3705" w:author="Justin Bracci" w:date="2023-07-05T17:08:00Z">
        <w:r w:rsidR="00137FCF" w:rsidDel="00AF2583">
          <w:delText xml:space="preserve"> versus curtailment </w:delText>
        </w:r>
      </w:del>
      <w:ins w:id="3706" w:author="Justin Bracci" w:date="2023-07-05T17:08:00Z">
        <w:r w:rsidR="00AF2583">
          <w:t xml:space="preserve"> </w:t>
        </w:r>
      </w:ins>
      <w:r w:rsidR="00137FCF">
        <w:t>for hourly production reliability pathway</w:t>
      </w:r>
      <w:ins w:id="3707" w:author="Justin Bracci" w:date="2023-06-20T20:30:00Z">
        <w:r w:rsidR="00A21973">
          <w:t>s.</w:t>
        </w:r>
      </w:ins>
      <w:ins w:id="3708" w:author="Justin Bracci" w:date="2023-07-05T17:09:00Z">
        <w:r w:rsidR="00AF2583">
          <w:t xml:space="preserve"> Above the x-axis shows the fraction of electricity input from solar PV, the grid, or an onsite battery. Below the y-axis show</w:t>
        </w:r>
      </w:ins>
      <w:ins w:id="3709" w:author="Justin Bracci" w:date="2023-07-05T17:13:00Z">
        <w:r w:rsidR="00262D5D">
          <w:t>s</w:t>
        </w:r>
      </w:ins>
      <w:ins w:id="3710" w:author="Justin Bracci" w:date="2023-07-05T17:09:00Z">
        <w:r w:rsidR="00AF2583">
          <w:t xml:space="preserve"> the fraction of the electricity input that is utilized or curtailed.</w:t>
        </w:r>
      </w:ins>
      <w:bookmarkEnd w:id="3698"/>
      <w:del w:id="3711" w:author="Justin Bracci" w:date="2023-06-20T20:30:00Z">
        <w:r w:rsidR="00137FCF" w:rsidDel="00A21973">
          <w:delText>s</w:delText>
        </w:r>
      </w:del>
      <w:bookmarkEnd w:id="3699"/>
    </w:p>
    <w:p w14:paraId="2CB85AA7" w14:textId="1E6E89E9" w:rsidR="00683D36" w:rsidDel="000205ED" w:rsidRDefault="00CA6758" w:rsidP="00683D36">
      <w:pPr>
        <w:keepNext/>
        <w:spacing w:after="0"/>
        <w:rPr>
          <w:del w:id="3712" w:author="Justin Bracci" w:date="2023-06-20T20:32:00Z"/>
        </w:rPr>
      </w:pPr>
      <w:del w:id="3713" w:author="Justin Bracci" w:date="2023-06-20T20:31:00Z">
        <w:r w:rsidRPr="00CA6758" w:rsidDel="000205ED">
          <w:rPr>
            <w:noProof/>
          </w:rPr>
          <w:drawing>
            <wp:inline distT="0" distB="0" distL="0" distR="0" wp14:anchorId="7E12FAAE" wp14:editId="2001C7BD">
              <wp:extent cx="5035809" cy="4083260"/>
              <wp:effectExtent l="0" t="0" r="0" b="0"/>
              <wp:docPr id="39" name="Picture 3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Chart, bar chart&#10;&#10;Description automatically generated"/>
                      <pic:cNvPicPr/>
                    </pic:nvPicPr>
                    <pic:blipFill>
                      <a:blip r:embed="rId20"/>
                      <a:stretch>
                        <a:fillRect/>
                      </a:stretch>
                    </pic:blipFill>
                    <pic:spPr>
                      <a:xfrm>
                        <a:off x="0" y="0"/>
                        <a:ext cx="5035809" cy="4083260"/>
                      </a:xfrm>
                      <a:prstGeom prst="rect">
                        <a:avLst/>
                      </a:prstGeom>
                    </pic:spPr>
                  </pic:pic>
                </a:graphicData>
              </a:graphic>
            </wp:inline>
          </w:drawing>
        </w:r>
      </w:del>
    </w:p>
    <w:p w14:paraId="377A829F" w14:textId="72ED4372" w:rsidR="00683D36" w:rsidDel="000205ED" w:rsidRDefault="00683D36" w:rsidP="00683D36">
      <w:pPr>
        <w:pStyle w:val="Caption"/>
        <w:rPr>
          <w:del w:id="3714" w:author="Justin Bracci" w:date="2023-06-20T20:31:00Z"/>
          <w:b/>
          <w:bCs/>
        </w:rPr>
      </w:pPr>
      <w:bookmarkStart w:id="3715" w:name="_Toc118724327"/>
      <w:del w:id="3716" w:author="Justin Bracci" w:date="2023-06-20T20:31:00Z">
        <w:r w:rsidDel="000205ED">
          <w:delText>Figure S.</w:delText>
        </w:r>
        <w:r w:rsidR="00D00B99" w:rsidDel="000205ED">
          <w:fldChar w:fldCharType="begin"/>
        </w:r>
        <w:r w:rsidR="00D00B99" w:rsidRPr="000205ED" w:rsidDel="000205ED">
          <w:delInstrText xml:space="preserve"> SEQ Figure \* ARABIC </w:delInstrText>
        </w:r>
        <w:r w:rsidR="00D00B99" w:rsidDel="000205ED">
          <w:fldChar w:fldCharType="separate"/>
        </w:r>
        <w:r w:rsidR="001C52C5" w:rsidDel="000205ED">
          <w:rPr>
            <w:noProof/>
          </w:rPr>
          <w:delText>6</w:delText>
        </w:r>
        <w:r w:rsidR="00D00B99" w:rsidDel="000205ED">
          <w:rPr>
            <w:noProof/>
          </w:rPr>
          <w:fldChar w:fldCharType="end"/>
        </w:r>
        <w:r w:rsidDel="000205ED">
          <w:delText xml:space="preserve">: Next decade fractional </w:delText>
        </w:r>
        <w:r w:rsidR="007E5400" w:rsidDel="000205ED">
          <w:delText>hydrogen delivery</w:delText>
        </w:r>
        <w:r w:rsidDel="000205ED">
          <w:delText xml:space="preserve"> for various levels of hydrogen production reliability pathways</w:delText>
        </w:r>
        <w:bookmarkEnd w:id="3715"/>
        <w:r w:rsidDel="000205ED">
          <w:delText xml:space="preserve"> </w:delText>
        </w:r>
      </w:del>
    </w:p>
    <w:p w14:paraId="71F1F250" w14:textId="3C42A37F" w:rsidR="00683D36" w:rsidDel="000205ED" w:rsidRDefault="00AF495F" w:rsidP="00683D36">
      <w:pPr>
        <w:keepNext/>
        <w:spacing w:after="0"/>
        <w:rPr>
          <w:del w:id="3717" w:author="Justin Bracci" w:date="2023-06-20T20:31:00Z"/>
        </w:rPr>
      </w:pPr>
      <w:del w:id="3718" w:author="Justin Bracci" w:date="2023-06-20T20:31:00Z">
        <w:r w:rsidRPr="00AF495F" w:rsidDel="000205ED">
          <w:rPr>
            <w:noProof/>
          </w:rPr>
          <w:drawing>
            <wp:inline distT="0" distB="0" distL="0" distR="0" wp14:anchorId="0280924F" wp14:editId="795C4F1B">
              <wp:extent cx="4105469" cy="3302000"/>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108728" cy="3304621"/>
                      </a:xfrm>
                      <a:prstGeom prst="rect">
                        <a:avLst/>
                      </a:prstGeom>
                    </pic:spPr>
                  </pic:pic>
                </a:graphicData>
              </a:graphic>
            </wp:inline>
          </w:drawing>
        </w:r>
      </w:del>
    </w:p>
    <w:p w14:paraId="69E9DE1F" w14:textId="77D2A6CA" w:rsidR="00683D36" w:rsidDel="000205ED" w:rsidRDefault="00683D36">
      <w:pPr>
        <w:keepNext/>
        <w:spacing w:after="0"/>
        <w:rPr>
          <w:del w:id="3719" w:author="Justin Bracci" w:date="2023-06-20T20:32:00Z"/>
          <w:b/>
          <w:bCs/>
        </w:rPr>
        <w:pPrChange w:id="3720" w:author="Justin Bracci" w:date="2023-06-20T20:31:00Z">
          <w:pPr>
            <w:pStyle w:val="Caption"/>
          </w:pPr>
        </w:pPrChange>
      </w:pPr>
      <w:bookmarkStart w:id="3721" w:name="_Toc118724328"/>
      <w:del w:id="3722" w:author="Justin Bracci" w:date="2023-06-20T20:31:00Z">
        <w:r w:rsidDel="000205ED">
          <w:delText>Figure S.</w:delText>
        </w:r>
        <w:r w:rsidR="00D00B99" w:rsidDel="000205ED">
          <w:fldChar w:fldCharType="begin"/>
        </w:r>
        <w:r w:rsidR="00D00B99" w:rsidDel="000205ED">
          <w:delInstrText xml:space="preserve"> SEQ Figure \* ARABIC </w:delInstrText>
        </w:r>
        <w:r w:rsidR="00D00B99" w:rsidDel="000205ED">
          <w:fldChar w:fldCharType="separate"/>
        </w:r>
        <w:r w:rsidR="001C52C5" w:rsidDel="000205ED">
          <w:rPr>
            <w:noProof/>
          </w:rPr>
          <w:delText>7</w:delText>
        </w:r>
        <w:r w:rsidR="00D00B99" w:rsidDel="000205ED">
          <w:rPr>
            <w:noProof/>
          </w:rPr>
          <w:fldChar w:fldCharType="end"/>
        </w:r>
        <w:r w:rsidDel="000205ED">
          <w:delText>:</w:delText>
        </w:r>
        <w:r w:rsidRPr="00137FCF" w:rsidDel="000205ED">
          <w:delText xml:space="preserve"> </w:delText>
        </w:r>
        <w:r w:rsidDel="000205ED">
          <w:delText xml:space="preserve">Next decade </w:delText>
        </w:r>
        <w:r w:rsidR="00593331" w:rsidDel="000205ED">
          <w:delText>fractional hydro</w:delText>
        </w:r>
      </w:del>
      <w:del w:id="3723" w:author="Justin Bracci" w:date="2023-06-20T20:32:00Z">
        <w:r w:rsidR="00593331" w:rsidDel="000205ED">
          <w:delText>gen delivery</w:delText>
        </w:r>
        <w:r w:rsidDel="000205ED">
          <w:delText xml:space="preserve"> for hourly production reliability pathways</w:delText>
        </w:r>
        <w:bookmarkEnd w:id="3721"/>
      </w:del>
    </w:p>
    <w:p w14:paraId="7845E6E8" w14:textId="77777777" w:rsidR="00683D36" w:rsidRPr="00683D36" w:rsidRDefault="00683D36">
      <w:pPr>
        <w:keepNext/>
        <w:spacing w:after="0"/>
        <w:pPrChange w:id="3724" w:author="Justin Bracci" w:date="2023-06-20T20:32:00Z">
          <w:pPr/>
        </w:pPrChange>
      </w:pPr>
    </w:p>
    <w:p w14:paraId="2709E109" w14:textId="5A32B3F2" w:rsidR="00B65A98" w:rsidRDefault="00156C1A" w:rsidP="00B65A98">
      <w:pPr>
        <w:keepNext/>
        <w:spacing w:after="0"/>
      </w:pPr>
      <w:del w:id="3725" w:author="Justin Bracci" w:date="2023-06-21T08:36:00Z">
        <w:r w:rsidRPr="00156C1A" w:rsidDel="00B61A88">
          <w:rPr>
            <w:noProof/>
          </w:rPr>
          <w:drawing>
            <wp:inline distT="0" distB="0" distL="0" distR="0" wp14:anchorId="089B70E6" wp14:editId="060F3963">
              <wp:extent cx="3127105" cy="2560320"/>
              <wp:effectExtent l="0" t="0" r="0" b="0"/>
              <wp:docPr id="42" name="Picture 42"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Chart&#10;&#10;Description automatically generated with medium confidence"/>
                      <pic:cNvPicPr/>
                    </pic:nvPicPr>
                    <pic:blipFill rotWithShape="1">
                      <a:blip r:embed="rId22"/>
                      <a:srcRect r="1251"/>
                      <a:stretch/>
                    </pic:blipFill>
                    <pic:spPr bwMode="auto">
                      <a:xfrm>
                        <a:off x="0" y="0"/>
                        <a:ext cx="3134196" cy="2566126"/>
                      </a:xfrm>
                      <a:prstGeom prst="rect">
                        <a:avLst/>
                      </a:prstGeom>
                      <a:ln>
                        <a:noFill/>
                      </a:ln>
                      <a:extLst>
                        <a:ext uri="{53640926-AAD7-44D8-BBD7-CCE9431645EC}">
                          <a14:shadowObscured xmlns:a14="http://schemas.microsoft.com/office/drawing/2010/main"/>
                        </a:ext>
                      </a:extLst>
                    </pic:spPr>
                  </pic:pic>
                </a:graphicData>
              </a:graphic>
            </wp:inline>
          </w:drawing>
        </w:r>
      </w:del>
      <w:ins w:id="3726" w:author="Justin Bracci" w:date="2023-06-21T08:36:00Z">
        <w:r w:rsidR="003B3A69" w:rsidRPr="003B3A69">
          <w:rPr>
            <w:noProof/>
          </w:rPr>
          <w:drawing>
            <wp:inline distT="0" distB="0" distL="0" distR="0" wp14:anchorId="662E2DBE" wp14:editId="4CEEFA18">
              <wp:extent cx="3151164" cy="2560320"/>
              <wp:effectExtent l="0" t="0" r="0" b="0"/>
              <wp:docPr id="681244003"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244003" name=""/>
                      <pic:cNvPicPr/>
                    </pic:nvPicPr>
                    <pic:blipFill>
                      <a:blip r:embed="rId23">
                        <a:extLst>
                          <a:ext uri="{96DAC541-7B7A-43D3-8B79-37D633B846F1}">
                            <asvg:svgBlip xmlns:asvg="http://schemas.microsoft.com/office/drawing/2016/SVG/main" r:embed="rId24"/>
                          </a:ext>
                        </a:extLst>
                      </a:blip>
                      <a:stretch>
                        <a:fillRect/>
                      </a:stretch>
                    </pic:blipFill>
                    <pic:spPr>
                      <a:xfrm>
                        <a:off x="0" y="0"/>
                        <a:ext cx="3151164" cy="2560320"/>
                      </a:xfrm>
                      <a:prstGeom prst="rect">
                        <a:avLst/>
                      </a:prstGeom>
                    </pic:spPr>
                  </pic:pic>
                </a:graphicData>
              </a:graphic>
            </wp:inline>
          </w:drawing>
        </w:r>
      </w:ins>
    </w:p>
    <w:p w14:paraId="2DEBF149" w14:textId="5BB88754" w:rsidR="008548DA" w:rsidRDefault="00B65A98" w:rsidP="00B65A98">
      <w:pPr>
        <w:pStyle w:val="Caption"/>
        <w:rPr>
          <w:b/>
          <w:bCs/>
        </w:rPr>
      </w:pPr>
      <w:bookmarkStart w:id="3727" w:name="_Toc118724329"/>
      <w:bookmarkStart w:id="3728" w:name="_Toc139471964"/>
      <w:r>
        <w:t>Figure S.</w:t>
      </w:r>
      <w:r w:rsidR="0002648F">
        <w:fldChar w:fldCharType="begin"/>
      </w:r>
      <w:r w:rsidR="0002648F">
        <w:instrText xml:space="preserve"> SEQ Figure \* ARABIC </w:instrText>
      </w:r>
      <w:r w:rsidR="0002648F">
        <w:fldChar w:fldCharType="separate"/>
      </w:r>
      <w:r w:rsidR="00551FB8">
        <w:rPr>
          <w:noProof/>
        </w:rPr>
        <w:t>8</w:t>
      </w:r>
      <w:r w:rsidR="0002648F">
        <w:rPr>
          <w:noProof/>
        </w:rPr>
        <w:fldChar w:fldCharType="end"/>
      </w:r>
      <w:r>
        <w:t>:</w:t>
      </w:r>
      <w:r w:rsidR="00A8295A">
        <w:t xml:space="preserve"> </w:t>
      </w:r>
      <w:r w:rsidR="00EB1331">
        <w:t xml:space="preserve">Daily </w:t>
      </w:r>
      <w:del w:id="3729" w:author="Justin Bracci" w:date="2023-07-05T17:10:00Z">
        <w:r w:rsidR="00EB1331" w:rsidDel="00B36EB2">
          <w:delText xml:space="preserve">fractional </w:delText>
        </w:r>
      </w:del>
      <w:r w:rsidR="00EB1331">
        <w:t>electricity u</w:t>
      </w:r>
      <w:ins w:id="3730" w:author="Justin Bracci" w:date="2023-07-05T17:11:00Z">
        <w:r w:rsidR="00E557E9">
          <w:t>tilization</w:t>
        </w:r>
      </w:ins>
      <w:del w:id="3731" w:author="Justin Bracci" w:date="2023-07-05T17:11:00Z">
        <w:r w:rsidR="00EB1331" w:rsidDel="00E557E9">
          <w:delText>sage versus</w:delText>
        </w:r>
      </w:del>
      <w:r w:rsidR="00EB1331">
        <w:t xml:space="preserve"> </w:t>
      </w:r>
      <w:ins w:id="3732" w:author="Justin Bracci" w:date="2023-07-05T17:10:00Z">
        <w:r w:rsidR="00E557E9">
          <w:t>for</w:t>
        </w:r>
      </w:ins>
      <w:del w:id="3733" w:author="Justin Bracci" w:date="2023-07-05T17:10:00Z">
        <w:r w:rsidR="00EB1331" w:rsidDel="00B36EB2">
          <w:delText>curtailment</w:delText>
        </w:r>
        <w:r w:rsidR="00F6270E" w:rsidDel="00B36EB2">
          <w:delText xml:space="preserve"> for</w:delText>
        </w:r>
      </w:del>
      <w:ins w:id="3734" w:author="Justin Bracci" w:date="2023-06-21T08:41:00Z">
        <w:r w:rsidR="00A8785B">
          <w:t xml:space="preserve"> the</w:t>
        </w:r>
      </w:ins>
      <w:r w:rsidR="00F6270E">
        <w:t xml:space="preserve"> yearly reliable solar PV</w:t>
      </w:r>
      <w:r w:rsidR="00B12903">
        <w:t xml:space="preserve"> </w:t>
      </w:r>
      <w:r w:rsidR="00F6270E">
        <w:t>hydrogen production pathway</w:t>
      </w:r>
      <w:bookmarkEnd w:id="3727"/>
      <w:ins w:id="3735" w:author="Justin Bracci" w:date="2023-06-21T08:36:00Z">
        <w:r w:rsidR="003B3A69">
          <w:t xml:space="preserve"> in Sacrament</w:t>
        </w:r>
      </w:ins>
      <w:ins w:id="3736" w:author="Justin Bracci" w:date="2023-06-21T08:37:00Z">
        <w:r w:rsidR="003B3A69">
          <w:t>o, California</w:t>
        </w:r>
      </w:ins>
      <w:ins w:id="3737" w:author="Justin Bracci" w:date="2023-07-05T17:11:00Z">
        <w:r w:rsidR="00C9072F">
          <w:t>.</w:t>
        </w:r>
        <w:r w:rsidR="00C9072F" w:rsidRPr="00C9072F">
          <w:t xml:space="preserve"> </w:t>
        </w:r>
        <w:r w:rsidR="00C9072F">
          <w:t xml:space="preserve">Above the x-axis shows the </w:t>
        </w:r>
      </w:ins>
      <w:ins w:id="3738" w:author="Justin Bracci" w:date="2023-07-05T17:12:00Z">
        <w:r w:rsidR="008623B4">
          <w:t xml:space="preserve">daily </w:t>
        </w:r>
      </w:ins>
      <w:ins w:id="3739" w:author="Justin Bracci" w:date="2023-07-05T17:11:00Z">
        <w:r w:rsidR="00C9072F">
          <w:t>fraction of electricity input from solar PV, the grid, or an onsite battery.</w:t>
        </w:r>
        <w:r w:rsidR="00C9072F" w:rsidRPr="00C9072F">
          <w:t xml:space="preserve"> </w:t>
        </w:r>
        <w:r w:rsidR="00C9072F">
          <w:t>Below the y-axis show</w:t>
        </w:r>
      </w:ins>
      <w:ins w:id="3740" w:author="Justin Bracci" w:date="2023-07-05T17:13:00Z">
        <w:r w:rsidR="00262D5D">
          <w:t>s</w:t>
        </w:r>
      </w:ins>
      <w:ins w:id="3741" w:author="Justin Bracci" w:date="2023-07-05T17:11:00Z">
        <w:r w:rsidR="00C9072F">
          <w:t xml:space="preserve"> the</w:t>
        </w:r>
      </w:ins>
      <w:ins w:id="3742" w:author="Justin Bracci" w:date="2023-07-05T17:13:00Z">
        <w:r w:rsidR="00262D5D">
          <w:t xml:space="preserve"> daily</w:t>
        </w:r>
      </w:ins>
      <w:ins w:id="3743" w:author="Justin Bracci" w:date="2023-07-05T17:11:00Z">
        <w:r w:rsidR="00C9072F">
          <w:t xml:space="preserve"> fraction of the electricity input that is utilized or curtailed.</w:t>
        </w:r>
      </w:ins>
      <w:ins w:id="3744" w:author="Justin Bracci" w:date="2023-07-05T17:12:00Z">
        <w:r w:rsidR="008623B4">
          <w:t xml:space="preserve"> </w:t>
        </w:r>
        <w:r w:rsidR="00D60992">
          <w:t>Gri</w:t>
        </w:r>
      </w:ins>
      <w:ins w:id="3745" w:author="Justin Bracci" w:date="2023-07-05T17:14:00Z">
        <w:r w:rsidR="00CD2E04">
          <w:t xml:space="preserve">d and battery </w:t>
        </w:r>
      </w:ins>
      <w:ins w:id="3746" w:author="Justin Bracci" w:date="2023-07-05T17:16:00Z">
        <w:r w:rsidR="00C97B00">
          <w:t xml:space="preserve">electricity </w:t>
        </w:r>
      </w:ins>
      <w:ins w:id="3747" w:author="Justin Bracci" w:date="2023-07-05T17:14:00Z">
        <w:r w:rsidR="00CD2E04">
          <w:t xml:space="preserve">inputs are </w:t>
        </w:r>
      </w:ins>
      <w:ins w:id="3748" w:author="Justin Bracci" w:date="2023-07-05T17:33:00Z">
        <w:r w:rsidR="00051A9F">
          <w:t xml:space="preserve">at or near </w:t>
        </w:r>
      </w:ins>
      <w:ins w:id="3749" w:author="Justin Bracci" w:date="2023-07-05T17:14:00Z">
        <w:r w:rsidR="00CD2E04">
          <w:t>zero in this pathway.</w:t>
        </w:r>
      </w:ins>
      <w:bookmarkEnd w:id="3728"/>
    </w:p>
    <w:p w14:paraId="4C0F6984" w14:textId="315CCDBF" w:rsidR="00B65A98" w:rsidRDefault="00FB1DBE" w:rsidP="00B65A98">
      <w:pPr>
        <w:keepNext/>
        <w:spacing w:after="0"/>
      </w:pPr>
      <w:del w:id="3750" w:author="Justin Bracci" w:date="2023-06-21T08:39:00Z">
        <w:r w:rsidRPr="00FB1DBE" w:rsidDel="004961F5">
          <w:rPr>
            <w:noProof/>
          </w:rPr>
          <w:drawing>
            <wp:inline distT="0" distB="0" distL="0" distR="0" wp14:anchorId="633FF339" wp14:editId="42CF9BDA">
              <wp:extent cx="4324350" cy="3508436"/>
              <wp:effectExtent l="0" t="0" r="0" b="0"/>
              <wp:docPr id="43" name="Picture 43" descr="Chart, lin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Chart, line chart, histogram&#10;&#10;Description automatically generated"/>
                      <pic:cNvPicPr/>
                    </pic:nvPicPr>
                    <pic:blipFill>
                      <a:blip r:embed="rId25"/>
                      <a:stretch>
                        <a:fillRect/>
                      </a:stretch>
                    </pic:blipFill>
                    <pic:spPr>
                      <a:xfrm>
                        <a:off x="0" y="0"/>
                        <a:ext cx="4327064" cy="3510638"/>
                      </a:xfrm>
                      <a:prstGeom prst="rect">
                        <a:avLst/>
                      </a:prstGeom>
                    </pic:spPr>
                  </pic:pic>
                </a:graphicData>
              </a:graphic>
            </wp:inline>
          </w:drawing>
        </w:r>
      </w:del>
      <w:ins w:id="3751" w:author="Justin Bracci" w:date="2023-06-21T08:39:00Z">
        <w:r w:rsidR="00BD5AC6" w:rsidRPr="00BD5AC6">
          <w:rPr>
            <w:noProof/>
          </w:rPr>
          <w:drawing>
            <wp:inline distT="0" distB="0" distL="0" distR="0" wp14:anchorId="504DEF74" wp14:editId="507E05B3">
              <wp:extent cx="3151162" cy="2560320"/>
              <wp:effectExtent l="0" t="0" r="0" b="0"/>
              <wp:docPr id="276735758"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735758" name=""/>
                      <pic:cNvPicPr/>
                    </pic:nvPicPr>
                    <pic:blipFill>
                      <a:blip r:embed="rId26">
                        <a:extLst>
                          <a:ext uri="{96DAC541-7B7A-43D3-8B79-37D633B846F1}">
                            <asvg:svgBlip xmlns:asvg="http://schemas.microsoft.com/office/drawing/2016/SVG/main" r:embed="rId27"/>
                          </a:ext>
                        </a:extLst>
                      </a:blip>
                      <a:stretch>
                        <a:fillRect/>
                      </a:stretch>
                    </pic:blipFill>
                    <pic:spPr>
                      <a:xfrm>
                        <a:off x="0" y="0"/>
                        <a:ext cx="3151162" cy="2560320"/>
                      </a:xfrm>
                      <a:prstGeom prst="rect">
                        <a:avLst/>
                      </a:prstGeom>
                    </pic:spPr>
                  </pic:pic>
                </a:graphicData>
              </a:graphic>
            </wp:inline>
          </w:drawing>
        </w:r>
      </w:ins>
    </w:p>
    <w:p w14:paraId="6D492FD7" w14:textId="78158198" w:rsidR="008548DA" w:rsidRDefault="00B65A98" w:rsidP="00B65A98">
      <w:pPr>
        <w:pStyle w:val="Caption"/>
        <w:rPr>
          <w:b/>
          <w:bCs/>
        </w:rPr>
      </w:pPr>
      <w:bookmarkStart w:id="3752" w:name="_Toc139471965"/>
      <w:bookmarkStart w:id="3753" w:name="_Toc118724330"/>
      <w:r>
        <w:t>Figure S.</w:t>
      </w:r>
      <w:r w:rsidR="0002648F">
        <w:fldChar w:fldCharType="begin"/>
      </w:r>
      <w:r w:rsidR="0002648F">
        <w:instrText xml:space="preserve"> SEQ Figure \* ARABIC </w:instrText>
      </w:r>
      <w:r w:rsidR="0002648F">
        <w:fldChar w:fldCharType="separate"/>
      </w:r>
      <w:r w:rsidR="00551FB8">
        <w:rPr>
          <w:noProof/>
        </w:rPr>
        <w:t>9</w:t>
      </w:r>
      <w:r w:rsidR="0002648F">
        <w:rPr>
          <w:noProof/>
        </w:rPr>
        <w:fldChar w:fldCharType="end"/>
      </w:r>
      <w:r>
        <w:t>:</w:t>
      </w:r>
      <w:r w:rsidR="00A8295A">
        <w:t xml:space="preserve"> </w:t>
      </w:r>
      <w:ins w:id="3754" w:author="Justin Bracci" w:date="2023-07-05T17:15:00Z">
        <w:r w:rsidR="0091546B">
          <w:t xml:space="preserve">Daily electricity utilization for the hourly reliable solar PV </w:t>
        </w:r>
        <w:r w:rsidR="001C4842">
          <w:t xml:space="preserve">with storage </w:t>
        </w:r>
        <w:r w:rsidR="0091546B">
          <w:t>hydrogen production pathway in Sacramento, California.</w:t>
        </w:r>
        <w:r w:rsidR="0091546B" w:rsidRPr="00C9072F">
          <w:t xml:space="preserve"> </w:t>
        </w:r>
        <w:r w:rsidR="0091546B">
          <w:t>Above the x-axis shows the daily fraction of electricity input from solar PV, the grid, or an onsite battery.</w:t>
        </w:r>
        <w:r w:rsidR="0091546B" w:rsidRPr="00C9072F">
          <w:t xml:space="preserve"> </w:t>
        </w:r>
        <w:r w:rsidR="0091546B">
          <w:t xml:space="preserve">Below the y-axis shows the daily fraction of the electricity input that is utilized or curtailed. </w:t>
        </w:r>
      </w:ins>
      <w:ins w:id="3755" w:author="Justin Bracci" w:date="2023-07-05T17:34:00Z">
        <w:r w:rsidR="00051A9F">
          <w:t>Grid and battery electricity inputs are at or near zero in this pathway.</w:t>
        </w:r>
      </w:ins>
      <w:bookmarkEnd w:id="3752"/>
      <w:del w:id="3756" w:author="Justin Bracci" w:date="2023-07-05T17:15:00Z">
        <w:r w:rsidR="002B2615" w:rsidDel="0091546B">
          <w:delText xml:space="preserve">Daily fractional electricity usage versus curtailment for hourly reliable solar PV </w:delText>
        </w:r>
        <w:r w:rsidR="00385400" w:rsidDel="0091546B">
          <w:delText xml:space="preserve">and storage </w:delText>
        </w:r>
        <w:r w:rsidR="002B2615" w:rsidDel="0091546B">
          <w:delText>hydrogen production pathway</w:delText>
        </w:r>
      </w:del>
      <w:bookmarkEnd w:id="3753"/>
    </w:p>
    <w:p w14:paraId="573162F4" w14:textId="0300A4C8" w:rsidR="00B65A98" w:rsidRDefault="004003BD" w:rsidP="00B65A98">
      <w:pPr>
        <w:keepNext/>
        <w:spacing w:after="0"/>
      </w:pPr>
      <w:del w:id="3757" w:author="Justin Bracci" w:date="2023-06-21T08:42:00Z">
        <w:r w:rsidRPr="004003BD" w:rsidDel="004B0693">
          <w:rPr>
            <w:noProof/>
          </w:rPr>
          <w:drawing>
            <wp:inline distT="0" distB="0" distL="0" distR="0" wp14:anchorId="70DD0D50" wp14:editId="0D9677F1">
              <wp:extent cx="4000500" cy="3276546"/>
              <wp:effectExtent l="0" t="0" r="0" b="635"/>
              <wp:docPr id="44" name="Picture 44" descr="Graphical user interfac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chart, histogram&#10;&#10;Description automatically generated"/>
                      <pic:cNvPicPr/>
                    </pic:nvPicPr>
                    <pic:blipFill rotWithShape="1">
                      <a:blip r:embed="rId28"/>
                      <a:srcRect r="1532"/>
                      <a:stretch/>
                    </pic:blipFill>
                    <pic:spPr bwMode="auto">
                      <a:xfrm>
                        <a:off x="0" y="0"/>
                        <a:ext cx="4004620" cy="3279921"/>
                      </a:xfrm>
                      <a:prstGeom prst="rect">
                        <a:avLst/>
                      </a:prstGeom>
                      <a:ln>
                        <a:noFill/>
                      </a:ln>
                      <a:extLst>
                        <a:ext uri="{53640926-AAD7-44D8-BBD7-CCE9431645EC}">
                          <a14:shadowObscured xmlns:a14="http://schemas.microsoft.com/office/drawing/2010/main"/>
                        </a:ext>
                      </a:extLst>
                    </pic:spPr>
                  </pic:pic>
                </a:graphicData>
              </a:graphic>
            </wp:inline>
          </w:drawing>
        </w:r>
      </w:del>
      <w:ins w:id="3758" w:author="Justin Bracci" w:date="2023-06-21T08:42:00Z">
        <w:r w:rsidR="00F231CB" w:rsidRPr="00F231CB">
          <w:rPr>
            <w:noProof/>
          </w:rPr>
          <w:drawing>
            <wp:inline distT="0" distB="0" distL="0" distR="0" wp14:anchorId="4ABE3318" wp14:editId="1C17014E">
              <wp:extent cx="3151162" cy="2560320"/>
              <wp:effectExtent l="0" t="0" r="0" b="0"/>
              <wp:docPr id="1716705400"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705400" name=""/>
                      <pic:cNvPicPr/>
                    </pic:nvPicPr>
                    <pic:blipFill>
                      <a:blip r:embed="rId29">
                        <a:extLst>
                          <a:ext uri="{96DAC541-7B7A-43D3-8B79-37D633B846F1}">
                            <asvg:svgBlip xmlns:asvg="http://schemas.microsoft.com/office/drawing/2016/SVG/main" r:embed="rId30"/>
                          </a:ext>
                        </a:extLst>
                      </a:blip>
                      <a:stretch>
                        <a:fillRect/>
                      </a:stretch>
                    </pic:blipFill>
                    <pic:spPr>
                      <a:xfrm>
                        <a:off x="0" y="0"/>
                        <a:ext cx="3151162" cy="2560320"/>
                      </a:xfrm>
                      <a:prstGeom prst="rect">
                        <a:avLst/>
                      </a:prstGeom>
                    </pic:spPr>
                  </pic:pic>
                </a:graphicData>
              </a:graphic>
            </wp:inline>
          </w:drawing>
        </w:r>
      </w:ins>
    </w:p>
    <w:p w14:paraId="57A31A25" w14:textId="639CEA8C" w:rsidR="009B1263" w:rsidRDefault="00B65A98" w:rsidP="009B1263">
      <w:pPr>
        <w:pStyle w:val="Caption"/>
        <w:rPr>
          <w:ins w:id="3759" w:author="Justin Bracci" w:date="2023-06-21T08:44:00Z"/>
        </w:rPr>
      </w:pPr>
      <w:bookmarkStart w:id="3760" w:name="_Toc118724331"/>
      <w:bookmarkStart w:id="3761" w:name="_Toc139471966"/>
      <w:r>
        <w:t>Figure S.</w:t>
      </w:r>
      <w:r w:rsidR="0002648F">
        <w:fldChar w:fldCharType="begin"/>
      </w:r>
      <w:r w:rsidR="0002648F">
        <w:instrText xml:space="preserve"> SEQ Figure \* ARABIC </w:instrText>
      </w:r>
      <w:r w:rsidR="0002648F">
        <w:fldChar w:fldCharType="separate"/>
      </w:r>
      <w:r w:rsidR="00551FB8">
        <w:rPr>
          <w:noProof/>
        </w:rPr>
        <w:t>10</w:t>
      </w:r>
      <w:r w:rsidR="0002648F">
        <w:rPr>
          <w:noProof/>
        </w:rPr>
        <w:fldChar w:fldCharType="end"/>
      </w:r>
      <w:r>
        <w:t>:</w:t>
      </w:r>
      <w:r w:rsidR="00A8295A">
        <w:t xml:space="preserve"> </w:t>
      </w:r>
      <w:r w:rsidR="00385400">
        <w:t>Dail</w:t>
      </w:r>
      <w:ins w:id="3762" w:author="Justin Bracci" w:date="2023-07-05T17:17:00Z">
        <w:r w:rsidR="00D035A7">
          <w:t>y</w:t>
        </w:r>
      </w:ins>
      <w:del w:id="3763" w:author="Justin Bracci" w:date="2023-07-05T17:17:00Z">
        <w:r w:rsidR="00385400" w:rsidDel="00D035A7">
          <w:delText>y fractional</w:delText>
        </w:r>
      </w:del>
      <w:r w:rsidR="00385400">
        <w:t xml:space="preserve"> electricity </w:t>
      </w:r>
      <w:del w:id="3764" w:author="Justin Bracci" w:date="2023-07-05T17:17:00Z">
        <w:r w:rsidR="00385400" w:rsidDel="00D035A7">
          <w:delText>usage</w:delText>
        </w:r>
      </w:del>
      <w:ins w:id="3765" w:author="Justin Bracci" w:date="2023-07-05T17:17:00Z">
        <w:r w:rsidR="00D035A7">
          <w:t>utilization</w:t>
        </w:r>
      </w:ins>
      <w:del w:id="3766" w:author="Justin Bracci" w:date="2023-07-05T17:17:00Z">
        <w:r w:rsidR="00385400" w:rsidDel="00505640">
          <w:delText xml:space="preserve"> versus curtailment</w:delText>
        </w:r>
      </w:del>
      <w:r w:rsidR="00385400">
        <w:t xml:space="preserve"> for</w:t>
      </w:r>
      <w:ins w:id="3767" w:author="Justin Bracci" w:date="2023-06-21T08:43:00Z">
        <w:r w:rsidR="00F231CB">
          <w:t xml:space="preserve"> the</w:t>
        </w:r>
      </w:ins>
      <w:r w:rsidR="00385400">
        <w:t xml:space="preserve"> </w:t>
      </w:r>
      <w:r w:rsidR="002213BD">
        <w:t>hour</w:t>
      </w:r>
      <w:r w:rsidR="00385400">
        <w:t>ly reliable solar PV</w:t>
      </w:r>
      <w:r w:rsidR="00761A3D">
        <w:t xml:space="preserve">, storage, and grid connected </w:t>
      </w:r>
      <w:r w:rsidR="00385400">
        <w:t>hydrogen production pathway</w:t>
      </w:r>
      <w:bookmarkEnd w:id="3760"/>
      <w:ins w:id="3768" w:author="Justin Bracci" w:date="2023-06-21T08:43:00Z">
        <w:r w:rsidR="00F231CB">
          <w:t xml:space="preserve"> in Sacramento, California (Equivalent to PV/Storage/Grid* pathway)</w:t>
        </w:r>
      </w:ins>
      <w:ins w:id="3769" w:author="Justin Bracci" w:date="2023-07-05T17:18:00Z">
        <w:r w:rsidR="00505640">
          <w:t>. Above the x-axis shows the daily fraction of electricity input from solar PV, the grid, or an onsite battery.</w:t>
        </w:r>
        <w:r w:rsidR="00505640" w:rsidRPr="00C9072F">
          <w:t xml:space="preserve"> </w:t>
        </w:r>
        <w:r w:rsidR="00505640">
          <w:t>Below the y-axis shows the daily fraction of the electricity input that is utilized or curtailed.</w:t>
        </w:r>
      </w:ins>
      <w:bookmarkEnd w:id="3761"/>
    </w:p>
    <w:p w14:paraId="711CB7A7" w14:textId="65D0C5D6" w:rsidR="00F43D7A" w:rsidRDefault="00163F66" w:rsidP="00F43D7A">
      <w:pPr>
        <w:keepNext/>
        <w:spacing w:after="0"/>
        <w:rPr>
          <w:ins w:id="3770" w:author="Justin Bracci" w:date="2023-06-21T08:44:00Z"/>
        </w:rPr>
      </w:pPr>
      <w:ins w:id="3771" w:author="Justin Bracci" w:date="2023-06-21T08:46:00Z">
        <w:r w:rsidRPr="00163F66">
          <w:rPr>
            <w:noProof/>
          </w:rPr>
          <w:drawing>
            <wp:inline distT="0" distB="0" distL="0" distR="0" wp14:anchorId="15429ADB" wp14:editId="031DCB49">
              <wp:extent cx="3151162" cy="2560320"/>
              <wp:effectExtent l="0" t="0" r="0" b="0"/>
              <wp:docPr id="1203714193"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714193" name=""/>
                      <pic:cNvPicPr/>
                    </pic:nvPicPr>
                    <pic:blipFill>
                      <a:blip r:embed="rId31">
                        <a:extLst>
                          <a:ext uri="{96DAC541-7B7A-43D3-8B79-37D633B846F1}">
                            <asvg:svgBlip xmlns:asvg="http://schemas.microsoft.com/office/drawing/2016/SVG/main" r:embed="rId32"/>
                          </a:ext>
                        </a:extLst>
                      </a:blip>
                      <a:stretch>
                        <a:fillRect/>
                      </a:stretch>
                    </pic:blipFill>
                    <pic:spPr>
                      <a:xfrm>
                        <a:off x="0" y="0"/>
                        <a:ext cx="3151162" cy="2560320"/>
                      </a:xfrm>
                      <a:prstGeom prst="rect">
                        <a:avLst/>
                      </a:prstGeom>
                    </pic:spPr>
                  </pic:pic>
                </a:graphicData>
              </a:graphic>
            </wp:inline>
          </w:drawing>
        </w:r>
      </w:ins>
    </w:p>
    <w:p w14:paraId="3381A8AD" w14:textId="5ADFAC23" w:rsidR="00F43D7A" w:rsidRPr="00F43D7A" w:rsidDel="00F43D7A" w:rsidRDefault="00F43D7A">
      <w:pPr>
        <w:pStyle w:val="Caption"/>
        <w:rPr>
          <w:del w:id="3772" w:author="Justin Bracci" w:date="2023-06-21T08:44:00Z"/>
        </w:rPr>
      </w:pPr>
      <w:bookmarkStart w:id="3773" w:name="_Toc139471967"/>
      <w:ins w:id="3774" w:author="Justin Bracci" w:date="2023-06-21T08:44:00Z">
        <w:r>
          <w:t>Figure S.</w:t>
        </w:r>
        <w:r>
          <w:fldChar w:fldCharType="begin"/>
        </w:r>
        <w:r>
          <w:instrText xml:space="preserve"> SEQ Figure \* ARABIC </w:instrText>
        </w:r>
        <w:r>
          <w:fldChar w:fldCharType="separate"/>
        </w:r>
      </w:ins>
      <w:ins w:id="3775" w:author="Justin Bracci" w:date="2023-07-05T17:51:00Z">
        <w:r w:rsidR="00551FB8">
          <w:rPr>
            <w:noProof/>
          </w:rPr>
          <w:t>11</w:t>
        </w:r>
      </w:ins>
      <w:ins w:id="3776" w:author="Justin Bracci" w:date="2023-06-21T08:44:00Z">
        <w:r>
          <w:rPr>
            <w:noProof/>
          </w:rPr>
          <w:fldChar w:fldCharType="end"/>
        </w:r>
        <w:r>
          <w:t xml:space="preserve">: </w:t>
        </w:r>
      </w:ins>
      <w:ins w:id="3777" w:author="Justin Bracci" w:date="2023-07-05T17:29:00Z">
        <w:r w:rsidR="004C092C">
          <w:t>Daily electricity utilization for the hourly reliable solar PV, storage, and limited grid connected hydrogen production pathway in Sacramento, California (Equivalent to PV/Storage/Grid</w:t>
        </w:r>
        <w:r w:rsidR="00641D6B">
          <w:t>*</w:t>
        </w:r>
        <w:r w:rsidR="004C092C">
          <w:t>* pathway). Above the x-axis shows the daily fraction of electricity input from solar PV, the grid, or an onsite battery.</w:t>
        </w:r>
        <w:r w:rsidR="004C092C" w:rsidRPr="00C9072F">
          <w:t xml:space="preserve"> </w:t>
        </w:r>
        <w:r w:rsidR="004C092C">
          <w:t>Below the y-axis shows the daily fraction of the electricity input that is utilized or curtailed.</w:t>
        </w:r>
      </w:ins>
      <w:bookmarkEnd w:id="3773"/>
    </w:p>
    <w:p w14:paraId="1A3A4AB4" w14:textId="19A69EE9" w:rsidR="003E596F" w:rsidRPr="003E596F" w:rsidDel="00514C90" w:rsidRDefault="003E596F" w:rsidP="004C092C">
      <w:pPr>
        <w:pStyle w:val="Caption"/>
        <w:rPr>
          <w:del w:id="3778" w:author="Justin Bracci" w:date="2023-06-21T08:50:00Z"/>
        </w:rPr>
      </w:pPr>
    </w:p>
    <w:p w14:paraId="272EDC27" w14:textId="617771DF" w:rsidR="009B1263" w:rsidRDefault="001F7C63" w:rsidP="004C092C">
      <w:pPr>
        <w:pStyle w:val="Caption"/>
      </w:pPr>
      <w:del w:id="3779" w:author="Justin Bracci" w:date="2023-06-21T08:50:00Z">
        <w:r w:rsidRPr="001F7C63" w:rsidDel="00514C90">
          <w:rPr>
            <w:noProof/>
          </w:rPr>
          <w:drawing>
            <wp:inline distT="0" distB="0" distL="0" distR="0" wp14:anchorId="6FB81C52" wp14:editId="3E586A81">
              <wp:extent cx="3815366" cy="3086100"/>
              <wp:effectExtent l="0" t="0" r="0" b="0"/>
              <wp:docPr id="45" name="Picture 4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Chart, line chart&#10;&#10;Description automatically generated"/>
                      <pic:cNvPicPr/>
                    </pic:nvPicPr>
                    <pic:blipFill>
                      <a:blip r:embed="rId33"/>
                      <a:stretch>
                        <a:fillRect/>
                      </a:stretch>
                    </pic:blipFill>
                    <pic:spPr>
                      <a:xfrm>
                        <a:off x="0" y="0"/>
                        <a:ext cx="3828501" cy="3096724"/>
                      </a:xfrm>
                      <a:prstGeom prst="rect">
                        <a:avLst/>
                      </a:prstGeom>
                    </pic:spPr>
                  </pic:pic>
                </a:graphicData>
              </a:graphic>
            </wp:inline>
          </w:drawing>
        </w:r>
      </w:del>
    </w:p>
    <w:p w14:paraId="4BC08E6C" w14:textId="3C5FB2D0" w:rsidR="009B1263" w:rsidDel="00514C90" w:rsidRDefault="009B1263" w:rsidP="009B1263">
      <w:pPr>
        <w:pStyle w:val="Caption"/>
        <w:rPr>
          <w:del w:id="3780" w:author="Justin Bracci" w:date="2023-06-21T08:50:00Z"/>
          <w:b/>
          <w:bCs/>
        </w:rPr>
      </w:pPr>
      <w:bookmarkStart w:id="3781" w:name="_Toc118724332"/>
      <w:del w:id="3782" w:author="Justin Bracci" w:date="2023-06-21T08:50:00Z">
        <w:r w:rsidDel="00514C90">
          <w:delText>Figure S.</w:delText>
        </w:r>
        <w:r w:rsidR="00D00B99" w:rsidDel="00514C90">
          <w:fldChar w:fldCharType="begin"/>
        </w:r>
        <w:r w:rsidR="00D00B99" w:rsidRPr="00514C90" w:rsidDel="00514C90">
          <w:delInstrText xml:space="preserve"> SEQ Figure \* ARABIC </w:delInstrText>
        </w:r>
        <w:r w:rsidR="00D00B99" w:rsidDel="00514C90">
          <w:fldChar w:fldCharType="separate"/>
        </w:r>
        <w:r w:rsidR="001C52C5" w:rsidDel="00514C90">
          <w:rPr>
            <w:noProof/>
          </w:rPr>
          <w:delText>11</w:delText>
        </w:r>
        <w:r w:rsidR="00D00B99" w:rsidDel="00514C90">
          <w:rPr>
            <w:noProof/>
          </w:rPr>
          <w:fldChar w:fldCharType="end"/>
        </w:r>
        <w:r w:rsidDel="00514C90">
          <w:delText xml:space="preserve">: </w:delText>
        </w:r>
        <w:r w:rsidR="0005189D" w:rsidDel="00514C90">
          <w:delText>Daily</w:delText>
        </w:r>
        <w:r w:rsidDel="00514C90">
          <w:delText xml:space="preserve"> fractional </w:delText>
        </w:r>
        <w:r w:rsidR="002A7119" w:rsidDel="00514C90">
          <w:delText>hydrogen delivery</w:delText>
        </w:r>
        <w:r w:rsidDel="00514C90">
          <w:delText xml:space="preserve"> for hourly reliable solar PV and storage hydrogen production pathway</w:delText>
        </w:r>
        <w:bookmarkEnd w:id="3781"/>
      </w:del>
    </w:p>
    <w:p w14:paraId="35249F4D" w14:textId="68583F0F" w:rsidR="009B1263" w:rsidDel="00514C90" w:rsidRDefault="00985836" w:rsidP="009B1263">
      <w:pPr>
        <w:keepNext/>
        <w:spacing w:after="0"/>
        <w:rPr>
          <w:del w:id="3783" w:author="Justin Bracci" w:date="2023-06-21T08:50:00Z"/>
        </w:rPr>
      </w:pPr>
      <w:del w:id="3784" w:author="Justin Bracci" w:date="2023-06-21T08:50:00Z">
        <w:r w:rsidRPr="00985836" w:rsidDel="00514C90">
          <w:rPr>
            <w:noProof/>
          </w:rPr>
          <w:drawing>
            <wp:inline distT="0" distB="0" distL="0" distR="0" wp14:anchorId="52905D11" wp14:editId="4F1DEA57">
              <wp:extent cx="3949700" cy="3213825"/>
              <wp:effectExtent l="0" t="0" r="0" b="5715"/>
              <wp:docPr id="46" name="Picture 4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Chart, line chart&#10;&#10;Description automatically generated"/>
                      <pic:cNvPicPr/>
                    </pic:nvPicPr>
                    <pic:blipFill>
                      <a:blip r:embed="rId34"/>
                      <a:stretch>
                        <a:fillRect/>
                      </a:stretch>
                    </pic:blipFill>
                    <pic:spPr>
                      <a:xfrm>
                        <a:off x="0" y="0"/>
                        <a:ext cx="3955718" cy="3218722"/>
                      </a:xfrm>
                      <a:prstGeom prst="rect">
                        <a:avLst/>
                      </a:prstGeom>
                    </pic:spPr>
                  </pic:pic>
                </a:graphicData>
              </a:graphic>
            </wp:inline>
          </w:drawing>
        </w:r>
      </w:del>
    </w:p>
    <w:p w14:paraId="366BF339" w14:textId="42543086" w:rsidR="009B1263" w:rsidDel="00514C90" w:rsidRDefault="009B1263">
      <w:pPr>
        <w:keepNext/>
        <w:spacing w:after="0"/>
        <w:rPr>
          <w:del w:id="3785" w:author="Justin Bracci" w:date="2023-06-21T08:50:00Z"/>
        </w:rPr>
        <w:pPrChange w:id="3786" w:author="Justin Bracci" w:date="2023-06-21T08:50:00Z">
          <w:pPr>
            <w:pStyle w:val="Caption"/>
          </w:pPr>
        </w:pPrChange>
      </w:pPr>
      <w:bookmarkStart w:id="3787" w:name="_Toc118724333"/>
      <w:del w:id="3788" w:author="Justin Bracci" w:date="2023-06-21T08:50:00Z">
        <w:r w:rsidDel="00514C90">
          <w:delText>Figure S.</w:delText>
        </w:r>
        <w:r w:rsidR="00D00B99" w:rsidDel="00514C90">
          <w:fldChar w:fldCharType="begin"/>
        </w:r>
        <w:r w:rsidR="00D00B99" w:rsidDel="00514C90">
          <w:delInstrText xml:space="preserve"> SEQ Figure \* ARABIC </w:delInstrText>
        </w:r>
        <w:r w:rsidR="00D00B99" w:rsidDel="00514C90">
          <w:fldChar w:fldCharType="separate"/>
        </w:r>
        <w:r w:rsidR="001C52C5" w:rsidDel="00514C90">
          <w:rPr>
            <w:noProof/>
          </w:rPr>
          <w:delText>12</w:delText>
        </w:r>
        <w:r w:rsidR="00D00B99" w:rsidDel="00514C90">
          <w:rPr>
            <w:noProof/>
          </w:rPr>
          <w:fldChar w:fldCharType="end"/>
        </w:r>
        <w:r w:rsidDel="00514C90">
          <w:delText xml:space="preserve">: </w:delText>
        </w:r>
        <w:r w:rsidR="009C7E3F" w:rsidDel="00514C90">
          <w:delText xml:space="preserve">Daily </w:delText>
        </w:r>
        <w:r w:rsidDel="00514C90">
          <w:delText xml:space="preserve">fractional </w:delText>
        </w:r>
        <w:r w:rsidR="002A7119" w:rsidDel="00514C90">
          <w:delText>hydrogen delivery</w:delText>
        </w:r>
        <w:r w:rsidDel="00514C90">
          <w:delText xml:space="preserve"> for </w:delText>
        </w:r>
        <w:r w:rsidR="002213BD" w:rsidDel="00514C90">
          <w:delText>hour</w:delText>
        </w:r>
        <w:r w:rsidDel="00514C90">
          <w:delText>ly reliable solar PV, storage, and grid connected hydrogen production pathway</w:delText>
        </w:r>
        <w:bookmarkEnd w:id="3787"/>
      </w:del>
    </w:p>
    <w:p w14:paraId="7B8B59EC" w14:textId="683FDEA2" w:rsidR="00CC492E" w:rsidRDefault="00875EF4" w:rsidP="00CC492E">
      <w:pPr>
        <w:keepNext/>
        <w:spacing w:after="0"/>
      </w:pPr>
      <w:del w:id="3789" w:author="Justin Bracci" w:date="2023-06-21T08:51:00Z">
        <w:r w:rsidRPr="00875EF4" w:rsidDel="0064361F">
          <w:rPr>
            <w:noProof/>
          </w:rPr>
          <w:drawing>
            <wp:inline distT="0" distB="0" distL="0" distR="0" wp14:anchorId="01086750" wp14:editId="5DC13B52">
              <wp:extent cx="3999292" cy="3232150"/>
              <wp:effectExtent l="0" t="0" r="127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001833" cy="3234204"/>
                      </a:xfrm>
                      <a:prstGeom prst="rect">
                        <a:avLst/>
                      </a:prstGeom>
                    </pic:spPr>
                  </pic:pic>
                </a:graphicData>
              </a:graphic>
            </wp:inline>
          </w:drawing>
        </w:r>
      </w:del>
      <w:ins w:id="3790" w:author="Justin Bracci" w:date="2023-06-21T08:51:00Z">
        <w:r w:rsidR="0064361F" w:rsidRPr="0064361F">
          <w:rPr>
            <w:noProof/>
          </w:rPr>
          <w:drawing>
            <wp:inline distT="0" distB="0" distL="0" distR="0" wp14:anchorId="754CCE41" wp14:editId="5173DF29">
              <wp:extent cx="3151163" cy="2560320"/>
              <wp:effectExtent l="0" t="0" r="0" b="0"/>
              <wp:docPr id="2082570032"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570032" name=""/>
                      <pic:cNvPicPr/>
                    </pic:nvPicPr>
                    <pic:blipFill>
                      <a:blip r:embed="rId36">
                        <a:extLst>
                          <a:ext uri="{96DAC541-7B7A-43D3-8B79-37D633B846F1}">
                            <asvg:svgBlip xmlns:asvg="http://schemas.microsoft.com/office/drawing/2016/SVG/main" r:embed="rId37"/>
                          </a:ext>
                        </a:extLst>
                      </a:blip>
                      <a:stretch>
                        <a:fillRect/>
                      </a:stretch>
                    </pic:blipFill>
                    <pic:spPr>
                      <a:xfrm>
                        <a:off x="0" y="0"/>
                        <a:ext cx="3151163" cy="2560320"/>
                      </a:xfrm>
                      <a:prstGeom prst="rect">
                        <a:avLst/>
                      </a:prstGeom>
                    </pic:spPr>
                  </pic:pic>
                </a:graphicData>
              </a:graphic>
            </wp:inline>
          </w:drawing>
        </w:r>
      </w:ins>
    </w:p>
    <w:p w14:paraId="2C05B4BD" w14:textId="1C5C1FC9" w:rsidR="00CC492E" w:rsidRDefault="00CC492E" w:rsidP="00CC492E">
      <w:pPr>
        <w:pStyle w:val="Caption"/>
        <w:rPr>
          <w:b/>
          <w:bCs/>
        </w:rPr>
      </w:pPr>
      <w:bookmarkStart w:id="3791" w:name="_Toc118724334"/>
      <w:bookmarkStart w:id="3792" w:name="_Toc139471968"/>
      <w:r>
        <w:t>Figure S.</w:t>
      </w:r>
      <w:r w:rsidR="0002648F">
        <w:fldChar w:fldCharType="begin"/>
      </w:r>
      <w:r w:rsidR="0002648F">
        <w:instrText xml:space="preserve"> SEQ Figure \* ARABIC </w:instrText>
      </w:r>
      <w:r w:rsidR="0002648F">
        <w:fldChar w:fldCharType="separate"/>
      </w:r>
      <w:ins w:id="3793" w:author="Justin Bracci" w:date="2023-07-05T17:51:00Z">
        <w:r w:rsidR="00551FB8">
          <w:rPr>
            <w:noProof/>
          </w:rPr>
          <w:t>12</w:t>
        </w:r>
      </w:ins>
      <w:del w:id="3794" w:author="Justin Bracci" w:date="2023-06-21T20:13:00Z">
        <w:r w:rsidR="001C52C5" w:rsidDel="00114FC8">
          <w:rPr>
            <w:noProof/>
          </w:rPr>
          <w:delText>13</w:delText>
        </w:r>
      </w:del>
      <w:r w:rsidR="0002648F">
        <w:rPr>
          <w:noProof/>
        </w:rPr>
        <w:fldChar w:fldCharType="end"/>
      </w:r>
      <w:r>
        <w:t xml:space="preserve">: Hourly electricity </w:t>
      </w:r>
      <w:ins w:id="3795" w:author="Justin Bracci" w:date="2023-07-05T17:29:00Z">
        <w:r w:rsidR="00641D6B">
          <w:t xml:space="preserve">utilization </w:t>
        </w:r>
      </w:ins>
      <w:del w:id="3796" w:author="Justin Bracci" w:date="2023-07-05T17:29:00Z">
        <w:r w:rsidDel="00641D6B">
          <w:delText xml:space="preserve">usage versus curtailment </w:delText>
        </w:r>
      </w:del>
      <w:r>
        <w:t>for</w:t>
      </w:r>
      <w:ins w:id="3797" w:author="Justin Bracci" w:date="2023-07-05T17:29:00Z">
        <w:r w:rsidR="005652D0">
          <w:t xml:space="preserve"> the</w:t>
        </w:r>
      </w:ins>
      <w:r>
        <w:t xml:space="preserve"> yearly reliable solar PV hydrogen production pathway for a week in the month of May</w:t>
      </w:r>
      <w:bookmarkEnd w:id="3791"/>
      <w:ins w:id="3798" w:author="Justin Bracci" w:date="2023-06-21T08:51:00Z">
        <w:r w:rsidR="002212FF">
          <w:t xml:space="preserve"> in S</w:t>
        </w:r>
      </w:ins>
      <w:ins w:id="3799" w:author="Justin Bracci" w:date="2023-06-21T08:52:00Z">
        <w:r w:rsidR="002212FF">
          <w:t>acramento, California</w:t>
        </w:r>
      </w:ins>
      <w:ins w:id="3800" w:author="Justin Bracci" w:date="2023-07-05T17:30:00Z">
        <w:r w:rsidR="005652D0">
          <w:t>. Above the x-axis shows the hourly</w:t>
        </w:r>
      </w:ins>
      <w:ins w:id="3801" w:author="Justin Bracci" w:date="2023-07-05T17:38:00Z">
        <w:r w:rsidR="00373FD5">
          <w:t xml:space="preserve"> </w:t>
        </w:r>
      </w:ins>
      <w:ins w:id="3802" w:author="Justin Bracci" w:date="2023-07-05T17:30:00Z">
        <w:r w:rsidR="005652D0">
          <w:t>electricity input from solar PV, the grid, or an onsite battery.</w:t>
        </w:r>
        <w:r w:rsidR="005652D0" w:rsidRPr="00C9072F">
          <w:t xml:space="preserve"> </w:t>
        </w:r>
        <w:r w:rsidR="005652D0">
          <w:t>Below the y-axis shows the hourly electricity input that is utilized or curtailed</w:t>
        </w:r>
      </w:ins>
      <w:ins w:id="3803" w:author="Justin Bracci" w:date="2023-07-05T17:31:00Z">
        <w:r w:rsidR="00EE07CE">
          <w:t xml:space="preserve">. </w:t>
        </w:r>
      </w:ins>
      <w:ins w:id="3804" w:author="Justin Bracci" w:date="2023-07-05T17:34:00Z">
        <w:r w:rsidR="00051A9F">
          <w:t>Grid and battery electricity inputs are at or near zero in this pathway.</w:t>
        </w:r>
      </w:ins>
      <w:bookmarkEnd w:id="3792"/>
    </w:p>
    <w:p w14:paraId="71F36FD4" w14:textId="3B1DA927" w:rsidR="00CC492E" w:rsidRDefault="00FF3088" w:rsidP="00CC492E">
      <w:pPr>
        <w:keepNext/>
        <w:spacing w:after="0"/>
      </w:pPr>
      <w:del w:id="3805" w:author="Justin Bracci" w:date="2023-06-21T08:53:00Z">
        <w:r w:rsidRPr="00FF3088" w:rsidDel="00DD1B8D">
          <w:rPr>
            <w:noProof/>
          </w:rPr>
          <w:drawing>
            <wp:inline distT="0" distB="0" distL="0" distR="0" wp14:anchorId="41031417" wp14:editId="0CE1FD54">
              <wp:extent cx="3695700" cy="2996231"/>
              <wp:effectExtent l="0" t="0" r="0" b="0"/>
              <wp:docPr id="50" name="Picture 50"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Chart, histogram&#10;&#10;Description automatically generated"/>
                      <pic:cNvPicPr/>
                    </pic:nvPicPr>
                    <pic:blipFill>
                      <a:blip r:embed="rId38"/>
                      <a:stretch>
                        <a:fillRect/>
                      </a:stretch>
                    </pic:blipFill>
                    <pic:spPr>
                      <a:xfrm>
                        <a:off x="0" y="0"/>
                        <a:ext cx="3697685" cy="2997840"/>
                      </a:xfrm>
                      <a:prstGeom prst="rect">
                        <a:avLst/>
                      </a:prstGeom>
                    </pic:spPr>
                  </pic:pic>
                </a:graphicData>
              </a:graphic>
            </wp:inline>
          </w:drawing>
        </w:r>
      </w:del>
      <w:ins w:id="3806" w:author="Justin Bracci" w:date="2023-06-21T08:53:00Z">
        <w:r w:rsidR="002B25BF" w:rsidRPr="002B25BF">
          <w:rPr>
            <w:noProof/>
          </w:rPr>
          <w:drawing>
            <wp:inline distT="0" distB="0" distL="0" distR="0" wp14:anchorId="7BEF0DA3" wp14:editId="1000823A">
              <wp:extent cx="3151163" cy="2560320"/>
              <wp:effectExtent l="0" t="0" r="0" b="0"/>
              <wp:docPr id="601112230"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112230" name=""/>
                      <pic:cNvPicPr/>
                    </pic:nvPicPr>
                    <pic:blipFill>
                      <a:blip r:embed="rId39">
                        <a:extLst>
                          <a:ext uri="{96DAC541-7B7A-43D3-8B79-37D633B846F1}">
                            <asvg:svgBlip xmlns:asvg="http://schemas.microsoft.com/office/drawing/2016/SVG/main" r:embed="rId40"/>
                          </a:ext>
                        </a:extLst>
                      </a:blip>
                      <a:stretch>
                        <a:fillRect/>
                      </a:stretch>
                    </pic:blipFill>
                    <pic:spPr>
                      <a:xfrm>
                        <a:off x="0" y="0"/>
                        <a:ext cx="3151163" cy="2560320"/>
                      </a:xfrm>
                      <a:prstGeom prst="rect">
                        <a:avLst/>
                      </a:prstGeom>
                    </pic:spPr>
                  </pic:pic>
                </a:graphicData>
              </a:graphic>
            </wp:inline>
          </w:drawing>
        </w:r>
      </w:ins>
    </w:p>
    <w:p w14:paraId="635B8BEA" w14:textId="71067C59" w:rsidR="00CC492E" w:rsidRDefault="00CC492E" w:rsidP="00CC492E">
      <w:pPr>
        <w:pStyle w:val="Caption"/>
        <w:rPr>
          <w:b/>
          <w:bCs/>
        </w:rPr>
      </w:pPr>
      <w:bookmarkStart w:id="3807" w:name="_Toc118724335"/>
      <w:bookmarkStart w:id="3808" w:name="_Toc139471969"/>
      <w:r>
        <w:t>Figure S.</w:t>
      </w:r>
      <w:r w:rsidR="0002648F">
        <w:fldChar w:fldCharType="begin"/>
      </w:r>
      <w:r w:rsidR="0002648F">
        <w:instrText xml:space="preserve"> SEQ Figure \* ARABIC </w:instrText>
      </w:r>
      <w:r w:rsidR="0002648F">
        <w:fldChar w:fldCharType="separate"/>
      </w:r>
      <w:ins w:id="3809" w:author="Justin Bracci" w:date="2023-07-05T17:51:00Z">
        <w:r w:rsidR="00551FB8">
          <w:rPr>
            <w:noProof/>
          </w:rPr>
          <w:t>13</w:t>
        </w:r>
      </w:ins>
      <w:del w:id="3810" w:author="Justin Bracci" w:date="2023-06-21T09:02:00Z">
        <w:r w:rsidR="001C52C5" w:rsidDel="00C96C57">
          <w:rPr>
            <w:noProof/>
          </w:rPr>
          <w:delText>14</w:delText>
        </w:r>
      </w:del>
      <w:r w:rsidR="0002648F">
        <w:rPr>
          <w:noProof/>
        </w:rPr>
        <w:fldChar w:fldCharType="end"/>
      </w:r>
      <w:r>
        <w:t xml:space="preserve">: Hourly electricity </w:t>
      </w:r>
      <w:ins w:id="3811" w:author="Justin Bracci" w:date="2023-07-05T17:34:00Z">
        <w:r w:rsidR="00F31FE1">
          <w:t>utilization</w:t>
        </w:r>
      </w:ins>
      <w:del w:id="3812" w:author="Justin Bracci" w:date="2023-07-05T17:34:00Z">
        <w:r w:rsidDel="00F31FE1">
          <w:delText>usage versus curtailment</w:delText>
        </w:r>
      </w:del>
      <w:r>
        <w:t xml:space="preserve"> for</w:t>
      </w:r>
      <w:ins w:id="3813" w:author="Justin Bracci" w:date="2023-07-05T17:34:00Z">
        <w:r w:rsidR="00F31FE1">
          <w:t xml:space="preserve"> the</w:t>
        </w:r>
      </w:ins>
      <w:r>
        <w:t xml:space="preserve"> hourly reliable solar PV and storage hydrogen production pathway</w:t>
      </w:r>
      <w:r w:rsidRPr="00CC492E">
        <w:t xml:space="preserve"> </w:t>
      </w:r>
      <w:r>
        <w:t>for a week in the month of May</w:t>
      </w:r>
      <w:bookmarkEnd w:id="3807"/>
      <w:ins w:id="3814" w:author="Justin Bracci" w:date="2023-06-21T08:53:00Z">
        <w:r w:rsidR="002B25BF">
          <w:t xml:space="preserve"> in Sacramento, California (Equivalent to PV/Storage pathway).</w:t>
        </w:r>
      </w:ins>
      <w:ins w:id="3815" w:author="Justin Bracci" w:date="2023-07-05T17:35:00Z">
        <w:r w:rsidR="00F31FE1">
          <w:t xml:space="preserve"> Above the x-axis shows the hourly</w:t>
        </w:r>
      </w:ins>
      <w:ins w:id="3816" w:author="Justin Bracci" w:date="2023-07-05T17:39:00Z">
        <w:r w:rsidR="00FD41BB">
          <w:t xml:space="preserve"> </w:t>
        </w:r>
      </w:ins>
      <w:ins w:id="3817" w:author="Justin Bracci" w:date="2023-07-05T17:35:00Z">
        <w:r w:rsidR="00F31FE1">
          <w:t>electricity input from solar PV, the grid, or an onsite battery.</w:t>
        </w:r>
        <w:r w:rsidR="00F31FE1" w:rsidRPr="00C9072F">
          <w:t xml:space="preserve"> </w:t>
        </w:r>
        <w:r w:rsidR="00F31FE1">
          <w:t>Below the y-axis shows the hourly</w:t>
        </w:r>
      </w:ins>
      <w:ins w:id="3818" w:author="Justin Bracci" w:date="2023-07-05T17:39:00Z">
        <w:r w:rsidR="00FD41BB">
          <w:t xml:space="preserve"> </w:t>
        </w:r>
      </w:ins>
      <w:ins w:id="3819" w:author="Justin Bracci" w:date="2023-07-05T17:35:00Z">
        <w:r w:rsidR="00F31FE1">
          <w:t>electricity input that is utilized or curtailed. Grid and battery electricity inputs are at or near zero in this pathway.</w:t>
        </w:r>
      </w:ins>
      <w:bookmarkEnd w:id="3808"/>
    </w:p>
    <w:p w14:paraId="2316088F" w14:textId="4A136A25" w:rsidR="00CC492E" w:rsidRDefault="00CC492E" w:rsidP="00CC492E">
      <w:pPr>
        <w:pStyle w:val="Caption"/>
        <w:rPr>
          <w:b/>
          <w:bCs/>
        </w:rPr>
      </w:pPr>
    </w:p>
    <w:p w14:paraId="1F532932" w14:textId="64F1EDA5" w:rsidR="00CC492E" w:rsidRDefault="00881CE3" w:rsidP="00CC492E">
      <w:pPr>
        <w:keepNext/>
        <w:spacing w:after="0"/>
      </w:pPr>
      <w:del w:id="3820" w:author="Justin Bracci" w:date="2023-06-21T08:57:00Z">
        <w:r w:rsidRPr="00881CE3" w:rsidDel="002806AE">
          <w:rPr>
            <w:noProof/>
          </w:rPr>
          <w:drawing>
            <wp:inline distT="0" distB="0" distL="0" distR="0" wp14:anchorId="077DA5AD" wp14:editId="00315DD0">
              <wp:extent cx="3600450" cy="2942577"/>
              <wp:effectExtent l="0" t="0" r="0" b="0"/>
              <wp:docPr id="51" name="Picture 51"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Chart, histogram&#10;&#10;Description automatically generated"/>
                      <pic:cNvPicPr/>
                    </pic:nvPicPr>
                    <pic:blipFill>
                      <a:blip r:embed="rId41"/>
                      <a:stretch>
                        <a:fillRect/>
                      </a:stretch>
                    </pic:blipFill>
                    <pic:spPr>
                      <a:xfrm>
                        <a:off x="0" y="0"/>
                        <a:ext cx="3604021" cy="2945496"/>
                      </a:xfrm>
                      <a:prstGeom prst="rect">
                        <a:avLst/>
                      </a:prstGeom>
                    </pic:spPr>
                  </pic:pic>
                </a:graphicData>
              </a:graphic>
            </wp:inline>
          </w:drawing>
        </w:r>
      </w:del>
      <w:ins w:id="3821" w:author="Justin Bracci" w:date="2023-06-21T08:57:00Z">
        <w:r w:rsidR="007C3188" w:rsidRPr="007C3188">
          <w:rPr>
            <w:noProof/>
          </w:rPr>
          <w:drawing>
            <wp:inline distT="0" distB="0" distL="0" distR="0" wp14:anchorId="3036C85B" wp14:editId="0D23480D">
              <wp:extent cx="3151163" cy="2560320"/>
              <wp:effectExtent l="0" t="0" r="0" b="0"/>
              <wp:docPr id="89524947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249476" name=""/>
                      <pic:cNvPicPr/>
                    </pic:nvPicPr>
                    <pic:blipFill>
                      <a:blip r:embed="rId42">
                        <a:extLst>
                          <a:ext uri="{96DAC541-7B7A-43D3-8B79-37D633B846F1}">
                            <asvg:svgBlip xmlns:asvg="http://schemas.microsoft.com/office/drawing/2016/SVG/main" r:embed="rId43"/>
                          </a:ext>
                        </a:extLst>
                      </a:blip>
                      <a:stretch>
                        <a:fillRect/>
                      </a:stretch>
                    </pic:blipFill>
                    <pic:spPr>
                      <a:xfrm>
                        <a:off x="0" y="0"/>
                        <a:ext cx="3151163" cy="2560320"/>
                      </a:xfrm>
                      <a:prstGeom prst="rect">
                        <a:avLst/>
                      </a:prstGeom>
                    </pic:spPr>
                  </pic:pic>
                </a:graphicData>
              </a:graphic>
            </wp:inline>
          </w:drawing>
        </w:r>
      </w:ins>
    </w:p>
    <w:p w14:paraId="66616C5C" w14:textId="60356125" w:rsidR="00CC492E" w:rsidDel="00292087" w:rsidRDefault="00CC492E">
      <w:pPr>
        <w:pStyle w:val="Caption"/>
        <w:rPr>
          <w:del w:id="3822" w:author="Justin Bracci" w:date="2023-06-21T08:58:00Z"/>
        </w:rPr>
      </w:pPr>
      <w:bookmarkStart w:id="3823" w:name="_Toc118724336"/>
      <w:bookmarkStart w:id="3824" w:name="_Toc139471970"/>
      <w:r>
        <w:t xml:space="preserve">Figure </w:t>
      </w:r>
      <w:r w:rsidRPr="003B48CB">
        <w:t>S.</w:t>
      </w:r>
      <w:r>
        <w:fldChar w:fldCharType="begin"/>
      </w:r>
      <w:r>
        <w:rPr>
          <w:i w:val="0"/>
          <w:iCs w:val="0"/>
        </w:rPr>
        <w:instrText xml:space="preserve"> SEQ Figure \* ARABIC </w:instrText>
      </w:r>
      <w:r>
        <w:fldChar w:fldCharType="separate"/>
      </w:r>
      <w:ins w:id="3825" w:author="Justin Bracci" w:date="2023-07-05T17:51:00Z">
        <w:r w:rsidR="00551FB8">
          <w:rPr>
            <w:noProof/>
          </w:rPr>
          <w:t>14</w:t>
        </w:r>
      </w:ins>
      <w:del w:id="3826" w:author="Justin Bracci" w:date="2023-06-21T09:01:00Z">
        <w:r w:rsidR="001C52C5" w:rsidRPr="003B48CB" w:rsidDel="00C96C57">
          <w:rPr>
            <w:noProof/>
          </w:rPr>
          <w:delText>15</w:delText>
        </w:r>
      </w:del>
      <w:r>
        <w:rPr>
          <w:noProof/>
        </w:rPr>
        <w:fldChar w:fldCharType="end"/>
      </w:r>
      <w:r w:rsidRPr="003B48CB">
        <w:t>: Hourly</w:t>
      </w:r>
      <w:r>
        <w:t xml:space="preserve"> electricity </w:t>
      </w:r>
      <w:ins w:id="3827" w:author="Justin Bracci" w:date="2023-07-05T17:35:00Z">
        <w:r w:rsidR="0068040B">
          <w:t xml:space="preserve">utilization </w:t>
        </w:r>
      </w:ins>
      <w:del w:id="3828" w:author="Justin Bracci" w:date="2023-07-05T17:35:00Z">
        <w:r w:rsidDel="00B95400">
          <w:delText xml:space="preserve">usage versus curtailment </w:delText>
        </w:r>
      </w:del>
      <w:r>
        <w:t>for</w:t>
      </w:r>
      <w:ins w:id="3829" w:author="Justin Bracci" w:date="2023-07-05T17:35:00Z">
        <w:r w:rsidR="00B95400">
          <w:t xml:space="preserve"> the</w:t>
        </w:r>
      </w:ins>
      <w:r>
        <w:t xml:space="preserve"> hourly reliable solar PV, storage, and grid connected hydrogen production pathway</w:t>
      </w:r>
      <w:r w:rsidRPr="00CC492E">
        <w:t xml:space="preserve"> </w:t>
      </w:r>
      <w:r>
        <w:t>for a week in the month of May</w:t>
      </w:r>
      <w:bookmarkEnd w:id="3823"/>
      <w:ins w:id="3830" w:author="Justin Bracci" w:date="2023-06-21T08:53:00Z">
        <w:r w:rsidR="00142678">
          <w:t xml:space="preserve"> in Sacramento, California</w:t>
        </w:r>
      </w:ins>
      <w:ins w:id="3831" w:author="Justin Bracci" w:date="2023-06-21T08:57:00Z">
        <w:r w:rsidR="007C3188">
          <w:t xml:space="preserve"> (Equivalent to PV/Storage/Grid* pathway</w:t>
        </w:r>
      </w:ins>
      <w:ins w:id="3832" w:author="Justin Bracci" w:date="2023-06-21T08:58:00Z">
        <w:r w:rsidR="00EF27C2">
          <w:t>)</w:t>
        </w:r>
      </w:ins>
      <w:ins w:id="3833" w:author="Justin Bracci" w:date="2023-07-05T17:36:00Z">
        <w:r w:rsidR="004514E8">
          <w:t>. Above the x-axis shows the hourly</w:t>
        </w:r>
      </w:ins>
      <w:ins w:id="3834" w:author="Justin Bracci" w:date="2023-07-05T17:39:00Z">
        <w:r w:rsidR="00FD41BB">
          <w:t xml:space="preserve"> </w:t>
        </w:r>
      </w:ins>
      <w:ins w:id="3835" w:author="Justin Bracci" w:date="2023-07-05T17:36:00Z">
        <w:r w:rsidR="004514E8">
          <w:t>electricity input from solar PV, the grid, or an onsite battery.</w:t>
        </w:r>
        <w:r w:rsidR="004514E8" w:rsidRPr="00C9072F">
          <w:t xml:space="preserve"> </w:t>
        </w:r>
        <w:r w:rsidR="004514E8">
          <w:t>Below the y-axis shows the hourly</w:t>
        </w:r>
      </w:ins>
      <w:ins w:id="3836" w:author="Justin Bracci" w:date="2023-07-05T17:39:00Z">
        <w:r w:rsidR="00FD41BB">
          <w:t xml:space="preserve"> </w:t>
        </w:r>
      </w:ins>
      <w:ins w:id="3837" w:author="Justin Bracci" w:date="2023-07-05T17:36:00Z">
        <w:r w:rsidR="004514E8">
          <w:t>electricity input that is utilized or curtailed.</w:t>
        </w:r>
      </w:ins>
      <w:bookmarkEnd w:id="3824"/>
    </w:p>
    <w:p w14:paraId="2B43F684" w14:textId="77777777" w:rsidR="00292087" w:rsidRDefault="00292087">
      <w:pPr>
        <w:pStyle w:val="Caption"/>
        <w:rPr>
          <w:ins w:id="3838" w:author="Justin Bracci" w:date="2023-06-21T08:59:00Z"/>
        </w:rPr>
        <w:pPrChange w:id="3839" w:author="Justin Bracci" w:date="2023-06-21T09:00:00Z">
          <w:pPr/>
        </w:pPrChange>
      </w:pPr>
    </w:p>
    <w:p w14:paraId="71E357DE" w14:textId="3AABFDE3" w:rsidR="00292087" w:rsidRDefault="00920685" w:rsidP="00292087">
      <w:pPr>
        <w:keepNext/>
        <w:spacing w:after="0"/>
        <w:rPr>
          <w:ins w:id="3840" w:author="Justin Bracci" w:date="2023-06-21T08:59:00Z"/>
        </w:rPr>
      </w:pPr>
      <w:ins w:id="3841" w:author="Justin Bracci" w:date="2023-06-21T09:01:00Z">
        <w:r w:rsidRPr="00920685">
          <w:rPr>
            <w:noProof/>
          </w:rPr>
          <w:drawing>
            <wp:inline distT="0" distB="0" distL="0" distR="0" wp14:anchorId="7337B17F" wp14:editId="613E8F86">
              <wp:extent cx="3151163" cy="2560320"/>
              <wp:effectExtent l="0" t="0" r="0" b="0"/>
              <wp:docPr id="2146342920"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342920" name=""/>
                      <pic:cNvPicPr/>
                    </pic:nvPicPr>
                    <pic:blipFill>
                      <a:blip r:embed="rId44">
                        <a:extLst>
                          <a:ext uri="{96DAC541-7B7A-43D3-8B79-37D633B846F1}">
                            <asvg:svgBlip xmlns:asvg="http://schemas.microsoft.com/office/drawing/2016/SVG/main" r:embed="rId45"/>
                          </a:ext>
                        </a:extLst>
                      </a:blip>
                      <a:stretch>
                        <a:fillRect/>
                      </a:stretch>
                    </pic:blipFill>
                    <pic:spPr>
                      <a:xfrm>
                        <a:off x="0" y="0"/>
                        <a:ext cx="3151163" cy="2560320"/>
                      </a:xfrm>
                      <a:prstGeom prst="rect">
                        <a:avLst/>
                      </a:prstGeom>
                    </pic:spPr>
                  </pic:pic>
                </a:graphicData>
              </a:graphic>
            </wp:inline>
          </w:drawing>
        </w:r>
      </w:ins>
    </w:p>
    <w:p w14:paraId="3EDC85B1" w14:textId="18270E9B" w:rsidR="00292087" w:rsidRPr="00292087" w:rsidRDefault="00292087" w:rsidP="00292087">
      <w:pPr>
        <w:pStyle w:val="Caption"/>
        <w:rPr>
          <w:ins w:id="3842" w:author="Justin Bracci" w:date="2023-06-21T08:59:00Z"/>
          <w:rPrChange w:id="3843" w:author="Justin Bracci" w:date="2023-06-21T08:59:00Z">
            <w:rPr>
              <w:ins w:id="3844" w:author="Justin Bracci" w:date="2023-06-21T08:59:00Z"/>
              <w:b/>
              <w:bCs/>
            </w:rPr>
          </w:rPrChange>
        </w:rPr>
      </w:pPr>
      <w:bookmarkStart w:id="3845" w:name="_Toc139471971"/>
      <w:ins w:id="3846" w:author="Justin Bracci" w:date="2023-06-21T08:59:00Z">
        <w:r>
          <w:t>Figure S.</w:t>
        </w:r>
        <w:r>
          <w:fldChar w:fldCharType="begin"/>
        </w:r>
        <w:r>
          <w:instrText xml:space="preserve"> SEQ Figure \* ARABIC </w:instrText>
        </w:r>
        <w:r>
          <w:fldChar w:fldCharType="separate"/>
        </w:r>
      </w:ins>
      <w:ins w:id="3847" w:author="Justin Bracci" w:date="2023-07-05T17:51:00Z">
        <w:r w:rsidR="00551FB8">
          <w:rPr>
            <w:noProof/>
          </w:rPr>
          <w:t>15</w:t>
        </w:r>
      </w:ins>
      <w:ins w:id="3848" w:author="Justin Bracci" w:date="2023-06-21T08:59:00Z">
        <w:r>
          <w:rPr>
            <w:noProof/>
          </w:rPr>
          <w:fldChar w:fldCharType="end"/>
        </w:r>
        <w:r>
          <w:t xml:space="preserve">: Hourly electricity </w:t>
        </w:r>
      </w:ins>
      <w:ins w:id="3849" w:author="Justin Bracci" w:date="2023-07-05T17:38:00Z">
        <w:r w:rsidR="005826D7">
          <w:t>utilization</w:t>
        </w:r>
      </w:ins>
      <w:ins w:id="3850" w:author="Justin Bracci" w:date="2023-06-21T08:59:00Z">
        <w:r>
          <w:t xml:space="preserve"> for</w:t>
        </w:r>
      </w:ins>
      <w:ins w:id="3851" w:author="Justin Bracci" w:date="2023-07-05T17:38:00Z">
        <w:r w:rsidR="005826D7">
          <w:t xml:space="preserve"> the</w:t>
        </w:r>
      </w:ins>
      <w:ins w:id="3852" w:author="Justin Bracci" w:date="2023-06-21T08:59:00Z">
        <w:r>
          <w:t xml:space="preserve"> hourly reliable solar PV, storage, and </w:t>
        </w:r>
      </w:ins>
      <w:ins w:id="3853" w:author="Justin Bracci" w:date="2023-06-21T09:01:00Z">
        <w:r w:rsidR="00F679D9">
          <w:t xml:space="preserve">limited </w:t>
        </w:r>
      </w:ins>
      <w:ins w:id="3854" w:author="Justin Bracci" w:date="2023-06-21T08:59:00Z">
        <w:r>
          <w:t>grid connected hydrogen production pathway</w:t>
        </w:r>
        <w:r w:rsidRPr="00CC492E">
          <w:t xml:space="preserve"> </w:t>
        </w:r>
        <w:r>
          <w:t>for a week in the month of May in Sacramento, California (Equivalent to PV/Storage/Grid</w:t>
        </w:r>
      </w:ins>
      <w:ins w:id="3855" w:author="Justin Bracci" w:date="2023-06-21T09:01:00Z">
        <w:r w:rsidR="00F679D9">
          <w:t>*</w:t>
        </w:r>
      </w:ins>
      <w:ins w:id="3856" w:author="Justin Bracci" w:date="2023-06-21T08:59:00Z">
        <w:r>
          <w:t>* pathway</w:t>
        </w:r>
      </w:ins>
      <w:ins w:id="3857" w:author="Justin Bracci" w:date="2023-07-05T17:38:00Z">
        <w:r w:rsidR="00373FD5">
          <w:t>). Above the x-axis shows the hourl</w:t>
        </w:r>
      </w:ins>
      <w:ins w:id="3858" w:author="Justin Bracci" w:date="2023-07-05T17:40:00Z">
        <w:r w:rsidR="00803CB3">
          <w:t>y</w:t>
        </w:r>
      </w:ins>
      <w:ins w:id="3859" w:author="Justin Bracci" w:date="2023-07-05T17:38:00Z">
        <w:r w:rsidR="00373FD5">
          <w:t xml:space="preserve"> electricity input from solar PV, the grid, or an onsite battery.</w:t>
        </w:r>
        <w:r w:rsidR="00373FD5" w:rsidRPr="00C9072F">
          <w:t xml:space="preserve"> </w:t>
        </w:r>
        <w:r w:rsidR="00373FD5">
          <w:t>Below the y-axis shows the hourly</w:t>
        </w:r>
      </w:ins>
      <w:ins w:id="3860" w:author="Justin Bracci" w:date="2023-07-05T17:40:00Z">
        <w:r w:rsidR="00803CB3">
          <w:t xml:space="preserve"> </w:t>
        </w:r>
      </w:ins>
      <w:ins w:id="3861" w:author="Justin Bracci" w:date="2023-07-05T17:38:00Z">
        <w:r w:rsidR="00373FD5">
          <w:t>electricity input that is utilized or curtailed.</w:t>
        </w:r>
      </w:ins>
      <w:bookmarkEnd w:id="3845"/>
    </w:p>
    <w:p w14:paraId="5460356F" w14:textId="42870387" w:rsidR="00CC492E" w:rsidRDefault="00CC492E" w:rsidP="00CC492E">
      <w:pPr>
        <w:pStyle w:val="Caption"/>
      </w:pPr>
    </w:p>
    <w:p w14:paraId="09EECE1A" w14:textId="18C54BC0" w:rsidR="00CC492E" w:rsidRDefault="000B0F67" w:rsidP="00CC492E">
      <w:pPr>
        <w:keepNext/>
        <w:spacing w:after="0"/>
      </w:pPr>
      <w:del w:id="3862" w:author="Justin Bracci" w:date="2023-06-21T09:04:00Z">
        <w:r w:rsidRPr="000B0F67" w:rsidDel="0078045E">
          <w:rPr>
            <w:noProof/>
          </w:rPr>
          <w:drawing>
            <wp:inline distT="0" distB="0" distL="0" distR="0" wp14:anchorId="4CCBFB36" wp14:editId="348F2A55">
              <wp:extent cx="3635690" cy="2958319"/>
              <wp:effectExtent l="0" t="0" r="3175" b="0"/>
              <wp:docPr id="36" name="Picture 36"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Chart, histogram&#10;&#10;Description automatically generated"/>
                      <pic:cNvPicPr/>
                    </pic:nvPicPr>
                    <pic:blipFill>
                      <a:blip r:embed="rId46"/>
                      <a:stretch>
                        <a:fillRect/>
                      </a:stretch>
                    </pic:blipFill>
                    <pic:spPr>
                      <a:xfrm>
                        <a:off x="0" y="0"/>
                        <a:ext cx="3648111" cy="2968426"/>
                      </a:xfrm>
                      <a:prstGeom prst="rect">
                        <a:avLst/>
                      </a:prstGeom>
                    </pic:spPr>
                  </pic:pic>
                </a:graphicData>
              </a:graphic>
            </wp:inline>
          </w:drawing>
        </w:r>
      </w:del>
      <w:ins w:id="3863" w:author="Justin Bracci" w:date="2023-06-21T09:04:00Z">
        <w:r w:rsidR="000F2F37" w:rsidRPr="000F2F37">
          <w:rPr>
            <w:noProof/>
          </w:rPr>
          <w:drawing>
            <wp:inline distT="0" distB="0" distL="0" distR="0" wp14:anchorId="63F7C722" wp14:editId="737F7CD4">
              <wp:extent cx="3151163" cy="2560320"/>
              <wp:effectExtent l="0" t="0" r="0" b="0"/>
              <wp:docPr id="831304033"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304033" name=""/>
                      <pic:cNvPicPr/>
                    </pic:nvPicPr>
                    <pic:blipFill>
                      <a:blip r:embed="rId47">
                        <a:extLst>
                          <a:ext uri="{96DAC541-7B7A-43D3-8B79-37D633B846F1}">
                            <asvg:svgBlip xmlns:asvg="http://schemas.microsoft.com/office/drawing/2016/SVG/main" r:embed="rId48"/>
                          </a:ext>
                        </a:extLst>
                      </a:blip>
                      <a:stretch>
                        <a:fillRect/>
                      </a:stretch>
                    </pic:blipFill>
                    <pic:spPr>
                      <a:xfrm>
                        <a:off x="0" y="0"/>
                        <a:ext cx="3151163" cy="2560320"/>
                      </a:xfrm>
                      <a:prstGeom prst="rect">
                        <a:avLst/>
                      </a:prstGeom>
                    </pic:spPr>
                  </pic:pic>
                </a:graphicData>
              </a:graphic>
            </wp:inline>
          </w:drawing>
        </w:r>
      </w:ins>
    </w:p>
    <w:p w14:paraId="7F38B67C" w14:textId="5714B23B" w:rsidR="00CC492E" w:rsidRDefault="00CC492E" w:rsidP="00CC492E">
      <w:pPr>
        <w:pStyle w:val="Caption"/>
        <w:rPr>
          <w:b/>
          <w:bCs/>
        </w:rPr>
      </w:pPr>
      <w:bookmarkStart w:id="3864" w:name="_Toc118724337"/>
      <w:bookmarkStart w:id="3865" w:name="_Toc139471972"/>
      <w:r>
        <w:t>Figure S.</w:t>
      </w:r>
      <w:r w:rsidR="0002648F">
        <w:fldChar w:fldCharType="begin"/>
      </w:r>
      <w:r w:rsidR="0002648F">
        <w:instrText xml:space="preserve"> SEQ Figure \* ARABIC </w:instrText>
      </w:r>
      <w:r w:rsidR="0002648F">
        <w:fldChar w:fldCharType="separate"/>
      </w:r>
      <w:r w:rsidR="00551FB8">
        <w:rPr>
          <w:noProof/>
        </w:rPr>
        <w:t>16</w:t>
      </w:r>
      <w:r w:rsidR="0002648F">
        <w:rPr>
          <w:noProof/>
        </w:rPr>
        <w:fldChar w:fldCharType="end"/>
      </w:r>
      <w:r>
        <w:t>: Hourly hydrogen delivery for yearly reliable solar PV hydrogen production for a week in the month of May</w:t>
      </w:r>
      <w:bookmarkEnd w:id="3864"/>
      <w:ins w:id="3866" w:author="Justin Bracci" w:date="2023-06-21T09:05:00Z">
        <w:r w:rsidR="00B03833">
          <w:t xml:space="preserve"> in Sacramento, California</w:t>
        </w:r>
      </w:ins>
      <w:bookmarkEnd w:id="3865"/>
    </w:p>
    <w:p w14:paraId="296568B4" w14:textId="3DBDBD4A" w:rsidR="00CC492E" w:rsidRDefault="00CC492E" w:rsidP="00CC492E">
      <w:pPr>
        <w:pStyle w:val="Caption"/>
        <w:rPr>
          <w:b/>
          <w:bCs/>
        </w:rPr>
      </w:pPr>
    </w:p>
    <w:p w14:paraId="326E9024" w14:textId="4CAB6092" w:rsidR="00CC492E" w:rsidRDefault="000A708B" w:rsidP="00CC492E">
      <w:pPr>
        <w:keepNext/>
        <w:spacing w:after="0"/>
      </w:pPr>
      <w:del w:id="3867" w:author="Justin Bracci" w:date="2023-06-21T09:06:00Z">
        <w:r w:rsidRPr="000A708B" w:rsidDel="009D2DF5">
          <w:rPr>
            <w:noProof/>
          </w:rPr>
          <w:drawing>
            <wp:inline distT="0" distB="0" distL="0" distR="0" wp14:anchorId="33C95EBA" wp14:editId="52B10858">
              <wp:extent cx="3594295" cy="2923481"/>
              <wp:effectExtent l="0" t="0" r="6350" b="0"/>
              <wp:docPr id="37" name="Picture 37"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Chart, histogram&#10;&#10;Description automatically generated"/>
                      <pic:cNvPicPr/>
                    </pic:nvPicPr>
                    <pic:blipFill>
                      <a:blip r:embed="rId49"/>
                      <a:stretch>
                        <a:fillRect/>
                      </a:stretch>
                    </pic:blipFill>
                    <pic:spPr>
                      <a:xfrm>
                        <a:off x="0" y="0"/>
                        <a:ext cx="3600040" cy="2928154"/>
                      </a:xfrm>
                      <a:prstGeom prst="rect">
                        <a:avLst/>
                      </a:prstGeom>
                    </pic:spPr>
                  </pic:pic>
                </a:graphicData>
              </a:graphic>
            </wp:inline>
          </w:drawing>
        </w:r>
      </w:del>
      <w:ins w:id="3868" w:author="Justin Bracci" w:date="2023-06-21T09:06:00Z">
        <w:r w:rsidR="009D2DF5" w:rsidRPr="009D2DF5">
          <w:rPr>
            <w:noProof/>
          </w:rPr>
          <w:drawing>
            <wp:inline distT="0" distB="0" distL="0" distR="0" wp14:anchorId="65A4A4D7" wp14:editId="3285854A">
              <wp:extent cx="3151163" cy="2560320"/>
              <wp:effectExtent l="0" t="0" r="0" b="0"/>
              <wp:docPr id="924400895"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400895" name=""/>
                      <pic:cNvPicPr/>
                    </pic:nvPicPr>
                    <pic:blipFill>
                      <a:blip r:embed="rId50">
                        <a:extLst>
                          <a:ext uri="{96DAC541-7B7A-43D3-8B79-37D633B846F1}">
                            <asvg:svgBlip xmlns:asvg="http://schemas.microsoft.com/office/drawing/2016/SVG/main" r:embed="rId51"/>
                          </a:ext>
                        </a:extLst>
                      </a:blip>
                      <a:stretch>
                        <a:fillRect/>
                      </a:stretch>
                    </pic:blipFill>
                    <pic:spPr>
                      <a:xfrm>
                        <a:off x="0" y="0"/>
                        <a:ext cx="3151163" cy="2560320"/>
                      </a:xfrm>
                      <a:prstGeom prst="rect">
                        <a:avLst/>
                      </a:prstGeom>
                    </pic:spPr>
                  </pic:pic>
                </a:graphicData>
              </a:graphic>
            </wp:inline>
          </w:drawing>
        </w:r>
      </w:ins>
    </w:p>
    <w:p w14:paraId="569C8B3F" w14:textId="0BB681F5" w:rsidR="00CC492E" w:rsidRDefault="00CC492E" w:rsidP="00CC492E">
      <w:pPr>
        <w:pStyle w:val="Caption"/>
        <w:rPr>
          <w:b/>
          <w:bCs/>
        </w:rPr>
      </w:pPr>
      <w:bookmarkStart w:id="3869" w:name="_Toc118724338"/>
      <w:bookmarkStart w:id="3870" w:name="_Toc139471973"/>
      <w:r>
        <w:t>Figure S.</w:t>
      </w:r>
      <w:r w:rsidR="0002648F">
        <w:fldChar w:fldCharType="begin"/>
      </w:r>
      <w:r w:rsidR="0002648F">
        <w:instrText xml:space="preserve"> SEQ Figure \* ARABIC </w:instrText>
      </w:r>
      <w:r w:rsidR="0002648F">
        <w:fldChar w:fldCharType="separate"/>
      </w:r>
      <w:r w:rsidR="00551FB8">
        <w:rPr>
          <w:noProof/>
        </w:rPr>
        <w:t>17</w:t>
      </w:r>
      <w:r w:rsidR="0002648F">
        <w:rPr>
          <w:noProof/>
        </w:rPr>
        <w:fldChar w:fldCharType="end"/>
      </w:r>
      <w:r>
        <w:t xml:space="preserve">: </w:t>
      </w:r>
      <w:r w:rsidR="00706CC5">
        <w:t>Hour</w:t>
      </w:r>
      <w:r>
        <w:t>ly hydrogen delivery for hourly reliable solar PV and storage hydrogen production pathway</w:t>
      </w:r>
      <w:r w:rsidR="00706CC5" w:rsidRPr="00706CC5">
        <w:t xml:space="preserve"> </w:t>
      </w:r>
      <w:r w:rsidR="00706CC5">
        <w:t>for a week in the month of May</w:t>
      </w:r>
      <w:bookmarkEnd w:id="3869"/>
      <w:ins w:id="3871" w:author="Justin Bracci" w:date="2023-06-21T09:05:00Z">
        <w:r w:rsidR="000F2F37">
          <w:t xml:space="preserve"> in Sacramento, California</w:t>
        </w:r>
      </w:ins>
      <w:ins w:id="3872" w:author="Justin Bracci" w:date="2023-06-21T09:07:00Z">
        <w:r w:rsidR="001E2E93">
          <w:t xml:space="preserve"> (Equivalent to PV/Storage pathway).</w:t>
        </w:r>
      </w:ins>
      <w:bookmarkEnd w:id="3870"/>
    </w:p>
    <w:p w14:paraId="4E96C561" w14:textId="1FD8A858" w:rsidR="00CC492E" w:rsidRDefault="00382B16" w:rsidP="00CC492E">
      <w:pPr>
        <w:keepNext/>
        <w:spacing w:after="0"/>
      </w:pPr>
      <w:del w:id="3873" w:author="Justin Bracci" w:date="2023-06-21T09:08:00Z">
        <w:r w:rsidRPr="00382B16" w:rsidDel="00F635E7">
          <w:rPr>
            <w:noProof/>
          </w:rPr>
          <w:drawing>
            <wp:inline distT="0" distB="0" distL="0" distR="0" wp14:anchorId="17ACE5AA" wp14:editId="636D4411">
              <wp:extent cx="4146550" cy="3354512"/>
              <wp:effectExtent l="0" t="0" r="6350" b="0"/>
              <wp:docPr id="52" name="Picture 5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Chart&#10;&#10;Description automatically generated"/>
                      <pic:cNvPicPr/>
                    </pic:nvPicPr>
                    <pic:blipFill>
                      <a:blip r:embed="rId52"/>
                      <a:stretch>
                        <a:fillRect/>
                      </a:stretch>
                    </pic:blipFill>
                    <pic:spPr>
                      <a:xfrm>
                        <a:off x="0" y="0"/>
                        <a:ext cx="4151645" cy="3358634"/>
                      </a:xfrm>
                      <a:prstGeom prst="rect">
                        <a:avLst/>
                      </a:prstGeom>
                    </pic:spPr>
                  </pic:pic>
                </a:graphicData>
              </a:graphic>
            </wp:inline>
          </w:drawing>
        </w:r>
      </w:del>
      <w:ins w:id="3874" w:author="Justin Bracci" w:date="2023-06-21T09:08:00Z">
        <w:r w:rsidR="00015546" w:rsidRPr="00015546">
          <w:rPr>
            <w:noProof/>
          </w:rPr>
          <w:drawing>
            <wp:inline distT="0" distB="0" distL="0" distR="0" wp14:anchorId="55BEFA5B" wp14:editId="7572B86C">
              <wp:extent cx="3151163" cy="2560320"/>
              <wp:effectExtent l="0" t="0" r="0" b="0"/>
              <wp:docPr id="1611148800"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148800" name=""/>
                      <pic:cNvPicPr/>
                    </pic:nvPicPr>
                    <pic:blipFill>
                      <a:blip r:embed="rId53">
                        <a:extLst>
                          <a:ext uri="{96DAC541-7B7A-43D3-8B79-37D633B846F1}">
                            <asvg:svgBlip xmlns:asvg="http://schemas.microsoft.com/office/drawing/2016/SVG/main" r:embed="rId54"/>
                          </a:ext>
                        </a:extLst>
                      </a:blip>
                      <a:stretch>
                        <a:fillRect/>
                      </a:stretch>
                    </pic:blipFill>
                    <pic:spPr>
                      <a:xfrm>
                        <a:off x="0" y="0"/>
                        <a:ext cx="3151163" cy="2560320"/>
                      </a:xfrm>
                      <a:prstGeom prst="rect">
                        <a:avLst/>
                      </a:prstGeom>
                    </pic:spPr>
                  </pic:pic>
                </a:graphicData>
              </a:graphic>
            </wp:inline>
          </w:drawing>
        </w:r>
      </w:ins>
    </w:p>
    <w:p w14:paraId="238C3D16" w14:textId="706A5076" w:rsidR="00971AE4" w:rsidRDefault="00CC492E" w:rsidP="00971AE4">
      <w:pPr>
        <w:pStyle w:val="Caption"/>
        <w:rPr>
          <w:ins w:id="3875" w:author="Justin Bracci" w:date="2023-06-21T09:09:00Z"/>
        </w:rPr>
      </w:pPr>
      <w:bookmarkStart w:id="3876" w:name="_Toc118724339"/>
      <w:bookmarkStart w:id="3877" w:name="_Toc139471974"/>
      <w:r>
        <w:t>Figure S.</w:t>
      </w:r>
      <w:r w:rsidR="0002648F">
        <w:fldChar w:fldCharType="begin"/>
      </w:r>
      <w:r w:rsidR="0002648F">
        <w:instrText xml:space="preserve"> SEQ Figure \* ARABIC </w:instrText>
      </w:r>
      <w:r w:rsidR="0002648F">
        <w:fldChar w:fldCharType="separate"/>
      </w:r>
      <w:r w:rsidR="00551FB8">
        <w:rPr>
          <w:noProof/>
        </w:rPr>
        <w:t>18</w:t>
      </w:r>
      <w:r w:rsidR="0002648F">
        <w:rPr>
          <w:noProof/>
        </w:rPr>
        <w:fldChar w:fldCharType="end"/>
      </w:r>
      <w:r>
        <w:t xml:space="preserve">: </w:t>
      </w:r>
      <w:r w:rsidR="00706CC5">
        <w:t>Hour</w:t>
      </w:r>
      <w:r>
        <w:t>ly</w:t>
      </w:r>
      <w:r w:rsidR="00A269C6">
        <w:t xml:space="preserve"> </w:t>
      </w:r>
      <w:r>
        <w:t>hydrogen delivery for hourly reliable solar PV, storage, and grid connected hydrogen production pathway</w:t>
      </w:r>
      <w:r w:rsidR="00706CC5" w:rsidRPr="00706CC5">
        <w:t xml:space="preserve"> </w:t>
      </w:r>
      <w:r w:rsidR="00706CC5">
        <w:t>for a week in the month of May</w:t>
      </w:r>
      <w:bookmarkEnd w:id="3876"/>
      <w:ins w:id="3878" w:author="Justin Bracci" w:date="2023-06-21T09:06:00Z">
        <w:r w:rsidR="009D2DF5">
          <w:t xml:space="preserve"> in Sacramento, California (Equivalent to PV/Storage</w:t>
        </w:r>
        <w:r w:rsidR="001E2E93">
          <w:t>/Grid* pathway</w:t>
        </w:r>
      </w:ins>
      <w:ins w:id="3879" w:author="Justin Bracci" w:date="2023-06-21T09:07:00Z">
        <w:r w:rsidR="001E2E93">
          <w:t>).</w:t>
        </w:r>
      </w:ins>
      <w:bookmarkEnd w:id="3877"/>
    </w:p>
    <w:p w14:paraId="0EBCBCD5" w14:textId="7E8DA8D9" w:rsidR="00C84FC1" w:rsidRDefault="00AB0E37" w:rsidP="00C84FC1">
      <w:pPr>
        <w:keepNext/>
        <w:spacing w:after="0"/>
        <w:rPr>
          <w:ins w:id="3880" w:author="Justin Bracci" w:date="2023-06-21T09:09:00Z"/>
        </w:rPr>
      </w:pPr>
      <w:ins w:id="3881" w:author="Justin Bracci" w:date="2023-06-21T09:10:00Z">
        <w:r w:rsidRPr="00AB0E37">
          <w:rPr>
            <w:noProof/>
          </w:rPr>
          <w:drawing>
            <wp:inline distT="0" distB="0" distL="0" distR="0" wp14:anchorId="1B93985A" wp14:editId="72E9EAC5">
              <wp:extent cx="3151163" cy="2560320"/>
              <wp:effectExtent l="0" t="0" r="0" b="0"/>
              <wp:docPr id="246930557"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930557" name=""/>
                      <pic:cNvPicPr/>
                    </pic:nvPicPr>
                    <pic:blipFill>
                      <a:blip r:embed="rId55">
                        <a:extLst>
                          <a:ext uri="{96DAC541-7B7A-43D3-8B79-37D633B846F1}">
                            <asvg:svgBlip xmlns:asvg="http://schemas.microsoft.com/office/drawing/2016/SVG/main" r:embed="rId56"/>
                          </a:ext>
                        </a:extLst>
                      </a:blip>
                      <a:stretch>
                        <a:fillRect/>
                      </a:stretch>
                    </pic:blipFill>
                    <pic:spPr>
                      <a:xfrm>
                        <a:off x="0" y="0"/>
                        <a:ext cx="3151163" cy="2560320"/>
                      </a:xfrm>
                      <a:prstGeom prst="rect">
                        <a:avLst/>
                      </a:prstGeom>
                    </pic:spPr>
                  </pic:pic>
                </a:graphicData>
              </a:graphic>
            </wp:inline>
          </w:drawing>
        </w:r>
      </w:ins>
    </w:p>
    <w:p w14:paraId="182F3A3E" w14:textId="0DFC3F5A" w:rsidR="00C84FC1" w:rsidRPr="00C84FC1" w:rsidRDefault="00C84FC1" w:rsidP="00AB0E37">
      <w:pPr>
        <w:pStyle w:val="Caption"/>
      </w:pPr>
      <w:bookmarkStart w:id="3882" w:name="_Toc139471975"/>
      <w:ins w:id="3883" w:author="Justin Bracci" w:date="2023-06-21T09:09:00Z">
        <w:r>
          <w:t>Figure S.</w:t>
        </w:r>
        <w:r>
          <w:fldChar w:fldCharType="begin"/>
        </w:r>
        <w:r>
          <w:instrText xml:space="preserve"> SEQ Figure \* ARABIC </w:instrText>
        </w:r>
        <w:r>
          <w:fldChar w:fldCharType="separate"/>
        </w:r>
      </w:ins>
      <w:ins w:id="3884" w:author="Justin Bracci" w:date="2023-07-05T17:51:00Z">
        <w:r w:rsidR="00551FB8">
          <w:rPr>
            <w:noProof/>
          </w:rPr>
          <w:t>19</w:t>
        </w:r>
      </w:ins>
      <w:ins w:id="3885" w:author="Justin Bracci" w:date="2023-06-21T09:09:00Z">
        <w:r>
          <w:rPr>
            <w:noProof/>
          </w:rPr>
          <w:fldChar w:fldCharType="end"/>
        </w:r>
        <w:r>
          <w:t>: Hourly hydrogen delivery for hourly reliable solar PV, storage, and limited grid connected hydrogen production pathway</w:t>
        </w:r>
        <w:r w:rsidRPr="00706CC5">
          <w:t xml:space="preserve"> </w:t>
        </w:r>
        <w:r>
          <w:t>for a week in the month of May in Sacramento, California (Equivalent to PV/Storage/Grid** pathway).</w:t>
        </w:r>
      </w:ins>
      <w:bookmarkEnd w:id="3882"/>
    </w:p>
    <w:p w14:paraId="56103BF3" w14:textId="1987E657" w:rsidR="00971AE4" w:rsidRDefault="00256234" w:rsidP="00971AE4">
      <w:pPr>
        <w:keepNext/>
        <w:spacing w:after="0"/>
      </w:pPr>
      <w:del w:id="3886" w:author="Justin Bracci" w:date="2023-06-21T09:12:00Z">
        <w:r w:rsidRPr="00256234" w:rsidDel="00C52039">
          <w:rPr>
            <w:noProof/>
          </w:rPr>
          <w:drawing>
            <wp:inline distT="0" distB="0" distL="0" distR="0" wp14:anchorId="0D224DED" wp14:editId="67E5C222">
              <wp:extent cx="4006874" cy="3253056"/>
              <wp:effectExtent l="0" t="0" r="0" b="5080"/>
              <wp:docPr id="48" name="Picture 4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Chart, line chart&#10;&#10;Description automatically generated"/>
                      <pic:cNvPicPr/>
                    </pic:nvPicPr>
                    <pic:blipFill>
                      <a:blip r:embed="rId57"/>
                      <a:stretch>
                        <a:fillRect/>
                      </a:stretch>
                    </pic:blipFill>
                    <pic:spPr>
                      <a:xfrm>
                        <a:off x="0" y="0"/>
                        <a:ext cx="4015137" cy="3259764"/>
                      </a:xfrm>
                      <a:prstGeom prst="rect">
                        <a:avLst/>
                      </a:prstGeom>
                    </pic:spPr>
                  </pic:pic>
                </a:graphicData>
              </a:graphic>
            </wp:inline>
          </w:drawing>
        </w:r>
      </w:del>
      <w:ins w:id="3887" w:author="Justin Bracci" w:date="2023-06-21T09:12:00Z">
        <w:r w:rsidR="003840F8" w:rsidRPr="003840F8">
          <w:rPr>
            <w:noProof/>
          </w:rPr>
          <w:drawing>
            <wp:inline distT="0" distB="0" distL="0" distR="0" wp14:anchorId="0D9C5101" wp14:editId="477DB790">
              <wp:extent cx="3151163" cy="2560320"/>
              <wp:effectExtent l="0" t="0" r="0" b="0"/>
              <wp:docPr id="547005277"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005277" name=""/>
                      <pic:cNvPicPr/>
                    </pic:nvPicPr>
                    <pic:blipFill>
                      <a:blip r:embed="rId58">
                        <a:extLst>
                          <a:ext uri="{96DAC541-7B7A-43D3-8B79-37D633B846F1}">
                            <asvg:svgBlip xmlns:asvg="http://schemas.microsoft.com/office/drawing/2016/SVG/main" r:embed="rId59"/>
                          </a:ext>
                        </a:extLst>
                      </a:blip>
                      <a:stretch>
                        <a:fillRect/>
                      </a:stretch>
                    </pic:blipFill>
                    <pic:spPr>
                      <a:xfrm>
                        <a:off x="0" y="0"/>
                        <a:ext cx="3151163" cy="2560320"/>
                      </a:xfrm>
                      <a:prstGeom prst="rect">
                        <a:avLst/>
                      </a:prstGeom>
                    </pic:spPr>
                  </pic:pic>
                </a:graphicData>
              </a:graphic>
            </wp:inline>
          </w:drawing>
        </w:r>
      </w:ins>
    </w:p>
    <w:p w14:paraId="5F7076AA" w14:textId="461E0D84" w:rsidR="00971AE4" w:rsidRDefault="00971AE4" w:rsidP="00971AE4">
      <w:pPr>
        <w:pStyle w:val="Caption"/>
        <w:rPr>
          <w:b/>
          <w:bCs/>
        </w:rPr>
      </w:pPr>
      <w:bookmarkStart w:id="3888" w:name="_Toc118724340"/>
      <w:bookmarkStart w:id="3889" w:name="_Toc139471976"/>
      <w:r>
        <w:t>Figure S.</w:t>
      </w:r>
      <w:r w:rsidR="0002648F">
        <w:fldChar w:fldCharType="begin"/>
      </w:r>
      <w:r w:rsidR="0002648F">
        <w:instrText xml:space="preserve"> SEQ Figure \* ARABIC </w:instrText>
      </w:r>
      <w:r w:rsidR="0002648F">
        <w:fldChar w:fldCharType="separate"/>
      </w:r>
      <w:ins w:id="3890" w:author="Justin Bracci" w:date="2023-07-05T17:51:00Z">
        <w:r w:rsidR="00551FB8">
          <w:rPr>
            <w:noProof/>
          </w:rPr>
          <w:t>20</w:t>
        </w:r>
      </w:ins>
      <w:del w:id="3891" w:author="Justin Bracci" w:date="2023-06-21T20:13:00Z">
        <w:r w:rsidR="002A1D77" w:rsidDel="00114FC8">
          <w:rPr>
            <w:noProof/>
          </w:rPr>
          <w:delText>19</w:delText>
        </w:r>
      </w:del>
      <w:r w:rsidR="0002648F">
        <w:rPr>
          <w:noProof/>
        </w:rPr>
        <w:fldChar w:fldCharType="end"/>
      </w:r>
      <w:r>
        <w:t xml:space="preserve">: Hourly hydrogen </w:t>
      </w:r>
      <w:r w:rsidR="00A269C6">
        <w:t>storage</w:t>
      </w:r>
      <w:r>
        <w:t xml:space="preserve"> for hourly reliable solar PV and storage hydrogen production pathway</w:t>
      </w:r>
      <w:r w:rsidRPr="00706CC5">
        <w:t xml:space="preserve"> </w:t>
      </w:r>
      <w:r>
        <w:t>for a week in the month of May</w:t>
      </w:r>
      <w:bookmarkEnd w:id="3888"/>
      <w:ins w:id="3892" w:author="Justin Bracci" w:date="2023-06-21T09:11:00Z">
        <w:r w:rsidR="00AB0E37">
          <w:t xml:space="preserve"> in Sacramento, California</w:t>
        </w:r>
        <w:r w:rsidR="00217471">
          <w:t xml:space="preserve"> (Equivalent to</w:t>
        </w:r>
      </w:ins>
      <w:ins w:id="3893" w:author="Justin Bracci" w:date="2023-07-05T17:47:00Z">
        <w:r w:rsidR="00F958A2">
          <w:t xml:space="preserve"> the</w:t>
        </w:r>
      </w:ins>
      <w:ins w:id="3894" w:author="Justin Bracci" w:date="2023-06-21T09:11:00Z">
        <w:r w:rsidR="00217471">
          <w:t xml:space="preserve"> PV/Storage pathway).</w:t>
        </w:r>
      </w:ins>
      <w:bookmarkEnd w:id="3889"/>
    </w:p>
    <w:p w14:paraId="78853AA9" w14:textId="64565F24" w:rsidR="00971AE4" w:rsidRDefault="00497443" w:rsidP="00971AE4">
      <w:pPr>
        <w:keepNext/>
        <w:spacing w:after="0"/>
      </w:pPr>
      <w:del w:id="3895" w:author="Justin Bracci" w:date="2023-06-21T09:13:00Z">
        <w:r w:rsidRPr="00497443" w:rsidDel="00B06C87">
          <w:rPr>
            <w:noProof/>
          </w:rPr>
          <w:drawing>
            <wp:inline distT="0" distB="0" distL="0" distR="0" wp14:anchorId="6C3E9F7E" wp14:editId="30DFA1F9">
              <wp:extent cx="3790950" cy="3073322"/>
              <wp:effectExtent l="0" t="0" r="0" b="0"/>
              <wp:docPr id="53" name="Picture 5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Chart&#10;&#10;Description automatically generated"/>
                      <pic:cNvPicPr/>
                    </pic:nvPicPr>
                    <pic:blipFill>
                      <a:blip r:embed="rId60"/>
                      <a:stretch>
                        <a:fillRect/>
                      </a:stretch>
                    </pic:blipFill>
                    <pic:spPr>
                      <a:xfrm>
                        <a:off x="0" y="0"/>
                        <a:ext cx="3798161" cy="3079168"/>
                      </a:xfrm>
                      <a:prstGeom prst="rect">
                        <a:avLst/>
                      </a:prstGeom>
                    </pic:spPr>
                  </pic:pic>
                </a:graphicData>
              </a:graphic>
            </wp:inline>
          </w:drawing>
        </w:r>
      </w:del>
      <w:ins w:id="3896" w:author="Justin Bracci" w:date="2023-06-21T09:13:00Z">
        <w:r w:rsidR="00B06C87" w:rsidRPr="00B06C87">
          <w:rPr>
            <w:noProof/>
          </w:rPr>
          <w:drawing>
            <wp:inline distT="0" distB="0" distL="0" distR="0" wp14:anchorId="608CC849" wp14:editId="6F4C56B6">
              <wp:extent cx="3151163" cy="2560320"/>
              <wp:effectExtent l="0" t="0" r="0" b="0"/>
              <wp:docPr id="1721838237"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838237" name=""/>
                      <pic:cNvPicPr/>
                    </pic:nvPicPr>
                    <pic:blipFill>
                      <a:blip r:embed="rId61">
                        <a:extLst>
                          <a:ext uri="{96DAC541-7B7A-43D3-8B79-37D633B846F1}">
                            <asvg:svgBlip xmlns:asvg="http://schemas.microsoft.com/office/drawing/2016/SVG/main" r:embed="rId62"/>
                          </a:ext>
                        </a:extLst>
                      </a:blip>
                      <a:stretch>
                        <a:fillRect/>
                      </a:stretch>
                    </pic:blipFill>
                    <pic:spPr>
                      <a:xfrm>
                        <a:off x="0" y="0"/>
                        <a:ext cx="3151163" cy="2560320"/>
                      </a:xfrm>
                      <a:prstGeom prst="rect">
                        <a:avLst/>
                      </a:prstGeom>
                    </pic:spPr>
                  </pic:pic>
                </a:graphicData>
              </a:graphic>
            </wp:inline>
          </w:drawing>
        </w:r>
      </w:ins>
    </w:p>
    <w:p w14:paraId="07C3BF37" w14:textId="053053B0" w:rsidR="00CC492E" w:rsidRDefault="00971AE4" w:rsidP="00760267">
      <w:pPr>
        <w:pStyle w:val="Caption"/>
        <w:rPr>
          <w:ins w:id="3897" w:author="Justin Bracci" w:date="2023-06-21T09:13:00Z"/>
        </w:rPr>
      </w:pPr>
      <w:bookmarkStart w:id="3898" w:name="_Toc118724341"/>
      <w:bookmarkStart w:id="3899" w:name="_Toc139471977"/>
      <w:r>
        <w:t>Figure S.</w:t>
      </w:r>
      <w:r w:rsidR="0002648F">
        <w:fldChar w:fldCharType="begin"/>
      </w:r>
      <w:r w:rsidR="0002648F">
        <w:instrText xml:space="preserve"> SEQ Figure \* ARABIC </w:instrText>
      </w:r>
      <w:r w:rsidR="0002648F">
        <w:fldChar w:fldCharType="separate"/>
      </w:r>
      <w:ins w:id="3900" w:author="Justin Bracci" w:date="2023-07-05T17:51:00Z">
        <w:r w:rsidR="00551FB8">
          <w:rPr>
            <w:noProof/>
          </w:rPr>
          <w:t>21</w:t>
        </w:r>
      </w:ins>
      <w:del w:id="3901" w:author="Justin Bracci" w:date="2023-06-21T20:13:00Z">
        <w:r w:rsidR="002A1D77" w:rsidDel="00114FC8">
          <w:rPr>
            <w:noProof/>
          </w:rPr>
          <w:delText>20</w:delText>
        </w:r>
      </w:del>
      <w:r w:rsidR="0002648F">
        <w:rPr>
          <w:noProof/>
        </w:rPr>
        <w:fldChar w:fldCharType="end"/>
      </w:r>
      <w:r>
        <w:t>: Hourly</w:t>
      </w:r>
      <w:r w:rsidR="00290ABD">
        <w:t xml:space="preserve"> </w:t>
      </w:r>
      <w:r>
        <w:t xml:space="preserve">hydrogen </w:t>
      </w:r>
      <w:r w:rsidR="00290ABD">
        <w:t>storage</w:t>
      </w:r>
      <w:r>
        <w:t xml:space="preserve"> for hourly reliable solar PV, storage, and grid connected hydrogen production pathway</w:t>
      </w:r>
      <w:r w:rsidRPr="00706CC5">
        <w:t xml:space="preserve"> </w:t>
      </w:r>
      <w:r>
        <w:t>for a week in the month of May</w:t>
      </w:r>
      <w:bookmarkEnd w:id="3898"/>
      <w:ins w:id="3902" w:author="Justin Bracci" w:date="2023-06-21T09:12:00Z">
        <w:r w:rsidR="003840F8">
          <w:t xml:space="preserve"> in Sacramento, California (Equivalent to</w:t>
        </w:r>
      </w:ins>
      <w:ins w:id="3903" w:author="Justin Bracci" w:date="2023-06-21T09:13:00Z">
        <w:r w:rsidR="003840F8">
          <w:t xml:space="preserve"> the PV/Storage/Grid* pathway).</w:t>
        </w:r>
        <w:bookmarkEnd w:id="3899"/>
      </w:ins>
    </w:p>
    <w:p w14:paraId="37E32099" w14:textId="74D3CD62" w:rsidR="00B06C87" w:rsidRDefault="0036405B" w:rsidP="00B06C87">
      <w:pPr>
        <w:keepNext/>
        <w:spacing w:after="0"/>
        <w:rPr>
          <w:ins w:id="3904" w:author="Justin Bracci" w:date="2023-06-21T09:13:00Z"/>
        </w:rPr>
      </w:pPr>
      <w:ins w:id="3905" w:author="Justin Bracci" w:date="2023-06-21T09:14:00Z">
        <w:r w:rsidRPr="0036405B">
          <w:rPr>
            <w:noProof/>
          </w:rPr>
          <w:drawing>
            <wp:inline distT="0" distB="0" distL="0" distR="0" wp14:anchorId="7C7B2940" wp14:editId="3E57323E">
              <wp:extent cx="3151163" cy="2560320"/>
              <wp:effectExtent l="0" t="0" r="0" b="0"/>
              <wp:docPr id="1949034372"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034372" name=""/>
                      <pic:cNvPicPr/>
                    </pic:nvPicPr>
                    <pic:blipFill>
                      <a:blip r:embed="rId63">
                        <a:extLst>
                          <a:ext uri="{96DAC541-7B7A-43D3-8B79-37D633B846F1}">
                            <asvg:svgBlip xmlns:asvg="http://schemas.microsoft.com/office/drawing/2016/SVG/main" r:embed="rId64"/>
                          </a:ext>
                        </a:extLst>
                      </a:blip>
                      <a:stretch>
                        <a:fillRect/>
                      </a:stretch>
                    </pic:blipFill>
                    <pic:spPr>
                      <a:xfrm>
                        <a:off x="0" y="0"/>
                        <a:ext cx="3151163" cy="2560320"/>
                      </a:xfrm>
                      <a:prstGeom prst="rect">
                        <a:avLst/>
                      </a:prstGeom>
                    </pic:spPr>
                  </pic:pic>
                </a:graphicData>
              </a:graphic>
            </wp:inline>
          </w:drawing>
        </w:r>
      </w:ins>
    </w:p>
    <w:p w14:paraId="7716C78D" w14:textId="41A98409" w:rsidR="00B06C87" w:rsidRPr="00B06C87" w:rsidRDefault="00B06C87" w:rsidP="00651BAD">
      <w:pPr>
        <w:pStyle w:val="Caption"/>
      </w:pPr>
      <w:bookmarkStart w:id="3906" w:name="_Toc139471978"/>
      <w:ins w:id="3907" w:author="Justin Bracci" w:date="2023-06-21T09:13:00Z">
        <w:r>
          <w:t>Figure S.</w:t>
        </w:r>
        <w:r>
          <w:fldChar w:fldCharType="begin"/>
        </w:r>
        <w:r>
          <w:instrText xml:space="preserve"> SEQ Figure \* ARABIC </w:instrText>
        </w:r>
        <w:r>
          <w:fldChar w:fldCharType="separate"/>
        </w:r>
      </w:ins>
      <w:ins w:id="3908" w:author="Justin Bracci" w:date="2023-07-05T17:51:00Z">
        <w:r w:rsidR="00551FB8">
          <w:rPr>
            <w:noProof/>
          </w:rPr>
          <w:t>22</w:t>
        </w:r>
      </w:ins>
      <w:ins w:id="3909" w:author="Justin Bracci" w:date="2023-06-21T09:13:00Z">
        <w:r>
          <w:rPr>
            <w:noProof/>
          </w:rPr>
          <w:fldChar w:fldCharType="end"/>
        </w:r>
        <w:r>
          <w:t xml:space="preserve">: Hourly hydrogen storage for hourly reliable solar PV, storage, and </w:t>
        </w:r>
      </w:ins>
      <w:ins w:id="3910" w:author="Justin Bracci" w:date="2023-06-21T09:14:00Z">
        <w:r w:rsidR="0036405B">
          <w:t xml:space="preserve">limited </w:t>
        </w:r>
      </w:ins>
      <w:ins w:id="3911" w:author="Justin Bracci" w:date="2023-06-21T09:13:00Z">
        <w:r>
          <w:t>grid connected hydrogen production pathway</w:t>
        </w:r>
        <w:r w:rsidRPr="00706CC5">
          <w:t xml:space="preserve"> </w:t>
        </w:r>
        <w:r>
          <w:t>for a week in the month of May in Sacramento, California (Equivalent to the PV/Storage/Grid*</w:t>
        </w:r>
      </w:ins>
      <w:ins w:id="3912" w:author="Justin Bracci" w:date="2023-06-21T09:14:00Z">
        <w:r w:rsidR="0036405B">
          <w:t>*</w:t>
        </w:r>
      </w:ins>
      <w:ins w:id="3913" w:author="Justin Bracci" w:date="2023-06-21T09:13:00Z">
        <w:r>
          <w:t xml:space="preserve"> pathway).</w:t>
        </w:r>
      </w:ins>
      <w:bookmarkEnd w:id="3906"/>
    </w:p>
    <w:p w14:paraId="4C79043F" w14:textId="7AFD465E" w:rsidR="000921C2" w:rsidRDefault="00777B8F" w:rsidP="00AD2F93">
      <w:pPr>
        <w:pStyle w:val="Heading2"/>
        <w:numPr>
          <w:ilvl w:val="0"/>
          <w:numId w:val="4"/>
        </w:numPr>
      </w:pPr>
      <w:del w:id="3914" w:author="Justin Bracci" w:date="2023-06-17T17:44:00Z">
        <w:r w:rsidDel="009844CC">
          <w:delText xml:space="preserve">Current </w:delText>
        </w:r>
        <w:r w:rsidR="00E770C5" w:rsidDel="009844CC">
          <w:delText xml:space="preserve">and Mid-Century </w:delText>
        </w:r>
      </w:del>
      <w:bookmarkStart w:id="3915" w:name="_Toc139472014"/>
      <w:r w:rsidR="00E770C5">
        <w:t>LCOH Figures</w:t>
      </w:r>
      <w:ins w:id="3916" w:author="Justin Bracci" w:date="2023-06-17T17:44:00Z">
        <w:r w:rsidR="00A30652">
          <w:t xml:space="preserve"> with Current and Mid-Century </w:t>
        </w:r>
      </w:ins>
      <w:ins w:id="3917" w:author="Justin Bracci" w:date="2023-06-21T19:40:00Z">
        <w:r w:rsidR="007D1CF2">
          <w:t>Timeframes</w:t>
        </w:r>
      </w:ins>
      <w:bookmarkEnd w:id="3915"/>
    </w:p>
    <w:p w14:paraId="0FF7CCC1" w14:textId="79453DD7" w:rsidR="00EA3B4B" w:rsidRDefault="00E770C5" w:rsidP="00EE02A2">
      <w:r>
        <w:t>This section contains</w:t>
      </w:r>
      <w:del w:id="3918" w:author="Justin Bracci" w:date="2023-06-17T17:46:00Z">
        <w:r w:rsidDel="000355F7">
          <w:delText>summary</w:delText>
        </w:r>
      </w:del>
      <w:r>
        <w:t xml:space="preserve"> </w:t>
      </w:r>
      <w:ins w:id="3919" w:author="Justin Bracci" w:date="2023-06-17T17:45:00Z">
        <w:r w:rsidR="00371008">
          <w:t xml:space="preserve">LCOH </w:t>
        </w:r>
      </w:ins>
      <w:r>
        <w:t>figure</w:t>
      </w:r>
      <w:r w:rsidR="004E7ECF">
        <w:t>s found in the main text (Figures 3 and 4) but</w:t>
      </w:r>
      <w:del w:id="3920" w:author="Justin Bracci" w:date="2023-06-17T17:46:00Z">
        <w:r w:rsidDel="000355F7">
          <w:delText>s</w:delText>
        </w:r>
      </w:del>
      <w:del w:id="3921" w:author="Justin Bracci" w:date="2023-06-17T17:45:00Z">
        <w:r w:rsidDel="00371008">
          <w:delText xml:space="preserve"> for the LCOH</w:delText>
        </w:r>
      </w:del>
      <w:r>
        <w:t xml:space="preserve"> using current</w:t>
      </w:r>
      <w:ins w:id="3922" w:author="Justin Bracci" w:date="2023-06-17T17:44:00Z">
        <w:r w:rsidR="00C9624C">
          <w:t>, next</w:t>
        </w:r>
      </w:ins>
      <w:ins w:id="3923" w:author="Justin Bracci" w:date="2023-06-17T17:45:00Z">
        <w:r w:rsidR="00C9624C">
          <w:t>-decade, and</w:t>
        </w:r>
      </w:ins>
      <w:del w:id="3924" w:author="Justin Bracci" w:date="2023-06-17T17:44:00Z">
        <w:r w:rsidDel="00C9624C">
          <w:delText xml:space="preserve"> and</w:delText>
        </w:r>
      </w:del>
      <w:r>
        <w:t xml:space="preserve"> mid-century technology </w:t>
      </w:r>
      <w:r w:rsidR="00D923C3">
        <w:t>input</w:t>
      </w:r>
      <w:del w:id="3925" w:author="Justin Bracci" w:date="2023-06-17T17:45:00Z">
        <w:r w:rsidR="00D923C3" w:rsidDel="00C9624C">
          <w:delText xml:space="preserve"> </w:delText>
        </w:r>
      </w:del>
      <w:ins w:id="3926" w:author="Justin Bracci" w:date="2023-06-17T17:45:00Z">
        <w:r w:rsidR="00C9624C">
          <w:t xml:space="preserve"> assumptions</w:t>
        </w:r>
      </w:ins>
      <w:del w:id="3927" w:author="Justin Bracci" w:date="2023-06-17T17:45:00Z">
        <w:r w:rsidR="00D923C3" w:rsidDel="00C9624C">
          <w:delText xml:space="preserve">assumptions </w:delText>
        </w:r>
      </w:del>
      <w:del w:id="3928" w:author="Justin Bracci" w:date="2023-06-17T17:44:00Z">
        <w:r w:rsidR="00D923C3" w:rsidDel="00C9624C">
          <w:delText>instead</w:delText>
        </w:r>
      </w:del>
      <w:del w:id="3929" w:author="Justin Bracci" w:date="2023-06-17T17:45:00Z">
        <w:r w:rsidR="00D923C3" w:rsidDel="00C9624C">
          <w:delText xml:space="preserve"> of next decade technology assumptions</w:delText>
        </w:r>
      </w:del>
      <w:r w:rsidR="00D923C3">
        <w:t>.</w:t>
      </w:r>
      <w:r w:rsidR="00733C1D">
        <w:t xml:space="preserve"> We find that</w:t>
      </w:r>
      <w:r w:rsidR="00F23EEF">
        <w:t xml:space="preserve"> all hourly-reliable, net-zero hydrogen production </w:t>
      </w:r>
      <w:r w:rsidR="008037EE">
        <w:t>costs</w:t>
      </w:r>
      <w:r w:rsidR="00F23EEF">
        <w:t xml:space="preserve"> fall significantly</w:t>
      </w:r>
      <w:r w:rsidR="00CC3AFA">
        <w:t xml:space="preserve"> by</w:t>
      </w:r>
      <w:r w:rsidR="006778ED">
        <w:t xml:space="preserve"> mid-century</w:t>
      </w:r>
      <w:r w:rsidR="00CC3AFA">
        <w:t xml:space="preserve"> in comparison to current costs.</w:t>
      </w:r>
    </w:p>
    <w:p w14:paraId="5D847BA9" w14:textId="1F82B77B" w:rsidR="00022901" w:rsidRDefault="002069E5" w:rsidP="00022901">
      <w:pPr>
        <w:keepNext/>
        <w:spacing w:after="0"/>
      </w:pPr>
      <w:r>
        <w:rPr>
          <w:noProof/>
        </w:rPr>
        <w:drawing>
          <wp:inline distT="0" distB="0" distL="0" distR="0" wp14:anchorId="74C5B462" wp14:editId="1049E891">
            <wp:extent cx="5943600" cy="5090795"/>
            <wp:effectExtent l="0" t="0" r="0" b="0"/>
            <wp:docPr id="1005396084"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396084" name=""/>
                    <pic:cNvPicPr/>
                  </pic:nvPicPr>
                  <pic:blipFill>
                    <a:blip r:embed="rId65">
                      <a:extLst>
                        <a:ext uri="{96DAC541-7B7A-43D3-8B79-37D633B846F1}">
                          <asvg:svgBlip xmlns:asvg="http://schemas.microsoft.com/office/drawing/2016/SVG/main" r:embed="rId66"/>
                        </a:ext>
                      </a:extLst>
                    </a:blip>
                    <a:stretch>
                      <a:fillRect/>
                    </a:stretch>
                  </pic:blipFill>
                  <pic:spPr>
                    <a:xfrm>
                      <a:off x="0" y="0"/>
                      <a:ext cx="5943600" cy="5090795"/>
                    </a:xfrm>
                    <a:prstGeom prst="rect">
                      <a:avLst/>
                    </a:prstGeom>
                  </pic:spPr>
                </pic:pic>
              </a:graphicData>
            </a:graphic>
          </wp:inline>
        </w:drawing>
      </w:r>
      <w:del w:id="3930" w:author="Justin Bracci" w:date="2023-06-17T17:46:00Z">
        <w:r w:rsidR="00022901" w:rsidDel="000355F7">
          <w:rPr>
            <w:noProof/>
          </w:rPr>
          <w:drawing>
            <wp:inline distT="0" distB="0" distL="0" distR="0" wp14:anchorId="09AE2C0A" wp14:editId="2E8C66AE">
              <wp:extent cx="5665609" cy="3663950"/>
              <wp:effectExtent l="0" t="0" r="0" b="0"/>
              <wp:docPr id="70303379" name="Picture 7030337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03379" name="Picture 70303379" descr="Chart, bar chart&#10;&#10;Description automatically generated"/>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682568" cy="3674918"/>
                      </a:xfrm>
                      <a:prstGeom prst="rect">
                        <a:avLst/>
                      </a:prstGeom>
                      <a:noFill/>
                    </pic:spPr>
                  </pic:pic>
                </a:graphicData>
              </a:graphic>
            </wp:inline>
          </w:drawing>
        </w:r>
      </w:del>
    </w:p>
    <w:p w14:paraId="3E88E35A" w14:textId="348E430E" w:rsidR="00022901" w:rsidRDefault="00022901" w:rsidP="00022901">
      <w:pPr>
        <w:pStyle w:val="Caption"/>
      </w:pPr>
      <w:bookmarkStart w:id="3931" w:name="_Toc139471979"/>
      <w:r>
        <w:t>Figure S.</w:t>
      </w:r>
      <w:r w:rsidR="0002648F">
        <w:fldChar w:fldCharType="begin"/>
      </w:r>
      <w:r w:rsidR="0002648F">
        <w:instrText xml:space="preserve"> SEQ Figure \* ARABIC </w:instrText>
      </w:r>
      <w:r w:rsidR="0002648F">
        <w:fldChar w:fldCharType="separate"/>
      </w:r>
      <w:ins w:id="3932" w:author="Justin Bracci" w:date="2023-07-05T17:51:00Z">
        <w:r w:rsidR="00551FB8">
          <w:rPr>
            <w:noProof/>
          </w:rPr>
          <w:t>23</w:t>
        </w:r>
      </w:ins>
      <w:del w:id="3933" w:author="Justin Bracci" w:date="2023-06-21T20:13:00Z">
        <w:r w:rsidDel="00114FC8">
          <w:rPr>
            <w:noProof/>
          </w:rPr>
          <w:delText>21</w:delText>
        </w:r>
      </w:del>
      <w:r w:rsidR="0002648F">
        <w:rPr>
          <w:noProof/>
        </w:rPr>
        <w:fldChar w:fldCharType="end"/>
      </w:r>
      <w:r>
        <w:t xml:space="preserve">: Net-zero hydrogen production cost comparison between </w:t>
      </w:r>
      <w:r w:rsidR="00D010F6">
        <w:t xml:space="preserve">all </w:t>
      </w:r>
      <w:r>
        <w:t>electricity-based</w:t>
      </w:r>
      <w:r w:rsidR="00D010F6">
        <w:t xml:space="preserve"> production</w:t>
      </w:r>
      <w:r>
        <w:t xml:space="preserve"> pathways looking at all </w:t>
      </w:r>
      <w:del w:id="3934" w:author="Justin Bracci" w:date="2023-06-21T20:14:00Z">
        <w:r w:rsidDel="003F5E71">
          <w:delText>time-frames</w:delText>
        </w:r>
      </w:del>
      <w:ins w:id="3935" w:author="Justin Bracci" w:date="2023-06-21T20:14:00Z">
        <w:r w:rsidR="003F5E71">
          <w:t>timeframes</w:t>
        </w:r>
      </w:ins>
      <w:r>
        <w:t xml:space="preserve"> and </w:t>
      </w:r>
      <w:del w:id="3936" w:author="Justin Bracci" w:date="2023-06-21T20:27:00Z">
        <w:r w:rsidDel="000455C5">
          <w:delText>locations</w:delText>
        </w:r>
      </w:del>
      <w:ins w:id="3937" w:author="Justin Bracci" w:date="2023-06-21T20:27:00Z">
        <w:r w:rsidR="000455C5">
          <w:t>locations.</w:t>
        </w:r>
      </w:ins>
      <w:bookmarkEnd w:id="3931"/>
    </w:p>
    <w:p w14:paraId="19880D91" w14:textId="77777777" w:rsidR="00022901" w:rsidRDefault="00022901" w:rsidP="00EE02A2"/>
    <w:p w14:paraId="4EA3D304" w14:textId="1BDE9F53" w:rsidR="00147F0E" w:rsidRDefault="000470C2" w:rsidP="00147F0E">
      <w:pPr>
        <w:keepNext/>
        <w:spacing w:after="0"/>
      </w:pPr>
      <w:r w:rsidRPr="000470C2">
        <w:rPr>
          <w:noProof/>
        </w:rPr>
        <w:drawing>
          <wp:inline distT="0" distB="0" distL="0" distR="0" wp14:anchorId="469300EE" wp14:editId="20B8D7E9">
            <wp:extent cx="5943600" cy="5136515"/>
            <wp:effectExtent l="0" t="0" r="0" b="6985"/>
            <wp:docPr id="1411280465"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280465" name=""/>
                    <pic:cNvPicPr/>
                  </pic:nvPicPr>
                  <pic:blipFill>
                    <a:blip r:embed="rId68">
                      <a:extLst>
                        <a:ext uri="{96DAC541-7B7A-43D3-8B79-37D633B846F1}">
                          <asvg:svgBlip xmlns:asvg="http://schemas.microsoft.com/office/drawing/2016/SVG/main" r:embed="rId69"/>
                        </a:ext>
                      </a:extLst>
                    </a:blip>
                    <a:stretch>
                      <a:fillRect/>
                    </a:stretch>
                  </pic:blipFill>
                  <pic:spPr>
                    <a:xfrm>
                      <a:off x="0" y="0"/>
                      <a:ext cx="5943600" cy="5136515"/>
                    </a:xfrm>
                    <a:prstGeom prst="rect">
                      <a:avLst/>
                    </a:prstGeom>
                  </pic:spPr>
                </pic:pic>
              </a:graphicData>
            </a:graphic>
          </wp:inline>
        </w:drawing>
      </w:r>
      <w:del w:id="3938" w:author="Justin Bracci" w:date="2023-06-17T17:46:00Z">
        <w:r w:rsidR="00A604F1" w:rsidDel="000355F7">
          <w:rPr>
            <w:noProof/>
          </w:rPr>
          <w:drawing>
            <wp:inline distT="0" distB="0" distL="0" distR="0" wp14:anchorId="2C87D795" wp14:editId="142596BB">
              <wp:extent cx="5665609" cy="366395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682568" cy="3674918"/>
                      </a:xfrm>
                      <a:prstGeom prst="rect">
                        <a:avLst/>
                      </a:prstGeom>
                      <a:noFill/>
                    </pic:spPr>
                  </pic:pic>
                </a:graphicData>
              </a:graphic>
            </wp:inline>
          </w:drawing>
        </w:r>
      </w:del>
    </w:p>
    <w:p w14:paraId="1A638223" w14:textId="4744177D" w:rsidR="004D5A1E" w:rsidRDefault="00147F0E" w:rsidP="00A02C68">
      <w:pPr>
        <w:pStyle w:val="Caption"/>
      </w:pPr>
      <w:bookmarkStart w:id="3939" w:name="_Toc118724349"/>
      <w:bookmarkStart w:id="3940" w:name="_Toc139471980"/>
      <w:r>
        <w:t xml:space="preserve">Figure </w:t>
      </w:r>
      <w:r w:rsidR="00A20627">
        <w:t>S.</w:t>
      </w:r>
      <w:r w:rsidR="0002648F">
        <w:fldChar w:fldCharType="begin"/>
      </w:r>
      <w:r w:rsidR="0002648F">
        <w:instrText xml:space="preserve"> SEQ Figure \* ARABIC </w:instrText>
      </w:r>
      <w:r w:rsidR="0002648F">
        <w:fldChar w:fldCharType="separate"/>
      </w:r>
      <w:ins w:id="3941" w:author="Justin Bracci" w:date="2023-07-05T17:51:00Z">
        <w:r w:rsidR="00551FB8">
          <w:rPr>
            <w:noProof/>
          </w:rPr>
          <w:t>24</w:t>
        </w:r>
      </w:ins>
      <w:del w:id="3942" w:author="Justin Bracci" w:date="2023-06-21T20:13:00Z">
        <w:r w:rsidR="008350F1" w:rsidDel="00114FC8">
          <w:rPr>
            <w:noProof/>
          </w:rPr>
          <w:delText>21</w:delText>
        </w:r>
      </w:del>
      <w:r w:rsidR="0002648F">
        <w:rPr>
          <w:noProof/>
        </w:rPr>
        <w:fldChar w:fldCharType="end"/>
      </w:r>
      <w:r w:rsidR="00A20627">
        <w:t>:</w:t>
      </w:r>
      <w:r w:rsidR="00175012">
        <w:t xml:space="preserve"> Hourly reliable, net-zero hydrogen production cost comparison between electricity-based and fossil-based production pathways </w:t>
      </w:r>
      <w:bookmarkEnd w:id="3939"/>
      <w:r w:rsidR="00022901">
        <w:t xml:space="preserve">looking at all </w:t>
      </w:r>
      <w:del w:id="3943" w:author="Justin Bracci" w:date="2023-06-21T20:14:00Z">
        <w:r w:rsidR="00022901" w:rsidDel="006913BF">
          <w:delText>time-frames</w:delText>
        </w:r>
      </w:del>
      <w:ins w:id="3944" w:author="Justin Bracci" w:date="2023-06-21T20:14:00Z">
        <w:r w:rsidR="006913BF">
          <w:t>timeframes</w:t>
        </w:r>
      </w:ins>
      <w:r w:rsidR="00022901">
        <w:t xml:space="preserve"> and </w:t>
      </w:r>
      <w:proofErr w:type="gramStart"/>
      <w:r w:rsidR="00022901">
        <w:t>locations</w:t>
      </w:r>
      <w:bookmarkEnd w:id="3940"/>
      <w:proofErr w:type="gramEnd"/>
    </w:p>
    <w:p w14:paraId="04FC0EC2" w14:textId="5FF60C70" w:rsidR="00CE3B1F" w:rsidDel="000355F7" w:rsidRDefault="00697E11">
      <w:pPr>
        <w:pStyle w:val="Heading2"/>
        <w:numPr>
          <w:ilvl w:val="0"/>
          <w:numId w:val="4"/>
        </w:numPr>
        <w:rPr>
          <w:del w:id="3945" w:author="Justin Bracci" w:date="2023-06-17T17:46:00Z"/>
        </w:rPr>
        <w:pPrChange w:id="3946" w:author="Justin Bracci" w:date="2023-06-19T09:49:00Z">
          <w:pPr>
            <w:keepNext/>
            <w:spacing w:after="0"/>
          </w:pPr>
        </w:pPrChange>
      </w:pPr>
      <w:del w:id="3947" w:author="Justin Bracci" w:date="2023-06-17T17:46:00Z">
        <w:r w:rsidDel="000355F7">
          <w:rPr>
            <w:noProof/>
          </w:rPr>
          <w:drawing>
            <wp:inline distT="0" distB="0" distL="0" distR="0" wp14:anchorId="3A27EC68" wp14:editId="28745EF5">
              <wp:extent cx="5764361" cy="3213100"/>
              <wp:effectExtent l="0" t="0" r="8255" b="63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77308" cy="3220317"/>
                      </a:xfrm>
                      <a:prstGeom prst="rect">
                        <a:avLst/>
                      </a:prstGeom>
                      <a:noFill/>
                    </pic:spPr>
                  </pic:pic>
                </a:graphicData>
              </a:graphic>
            </wp:inline>
          </w:drawing>
        </w:r>
        <w:bookmarkStart w:id="3948" w:name="_Toc138270695"/>
        <w:bookmarkStart w:id="3949" w:name="_Toc138270849"/>
        <w:bookmarkStart w:id="3950" w:name="_Toc139472015"/>
        <w:bookmarkEnd w:id="3948"/>
        <w:bookmarkEnd w:id="3949"/>
        <w:bookmarkEnd w:id="3950"/>
      </w:del>
    </w:p>
    <w:p w14:paraId="4C576F28" w14:textId="7E8BBD02" w:rsidR="004D5A1E" w:rsidDel="000355F7" w:rsidRDefault="00CE3B1F">
      <w:pPr>
        <w:pStyle w:val="Heading2"/>
        <w:numPr>
          <w:ilvl w:val="0"/>
          <w:numId w:val="4"/>
        </w:numPr>
        <w:rPr>
          <w:del w:id="3951" w:author="Justin Bracci" w:date="2023-06-17T17:46:00Z"/>
        </w:rPr>
        <w:pPrChange w:id="3952" w:author="Justin Bracci" w:date="2023-06-19T09:49:00Z">
          <w:pPr>
            <w:pStyle w:val="Caption"/>
          </w:pPr>
        </w:pPrChange>
      </w:pPr>
      <w:bookmarkStart w:id="3953" w:name="_Toc118724356"/>
      <w:del w:id="3954" w:author="Justin Bracci" w:date="2023-06-17T17:46:00Z">
        <w:r w:rsidDel="000355F7">
          <w:delText xml:space="preserve">Figure </w:delText>
        </w:r>
        <w:r w:rsidR="00BF14F9" w:rsidDel="000355F7">
          <w:delText>S.</w:delText>
        </w:r>
        <w:r w:rsidDel="000355F7">
          <w:fldChar w:fldCharType="begin"/>
        </w:r>
        <w:r w:rsidRPr="000355F7" w:rsidDel="000355F7">
          <w:delInstrText xml:space="preserve"> SEQ Figure \* ARABIC </w:delInstrText>
        </w:r>
        <w:r w:rsidDel="000355F7">
          <w:fldChar w:fldCharType="separate"/>
        </w:r>
        <w:r w:rsidR="008350F1" w:rsidRPr="000355F7" w:rsidDel="000355F7">
          <w:rPr>
            <w:noProof/>
          </w:rPr>
          <w:delText>22</w:delText>
        </w:r>
        <w:r w:rsidDel="000355F7">
          <w:rPr>
            <w:noProof/>
          </w:rPr>
          <w:fldChar w:fldCharType="end"/>
        </w:r>
        <w:r w:rsidR="00BF14F9" w:rsidDel="000355F7">
          <w:delText>:</w:delText>
        </w:r>
        <w:r w:rsidR="00C10D1B" w:rsidDel="000355F7">
          <w:delText xml:space="preserve"> </w:delText>
        </w:r>
        <w:r w:rsidR="00BF14F9" w:rsidDel="000355F7">
          <w:delText>Hourly reliable, net-zero hydrogen production cost comparison between electricity-based and fossil-based production pathways assuming mid-century technology projections and Sacramento, California facility location</w:delText>
        </w:r>
        <w:bookmarkStart w:id="3955" w:name="_Toc138270696"/>
        <w:bookmarkStart w:id="3956" w:name="_Toc138270850"/>
        <w:bookmarkStart w:id="3957" w:name="_Toc139472016"/>
        <w:bookmarkEnd w:id="3953"/>
        <w:bookmarkEnd w:id="3955"/>
        <w:bookmarkEnd w:id="3956"/>
        <w:bookmarkEnd w:id="3957"/>
      </w:del>
    </w:p>
    <w:p w14:paraId="79FB78E6" w14:textId="0915F29E" w:rsidR="00200DEA" w:rsidRDefault="00600C97" w:rsidP="00B83700">
      <w:pPr>
        <w:pStyle w:val="Heading2"/>
        <w:numPr>
          <w:ilvl w:val="0"/>
          <w:numId w:val="4"/>
        </w:numPr>
      </w:pPr>
      <w:bookmarkStart w:id="3958" w:name="_Toc139472017"/>
      <w:r>
        <w:t>Inflation Reduction Act</w:t>
      </w:r>
      <w:r w:rsidR="00F54C6C">
        <w:t xml:space="preserve"> </w:t>
      </w:r>
      <w:del w:id="3959" w:author="Justin Bracci" w:date="2023-06-21T19:44:00Z">
        <w:r w:rsidR="009D58F6" w:rsidDel="00A62868">
          <w:delText>Raw Data Tables</w:delText>
        </w:r>
      </w:del>
      <w:ins w:id="3960" w:author="Justin Bracci" w:date="2023-06-21T19:44:00Z">
        <w:r w:rsidR="00A62868">
          <w:t>Analysis with Current Technology</w:t>
        </w:r>
      </w:ins>
      <w:ins w:id="3961" w:author="Justin Bracci" w:date="2023-06-21T20:10:00Z">
        <w:r w:rsidR="007E2951">
          <w:t xml:space="preserve"> Timeframe</w:t>
        </w:r>
      </w:ins>
      <w:bookmarkEnd w:id="3958"/>
    </w:p>
    <w:p w14:paraId="5E535EFA" w14:textId="1D9D3AD4" w:rsidR="00285649" w:rsidDel="00334516" w:rsidRDefault="00A10CF8" w:rsidP="00EF6FD6">
      <w:pPr>
        <w:rPr>
          <w:del w:id="3962" w:author="Justin Bracci" w:date="2023-06-21T19:58:00Z"/>
        </w:rPr>
      </w:pPr>
      <w:r>
        <w:t>This section contains</w:t>
      </w:r>
      <w:ins w:id="3963" w:author="Justin Bracci" w:date="2023-06-21T19:46:00Z">
        <w:r w:rsidR="002120EF">
          <w:t xml:space="preserve"> a </w:t>
        </w:r>
      </w:ins>
      <w:ins w:id="3964" w:author="Justin Bracci" w:date="2023-06-21T19:48:00Z">
        <w:r w:rsidR="00EE0DBB">
          <w:t xml:space="preserve">version of Figure 6 from the main text, but with </w:t>
        </w:r>
      </w:ins>
      <w:ins w:id="3965" w:author="Justin Bracci" w:date="2023-06-21T19:46:00Z">
        <w:r w:rsidR="002120EF">
          <w:t>current technology</w:t>
        </w:r>
      </w:ins>
      <w:ins w:id="3966" w:author="Justin Bracci" w:date="2023-06-21T19:48:00Z">
        <w:r w:rsidR="00EE0DBB">
          <w:t xml:space="preserve"> assum</w:t>
        </w:r>
      </w:ins>
      <w:ins w:id="3967" w:author="Justin Bracci" w:date="2023-06-21T19:49:00Z">
        <w:r w:rsidR="00EE0DBB">
          <w:t>ptions. As shown</w:t>
        </w:r>
        <w:r w:rsidR="00D233B7">
          <w:t>,</w:t>
        </w:r>
      </w:ins>
      <w:ins w:id="3968" w:author="Justin Bracci" w:date="2023-06-21T19:58:00Z">
        <w:r w:rsidR="00334516">
          <w:t xml:space="preserve"> even w</w:t>
        </w:r>
      </w:ins>
      <w:ins w:id="3969" w:author="Justin Bracci" w:date="2023-06-21T20:03:00Z">
        <w:r w:rsidR="009F6029">
          <w:t>ith</w:t>
        </w:r>
      </w:ins>
      <w:ins w:id="3970" w:author="Justin Bracci" w:date="2023-06-21T19:58:00Z">
        <w:r w:rsidR="00334516">
          <w:t xml:space="preserve"> embodied emissions</w:t>
        </w:r>
      </w:ins>
      <w:ins w:id="3971" w:author="Justin Bracci" w:date="2023-06-21T20:04:00Z">
        <w:r w:rsidR="001758C6">
          <w:t xml:space="preserve"> </w:t>
        </w:r>
      </w:ins>
      <w:ins w:id="3972" w:author="Justin Bracci" w:date="2023-06-21T19:58:00Z">
        <w:r w:rsidR="00334516">
          <w:t>excluded</w:t>
        </w:r>
      </w:ins>
      <w:ins w:id="3973" w:author="Justin Bracci" w:date="2023-06-21T19:59:00Z">
        <w:r w:rsidR="00646987">
          <w:t xml:space="preserve">, the electricity-based pathways </w:t>
        </w:r>
      </w:ins>
      <w:ins w:id="3974" w:author="Justin Bracci" w:date="2023-06-21T20:06:00Z">
        <w:r w:rsidR="00F06ADB">
          <w:t>do not</w:t>
        </w:r>
      </w:ins>
      <w:ins w:id="3975" w:author="Justin Bracci" w:date="2023-06-21T19:59:00Z">
        <w:r w:rsidR="00646987">
          <w:t xml:space="preserve"> reach </w:t>
        </w:r>
      </w:ins>
      <w:ins w:id="3976" w:author="Justin Bracci" w:date="2023-06-21T20:00:00Z">
        <w:r w:rsidR="00DB4CBC">
          <w:t xml:space="preserve">cost </w:t>
        </w:r>
      </w:ins>
      <w:ins w:id="3977" w:author="Justin Bracci" w:date="2023-06-21T19:59:00Z">
        <w:r w:rsidR="00646987">
          <w:t>parity with fossil-based alternatives</w:t>
        </w:r>
      </w:ins>
      <w:ins w:id="3978" w:author="Justin Bracci" w:date="2023-06-21T20:00:00Z">
        <w:r w:rsidR="00DB4CBC">
          <w:t xml:space="preserve"> </w:t>
        </w:r>
      </w:ins>
      <w:ins w:id="3979" w:author="Justin Bracci" w:date="2023-06-21T20:02:00Z">
        <w:r w:rsidR="000A4B75">
          <w:t>w</w:t>
        </w:r>
      </w:ins>
      <w:ins w:id="3980" w:author="Justin Bracci" w:date="2023-06-21T20:04:00Z">
        <w:r w:rsidR="00616484">
          <w:t>hen</w:t>
        </w:r>
      </w:ins>
      <w:ins w:id="3981" w:author="Justin Bracci" w:date="2023-06-21T20:02:00Z">
        <w:r w:rsidR="000A4B75">
          <w:t xml:space="preserve"> ta</w:t>
        </w:r>
      </w:ins>
      <w:ins w:id="3982" w:author="Justin Bracci" w:date="2023-06-21T20:03:00Z">
        <w:r w:rsidR="000A4B75">
          <w:t xml:space="preserve">x credits from the Inflation Reduction </w:t>
        </w:r>
        <w:r w:rsidR="009F6029">
          <w:t>Act</w:t>
        </w:r>
      </w:ins>
      <w:ins w:id="3983" w:author="Justin Bracci" w:date="2023-06-21T20:04:00Z">
        <w:r w:rsidR="00616484">
          <w:t xml:space="preserve"> are considered</w:t>
        </w:r>
      </w:ins>
      <w:ins w:id="3984" w:author="Justin Bracci" w:date="2023-06-21T20:05:00Z">
        <w:r w:rsidR="00E3482E">
          <w:t>. Th</w:t>
        </w:r>
      </w:ins>
      <w:ins w:id="3985" w:author="Justin Bracci" w:date="2023-06-21T20:06:00Z">
        <w:r w:rsidR="003D42CD">
          <w:t>is remains</w:t>
        </w:r>
      </w:ins>
      <w:ins w:id="3986" w:author="Justin Bracci" w:date="2023-06-21T20:05:00Z">
        <w:r w:rsidR="003D42CD">
          <w:t xml:space="preserve"> true for all locations explored in th</w:t>
        </w:r>
      </w:ins>
      <w:ins w:id="3987" w:author="Justin Bracci" w:date="2023-06-21T20:07:00Z">
        <w:r w:rsidR="005B3CAA">
          <w:t>e</w:t>
        </w:r>
      </w:ins>
      <w:ins w:id="3988" w:author="Justin Bracci" w:date="2023-06-21T20:05:00Z">
        <w:r w:rsidR="003D42CD">
          <w:t xml:space="preserve"> study</w:t>
        </w:r>
      </w:ins>
      <w:ins w:id="3989" w:author="Justin Bracci" w:date="2023-06-21T20:28:00Z">
        <w:r w:rsidR="00736256">
          <w:t xml:space="preserve"> under the current technology assumption</w:t>
        </w:r>
      </w:ins>
      <w:ins w:id="3990" w:author="Justin Bracci" w:date="2023-06-21T20:05:00Z">
        <w:r w:rsidR="003D42CD">
          <w:t>.</w:t>
        </w:r>
      </w:ins>
      <w:del w:id="3991" w:author="Justin Bracci" w:date="2023-06-21T19:49:00Z">
        <w:r w:rsidDel="00EE0DBB">
          <w:delText xml:space="preserve"> </w:delText>
        </w:r>
      </w:del>
      <w:del w:id="3992" w:author="Justin Bracci" w:date="2023-06-21T19:45:00Z">
        <w:r w:rsidR="00A44B08" w:rsidDel="0079003B">
          <w:delText xml:space="preserve">raw data results of the </w:delText>
        </w:r>
      </w:del>
      <w:del w:id="3993" w:author="Justin Bracci" w:date="2023-06-21T19:49:00Z">
        <w:r w:rsidR="00A44B08" w:rsidDel="00EE0DBB">
          <w:delText xml:space="preserve">Inflation Reduction Act </w:delText>
        </w:r>
      </w:del>
      <w:del w:id="3994" w:author="Justin Bracci" w:date="2023-06-21T19:45:00Z">
        <w:r w:rsidR="00A44B08" w:rsidDel="0079003B">
          <w:delText>impact</w:delText>
        </w:r>
      </w:del>
      <w:del w:id="3995" w:author="Justin Bracci" w:date="2023-06-21T19:49:00Z">
        <w:r w:rsidR="00A44B08" w:rsidDel="00EE0DBB">
          <w:delText xml:space="preserve"> analysis</w:delText>
        </w:r>
        <w:r w:rsidR="00E74560" w:rsidDel="00EE0DBB">
          <w:delText xml:space="preserve"> </w:delText>
        </w:r>
        <w:r w:rsidR="00907CBE" w:rsidDel="00EE0DBB">
          <w:delText xml:space="preserve">discussed </w:delText>
        </w:r>
        <w:r w:rsidR="00E74560" w:rsidDel="00EE0DBB">
          <w:delText xml:space="preserve">in the main text. The first table </w:delText>
        </w:r>
        <w:r w:rsidR="00EF38C1" w:rsidDel="00EE0DBB">
          <w:delText>(</w:delText>
        </w:r>
        <w:r w:rsidR="00EF38C1" w:rsidRPr="00050466" w:rsidDel="00EE0DBB">
          <w:rPr>
            <w:b/>
            <w:bCs/>
            <w:rPrChange w:id="3996" w:author="Justin Bracci" w:date="2023-06-21T19:42:00Z">
              <w:rPr/>
            </w:rPrChange>
          </w:rPr>
          <w:delText xml:space="preserve">Table </w:delText>
        </w:r>
      </w:del>
      <w:del w:id="3997" w:author="Justin Bracci" w:date="2023-06-21T19:42:00Z">
        <w:r w:rsidR="00EF38C1" w:rsidDel="00050466">
          <w:delText>S.1</w:delText>
        </w:r>
      </w:del>
      <w:del w:id="3998" w:author="Justin Bracci" w:date="2023-05-13T17:58:00Z">
        <w:r w:rsidR="00EF38C1" w:rsidDel="00B146B7">
          <w:delText>1</w:delText>
        </w:r>
      </w:del>
      <w:del w:id="3999" w:author="Justin Bracci" w:date="2023-06-21T19:49:00Z">
        <w:r w:rsidR="00EF38C1" w:rsidDel="00EE0DBB">
          <w:delText>)</w:delText>
        </w:r>
        <w:r w:rsidR="009B6802" w:rsidDel="00EE0DBB">
          <w:delText xml:space="preserve"> in this section</w:delText>
        </w:r>
        <w:r w:rsidR="00285649" w:rsidDel="00EE0DBB">
          <w:delText xml:space="preserve"> </w:delText>
        </w:r>
      </w:del>
      <w:del w:id="4000" w:author="Justin Bracci" w:date="2023-06-21T19:48:00Z">
        <w:r w:rsidR="00285649" w:rsidDel="00283251">
          <w:delText xml:space="preserve">details </w:delText>
        </w:r>
        <w:r w:rsidR="00DB7A15" w:rsidDel="00283251">
          <w:delText>total life-cycle emissions</w:delText>
        </w:r>
        <w:r w:rsidR="00401072" w:rsidDel="00283251">
          <w:delText xml:space="preserve"> and LCOH</w:delText>
        </w:r>
        <w:r w:rsidR="00424237" w:rsidDel="00283251">
          <w:delText xml:space="preserve"> (</w:delText>
        </w:r>
        <w:r w:rsidR="00907CBE" w:rsidDel="00283251">
          <w:delText>excluding net-zero emission constrain</w:delText>
        </w:r>
        <w:r w:rsidR="00424237" w:rsidDel="00283251">
          <w:delText>t)</w:delText>
        </w:r>
        <w:r w:rsidR="003D399C" w:rsidDel="00283251">
          <w:delText xml:space="preserve"> </w:delText>
        </w:r>
        <w:r w:rsidR="00401072" w:rsidDel="00283251">
          <w:delText>o</w:delText>
        </w:r>
        <w:r w:rsidR="00DB7A15" w:rsidDel="00283251">
          <w:delText>f each hourly-reliable hydrogen production pathway explor</w:delText>
        </w:r>
        <w:r w:rsidR="009B6802" w:rsidDel="00283251">
          <w:delText>ed under various emissions</w:delText>
        </w:r>
        <w:r w:rsidR="00E40D1B" w:rsidDel="00283251">
          <w:delText xml:space="preserve"> scenario</w:delText>
        </w:r>
        <w:r w:rsidR="00424237" w:rsidDel="00283251">
          <w:delText xml:space="preserve"> and assuming next-decade technology</w:delText>
        </w:r>
        <w:r w:rsidR="009B6802" w:rsidDel="00283251">
          <w:delText>.</w:delText>
        </w:r>
        <w:r w:rsidR="00064CCB" w:rsidDel="00283251">
          <w:delText xml:space="preserve"> The second table </w:delText>
        </w:r>
        <w:r w:rsidR="008F0C0E" w:rsidDel="00283251">
          <w:delText>(Table S.1</w:delText>
        </w:r>
      </w:del>
      <w:del w:id="4001" w:author="Justin Bracci" w:date="2023-05-13T17:58:00Z">
        <w:r w:rsidR="008F0C0E" w:rsidDel="00B146B7">
          <w:delText>2</w:delText>
        </w:r>
      </w:del>
      <w:del w:id="4002" w:author="Justin Bracci" w:date="2023-06-21T19:48:00Z">
        <w:r w:rsidR="008F0C0E" w:rsidDel="00283251">
          <w:delText xml:space="preserve">) </w:delText>
        </w:r>
        <w:r w:rsidR="00064CCB" w:rsidDel="00283251">
          <w:delText>in this section</w:delText>
        </w:r>
        <w:r w:rsidR="00367C76" w:rsidDel="00283251">
          <w:delText xml:space="preserve"> </w:delText>
        </w:r>
        <w:r w:rsidR="00841009" w:rsidDel="00283251">
          <w:delText>is the same as Table S.1</w:delText>
        </w:r>
      </w:del>
      <w:del w:id="4003" w:author="Justin Bracci" w:date="2023-05-13T17:58:00Z">
        <w:r w:rsidR="00841009" w:rsidDel="00B146B7">
          <w:delText>1</w:delText>
        </w:r>
      </w:del>
      <w:del w:id="4004" w:author="Justin Bracci" w:date="2023-06-21T19:48:00Z">
        <w:r w:rsidR="00841009" w:rsidDel="00283251">
          <w:delText xml:space="preserve"> but with a current technology assumption.</w:delText>
        </w:r>
      </w:del>
    </w:p>
    <w:p w14:paraId="1A22154A" w14:textId="77777777" w:rsidR="00334516" w:rsidRDefault="00334516" w:rsidP="00285649">
      <w:pPr>
        <w:rPr>
          <w:ins w:id="4005" w:author="Justin Bracci" w:date="2023-06-21T19:58:00Z"/>
        </w:rPr>
      </w:pPr>
    </w:p>
    <w:p w14:paraId="786DB283" w14:textId="59A5C6EE" w:rsidR="00334516" w:rsidRDefault="00334516" w:rsidP="00334516">
      <w:pPr>
        <w:keepNext/>
        <w:spacing w:after="0"/>
        <w:rPr>
          <w:ins w:id="4006" w:author="Justin Bracci" w:date="2023-06-21T19:58:00Z"/>
        </w:rPr>
      </w:pPr>
      <w:ins w:id="4007" w:author="Justin Bracci" w:date="2023-06-21T19:58:00Z">
        <w:r w:rsidRPr="00334516">
          <w:rPr>
            <w:noProof/>
          </w:rPr>
          <w:drawing>
            <wp:inline distT="0" distB="0" distL="0" distR="0" wp14:anchorId="47CD730D" wp14:editId="52740466">
              <wp:extent cx="5943600" cy="4981575"/>
              <wp:effectExtent l="0" t="0" r="0" b="9525"/>
              <wp:docPr id="2038415740"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415740" name=""/>
                      <pic:cNvPicPr/>
                    </pic:nvPicPr>
                    <pic:blipFill>
                      <a:blip r:embed="rId71">
                        <a:extLst>
                          <a:ext uri="{96DAC541-7B7A-43D3-8B79-37D633B846F1}">
                            <asvg:svgBlip xmlns:asvg="http://schemas.microsoft.com/office/drawing/2016/SVG/main" r:embed="rId72"/>
                          </a:ext>
                        </a:extLst>
                      </a:blip>
                      <a:stretch>
                        <a:fillRect/>
                      </a:stretch>
                    </pic:blipFill>
                    <pic:spPr>
                      <a:xfrm>
                        <a:off x="0" y="0"/>
                        <a:ext cx="5943600" cy="4981575"/>
                      </a:xfrm>
                      <a:prstGeom prst="rect">
                        <a:avLst/>
                      </a:prstGeom>
                    </pic:spPr>
                  </pic:pic>
                </a:graphicData>
              </a:graphic>
            </wp:inline>
          </w:drawing>
        </w:r>
      </w:ins>
    </w:p>
    <w:p w14:paraId="6F7053CC" w14:textId="23EA7CD0" w:rsidR="006642ED" w:rsidRDefault="00334516" w:rsidP="006642ED">
      <w:pPr>
        <w:pStyle w:val="Caption"/>
        <w:keepNext/>
        <w:spacing w:after="0"/>
        <w:rPr>
          <w:ins w:id="4008" w:author="Justin Bracci" w:date="2023-06-21T20:08:00Z"/>
        </w:rPr>
      </w:pPr>
      <w:bookmarkStart w:id="4009" w:name="_Toc139471981"/>
      <w:ins w:id="4010" w:author="Justin Bracci" w:date="2023-06-21T19:58:00Z">
        <w:r>
          <w:t>Figure S.</w:t>
        </w:r>
        <w:r>
          <w:fldChar w:fldCharType="begin"/>
        </w:r>
        <w:r>
          <w:instrText xml:space="preserve"> SEQ Figure \* ARABIC </w:instrText>
        </w:r>
        <w:r>
          <w:fldChar w:fldCharType="separate"/>
        </w:r>
      </w:ins>
      <w:ins w:id="4011" w:author="Justin Bracci" w:date="2023-07-05T17:51:00Z">
        <w:r w:rsidR="00551FB8">
          <w:rPr>
            <w:noProof/>
          </w:rPr>
          <w:t>25</w:t>
        </w:r>
      </w:ins>
      <w:ins w:id="4012" w:author="Justin Bracci" w:date="2023-06-21T19:58:00Z">
        <w:r>
          <w:rPr>
            <w:noProof/>
          </w:rPr>
          <w:fldChar w:fldCharType="end"/>
        </w:r>
      </w:ins>
      <w:ins w:id="4013" w:author="Justin Bracci" w:date="2023-06-21T20:08:00Z">
        <w:r w:rsidR="006642ED">
          <w:t>:</w:t>
        </w:r>
      </w:ins>
      <w:ins w:id="4014" w:author="Justin Bracci" w:date="2023-06-21T20:15:00Z">
        <w:r w:rsidR="006913BF">
          <w:t xml:space="preserve"> </w:t>
        </w:r>
      </w:ins>
      <w:ins w:id="4015" w:author="Justin Bracci" w:date="2023-06-21T20:08:00Z">
        <w:r w:rsidR="009501E8">
          <w:t>Curren</w:t>
        </w:r>
      </w:ins>
      <w:ins w:id="4016" w:author="Justin Bracci" w:date="2023-06-21T20:09:00Z">
        <w:r w:rsidR="009501E8">
          <w:t>t</w:t>
        </w:r>
        <w:r w:rsidR="00765BE2">
          <w:t xml:space="preserve"> </w:t>
        </w:r>
        <w:r w:rsidR="00A57338">
          <w:t>t</w:t>
        </w:r>
        <w:r w:rsidR="00765BE2">
          <w:t>echnology</w:t>
        </w:r>
      </w:ins>
      <w:ins w:id="4017" w:author="Justin Bracci" w:date="2023-06-21T20:08:00Z">
        <w:r w:rsidR="006642ED">
          <w:t xml:space="preserve"> IRA emission and cost analysis</w:t>
        </w:r>
      </w:ins>
      <w:ins w:id="4018" w:author="Justin Bracci" w:date="2023-06-21T20:09:00Z">
        <w:r w:rsidR="00765BE2">
          <w:t>.</w:t>
        </w:r>
      </w:ins>
      <w:ins w:id="4019" w:author="Justin Bracci" w:date="2023-06-21T20:08:00Z">
        <w:r w:rsidR="006642ED">
          <w:t xml:space="preserve"> (a) Total GHG emissions (in kg CO</w:t>
        </w:r>
        <w:r w:rsidR="006642ED">
          <w:rPr>
            <w:vertAlign w:val="subscript"/>
          </w:rPr>
          <w:t>2</w:t>
        </w:r>
        <w:r w:rsidR="006642ED">
          <w:t>e / kg H</w:t>
        </w:r>
        <w:r w:rsidR="006642ED">
          <w:softHyphen/>
        </w:r>
        <w:r w:rsidR="006642ED">
          <w:rPr>
            <w:vertAlign w:val="subscript"/>
          </w:rPr>
          <w:t>2</w:t>
        </w:r>
        <w:r w:rsidR="006642ED">
          <w:t xml:space="preserve"> produced), unsubsidized LCOH (in $/kg </w:t>
        </w:r>
        <w:r w:rsidR="006642ED" w:rsidRPr="008A6E4F">
          <w:t>H</w:t>
        </w:r>
        <w:r w:rsidR="006642ED">
          <w:rPr>
            <w:vertAlign w:val="subscript"/>
          </w:rPr>
          <w:t>2</w:t>
        </w:r>
        <w:r w:rsidR="006642ED">
          <w:t>), and subsidized LCOH (in $/kg H</w:t>
        </w:r>
        <w:r w:rsidR="006642ED">
          <w:rPr>
            <w:vertAlign w:val="subscript"/>
          </w:rPr>
          <w:t>2</w:t>
        </w:r>
        <w:r w:rsidR="006642ED">
          <w:t xml:space="preserve">) </w:t>
        </w:r>
        <w:r w:rsidR="006642ED" w:rsidRPr="008A6E4F">
          <w:t>for</w:t>
        </w:r>
        <w:r w:rsidR="006642ED">
          <w:t xml:space="preserve"> each hourly reliable hydrogen production pathway, for each state, assuming a 20-year GWP timeframe, 1.5% natural gas leakage, and including embodied emissions of electricity-generating sources. (b)</w:t>
        </w:r>
        <w:r w:rsidR="006642ED" w:rsidRPr="007A7B1B">
          <w:t xml:space="preserve"> </w:t>
        </w:r>
        <w:r w:rsidR="006642ED">
          <w:t>Total GHG emissions (in kg CO</w:t>
        </w:r>
        <w:r w:rsidR="006642ED">
          <w:rPr>
            <w:vertAlign w:val="subscript"/>
          </w:rPr>
          <w:t>2</w:t>
        </w:r>
        <w:r w:rsidR="006642ED">
          <w:t>e / kg H</w:t>
        </w:r>
        <w:r w:rsidR="006642ED">
          <w:softHyphen/>
        </w:r>
        <w:r w:rsidR="006642ED">
          <w:rPr>
            <w:vertAlign w:val="subscript"/>
          </w:rPr>
          <w:t>2</w:t>
        </w:r>
        <w:r w:rsidR="006642ED">
          <w:t xml:space="preserve"> produced), unsubsidized LCOH (in $/kg </w:t>
        </w:r>
        <w:r w:rsidR="006642ED" w:rsidRPr="008A6E4F">
          <w:t>H</w:t>
        </w:r>
        <w:r w:rsidR="006642ED">
          <w:rPr>
            <w:vertAlign w:val="subscript"/>
          </w:rPr>
          <w:t>2</w:t>
        </w:r>
        <w:r w:rsidR="006642ED">
          <w:t>), and subsidized LCOH (in $/kg H</w:t>
        </w:r>
        <w:r w:rsidR="006642ED">
          <w:rPr>
            <w:vertAlign w:val="subscript"/>
          </w:rPr>
          <w:t>2</w:t>
        </w:r>
        <w:r w:rsidR="006642ED">
          <w:t xml:space="preserve">) </w:t>
        </w:r>
        <w:r w:rsidR="006642ED" w:rsidRPr="008A6E4F">
          <w:t>for</w:t>
        </w:r>
        <w:r w:rsidR="006642ED">
          <w:t xml:space="preserve"> each hourly reliable hydrogen production pathway, for each state, assuming a 100-year GWP timeframe, 1.5% natural gas leakage, and excluding embodied emissions. The subsidized LCOH values that consider 45V are valid for the first 10 years of project operation as defined in the IRA. The subsidized LCOH values that consider 45Q are valid for the first 12 years of project operation as defined in the IRA.</w:t>
        </w:r>
        <w:bookmarkEnd w:id="4009"/>
      </w:ins>
    </w:p>
    <w:p w14:paraId="23663C0F" w14:textId="434BBB1C" w:rsidR="00334516" w:rsidRDefault="00334516" w:rsidP="00334516">
      <w:pPr>
        <w:pStyle w:val="Caption"/>
        <w:rPr>
          <w:ins w:id="4020" w:author="Justin Bracci" w:date="2023-06-21T19:58:00Z"/>
        </w:rPr>
      </w:pPr>
    </w:p>
    <w:p w14:paraId="2C4E722B" w14:textId="77777777" w:rsidR="00334516" w:rsidRDefault="00334516" w:rsidP="00285649">
      <w:pPr>
        <w:rPr>
          <w:ins w:id="4021" w:author="Justin Bracci" w:date="2023-06-21T19:58:00Z"/>
        </w:rPr>
      </w:pPr>
    </w:p>
    <w:p w14:paraId="5605EE48" w14:textId="75DDF1D0" w:rsidR="00194902" w:rsidRDefault="00194902">
      <w:pPr>
        <w:pPrChange w:id="4022" w:author="Justin Bracci" w:date="2023-06-21T19:58:00Z">
          <w:pPr>
            <w:pStyle w:val="Caption"/>
            <w:keepNext/>
            <w:spacing w:after="0"/>
          </w:pPr>
        </w:pPrChange>
      </w:pPr>
    </w:p>
    <w:p w14:paraId="2ACA10C2" w14:textId="622CF52B" w:rsidR="00194902" w:rsidRDefault="00194902" w:rsidP="00194902">
      <w:pPr>
        <w:pStyle w:val="Caption"/>
        <w:keepNext/>
        <w:spacing w:after="0"/>
      </w:pPr>
      <w:del w:id="4023" w:author="Justin Bracci" w:date="2023-06-21T19:47:00Z">
        <w:r w:rsidDel="00E2750D">
          <w:delText>Table S.</w:delText>
        </w:r>
        <w:r w:rsidR="00DD0540" w:rsidDel="00E2750D">
          <w:fldChar w:fldCharType="begin"/>
        </w:r>
        <w:r w:rsidR="00DD0540" w:rsidDel="00E2750D">
          <w:delInstrText xml:space="preserve"> SEQ Table \* ARABIC </w:delInstrText>
        </w:r>
        <w:r w:rsidR="00DD0540" w:rsidDel="00E2750D">
          <w:fldChar w:fldCharType="separate"/>
        </w:r>
      </w:del>
      <w:del w:id="4024" w:author="Justin Bracci" w:date="2023-05-13T17:45:00Z">
        <w:r w:rsidDel="005D4C85">
          <w:rPr>
            <w:noProof/>
          </w:rPr>
          <w:delText>11</w:delText>
        </w:r>
      </w:del>
      <w:del w:id="4025" w:author="Justin Bracci" w:date="2023-06-21T19:47:00Z">
        <w:r w:rsidR="00DD0540" w:rsidDel="00E2750D">
          <w:rPr>
            <w:noProof/>
          </w:rPr>
          <w:fldChar w:fldCharType="end"/>
        </w:r>
        <w:r w:rsidDel="00E2750D">
          <w:delText>:</w:delText>
        </w:r>
        <w:r w:rsidR="00B24AC0" w:rsidRPr="00B24AC0" w:rsidDel="00E2750D">
          <w:delText xml:space="preserve"> </w:delText>
        </w:r>
        <w:r w:rsidR="00B24AC0" w:rsidDel="00E2750D">
          <w:delText>(a) Total life-cycle emissions for each hydrogen production pathway considered, under various emission scenarios</w:delText>
        </w:r>
        <w:r w:rsidR="00FE7531" w:rsidDel="00E2750D">
          <w:delText xml:space="preserve"> and considering next-decade technology</w:delText>
        </w:r>
        <w:r w:rsidR="00B24AC0" w:rsidDel="00E2750D">
          <w:delText xml:space="preserve"> (in kg CO</w:delText>
        </w:r>
        <w:r w:rsidR="00B24AC0" w:rsidDel="00E2750D">
          <w:rPr>
            <w:vertAlign w:val="subscript"/>
          </w:rPr>
          <w:delText>2</w:delText>
        </w:r>
        <w:r w:rsidR="00B24AC0" w:rsidDel="00E2750D">
          <w:delText>e / kg H</w:delText>
        </w:r>
        <w:r w:rsidR="00B24AC0" w:rsidDel="00E2750D">
          <w:softHyphen/>
        </w:r>
        <w:r w:rsidR="00B24AC0" w:rsidDel="00E2750D">
          <w:rPr>
            <w:vertAlign w:val="subscript"/>
          </w:rPr>
          <w:delText>2</w:delText>
        </w:r>
        <w:r w:rsidR="00B24AC0" w:rsidDel="00E2750D">
          <w:delText xml:space="preserve"> produced). The corresponding 45V PTC achievable given life-cycle emissions is shown in parenthesis. (b) Total LCOH (in $/kg H</w:delText>
        </w:r>
        <w:r w:rsidR="00B24AC0" w:rsidDel="00E2750D">
          <w:rPr>
            <w:vertAlign w:val="subscript"/>
          </w:rPr>
          <w:delText>2</w:delText>
        </w:r>
        <w:r w:rsidR="00B24AC0" w:rsidDel="00E2750D">
          <w:delText xml:space="preserve"> produced) for each hourly-reliable hydrogen production pathway considered, under various emission scenarios.</w:delText>
        </w:r>
        <w:r w:rsidR="001C6EBA" w:rsidDel="00E2750D">
          <w:delText xml:space="preserve"> </w:delText>
        </w:r>
        <w:r w:rsidR="00B24AC0" w:rsidDel="00E2750D">
          <w:delText>The LCOH values that are highlighted red consider 45V and are valid for the first 10 years of project operation as defined in the IRA. LCOH values highlighted blue consider 45Q and are valid for the first 12 years of project operation. All other LCOH values are not highlighted because the production pathway does not qualify for 45V or 45Q.</w:delText>
        </w:r>
      </w:del>
    </w:p>
    <w:tbl>
      <w:tblPr>
        <w:tblStyle w:val="TableGrid"/>
        <w:tblW w:w="0" w:type="auto"/>
        <w:tblLook w:val="04A0" w:firstRow="1" w:lastRow="0" w:firstColumn="1" w:lastColumn="0" w:noHBand="0" w:noVBand="1"/>
      </w:tblPr>
      <w:tblGrid>
        <w:gridCol w:w="2695"/>
        <w:gridCol w:w="1138"/>
        <w:gridCol w:w="1382"/>
        <w:gridCol w:w="900"/>
        <w:gridCol w:w="900"/>
        <w:gridCol w:w="34"/>
        <w:gridCol w:w="1136"/>
        <w:gridCol w:w="25"/>
        <w:gridCol w:w="1140"/>
      </w:tblGrid>
      <w:tr w:rsidR="00194902" w:rsidRPr="00EE20E8" w:rsidDel="003D279B" w14:paraId="79D911B1" w14:textId="0EAA37D8" w:rsidTr="00E84542">
        <w:trPr>
          <w:trHeight w:val="290"/>
          <w:del w:id="4026" w:author="Justin Bracci" w:date="2023-06-21T19:45:00Z"/>
        </w:trPr>
        <w:tc>
          <w:tcPr>
            <w:tcW w:w="2695" w:type="dxa"/>
            <w:vMerge w:val="restart"/>
            <w:noWrap/>
            <w:hideMark/>
          </w:tcPr>
          <w:p w14:paraId="3C93272F" w14:textId="562D59BC" w:rsidR="00194902" w:rsidDel="003D279B" w:rsidRDefault="00194902" w:rsidP="00E84542">
            <w:pPr>
              <w:rPr>
                <w:del w:id="4027" w:author="Justin Bracci" w:date="2023-06-21T19:45:00Z"/>
                <w:b/>
                <w:bCs/>
              </w:rPr>
            </w:pPr>
            <w:del w:id="4028" w:author="Justin Bracci" w:date="2023-06-21T19:45:00Z">
              <w:r w:rsidDel="003D279B">
                <w:rPr>
                  <w:b/>
                  <w:bCs/>
                </w:rPr>
                <w:delText xml:space="preserve">A. </w:delText>
              </w:r>
            </w:del>
          </w:p>
          <w:p w14:paraId="7453068B" w14:textId="72BF9A79" w:rsidR="00194902" w:rsidRPr="00E21AE8" w:rsidDel="003D279B" w:rsidRDefault="00194902" w:rsidP="00E84542">
            <w:pPr>
              <w:rPr>
                <w:del w:id="4029" w:author="Justin Bracci" w:date="2023-06-21T19:45:00Z"/>
                <w:b/>
                <w:bCs/>
              </w:rPr>
            </w:pPr>
            <w:del w:id="4030" w:author="Justin Bracci" w:date="2023-06-21T19:45:00Z">
              <w:r w:rsidRPr="00E21AE8" w:rsidDel="003D279B">
                <w:rPr>
                  <w:b/>
                  <w:bCs/>
                </w:rPr>
                <w:delText xml:space="preserve">Scenario Emissions         </w:delText>
              </w:r>
              <w:r w:rsidDel="003D279B">
                <w:rPr>
                  <w:b/>
                  <w:bCs/>
                </w:rPr>
                <w:delText xml:space="preserve"> </w:delText>
              </w:r>
              <w:r w:rsidRPr="00E21AE8" w:rsidDel="003D279B">
                <w:rPr>
                  <w:b/>
                  <w:bCs/>
                </w:rPr>
                <w:delText>(kg CO</w:delText>
              </w:r>
              <w:r w:rsidRPr="00E21AE8" w:rsidDel="003D279B">
                <w:rPr>
                  <w:b/>
                  <w:bCs/>
                  <w:vertAlign w:val="subscript"/>
                </w:rPr>
                <w:delText>2</w:delText>
              </w:r>
              <w:r w:rsidRPr="00E21AE8" w:rsidDel="003D279B">
                <w:rPr>
                  <w:b/>
                  <w:bCs/>
                </w:rPr>
                <w:delText>e/kg H</w:delText>
              </w:r>
              <w:r w:rsidRPr="00E21AE8" w:rsidDel="003D279B">
                <w:rPr>
                  <w:b/>
                  <w:bCs/>
                  <w:vertAlign w:val="subscript"/>
                </w:rPr>
                <w:delText>2</w:delText>
              </w:r>
              <w:r w:rsidRPr="00E21AE8" w:rsidDel="003D279B">
                <w:rPr>
                  <w:b/>
                  <w:bCs/>
                </w:rPr>
                <w:delText xml:space="preserve"> produced)</w:delText>
              </w:r>
            </w:del>
          </w:p>
        </w:tc>
        <w:tc>
          <w:tcPr>
            <w:tcW w:w="2520" w:type="dxa"/>
            <w:gridSpan w:val="2"/>
            <w:noWrap/>
            <w:hideMark/>
          </w:tcPr>
          <w:p w14:paraId="302F05D9" w14:textId="047F7E07" w:rsidR="00194902" w:rsidRPr="00E21AE8" w:rsidDel="003D279B" w:rsidRDefault="00194902" w:rsidP="00E84542">
            <w:pPr>
              <w:rPr>
                <w:del w:id="4031" w:author="Justin Bracci" w:date="2023-06-21T19:45:00Z"/>
                <w:b/>
                <w:bCs/>
              </w:rPr>
            </w:pPr>
            <w:del w:id="4032" w:author="Justin Bracci" w:date="2023-06-21T19:45:00Z">
              <w:r w:rsidRPr="00E21AE8" w:rsidDel="003D279B">
                <w:rPr>
                  <w:b/>
                  <w:bCs/>
                </w:rPr>
                <w:delText>Electricity-Based</w:delText>
              </w:r>
            </w:del>
          </w:p>
        </w:tc>
        <w:tc>
          <w:tcPr>
            <w:tcW w:w="4135" w:type="dxa"/>
            <w:gridSpan w:val="6"/>
            <w:noWrap/>
            <w:hideMark/>
          </w:tcPr>
          <w:p w14:paraId="17001958" w14:textId="21D1F4D4" w:rsidR="00194902" w:rsidRPr="00E21AE8" w:rsidDel="003D279B" w:rsidRDefault="00194902" w:rsidP="00E84542">
            <w:pPr>
              <w:rPr>
                <w:del w:id="4033" w:author="Justin Bracci" w:date="2023-06-21T19:45:00Z"/>
                <w:b/>
                <w:bCs/>
              </w:rPr>
            </w:pPr>
            <w:del w:id="4034" w:author="Justin Bracci" w:date="2023-06-21T19:45:00Z">
              <w:r w:rsidRPr="00E21AE8" w:rsidDel="003D279B">
                <w:rPr>
                  <w:b/>
                  <w:bCs/>
                </w:rPr>
                <w:delText>Fossil-Based</w:delText>
              </w:r>
            </w:del>
          </w:p>
        </w:tc>
      </w:tr>
      <w:tr w:rsidR="00194902" w:rsidRPr="00EE20E8" w:rsidDel="003D279B" w14:paraId="696224E1" w14:textId="72932ED3" w:rsidTr="00E84542">
        <w:trPr>
          <w:trHeight w:val="290"/>
          <w:del w:id="4035" w:author="Justin Bracci" w:date="2023-06-21T19:45:00Z"/>
        </w:trPr>
        <w:tc>
          <w:tcPr>
            <w:tcW w:w="2695" w:type="dxa"/>
            <w:vMerge/>
            <w:hideMark/>
          </w:tcPr>
          <w:p w14:paraId="1788B382" w14:textId="332D103E" w:rsidR="00194902" w:rsidRPr="00E21AE8" w:rsidDel="003D279B" w:rsidRDefault="00194902" w:rsidP="00E84542">
            <w:pPr>
              <w:rPr>
                <w:del w:id="4036" w:author="Justin Bracci" w:date="2023-06-21T19:45:00Z"/>
                <w:b/>
                <w:bCs/>
              </w:rPr>
            </w:pPr>
          </w:p>
        </w:tc>
        <w:tc>
          <w:tcPr>
            <w:tcW w:w="1138" w:type="dxa"/>
            <w:noWrap/>
            <w:hideMark/>
          </w:tcPr>
          <w:p w14:paraId="725B2D9B" w14:textId="1D6A9413" w:rsidR="00194902" w:rsidRPr="00E21AE8" w:rsidDel="003D279B" w:rsidRDefault="00194902" w:rsidP="00E84542">
            <w:pPr>
              <w:rPr>
                <w:del w:id="4037" w:author="Justin Bracci" w:date="2023-06-21T19:45:00Z"/>
                <w:b/>
                <w:bCs/>
              </w:rPr>
            </w:pPr>
            <w:del w:id="4038" w:author="Justin Bracci" w:date="2023-06-21T19:45:00Z">
              <w:r w:rsidRPr="00E21AE8" w:rsidDel="003D279B">
                <w:rPr>
                  <w:b/>
                  <w:bCs/>
                </w:rPr>
                <w:delText>PV + Storage</w:delText>
              </w:r>
            </w:del>
          </w:p>
        </w:tc>
        <w:tc>
          <w:tcPr>
            <w:tcW w:w="1382" w:type="dxa"/>
            <w:noWrap/>
            <w:hideMark/>
          </w:tcPr>
          <w:p w14:paraId="2EF19A08" w14:textId="73364280" w:rsidR="00194902" w:rsidRPr="00E21AE8" w:rsidDel="003D279B" w:rsidRDefault="00194902" w:rsidP="00E84542">
            <w:pPr>
              <w:rPr>
                <w:del w:id="4039" w:author="Justin Bracci" w:date="2023-06-21T19:45:00Z"/>
                <w:b/>
                <w:bCs/>
              </w:rPr>
            </w:pPr>
            <w:del w:id="4040" w:author="Justin Bracci" w:date="2023-06-21T19:45:00Z">
              <w:r w:rsidRPr="00E21AE8" w:rsidDel="003D279B">
                <w:rPr>
                  <w:b/>
                  <w:bCs/>
                </w:rPr>
                <w:delText>PV + Storage + Grid</w:delText>
              </w:r>
            </w:del>
          </w:p>
        </w:tc>
        <w:tc>
          <w:tcPr>
            <w:tcW w:w="900" w:type="dxa"/>
            <w:hideMark/>
          </w:tcPr>
          <w:p w14:paraId="05AEEF2A" w14:textId="7F08F2D2" w:rsidR="00194902" w:rsidRPr="00E21AE8" w:rsidDel="003D279B" w:rsidRDefault="00194902" w:rsidP="00E84542">
            <w:pPr>
              <w:rPr>
                <w:del w:id="4041" w:author="Justin Bracci" w:date="2023-06-21T19:45:00Z"/>
                <w:b/>
                <w:bCs/>
              </w:rPr>
            </w:pPr>
            <w:del w:id="4042" w:author="Justin Bracci" w:date="2023-06-21T19:45:00Z">
              <w:r w:rsidRPr="00E21AE8" w:rsidDel="003D279B">
                <w:rPr>
                  <w:b/>
                  <w:bCs/>
                </w:rPr>
                <w:delText>SMR</w:delText>
              </w:r>
            </w:del>
          </w:p>
        </w:tc>
        <w:tc>
          <w:tcPr>
            <w:tcW w:w="934" w:type="dxa"/>
            <w:gridSpan w:val="2"/>
            <w:hideMark/>
          </w:tcPr>
          <w:p w14:paraId="2319D1F6" w14:textId="7AF26BA7" w:rsidR="00194902" w:rsidRPr="00E21AE8" w:rsidDel="003D279B" w:rsidRDefault="00194902" w:rsidP="00E84542">
            <w:pPr>
              <w:rPr>
                <w:del w:id="4043" w:author="Justin Bracci" w:date="2023-06-21T19:45:00Z"/>
                <w:b/>
                <w:bCs/>
              </w:rPr>
            </w:pPr>
            <w:del w:id="4044" w:author="Justin Bracci" w:date="2023-06-21T19:45:00Z">
              <w:r w:rsidRPr="00E21AE8" w:rsidDel="003D279B">
                <w:rPr>
                  <w:b/>
                  <w:bCs/>
                </w:rPr>
                <w:delText>SMR-CCS (1)</w:delText>
              </w:r>
            </w:del>
          </w:p>
        </w:tc>
        <w:tc>
          <w:tcPr>
            <w:tcW w:w="1161" w:type="dxa"/>
            <w:gridSpan w:val="2"/>
            <w:hideMark/>
          </w:tcPr>
          <w:p w14:paraId="30988A95" w14:textId="71B91F08" w:rsidR="00194902" w:rsidRPr="00E21AE8" w:rsidDel="003D279B" w:rsidRDefault="00194902" w:rsidP="00E84542">
            <w:pPr>
              <w:rPr>
                <w:del w:id="4045" w:author="Justin Bracci" w:date="2023-06-21T19:45:00Z"/>
                <w:b/>
                <w:bCs/>
              </w:rPr>
            </w:pPr>
            <w:del w:id="4046" w:author="Justin Bracci" w:date="2023-06-21T19:45:00Z">
              <w:r w:rsidRPr="00E21AE8" w:rsidDel="003D279B">
                <w:rPr>
                  <w:b/>
                  <w:bCs/>
                </w:rPr>
                <w:delText>SMR-CCS (2)</w:delText>
              </w:r>
            </w:del>
          </w:p>
        </w:tc>
        <w:tc>
          <w:tcPr>
            <w:tcW w:w="1140" w:type="dxa"/>
            <w:hideMark/>
          </w:tcPr>
          <w:p w14:paraId="67094327" w14:textId="1FF419EC" w:rsidR="00194902" w:rsidRPr="00E21AE8" w:rsidDel="003D279B" w:rsidRDefault="00194902" w:rsidP="00E84542">
            <w:pPr>
              <w:rPr>
                <w:del w:id="4047" w:author="Justin Bracci" w:date="2023-06-21T19:45:00Z"/>
                <w:b/>
                <w:bCs/>
              </w:rPr>
            </w:pPr>
            <w:del w:id="4048" w:author="Justin Bracci" w:date="2023-06-21T19:45:00Z">
              <w:r w:rsidRPr="00E21AE8" w:rsidDel="003D279B">
                <w:rPr>
                  <w:b/>
                  <w:bCs/>
                </w:rPr>
                <w:delText>ATR-CCS (3)</w:delText>
              </w:r>
            </w:del>
          </w:p>
        </w:tc>
      </w:tr>
      <w:tr w:rsidR="00194902" w:rsidRPr="00EE20E8" w:rsidDel="003D279B" w14:paraId="32FA895F" w14:textId="2A1EB8E2" w:rsidTr="00E84542">
        <w:trPr>
          <w:trHeight w:val="290"/>
          <w:del w:id="4049" w:author="Justin Bracci" w:date="2023-06-21T19:45:00Z"/>
        </w:trPr>
        <w:tc>
          <w:tcPr>
            <w:tcW w:w="2695" w:type="dxa"/>
            <w:noWrap/>
            <w:hideMark/>
          </w:tcPr>
          <w:p w14:paraId="752DB349" w14:textId="6469574A" w:rsidR="00194902" w:rsidRPr="00EE20E8" w:rsidDel="003D279B" w:rsidRDefault="00194902" w:rsidP="00E84542">
            <w:pPr>
              <w:rPr>
                <w:del w:id="4050" w:author="Justin Bracci" w:date="2023-06-21T19:45:00Z"/>
              </w:rPr>
            </w:pPr>
            <w:del w:id="4051" w:author="Justin Bracci" w:date="2023-06-21T19:45:00Z">
              <w:r w:rsidRPr="00EE20E8" w:rsidDel="003D279B">
                <w:delText>No</w:delText>
              </w:r>
              <w:r w:rsidDel="003D279B">
                <w:delText xml:space="preserve"> Upstream PV</w:delText>
              </w:r>
              <w:r w:rsidRPr="00EE20E8" w:rsidDel="003D279B">
                <w:delText xml:space="preserve"> Emissions</w:delText>
              </w:r>
              <w:r w:rsidDel="003D279B">
                <w:delText xml:space="preserve"> or</w:delText>
              </w:r>
              <w:r w:rsidRPr="00EE20E8" w:rsidDel="003D279B">
                <w:delText xml:space="preserve"> </w:delText>
              </w:r>
              <w:r w:rsidDel="003D279B">
                <w:delText xml:space="preserve">Natural Gas </w:delText>
              </w:r>
              <w:r w:rsidRPr="00EE20E8" w:rsidDel="003D279B">
                <w:delText>Leakage</w:delText>
              </w:r>
            </w:del>
          </w:p>
        </w:tc>
        <w:tc>
          <w:tcPr>
            <w:tcW w:w="1138" w:type="dxa"/>
            <w:noWrap/>
            <w:hideMark/>
          </w:tcPr>
          <w:p w14:paraId="7543F8C5" w14:textId="39220F1E" w:rsidR="00194902" w:rsidRPr="00EE20E8" w:rsidDel="003D279B" w:rsidRDefault="00194902" w:rsidP="00E84542">
            <w:pPr>
              <w:rPr>
                <w:del w:id="4052" w:author="Justin Bracci" w:date="2023-06-21T19:45:00Z"/>
              </w:rPr>
            </w:pPr>
            <w:del w:id="4053" w:author="Justin Bracci" w:date="2023-06-21T19:45:00Z">
              <w:r w:rsidRPr="00553410" w:rsidDel="003D279B">
                <w:delText>0</w:delText>
              </w:r>
              <w:r w:rsidDel="003D279B">
                <w:delText xml:space="preserve"> ($3/kg)</w:delText>
              </w:r>
            </w:del>
          </w:p>
        </w:tc>
        <w:tc>
          <w:tcPr>
            <w:tcW w:w="1382" w:type="dxa"/>
            <w:noWrap/>
            <w:hideMark/>
          </w:tcPr>
          <w:p w14:paraId="4BAB8425" w14:textId="5D8E4524" w:rsidR="00194902" w:rsidRPr="00EE20E8" w:rsidDel="003D279B" w:rsidRDefault="00194902" w:rsidP="00E84542">
            <w:pPr>
              <w:rPr>
                <w:del w:id="4054" w:author="Justin Bracci" w:date="2023-06-21T19:45:00Z"/>
              </w:rPr>
            </w:pPr>
            <w:del w:id="4055" w:author="Justin Bracci" w:date="2023-06-21T19:45:00Z">
              <w:r w:rsidRPr="00553410" w:rsidDel="003D279B">
                <w:delText>1.71</w:delText>
              </w:r>
              <w:r w:rsidDel="003D279B">
                <w:delText xml:space="preserve"> ($0.75/kg)</w:delText>
              </w:r>
            </w:del>
          </w:p>
        </w:tc>
        <w:tc>
          <w:tcPr>
            <w:tcW w:w="900" w:type="dxa"/>
            <w:noWrap/>
            <w:hideMark/>
          </w:tcPr>
          <w:p w14:paraId="0DF94C8C" w14:textId="1EA11C6F" w:rsidR="00194902" w:rsidDel="003D279B" w:rsidRDefault="00194902" w:rsidP="00E84542">
            <w:pPr>
              <w:rPr>
                <w:del w:id="4056" w:author="Justin Bracci" w:date="2023-06-21T19:45:00Z"/>
              </w:rPr>
            </w:pPr>
            <w:del w:id="4057" w:author="Justin Bracci" w:date="2023-06-21T19:45:00Z">
              <w:r w:rsidRPr="00553410" w:rsidDel="003D279B">
                <w:delText>10.44</w:delText>
              </w:r>
            </w:del>
          </w:p>
          <w:p w14:paraId="2FFA46D1" w14:textId="33657295" w:rsidR="00194902" w:rsidRPr="00EE20E8" w:rsidDel="003D279B" w:rsidRDefault="00194902" w:rsidP="00E84542">
            <w:pPr>
              <w:rPr>
                <w:del w:id="4058" w:author="Justin Bracci" w:date="2023-06-21T19:45:00Z"/>
              </w:rPr>
            </w:pPr>
            <w:del w:id="4059" w:author="Justin Bracci" w:date="2023-06-21T19:45:00Z">
              <w:r w:rsidDel="003D279B">
                <w:delText>(N/A)</w:delText>
              </w:r>
            </w:del>
          </w:p>
        </w:tc>
        <w:tc>
          <w:tcPr>
            <w:tcW w:w="934" w:type="dxa"/>
            <w:gridSpan w:val="2"/>
            <w:noWrap/>
            <w:hideMark/>
          </w:tcPr>
          <w:p w14:paraId="2F7B7CFE" w14:textId="7CF0BCD7" w:rsidR="00194902" w:rsidDel="003D279B" w:rsidRDefault="00194902" w:rsidP="00E84542">
            <w:pPr>
              <w:rPr>
                <w:del w:id="4060" w:author="Justin Bracci" w:date="2023-06-21T19:45:00Z"/>
              </w:rPr>
            </w:pPr>
            <w:del w:id="4061" w:author="Justin Bracci" w:date="2023-06-21T19:45:00Z">
              <w:r w:rsidRPr="00553410" w:rsidDel="003D279B">
                <w:delText>5.35</w:delText>
              </w:r>
            </w:del>
          </w:p>
          <w:p w14:paraId="2F76F78A" w14:textId="48DC3A10" w:rsidR="00194902" w:rsidRPr="00EE20E8" w:rsidDel="003D279B" w:rsidRDefault="00194902" w:rsidP="00E84542">
            <w:pPr>
              <w:rPr>
                <w:del w:id="4062" w:author="Justin Bracci" w:date="2023-06-21T19:45:00Z"/>
              </w:rPr>
            </w:pPr>
            <w:del w:id="4063" w:author="Justin Bracci" w:date="2023-06-21T19:45:00Z">
              <w:r w:rsidDel="003D279B">
                <w:delText>(N/A)</w:delText>
              </w:r>
            </w:del>
          </w:p>
        </w:tc>
        <w:tc>
          <w:tcPr>
            <w:tcW w:w="1161" w:type="dxa"/>
            <w:gridSpan w:val="2"/>
            <w:noWrap/>
            <w:hideMark/>
          </w:tcPr>
          <w:p w14:paraId="020325C1" w14:textId="468E50C7" w:rsidR="00194902" w:rsidDel="003D279B" w:rsidRDefault="00194902" w:rsidP="00E84542">
            <w:pPr>
              <w:rPr>
                <w:del w:id="4064" w:author="Justin Bracci" w:date="2023-06-21T19:45:00Z"/>
              </w:rPr>
            </w:pPr>
            <w:del w:id="4065" w:author="Justin Bracci" w:date="2023-06-21T19:45:00Z">
              <w:r w:rsidRPr="00553410" w:rsidDel="003D279B">
                <w:delText>1.77</w:delText>
              </w:r>
            </w:del>
          </w:p>
          <w:p w14:paraId="4DCC0E91" w14:textId="75601C19" w:rsidR="00194902" w:rsidRPr="00EE20E8" w:rsidDel="003D279B" w:rsidRDefault="00194902" w:rsidP="00E84542">
            <w:pPr>
              <w:rPr>
                <w:del w:id="4066" w:author="Justin Bracci" w:date="2023-06-21T19:45:00Z"/>
              </w:rPr>
            </w:pPr>
            <w:del w:id="4067" w:author="Justin Bracci" w:date="2023-06-21T19:45:00Z">
              <w:r w:rsidDel="003D279B">
                <w:delText>($0.75/kg)</w:delText>
              </w:r>
            </w:del>
          </w:p>
        </w:tc>
        <w:tc>
          <w:tcPr>
            <w:tcW w:w="1140" w:type="dxa"/>
            <w:noWrap/>
            <w:hideMark/>
          </w:tcPr>
          <w:p w14:paraId="2857A606" w14:textId="6DDFBEE2" w:rsidR="00194902" w:rsidDel="003D279B" w:rsidRDefault="00194902" w:rsidP="00E84542">
            <w:pPr>
              <w:rPr>
                <w:del w:id="4068" w:author="Justin Bracci" w:date="2023-06-21T19:45:00Z"/>
              </w:rPr>
            </w:pPr>
            <w:del w:id="4069" w:author="Justin Bracci" w:date="2023-06-21T19:45:00Z">
              <w:r w:rsidRPr="00553410" w:rsidDel="003D279B">
                <w:delText>2.04</w:delText>
              </w:r>
            </w:del>
          </w:p>
          <w:p w14:paraId="4588FA63" w14:textId="220EBABD" w:rsidR="00194902" w:rsidRPr="00EE20E8" w:rsidDel="003D279B" w:rsidRDefault="00194902" w:rsidP="00E84542">
            <w:pPr>
              <w:rPr>
                <w:del w:id="4070" w:author="Justin Bracci" w:date="2023-06-21T19:45:00Z"/>
              </w:rPr>
            </w:pPr>
            <w:del w:id="4071" w:author="Justin Bracci" w:date="2023-06-21T19:45:00Z">
              <w:r w:rsidDel="003D279B">
                <w:delText>($0.75/kg)</w:delText>
              </w:r>
            </w:del>
          </w:p>
        </w:tc>
      </w:tr>
      <w:tr w:rsidR="00194902" w:rsidRPr="00EE20E8" w:rsidDel="003D279B" w14:paraId="6F7F39E9" w14:textId="2F82CBFA" w:rsidTr="00E84542">
        <w:trPr>
          <w:trHeight w:val="290"/>
          <w:del w:id="4072" w:author="Justin Bracci" w:date="2023-06-21T19:45:00Z"/>
        </w:trPr>
        <w:tc>
          <w:tcPr>
            <w:tcW w:w="2695" w:type="dxa"/>
            <w:noWrap/>
            <w:hideMark/>
          </w:tcPr>
          <w:p w14:paraId="5074E072" w14:textId="39BF750B" w:rsidR="00194902" w:rsidRPr="00EE20E8" w:rsidDel="003D279B" w:rsidRDefault="00194902" w:rsidP="00E84542">
            <w:pPr>
              <w:rPr>
                <w:del w:id="4073" w:author="Justin Bracci" w:date="2023-06-21T19:45:00Z"/>
              </w:rPr>
            </w:pPr>
            <w:del w:id="4074" w:author="Justin Bracci" w:date="2023-06-21T19:45:00Z">
              <w:r w:rsidRPr="00EE20E8" w:rsidDel="003D279B">
                <w:delText>No Natural Gas Leakage</w:delText>
              </w:r>
            </w:del>
          </w:p>
        </w:tc>
        <w:tc>
          <w:tcPr>
            <w:tcW w:w="1138" w:type="dxa"/>
            <w:noWrap/>
            <w:hideMark/>
          </w:tcPr>
          <w:p w14:paraId="2ED35493" w14:textId="11526B2D" w:rsidR="00194902" w:rsidDel="003D279B" w:rsidRDefault="00194902" w:rsidP="00E84542">
            <w:pPr>
              <w:rPr>
                <w:del w:id="4075" w:author="Justin Bracci" w:date="2023-06-21T19:45:00Z"/>
              </w:rPr>
            </w:pPr>
            <w:del w:id="4076" w:author="Justin Bracci" w:date="2023-06-21T19:45:00Z">
              <w:r w:rsidRPr="00553410" w:rsidDel="003D279B">
                <w:delText>5.63</w:delText>
              </w:r>
            </w:del>
          </w:p>
          <w:p w14:paraId="7C60591A" w14:textId="1E35AF1E" w:rsidR="00194902" w:rsidRPr="00EE20E8" w:rsidDel="003D279B" w:rsidRDefault="00194902" w:rsidP="00E84542">
            <w:pPr>
              <w:rPr>
                <w:del w:id="4077" w:author="Justin Bracci" w:date="2023-06-21T19:45:00Z"/>
              </w:rPr>
            </w:pPr>
            <w:del w:id="4078" w:author="Justin Bracci" w:date="2023-06-21T19:45:00Z">
              <w:r w:rsidDel="003D279B">
                <w:delText>(N/A)</w:delText>
              </w:r>
            </w:del>
          </w:p>
        </w:tc>
        <w:tc>
          <w:tcPr>
            <w:tcW w:w="1382" w:type="dxa"/>
            <w:noWrap/>
            <w:hideMark/>
          </w:tcPr>
          <w:p w14:paraId="17472226" w14:textId="6C20B2F3" w:rsidR="00194902" w:rsidDel="003D279B" w:rsidRDefault="00194902" w:rsidP="00E84542">
            <w:pPr>
              <w:rPr>
                <w:del w:id="4079" w:author="Justin Bracci" w:date="2023-06-21T19:45:00Z"/>
              </w:rPr>
            </w:pPr>
            <w:del w:id="4080" w:author="Justin Bracci" w:date="2023-06-21T19:45:00Z">
              <w:r w:rsidRPr="00553410" w:rsidDel="003D279B">
                <w:delText>3.60</w:delText>
              </w:r>
            </w:del>
          </w:p>
          <w:p w14:paraId="1EF5CE45" w14:textId="2778E4D4" w:rsidR="00194902" w:rsidRPr="00EE20E8" w:rsidDel="003D279B" w:rsidRDefault="00194902" w:rsidP="00E84542">
            <w:pPr>
              <w:rPr>
                <w:del w:id="4081" w:author="Justin Bracci" w:date="2023-06-21T19:45:00Z"/>
              </w:rPr>
            </w:pPr>
            <w:del w:id="4082" w:author="Justin Bracci" w:date="2023-06-21T19:45:00Z">
              <w:r w:rsidDel="003D279B">
                <w:delText>($0.60/kg)</w:delText>
              </w:r>
            </w:del>
          </w:p>
        </w:tc>
        <w:tc>
          <w:tcPr>
            <w:tcW w:w="900" w:type="dxa"/>
            <w:noWrap/>
            <w:hideMark/>
          </w:tcPr>
          <w:p w14:paraId="56F6E4F6" w14:textId="7338B730" w:rsidR="00194902" w:rsidDel="003D279B" w:rsidRDefault="00194902" w:rsidP="00E84542">
            <w:pPr>
              <w:rPr>
                <w:del w:id="4083" w:author="Justin Bracci" w:date="2023-06-21T19:45:00Z"/>
              </w:rPr>
            </w:pPr>
            <w:del w:id="4084" w:author="Justin Bracci" w:date="2023-06-21T19:45:00Z">
              <w:r w:rsidRPr="00553410" w:rsidDel="003D279B">
                <w:delText>10.44</w:delText>
              </w:r>
            </w:del>
          </w:p>
          <w:p w14:paraId="58BA9E89" w14:textId="4C227244" w:rsidR="00194902" w:rsidRPr="00EE20E8" w:rsidDel="003D279B" w:rsidRDefault="00194902" w:rsidP="00E84542">
            <w:pPr>
              <w:rPr>
                <w:del w:id="4085" w:author="Justin Bracci" w:date="2023-06-21T19:45:00Z"/>
              </w:rPr>
            </w:pPr>
            <w:del w:id="4086" w:author="Justin Bracci" w:date="2023-06-21T19:45:00Z">
              <w:r w:rsidDel="003D279B">
                <w:delText>(N/A)</w:delText>
              </w:r>
            </w:del>
          </w:p>
        </w:tc>
        <w:tc>
          <w:tcPr>
            <w:tcW w:w="934" w:type="dxa"/>
            <w:gridSpan w:val="2"/>
            <w:noWrap/>
            <w:hideMark/>
          </w:tcPr>
          <w:p w14:paraId="0A60E090" w14:textId="1F79FDF5" w:rsidR="00194902" w:rsidDel="003D279B" w:rsidRDefault="00194902" w:rsidP="00E84542">
            <w:pPr>
              <w:rPr>
                <w:del w:id="4087" w:author="Justin Bracci" w:date="2023-06-21T19:45:00Z"/>
              </w:rPr>
            </w:pPr>
            <w:del w:id="4088" w:author="Justin Bracci" w:date="2023-06-21T19:45:00Z">
              <w:r w:rsidRPr="00553410" w:rsidDel="003D279B">
                <w:delText>5.35</w:delText>
              </w:r>
            </w:del>
          </w:p>
          <w:p w14:paraId="4193B247" w14:textId="5DCF2B4A" w:rsidR="00194902" w:rsidRPr="00EE20E8" w:rsidDel="003D279B" w:rsidRDefault="00194902" w:rsidP="00E84542">
            <w:pPr>
              <w:rPr>
                <w:del w:id="4089" w:author="Justin Bracci" w:date="2023-06-21T19:45:00Z"/>
              </w:rPr>
            </w:pPr>
            <w:del w:id="4090" w:author="Justin Bracci" w:date="2023-06-21T19:45:00Z">
              <w:r w:rsidDel="003D279B">
                <w:delText>(N/A)</w:delText>
              </w:r>
            </w:del>
          </w:p>
        </w:tc>
        <w:tc>
          <w:tcPr>
            <w:tcW w:w="1161" w:type="dxa"/>
            <w:gridSpan w:val="2"/>
            <w:noWrap/>
            <w:hideMark/>
          </w:tcPr>
          <w:p w14:paraId="5A2B2FF3" w14:textId="33C7F101" w:rsidR="00194902" w:rsidDel="003D279B" w:rsidRDefault="00194902" w:rsidP="00E84542">
            <w:pPr>
              <w:rPr>
                <w:del w:id="4091" w:author="Justin Bracci" w:date="2023-06-21T19:45:00Z"/>
              </w:rPr>
            </w:pPr>
            <w:del w:id="4092" w:author="Justin Bracci" w:date="2023-06-21T19:45:00Z">
              <w:r w:rsidRPr="00553410" w:rsidDel="003D279B">
                <w:delText>1.77</w:delText>
              </w:r>
            </w:del>
          </w:p>
          <w:p w14:paraId="45DB552B" w14:textId="6F132871" w:rsidR="00194902" w:rsidRPr="00EE20E8" w:rsidDel="003D279B" w:rsidRDefault="00194902" w:rsidP="00E84542">
            <w:pPr>
              <w:rPr>
                <w:del w:id="4093" w:author="Justin Bracci" w:date="2023-06-21T19:45:00Z"/>
              </w:rPr>
            </w:pPr>
            <w:del w:id="4094" w:author="Justin Bracci" w:date="2023-06-21T19:45:00Z">
              <w:r w:rsidDel="003D279B">
                <w:delText>($0.75/kg)</w:delText>
              </w:r>
            </w:del>
          </w:p>
        </w:tc>
        <w:tc>
          <w:tcPr>
            <w:tcW w:w="1140" w:type="dxa"/>
            <w:noWrap/>
            <w:hideMark/>
          </w:tcPr>
          <w:p w14:paraId="0A5F2EF0" w14:textId="171FE017" w:rsidR="00194902" w:rsidDel="003D279B" w:rsidRDefault="00194902" w:rsidP="00E84542">
            <w:pPr>
              <w:rPr>
                <w:del w:id="4095" w:author="Justin Bracci" w:date="2023-06-21T19:45:00Z"/>
              </w:rPr>
            </w:pPr>
            <w:del w:id="4096" w:author="Justin Bracci" w:date="2023-06-21T19:45:00Z">
              <w:r w:rsidRPr="00553410" w:rsidDel="003D279B">
                <w:delText>2.04</w:delText>
              </w:r>
            </w:del>
          </w:p>
          <w:p w14:paraId="00985847" w14:textId="272E1FB3" w:rsidR="00194902" w:rsidRPr="00EE20E8" w:rsidDel="003D279B" w:rsidRDefault="00194902" w:rsidP="00E84542">
            <w:pPr>
              <w:rPr>
                <w:del w:id="4097" w:author="Justin Bracci" w:date="2023-06-21T19:45:00Z"/>
              </w:rPr>
            </w:pPr>
            <w:del w:id="4098" w:author="Justin Bracci" w:date="2023-06-21T19:45:00Z">
              <w:r w:rsidDel="003D279B">
                <w:delText>($0.75/kg)</w:delText>
              </w:r>
            </w:del>
          </w:p>
        </w:tc>
      </w:tr>
      <w:tr w:rsidR="00194902" w:rsidRPr="00EE20E8" w:rsidDel="003D279B" w14:paraId="132659FD" w14:textId="0BB09999" w:rsidTr="00E84542">
        <w:trPr>
          <w:trHeight w:val="290"/>
          <w:del w:id="4099" w:author="Justin Bracci" w:date="2023-06-21T19:45:00Z"/>
        </w:trPr>
        <w:tc>
          <w:tcPr>
            <w:tcW w:w="2695" w:type="dxa"/>
            <w:noWrap/>
            <w:hideMark/>
          </w:tcPr>
          <w:p w14:paraId="7EDDA098" w14:textId="459BA68D" w:rsidR="00194902" w:rsidRPr="00EE20E8" w:rsidDel="003D279B" w:rsidRDefault="00194902" w:rsidP="00E84542">
            <w:pPr>
              <w:rPr>
                <w:del w:id="4100" w:author="Justin Bracci" w:date="2023-06-21T19:45:00Z"/>
              </w:rPr>
            </w:pPr>
            <w:del w:id="4101" w:author="Justin Bracci" w:date="2023-06-21T19:45:00Z">
              <w:r w:rsidRPr="00EE20E8" w:rsidDel="003D279B">
                <w:delText>GWP100, 1.5% Natural Gas Leakage</w:delText>
              </w:r>
            </w:del>
          </w:p>
        </w:tc>
        <w:tc>
          <w:tcPr>
            <w:tcW w:w="1138" w:type="dxa"/>
            <w:noWrap/>
            <w:hideMark/>
          </w:tcPr>
          <w:p w14:paraId="1766E3D4" w14:textId="6C897B30" w:rsidR="00194902" w:rsidDel="003D279B" w:rsidRDefault="00194902" w:rsidP="00E84542">
            <w:pPr>
              <w:rPr>
                <w:del w:id="4102" w:author="Justin Bracci" w:date="2023-06-21T19:45:00Z"/>
              </w:rPr>
            </w:pPr>
            <w:del w:id="4103" w:author="Justin Bracci" w:date="2023-06-21T19:45:00Z">
              <w:r w:rsidRPr="00553410" w:rsidDel="003D279B">
                <w:delText>5.63</w:delText>
              </w:r>
            </w:del>
          </w:p>
          <w:p w14:paraId="613EF230" w14:textId="6D034B03" w:rsidR="00194902" w:rsidRPr="00EE20E8" w:rsidDel="003D279B" w:rsidRDefault="00194902" w:rsidP="00E84542">
            <w:pPr>
              <w:rPr>
                <w:del w:id="4104" w:author="Justin Bracci" w:date="2023-06-21T19:45:00Z"/>
              </w:rPr>
            </w:pPr>
            <w:del w:id="4105" w:author="Justin Bracci" w:date="2023-06-21T19:45:00Z">
              <w:r w:rsidDel="003D279B">
                <w:delText>(N/A)</w:delText>
              </w:r>
            </w:del>
          </w:p>
        </w:tc>
        <w:tc>
          <w:tcPr>
            <w:tcW w:w="1382" w:type="dxa"/>
            <w:noWrap/>
            <w:hideMark/>
          </w:tcPr>
          <w:p w14:paraId="46DE01CA" w14:textId="686C3FB7" w:rsidR="00194902" w:rsidDel="003D279B" w:rsidRDefault="00194902" w:rsidP="00E84542">
            <w:pPr>
              <w:rPr>
                <w:del w:id="4106" w:author="Justin Bracci" w:date="2023-06-21T19:45:00Z"/>
              </w:rPr>
            </w:pPr>
            <w:del w:id="4107" w:author="Justin Bracci" w:date="2023-06-21T19:45:00Z">
              <w:r w:rsidRPr="00553410" w:rsidDel="003D279B">
                <w:delText>3.60</w:delText>
              </w:r>
            </w:del>
          </w:p>
          <w:p w14:paraId="4DF780DE" w14:textId="5FF76E69" w:rsidR="00194902" w:rsidRPr="00EE20E8" w:rsidDel="003D279B" w:rsidRDefault="00194902" w:rsidP="00E84542">
            <w:pPr>
              <w:rPr>
                <w:del w:id="4108" w:author="Justin Bracci" w:date="2023-06-21T19:45:00Z"/>
              </w:rPr>
            </w:pPr>
            <w:del w:id="4109" w:author="Justin Bracci" w:date="2023-06-21T19:45:00Z">
              <w:r w:rsidDel="003D279B">
                <w:delText>($0.60/kg)</w:delText>
              </w:r>
            </w:del>
          </w:p>
        </w:tc>
        <w:tc>
          <w:tcPr>
            <w:tcW w:w="900" w:type="dxa"/>
            <w:noWrap/>
            <w:hideMark/>
          </w:tcPr>
          <w:p w14:paraId="2B17A05D" w14:textId="4C9258AC" w:rsidR="00194902" w:rsidDel="003D279B" w:rsidRDefault="00194902" w:rsidP="00E84542">
            <w:pPr>
              <w:rPr>
                <w:del w:id="4110" w:author="Justin Bracci" w:date="2023-06-21T19:45:00Z"/>
              </w:rPr>
            </w:pPr>
            <w:del w:id="4111" w:author="Justin Bracci" w:date="2023-06-21T19:45:00Z">
              <w:r w:rsidRPr="00553410" w:rsidDel="003D279B">
                <w:delText>12.03</w:delText>
              </w:r>
            </w:del>
          </w:p>
          <w:p w14:paraId="446FCFD9" w14:textId="065E92B7" w:rsidR="00194902" w:rsidRPr="00EE20E8" w:rsidDel="003D279B" w:rsidRDefault="00194902" w:rsidP="00E84542">
            <w:pPr>
              <w:rPr>
                <w:del w:id="4112" w:author="Justin Bracci" w:date="2023-06-21T19:45:00Z"/>
              </w:rPr>
            </w:pPr>
            <w:del w:id="4113" w:author="Justin Bracci" w:date="2023-06-21T19:45:00Z">
              <w:r w:rsidDel="003D279B">
                <w:delText>(N/A)</w:delText>
              </w:r>
            </w:del>
          </w:p>
        </w:tc>
        <w:tc>
          <w:tcPr>
            <w:tcW w:w="934" w:type="dxa"/>
            <w:gridSpan w:val="2"/>
            <w:noWrap/>
            <w:hideMark/>
          </w:tcPr>
          <w:p w14:paraId="10859D4A" w14:textId="2DDF4860" w:rsidR="00194902" w:rsidDel="003D279B" w:rsidRDefault="00194902" w:rsidP="00E84542">
            <w:pPr>
              <w:rPr>
                <w:del w:id="4114" w:author="Justin Bracci" w:date="2023-06-21T19:45:00Z"/>
              </w:rPr>
            </w:pPr>
            <w:del w:id="4115" w:author="Justin Bracci" w:date="2023-06-21T19:45:00Z">
              <w:r w:rsidRPr="00553410" w:rsidDel="003D279B">
                <w:delText>6.95</w:delText>
              </w:r>
            </w:del>
          </w:p>
          <w:p w14:paraId="70EFD11C" w14:textId="110B2D93" w:rsidR="00194902" w:rsidRPr="00EE20E8" w:rsidDel="003D279B" w:rsidRDefault="00194902" w:rsidP="00E84542">
            <w:pPr>
              <w:rPr>
                <w:del w:id="4116" w:author="Justin Bracci" w:date="2023-06-21T19:45:00Z"/>
              </w:rPr>
            </w:pPr>
            <w:del w:id="4117" w:author="Justin Bracci" w:date="2023-06-21T19:45:00Z">
              <w:r w:rsidDel="003D279B">
                <w:delText>(N/A)</w:delText>
              </w:r>
            </w:del>
          </w:p>
        </w:tc>
        <w:tc>
          <w:tcPr>
            <w:tcW w:w="1161" w:type="dxa"/>
            <w:gridSpan w:val="2"/>
            <w:noWrap/>
            <w:hideMark/>
          </w:tcPr>
          <w:p w14:paraId="3B3605F9" w14:textId="5208C030" w:rsidR="00194902" w:rsidDel="003D279B" w:rsidRDefault="00194902" w:rsidP="00E84542">
            <w:pPr>
              <w:rPr>
                <w:del w:id="4118" w:author="Justin Bracci" w:date="2023-06-21T19:45:00Z"/>
              </w:rPr>
            </w:pPr>
            <w:del w:id="4119" w:author="Justin Bracci" w:date="2023-06-21T19:45:00Z">
              <w:r w:rsidRPr="00553410" w:rsidDel="003D279B">
                <w:delText>3.46</w:delText>
              </w:r>
            </w:del>
          </w:p>
          <w:p w14:paraId="22900364" w14:textId="0A2A2E43" w:rsidR="00194902" w:rsidRPr="00EE20E8" w:rsidDel="003D279B" w:rsidRDefault="00194902" w:rsidP="00E84542">
            <w:pPr>
              <w:rPr>
                <w:del w:id="4120" w:author="Justin Bracci" w:date="2023-06-21T19:45:00Z"/>
              </w:rPr>
            </w:pPr>
            <w:del w:id="4121" w:author="Justin Bracci" w:date="2023-06-21T19:45:00Z">
              <w:r w:rsidDel="003D279B">
                <w:delText>($0.60/kg)</w:delText>
              </w:r>
            </w:del>
          </w:p>
        </w:tc>
        <w:tc>
          <w:tcPr>
            <w:tcW w:w="1140" w:type="dxa"/>
            <w:noWrap/>
            <w:hideMark/>
          </w:tcPr>
          <w:p w14:paraId="09DED651" w14:textId="4299B5B8" w:rsidR="00194902" w:rsidDel="003D279B" w:rsidRDefault="00194902" w:rsidP="00E84542">
            <w:pPr>
              <w:rPr>
                <w:del w:id="4122" w:author="Justin Bracci" w:date="2023-06-21T19:45:00Z"/>
              </w:rPr>
            </w:pPr>
            <w:del w:id="4123" w:author="Justin Bracci" w:date="2023-06-21T19:45:00Z">
              <w:r w:rsidRPr="00553410" w:rsidDel="003D279B">
                <w:delText>3.62</w:delText>
              </w:r>
            </w:del>
          </w:p>
          <w:p w14:paraId="44D0A3BD" w14:textId="4A7BD53E" w:rsidR="00194902" w:rsidRPr="00EE20E8" w:rsidDel="003D279B" w:rsidRDefault="00194902" w:rsidP="00E84542">
            <w:pPr>
              <w:rPr>
                <w:del w:id="4124" w:author="Justin Bracci" w:date="2023-06-21T19:45:00Z"/>
              </w:rPr>
            </w:pPr>
            <w:del w:id="4125" w:author="Justin Bracci" w:date="2023-06-21T19:45:00Z">
              <w:r w:rsidDel="003D279B">
                <w:delText>($0.60/kg)</w:delText>
              </w:r>
            </w:del>
          </w:p>
        </w:tc>
      </w:tr>
      <w:tr w:rsidR="00194902" w:rsidRPr="00EE20E8" w:rsidDel="003D279B" w14:paraId="539547A5" w14:textId="1C386031" w:rsidTr="00E84542">
        <w:trPr>
          <w:trHeight w:val="290"/>
          <w:del w:id="4126" w:author="Justin Bracci" w:date="2023-06-21T19:45:00Z"/>
        </w:trPr>
        <w:tc>
          <w:tcPr>
            <w:tcW w:w="2695" w:type="dxa"/>
            <w:noWrap/>
            <w:hideMark/>
          </w:tcPr>
          <w:p w14:paraId="4156E799" w14:textId="75899A5F" w:rsidR="00194902" w:rsidRPr="00EE20E8" w:rsidDel="003D279B" w:rsidRDefault="00194902" w:rsidP="00E84542">
            <w:pPr>
              <w:rPr>
                <w:del w:id="4127" w:author="Justin Bracci" w:date="2023-06-21T19:45:00Z"/>
              </w:rPr>
            </w:pPr>
            <w:del w:id="4128" w:author="Justin Bracci" w:date="2023-06-21T19:45:00Z">
              <w:r w:rsidRPr="00EE20E8" w:rsidDel="003D279B">
                <w:delText>GWP20, 1.5% Natural Gas Leakage</w:delText>
              </w:r>
            </w:del>
          </w:p>
        </w:tc>
        <w:tc>
          <w:tcPr>
            <w:tcW w:w="1138" w:type="dxa"/>
            <w:noWrap/>
            <w:hideMark/>
          </w:tcPr>
          <w:p w14:paraId="3DFFA443" w14:textId="40DCC067" w:rsidR="00194902" w:rsidDel="003D279B" w:rsidRDefault="00194902" w:rsidP="00E84542">
            <w:pPr>
              <w:rPr>
                <w:del w:id="4129" w:author="Justin Bracci" w:date="2023-06-21T19:45:00Z"/>
              </w:rPr>
            </w:pPr>
            <w:del w:id="4130" w:author="Justin Bracci" w:date="2023-06-21T19:45:00Z">
              <w:r w:rsidRPr="00553410" w:rsidDel="003D279B">
                <w:delText>5.63</w:delText>
              </w:r>
            </w:del>
          </w:p>
          <w:p w14:paraId="134D635A" w14:textId="4E2C1BD0" w:rsidR="00194902" w:rsidRPr="00EE20E8" w:rsidDel="003D279B" w:rsidRDefault="00194902" w:rsidP="00E84542">
            <w:pPr>
              <w:rPr>
                <w:del w:id="4131" w:author="Justin Bracci" w:date="2023-06-21T19:45:00Z"/>
              </w:rPr>
            </w:pPr>
            <w:del w:id="4132" w:author="Justin Bracci" w:date="2023-06-21T19:45:00Z">
              <w:r w:rsidDel="003D279B">
                <w:delText>(N/A)</w:delText>
              </w:r>
            </w:del>
          </w:p>
        </w:tc>
        <w:tc>
          <w:tcPr>
            <w:tcW w:w="1382" w:type="dxa"/>
            <w:noWrap/>
            <w:hideMark/>
          </w:tcPr>
          <w:p w14:paraId="1AE93257" w14:textId="182907F0" w:rsidR="00194902" w:rsidDel="003D279B" w:rsidRDefault="00194902" w:rsidP="00E84542">
            <w:pPr>
              <w:rPr>
                <w:del w:id="4133" w:author="Justin Bracci" w:date="2023-06-21T19:45:00Z"/>
              </w:rPr>
            </w:pPr>
            <w:del w:id="4134" w:author="Justin Bracci" w:date="2023-06-21T19:45:00Z">
              <w:r w:rsidRPr="00553410" w:rsidDel="003D279B">
                <w:delText>3.60</w:delText>
              </w:r>
            </w:del>
          </w:p>
          <w:p w14:paraId="7F3CE162" w14:textId="3276F527" w:rsidR="00194902" w:rsidRPr="00EE20E8" w:rsidDel="003D279B" w:rsidRDefault="00194902" w:rsidP="00E84542">
            <w:pPr>
              <w:rPr>
                <w:del w:id="4135" w:author="Justin Bracci" w:date="2023-06-21T19:45:00Z"/>
              </w:rPr>
            </w:pPr>
            <w:del w:id="4136" w:author="Justin Bracci" w:date="2023-06-21T19:45:00Z">
              <w:r w:rsidDel="003D279B">
                <w:delText>($0.60/kg)</w:delText>
              </w:r>
            </w:del>
          </w:p>
        </w:tc>
        <w:tc>
          <w:tcPr>
            <w:tcW w:w="900" w:type="dxa"/>
            <w:noWrap/>
            <w:hideMark/>
          </w:tcPr>
          <w:p w14:paraId="5D9F6C21" w14:textId="72913C28" w:rsidR="00194902" w:rsidDel="003D279B" w:rsidRDefault="00194902" w:rsidP="00E84542">
            <w:pPr>
              <w:rPr>
                <w:del w:id="4137" w:author="Justin Bracci" w:date="2023-06-21T19:45:00Z"/>
              </w:rPr>
            </w:pPr>
            <w:del w:id="4138" w:author="Justin Bracci" w:date="2023-06-21T19:45:00Z">
              <w:r w:rsidRPr="00553410" w:rsidDel="003D279B">
                <w:delText>14.94</w:delText>
              </w:r>
            </w:del>
          </w:p>
          <w:p w14:paraId="48040DD2" w14:textId="337C2707" w:rsidR="00194902" w:rsidRPr="00EE20E8" w:rsidDel="003D279B" w:rsidRDefault="00194902" w:rsidP="00E84542">
            <w:pPr>
              <w:rPr>
                <w:del w:id="4139" w:author="Justin Bracci" w:date="2023-06-21T19:45:00Z"/>
              </w:rPr>
            </w:pPr>
            <w:del w:id="4140" w:author="Justin Bracci" w:date="2023-06-21T19:45:00Z">
              <w:r w:rsidDel="003D279B">
                <w:delText>(N/A)</w:delText>
              </w:r>
            </w:del>
          </w:p>
        </w:tc>
        <w:tc>
          <w:tcPr>
            <w:tcW w:w="934" w:type="dxa"/>
            <w:gridSpan w:val="2"/>
            <w:noWrap/>
            <w:hideMark/>
          </w:tcPr>
          <w:p w14:paraId="5E931757" w14:textId="2D669037" w:rsidR="00194902" w:rsidDel="003D279B" w:rsidRDefault="00194902" w:rsidP="00E84542">
            <w:pPr>
              <w:rPr>
                <w:del w:id="4141" w:author="Justin Bracci" w:date="2023-06-21T19:45:00Z"/>
              </w:rPr>
            </w:pPr>
            <w:del w:id="4142" w:author="Justin Bracci" w:date="2023-06-21T19:45:00Z">
              <w:r w:rsidRPr="00553410" w:rsidDel="003D279B">
                <w:delText>9.89</w:delText>
              </w:r>
            </w:del>
          </w:p>
          <w:p w14:paraId="4BF34D94" w14:textId="5EC96F79" w:rsidR="00194902" w:rsidRPr="00EE20E8" w:rsidDel="003D279B" w:rsidRDefault="00194902" w:rsidP="00E84542">
            <w:pPr>
              <w:rPr>
                <w:del w:id="4143" w:author="Justin Bracci" w:date="2023-06-21T19:45:00Z"/>
              </w:rPr>
            </w:pPr>
            <w:del w:id="4144" w:author="Justin Bracci" w:date="2023-06-21T19:45:00Z">
              <w:r w:rsidDel="003D279B">
                <w:delText>(N/A)</w:delText>
              </w:r>
            </w:del>
          </w:p>
        </w:tc>
        <w:tc>
          <w:tcPr>
            <w:tcW w:w="1161" w:type="dxa"/>
            <w:gridSpan w:val="2"/>
            <w:noWrap/>
            <w:hideMark/>
          </w:tcPr>
          <w:p w14:paraId="4FF412F6" w14:textId="02D81923" w:rsidR="00194902" w:rsidDel="003D279B" w:rsidRDefault="00194902" w:rsidP="00E84542">
            <w:pPr>
              <w:rPr>
                <w:del w:id="4145" w:author="Justin Bracci" w:date="2023-06-21T19:45:00Z"/>
              </w:rPr>
            </w:pPr>
            <w:del w:id="4146" w:author="Justin Bracci" w:date="2023-06-21T19:45:00Z">
              <w:r w:rsidRPr="00553410" w:rsidDel="003D279B">
                <w:delText>6.55</w:delText>
              </w:r>
            </w:del>
          </w:p>
          <w:p w14:paraId="61884C4B" w14:textId="0A40967A" w:rsidR="00194902" w:rsidRPr="00EE20E8" w:rsidDel="003D279B" w:rsidRDefault="00194902" w:rsidP="00E84542">
            <w:pPr>
              <w:rPr>
                <w:del w:id="4147" w:author="Justin Bracci" w:date="2023-06-21T19:45:00Z"/>
              </w:rPr>
            </w:pPr>
            <w:del w:id="4148" w:author="Justin Bracci" w:date="2023-06-21T19:45:00Z">
              <w:r w:rsidDel="003D279B">
                <w:delText>(N/A)</w:delText>
              </w:r>
            </w:del>
          </w:p>
        </w:tc>
        <w:tc>
          <w:tcPr>
            <w:tcW w:w="1140" w:type="dxa"/>
            <w:noWrap/>
            <w:hideMark/>
          </w:tcPr>
          <w:p w14:paraId="44E3CCC9" w14:textId="3236CEE6" w:rsidR="00194902" w:rsidDel="003D279B" w:rsidRDefault="00194902" w:rsidP="00E84542">
            <w:pPr>
              <w:rPr>
                <w:del w:id="4149" w:author="Justin Bracci" w:date="2023-06-21T19:45:00Z"/>
              </w:rPr>
            </w:pPr>
            <w:del w:id="4150" w:author="Justin Bracci" w:date="2023-06-21T19:45:00Z">
              <w:r w:rsidRPr="00553410" w:rsidDel="003D279B">
                <w:delText>6.52</w:delText>
              </w:r>
            </w:del>
          </w:p>
          <w:p w14:paraId="7234184D" w14:textId="12C149C9" w:rsidR="00194902" w:rsidRPr="00EE20E8" w:rsidDel="003D279B" w:rsidRDefault="00194902" w:rsidP="00E84542">
            <w:pPr>
              <w:rPr>
                <w:del w:id="4151" w:author="Justin Bracci" w:date="2023-06-21T19:45:00Z"/>
              </w:rPr>
            </w:pPr>
            <w:del w:id="4152" w:author="Justin Bracci" w:date="2023-06-21T19:45:00Z">
              <w:r w:rsidDel="003D279B">
                <w:delText>(N/A)</w:delText>
              </w:r>
            </w:del>
          </w:p>
        </w:tc>
      </w:tr>
      <w:tr w:rsidR="00194902" w:rsidRPr="00EE20E8" w:rsidDel="003D279B" w14:paraId="404DD446" w14:textId="2041D859" w:rsidTr="00E84542">
        <w:trPr>
          <w:trHeight w:val="290"/>
          <w:del w:id="4153" w:author="Justin Bracci" w:date="2023-06-21T19:45:00Z"/>
        </w:trPr>
        <w:tc>
          <w:tcPr>
            <w:tcW w:w="2695" w:type="dxa"/>
            <w:noWrap/>
            <w:hideMark/>
          </w:tcPr>
          <w:p w14:paraId="20EA6095" w14:textId="5152FDE8" w:rsidR="00194902" w:rsidRPr="00EE20E8" w:rsidDel="003D279B" w:rsidRDefault="00194902" w:rsidP="00E84542">
            <w:pPr>
              <w:rPr>
                <w:del w:id="4154" w:author="Justin Bracci" w:date="2023-06-21T19:45:00Z"/>
              </w:rPr>
            </w:pPr>
            <w:del w:id="4155" w:author="Justin Bracci" w:date="2023-06-21T19:45:00Z">
              <w:r w:rsidRPr="00EE20E8" w:rsidDel="003D279B">
                <w:delText>GWP100, 4% Natural Gas Leakage</w:delText>
              </w:r>
            </w:del>
          </w:p>
        </w:tc>
        <w:tc>
          <w:tcPr>
            <w:tcW w:w="1138" w:type="dxa"/>
            <w:noWrap/>
            <w:hideMark/>
          </w:tcPr>
          <w:p w14:paraId="5A87ED39" w14:textId="6DC96D2F" w:rsidR="00194902" w:rsidDel="003D279B" w:rsidRDefault="00194902" w:rsidP="00E84542">
            <w:pPr>
              <w:rPr>
                <w:del w:id="4156" w:author="Justin Bracci" w:date="2023-06-21T19:45:00Z"/>
              </w:rPr>
            </w:pPr>
            <w:del w:id="4157" w:author="Justin Bracci" w:date="2023-06-21T19:45:00Z">
              <w:r w:rsidRPr="00553410" w:rsidDel="003D279B">
                <w:delText>5.63</w:delText>
              </w:r>
            </w:del>
          </w:p>
          <w:p w14:paraId="2BA48D48" w14:textId="22CFB583" w:rsidR="00194902" w:rsidRPr="00EE20E8" w:rsidDel="003D279B" w:rsidRDefault="00194902" w:rsidP="00E84542">
            <w:pPr>
              <w:rPr>
                <w:del w:id="4158" w:author="Justin Bracci" w:date="2023-06-21T19:45:00Z"/>
              </w:rPr>
            </w:pPr>
            <w:del w:id="4159" w:author="Justin Bracci" w:date="2023-06-21T19:45:00Z">
              <w:r w:rsidDel="003D279B">
                <w:delText>(N/A)</w:delText>
              </w:r>
            </w:del>
          </w:p>
        </w:tc>
        <w:tc>
          <w:tcPr>
            <w:tcW w:w="1382" w:type="dxa"/>
            <w:noWrap/>
            <w:hideMark/>
          </w:tcPr>
          <w:p w14:paraId="62CCDA5F" w14:textId="7F1ECDEF" w:rsidR="00194902" w:rsidDel="003D279B" w:rsidRDefault="00194902" w:rsidP="00E84542">
            <w:pPr>
              <w:rPr>
                <w:del w:id="4160" w:author="Justin Bracci" w:date="2023-06-21T19:45:00Z"/>
              </w:rPr>
            </w:pPr>
            <w:del w:id="4161" w:author="Justin Bracci" w:date="2023-06-21T19:45:00Z">
              <w:r w:rsidRPr="00553410" w:rsidDel="003D279B">
                <w:delText>3.60</w:delText>
              </w:r>
            </w:del>
          </w:p>
          <w:p w14:paraId="67E258D5" w14:textId="398029EA" w:rsidR="00194902" w:rsidRPr="00EE20E8" w:rsidDel="003D279B" w:rsidRDefault="00194902" w:rsidP="00E84542">
            <w:pPr>
              <w:rPr>
                <w:del w:id="4162" w:author="Justin Bracci" w:date="2023-06-21T19:45:00Z"/>
              </w:rPr>
            </w:pPr>
            <w:del w:id="4163" w:author="Justin Bracci" w:date="2023-06-21T19:45:00Z">
              <w:r w:rsidDel="003D279B">
                <w:delText>($0.60/kg)</w:delText>
              </w:r>
            </w:del>
          </w:p>
        </w:tc>
        <w:tc>
          <w:tcPr>
            <w:tcW w:w="900" w:type="dxa"/>
            <w:noWrap/>
            <w:hideMark/>
          </w:tcPr>
          <w:p w14:paraId="7176D9EA" w14:textId="7378A687" w:rsidR="00194902" w:rsidDel="003D279B" w:rsidRDefault="00194902" w:rsidP="00E84542">
            <w:pPr>
              <w:rPr>
                <w:del w:id="4164" w:author="Justin Bracci" w:date="2023-06-21T19:45:00Z"/>
              </w:rPr>
            </w:pPr>
            <w:del w:id="4165" w:author="Justin Bracci" w:date="2023-06-21T19:45:00Z">
              <w:r w:rsidRPr="00553410" w:rsidDel="003D279B">
                <w:delText>14.67</w:delText>
              </w:r>
            </w:del>
          </w:p>
          <w:p w14:paraId="7792CD7B" w14:textId="786D0780" w:rsidR="00194902" w:rsidRPr="00EE20E8" w:rsidDel="003D279B" w:rsidRDefault="00194902" w:rsidP="00E84542">
            <w:pPr>
              <w:rPr>
                <w:del w:id="4166" w:author="Justin Bracci" w:date="2023-06-21T19:45:00Z"/>
              </w:rPr>
            </w:pPr>
            <w:del w:id="4167" w:author="Justin Bracci" w:date="2023-06-21T19:45:00Z">
              <w:r w:rsidDel="003D279B">
                <w:delText>(N/A)</w:delText>
              </w:r>
            </w:del>
          </w:p>
        </w:tc>
        <w:tc>
          <w:tcPr>
            <w:tcW w:w="934" w:type="dxa"/>
            <w:gridSpan w:val="2"/>
            <w:noWrap/>
            <w:hideMark/>
          </w:tcPr>
          <w:p w14:paraId="55E1E20A" w14:textId="7EB49FB0" w:rsidR="00194902" w:rsidDel="003D279B" w:rsidRDefault="00194902" w:rsidP="00E84542">
            <w:pPr>
              <w:rPr>
                <w:del w:id="4168" w:author="Justin Bracci" w:date="2023-06-21T19:45:00Z"/>
              </w:rPr>
            </w:pPr>
            <w:del w:id="4169" w:author="Justin Bracci" w:date="2023-06-21T19:45:00Z">
              <w:r w:rsidRPr="00553410" w:rsidDel="003D279B">
                <w:delText>9.62</w:delText>
              </w:r>
            </w:del>
          </w:p>
          <w:p w14:paraId="55A98B4C" w14:textId="490474AE" w:rsidR="00194902" w:rsidRPr="00EE20E8" w:rsidDel="003D279B" w:rsidRDefault="00194902" w:rsidP="00E84542">
            <w:pPr>
              <w:rPr>
                <w:del w:id="4170" w:author="Justin Bracci" w:date="2023-06-21T19:45:00Z"/>
              </w:rPr>
            </w:pPr>
            <w:del w:id="4171" w:author="Justin Bracci" w:date="2023-06-21T19:45:00Z">
              <w:r w:rsidDel="003D279B">
                <w:delText>(N/A)</w:delText>
              </w:r>
            </w:del>
          </w:p>
        </w:tc>
        <w:tc>
          <w:tcPr>
            <w:tcW w:w="1161" w:type="dxa"/>
            <w:gridSpan w:val="2"/>
            <w:noWrap/>
            <w:hideMark/>
          </w:tcPr>
          <w:p w14:paraId="6451D180" w14:textId="6BD9D67E" w:rsidR="00194902" w:rsidDel="003D279B" w:rsidRDefault="00194902" w:rsidP="00E84542">
            <w:pPr>
              <w:rPr>
                <w:del w:id="4172" w:author="Justin Bracci" w:date="2023-06-21T19:45:00Z"/>
              </w:rPr>
            </w:pPr>
            <w:del w:id="4173" w:author="Justin Bracci" w:date="2023-06-21T19:45:00Z">
              <w:r w:rsidRPr="00553410" w:rsidDel="003D279B">
                <w:delText>6.27</w:delText>
              </w:r>
            </w:del>
          </w:p>
          <w:p w14:paraId="31DF151C" w14:textId="5A28E31A" w:rsidR="00194902" w:rsidRPr="00EE20E8" w:rsidDel="003D279B" w:rsidRDefault="00194902" w:rsidP="00E84542">
            <w:pPr>
              <w:rPr>
                <w:del w:id="4174" w:author="Justin Bracci" w:date="2023-06-21T19:45:00Z"/>
              </w:rPr>
            </w:pPr>
            <w:del w:id="4175" w:author="Justin Bracci" w:date="2023-06-21T19:45:00Z">
              <w:r w:rsidDel="003D279B">
                <w:delText>(N/A)</w:delText>
              </w:r>
            </w:del>
          </w:p>
        </w:tc>
        <w:tc>
          <w:tcPr>
            <w:tcW w:w="1140" w:type="dxa"/>
            <w:noWrap/>
            <w:hideMark/>
          </w:tcPr>
          <w:p w14:paraId="5639A571" w14:textId="475D1078" w:rsidR="00194902" w:rsidDel="003D279B" w:rsidRDefault="00194902" w:rsidP="00E84542">
            <w:pPr>
              <w:rPr>
                <w:del w:id="4176" w:author="Justin Bracci" w:date="2023-06-21T19:45:00Z"/>
              </w:rPr>
            </w:pPr>
            <w:del w:id="4177" w:author="Justin Bracci" w:date="2023-06-21T19:45:00Z">
              <w:r w:rsidRPr="00553410" w:rsidDel="003D279B">
                <w:delText>6.26</w:delText>
              </w:r>
            </w:del>
          </w:p>
          <w:p w14:paraId="7C8CCAD2" w14:textId="37D5CDB8" w:rsidR="00194902" w:rsidRPr="00EE20E8" w:rsidDel="003D279B" w:rsidRDefault="00194902" w:rsidP="00E84542">
            <w:pPr>
              <w:rPr>
                <w:del w:id="4178" w:author="Justin Bracci" w:date="2023-06-21T19:45:00Z"/>
              </w:rPr>
            </w:pPr>
            <w:del w:id="4179" w:author="Justin Bracci" w:date="2023-06-21T19:45:00Z">
              <w:r w:rsidDel="003D279B">
                <w:delText>(N/A)</w:delText>
              </w:r>
            </w:del>
          </w:p>
        </w:tc>
      </w:tr>
      <w:tr w:rsidR="00194902" w:rsidRPr="00EE20E8" w:rsidDel="003D279B" w14:paraId="544677D2" w14:textId="1A5BC675" w:rsidTr="00E84542">
        <w:trPr>
          <w:trHeight w:val="290"/>
          <w:del w:id="4180" w:author="Justin Bracci" w:date="2023-06-21T19:45:00Z"/>
        </w:trPr>
        <w:tc>
          <w:tcPr>
            <w:tcW w:w="2695" w:type="dxa"/>
            <w:noWrap/>
            <w:hideMark/>
          </w:tcPr>
          <w:p w14:paraId="04D5502F" w14:textId="6BBF75BC" w:rsidR="00194902" w:rsidRPr="00EE20E8" w:rsidDel="003D279B" w:rsidRDefault="00194902" w:rsidP="00E84542">
            <w:pPr>
              <w:rPr>
                <w:del w:id="4181" w:author="Justin Bracci" w:date="2023-06-21T19:45:00Z"/>
              </w:rPr>
            </w:pPr>
            <w:del w:id="4182" w:author="Justin Bracci" w:date="2023-06-21T19:45:00Z">
              <w:r w:rsidRPr="00EE20E8" w:rsidDel="003D279B">
                <w:delText>GWP20, 4% Natural Gas Leakage</w:delText>
              </w:r>
            </w:del>
          </w:p>
        </w:tc>
        <w:tc>
          <w:tcPr>
            <w:tcW w:w="1138" w:type="dxa"/>
            <w:noWrap/>
            <w:hideMark/>
          </w:tcPr>
          <w:p w14:paraId="0671CAE2" w14:textId="53147C09" w:rsidR="00194902" w:rsidDel="003D279B" w:rsidRDefault="00194902" w:rsidP="00E84542">
            <w:pPr>
              <w:rPr>
                <w:del w:id="4183" w:author="Justin Bracci" w:date="2023-06-21T19:45:00Z"/>
              </w:rPr>
            </w:pPr>
            <w:del w:id="4184" w:author="Justin Bracci" w:date="2023-06-21T19:45:00Z">
              <w:r w:rsidRPr="00553410" w:rsidDel="003D279B">
                <w:delText>5.63</w:delText>
              </w:r>
            </w:del>
          </w:p>
          <w:p w14:paraId="5680EF3B" w14:textId="6CEADE9F" w:rsidR="00194902" w:rsidRPr="00EE20E8" w:rsidDel="003D279B" w:rsidRDefault="00194902" w:rsidP="00E84542">
            <w:pPr>
              <w:rPr>
                <w:del w:id="4185" w:author="Justin Bracci" w:date="2023-06-21T19:45:00Z"/>
              </w:rPr>
            </w:pPr>
            <w:del w:id="4186" w:author="Justin Bracci" w:date="2023-06-21T19:45:00Z">
              <w:r w:rsidDel="003D279B">
                <w:delText>(N/A)</w:delText>
              </w:r>
            </w:del>
          </w:p>
        </w:tc>
        <w:tc>
          <w:tcPr>
            <w:tcW w:w="1382" w:type="dxa"/>
            <w:noWrap/>
            <w:hideMark/>
          </w:tcPr>
          <w:p w14:paraId="2B668DF1" w14:textId="78C8C634" w:rsidR="00194902" w:rsidDel="003D279B" w:rsidRDefault="00194902" w:rsidP="00E84542">
            <w:pPr>
              <w:rPr>
                <w:del w:id="4187" w:author="Justin Bracci" w:date="2023-06-21T19:45:00Z"/>
              </w:rPr>
            </w:pPr>
            <w:del w:id="4188" w:author="Justin Bracci" w:date="2023-06-21T19:45:00Z">
              <w:r w:rsidRPr="00553410" w:rsidDel="003D279B">
                <w:delText>3.60</w:delText>
              </w:r>
            </w:del>
          </w:p>
          <w:p w14:paraId="1860126C" w14:textId="520D39FB" w:rsidR="00194902" w:rsidRPr="00EE20E8" w:rsidDel="003D279B" w:rsidRDefault="00194902" w:rsidP="00E84542">
            <w:pPr>
              <w:rPr>
                <w:del w:id="4189" w:author="Justin Bracci" w:date="2023-06-21T19:45:00Z"/>
              </w:rPr>
            </w:pPr>
            <w:del w:id="4190" w:author="Justin Bracci" w:date="2023-06-21T19:45:00Z">
              <w:r w:rsidDel="003D279B">
                <w:delText>($0.60/kg)</w:delText>
              </w:r>
            </w:del>
          </w:p>
        </w:tc>
        <w:tc>
          <w:tcPr>
            <w:tcW w:w="900" w:type="dxa"/>
            <w:noWrap/>
            <w:hideMark/>
          </w:tcPr>
          <w:p w14:paraId="38AF71BB" w14:textId="2EF9E592" w:rsidR="00194902" w:rsidDel="003D279B" w:rsidRDefault="00194902" w:rsidP="00E84542">
            <w:pPr>
              <w:rPr>
                <w:del w:id="4191" w:author="Justin Bracci" w:date="2023-06-21T19:45:00Z"/>
              </w:rPr>
            </w:pPr>
            <w:del w:id="4192" w:author="Justin Bracci" w:date="2023-06-21T19:45:00Z">
              <w:r w:rsidRPr="00553410" w:rsidDel="003D279B">
                <w:delText>22.44</w:delText>
              </w:r>
            </w:del>
          </w:p>
          <w:p w14:paraId="3DAAEB20" w14:textId="57FBDBF0" w:rsidR="00194902" w:rsidRPr="00EE20E8" w:rsidDel="003D279B" w:rsidRDefault="00194902" w:rsidP="00E84542">
            <w:pPr>
              <w:rPr>
                <w:del w:id="4193" w:author="Justin Bracci" w:date="2023-06-21T19:45:00Z"/>
              </w:rPr>
            </w:pPr>
            <w:del w:id="4194" w:author="Justin Bracci" w:date="2023-06-21T19:45:00Z">
              <w:r w:rsidDel="003D279B">
                <w:delText>(N/A)</w:delText>
              </w:r>
            </w:del>
          </w:p>
        </w:tc>
        <w:tc>
          <w:tcPr>
            <w:tcW w:w="934" w:type="dxa"/>
            <w:gridSpan w:val="2"/>
            <w:noWrap/>
            <w:hideMark/>
          </w:tcPr>
          <w:p w14:paraId="610AFC72" w14:textId="26715061" w:rsidR="00194902" w:rsidDel="003D279B" w:rsidRDefault="00194902" w:rsidP="00E84542">
            <w:pPr>
              <w:rPr>
                <w:del w:id="4195" w:author="Justin Bracci" w:date="2023-06-21T19:45:00Z"/>
              </w:rPr>
            </w:pPr>
            <w:del w:id="4196" w:author="Justin Bracci" w:date="2023-06-21T19:45:00Z">
              <w:r w:rsidRPr="00553410" w:rsidDel="003D279B">
                <w:delText>17.45</w:delText>
              </w:r>
            </w:del>
          </w:p>
          <w:p w14:paraId="7D8388BD" w14:textId="08D6F94F" w:rsidR="00194902" w:rsidRPr="00EE20E8" w:rsidDel="003D279B" w:rsidRDefault="00194902" w:rsidP="00E84542">
            <w:pPr>
              <w:rPr>
                <w:del w:id="4197" w:author="Justin Bracci" w:date="2023-06-21T19:45:00Z"/>
              </w:rPr>
            </w:pPr>
            <w:del w:id="4198" w:author="Justin Bracci" w:date="2023-06-21T19:45:00Z">
              <w:r w:rsidDel="003D279B">
                <w:delText>(N/A)</w:delText>
              </w:r>
            </w:del>
          </w:p>
        </w:tc>
        <w:tc>
          <w:tcPr>
            <w:tcW w:w="1161" w:type="dxa"/>
            <w:gridSpan w:val="2"/>
            <w:noWrap/>
            <w:hideMark/>
          </w:tcPr>
          <w:p w14:paraId="3A21A702" w14:textId="036346AE" w:rsidR="00194902" w:rsidDel="003D279B" w:rsidRDefault="00194902" w:rsidP="00E84542">
            <w:pPr>
              <w:rPr>
                <w:del w:id="4199" w:author="Justin Bracci" w:date="2023-06-21T19:45:00Z"/>
              </w:rPr>
            </w:pPr>
            <w:del w:id="4200" w:author="Justin Bracci" w:date="2023-06-21T19:45:00Z">
              <w:r w:rsidRPr="00553410" w:rsidDel="003D279B">
                <w:delText>14.52</w:delText>
              </w:r>
            </w:del>
          </w:p>
          <w:p w14:paraId="3810C461" w14:textId="6912C0A8" w:rsidR="00194902" w:rsidRPr="00EE20E8" w:rsidDel="003D279B" w:rsidRDefault="00194902" w:rsidP="00E84542">
            <w:pPr>
              <w:rPr>
                <w:del w:id="4201" w:author="Justin Bracci" w:date="2023-06-21T19:45:00Z"/>
              </w:rPr>
            </w:pPr>
            <w:del w:id="4202" w:author="Justin Bracci" w:date="2023-06-21T19:45:00Z">
              <w:r w:rsidDel="003D279B">
                <w:delText>(N/A)</w:delText>
              </w:r>
            </w:del>
          </w:p>
        </w:tc>
        <w:tc>
          <w:tcPr>
            <w:tcW w:w="1140" w:type="dxa"/>
            <w:noWrap/>
            <w:hideMark/>
          </w:tcPr>
          <w:p w14:paraId="764A901B" w14:textId="37B983E3" w:rsidR="00194902" w:rsidDel="003D279B" w:rsidRDefault="00194902" w:rsidP="00E84542">
            <w:pPr>
              <w:rPr>
                <w:del w:id="4203" w:author="Justin Bracci" w:date="2023-06-21T19:45:00Z"/>
              </w:rPr>
            </w:pPr>
            <w:del w:id="4204" w:author="Justin Bracci" w:date="2023-06-21T19:45:00Z">
              <w:r w:rsidRPr="00553410" w:rsidDel="003D279B">
                <w:delText>14.00</w:delText>
              </w:r>
            </w:del>
          </w:p>
          <w:p w14:paraId="258757F7" w14:textId="621352C9" w:rsidR="00194902" w:rsidRPr="00EE20E8" w:rsidDel="003D279B" w:rsidRDefault="00194902" w:rsidP="00E84542">
            <w:pPr>
              <w:rPr>
                <w:del w:id="4205" w:author="Justin Bracci" w:date="2023-06-21T19:45:00Z"/>
              </w:rPr>
            </w:pPr>
            <w:del w:id="4206" w:author="Justin Bracci" w:date="2023-06-21T19:45:00Z">
              <w:r w:rsidDel="003D279B">
                <w:delText>(N/A)</w:delText>
              </w:r>
            </w:del>
          </w:p>
        </w:tc>
      </w:tr>
      <w:tr w:rsidR="00194902" w:rsidRPr="0097356E" w:rsidDel="003D279B" w14:paraId="54622F1A" w14:textId="720BDACC" w:rsidTr="00E84542">
        <w:trPr>
          <w:trHeight w:val="290"/>
          <w:del w:id="4207" w:author="Justin Bracci" w:date="2023-06-21T19:45:00Z"/>
        </w:trPr>
        <w:tc>
          <w:tcPr>
            <w:tcW w:w="2695" w:type="dxa"/>
            <w:vMerge w:val="restart"/>
            <w:noWrap/>
          </w:tcPr>
          <w:p w14:paraId="2E6F8C01" w14:textId="2214D25D" w:rsidR="00194902" w:rsidDel="003D279B" w:rsidRDefault="00194902" w:rsidP="00E84542">
            <w:pPr>
              <w:rPr>
                <w:del w:id="4208" w:author="Justin Bracci" w:date="2023-06-21T19:45:00Z"/>
                <w:b/>
                <w:bCs/>
              </w:rPr>
            </w:pPr>
            <w:del w:id="4209" w:author="Justin Bracci" w:date="2023-06-21T19:45:00Z">
              <w:r w:rsidDel="003D279B">
                <w:rPr>
                  <w:b/>
                  <w:bCs/>
                </w:rPr>
                <w:delText>B.</w:delText>
              </w:r>
            </w:del>
          </w:p>
          <w:p w14:paraId="085ADE9B" w14:textId="118979C4" w:rsidR="00194902" w:rsidRPr="00231962" w:rsidDel="003D279B" w:rsidRDefault="00194902" w:rsidP="00E84542">
            <w:pPr>
              <w:rPr>
                <w:del w:id="4210" w:author="Justin Bracci" w:date="2023-06-21T19:45:00Z"/>
                <w:b/>
                <w:bCs/>
              </w:rPr>
            </w:pPr>
            <w:del w:id="4211" w:author="Justin Bracci" w:date="2023-06-21T19:45:00Z">
              <w:r w:rsidRPr="00231962" w:rsidDel="003D279B">
                <w:rPr>
                  <w:b/>
                  <w:bCs/>
                </w:rPr>
                <w:delText>Scenario</w:delText>
              </w:r>
              <w:r w:rsidDel="003D279B">
                <w:rPr>
                  <w:b/>
                  <w:bCs/>
                </w:rPr>
                <w:delText xml:space="preserve"> LCOH with Tax Credits ($/kg H</w:delText>
              </w:r>
              <w:r w:rsidDel="003D279B">
                <w:rPr>
                  <w:b/>
                  <w:bCs/>
                  <w:vertAlign w:val="subscript"/>
                </w:rPr>
                <w:delText>2</w:delText>
              </w:r>
              <w:r w:rsidDel="003D279B">
                <w:rPr>
                  <w:b/>
                  <w:bCs/>
                </w:rPr>
                <w:delText>) *</w:delText>
              </w:r>
            </w:del>
          </w:p>
        </w:tc>
        <w:tc>
          <w:tcPr>
            <w:tcW w:w="2520" w:type="dxa"/>
            <w:gridSpan w:val="2"/>
            <w:noWrap/>
          </w:tcPr>
          <w:p w14:paraId="211A846D" w14:textId="424970EB" w:rsidR="00194902" w:rsidRPr="00231962" w:rsidDel="003D279B" w:rsidRDefault="00194902" w:rsidP="00E84542">
            <w:pPr>
              <w:rPr>
                <w:del w:id="4212" w:author="Justin Bracci" w:date="2023-06-21T19:45:00Z"/>
                <w:b/>
                <w:bCs/>
              </w:rPr>
            </w:pPr>
            <w:del w:id="4213" w:author="Justin Bracci" w:date="2023-06-21T19:45:00Z">
              <w:r w:rsidRPr="00231962" w:rsidDel="003D279B">
                <w:rPr>
                  <w:b/>
                  <w:bCs/>
                </w:rPr>
                <w:delText>Electricity-Based</w:delText>
              </w:r>
            </w:del>
          </w:p>
        </w:tc>
        <w:tc>
          <w:tcPr>
            <w:tcW w:w="4135" w:type="dxa"/>
            <w:gridSpan w:val="6"/>
            <w:noWrap/>
          </w:tcPr>
          <w:p w14:paraId="11571235" w14:textId="7089D060" w:rsidR="00194902" w:rsidRPr="00231962" w:rsidDel="003D279B" w:rsidRDefault="00194902" w:rsidP="00E84542">
            <w:pPr>
              <w:rPr>
                <w:del w:id="4214" w:author="Justin Bracci" w:date="2023-06-21T19:45:00Z"/>
                <w:rFonts w:ascii="Calibri" w:hAnsi="Calibri" w:cs="Calibri"/>
                <w:b/>
                <w:bCs/>
                <w:color w:val="000000"/>
              </w:rPr>
            </w:pPr>
            <w:del w:id="4215" w:author="Justin Bracci" w:date="2023-06-21T19:45:00Z">
              <w:r w:rsidRPr="00231962" w:rsidDel="003D279B">
                <w:rPr>
                  <w:rFonts w:ascii="Calibri" w:hAnsi="Calibri" w:cs="Calibri"/>
                  <w:b/>
                  <w:bCs/>
                  <w:color w:val="000000"/>
                </w:rPr>
                <w:delText>Fossil-Based</w:delText>
              </w:r>
            </w:del>
          </w:p>
        </w:tc>
      </w:tr>
      <w:tr w:rsidR="00194902" w:rsidRPr="00500F91" w:rsidDel="003D279B" w14:paraId="350B6D05" w14:textId="7294D7AF" w:rsidTr="00E84542">
        <w:trPr>
          <w:trHeight w:val="290"/>
          <w:del w:id="4216" w:author="Justin Bracci" w:date="2023-06-21T19:45:00Z"/>
        </w:trPr>
        <w:tc>
          <w:tcPr>
            <w:tcW w:w="2695" w:type="dxa"/>
            <w:vMerge/>
          </w:tcPr>
          <w:p w14:paraId="55B5ECF5" w14:textId="4BD5C1EA" w:rsidR="00194902" w:rsidRPr="00231962" w:rsidDel="003D279B" w:rsidRDefault="00194902" w:rsidP="00E84542">
            <w:pPr>
              <w:rPr>
                <w:del w:id="4217" w:author="Justin Bracci" w:date="2023-06-21T19:45:00Z"/>
                <w:b/>
                <w:bCs/>
              </w:rPr>
            </w:pPr>
          </w:p>
        </w:tc>
        <w:tc>
          <w:tcPr>
            <w:tcW w:w="1138" w:type="dxa"/>
            <w:noWrap/>
          </w:tcPr>
          <w:p w14:paraId="3F505E27" w14:textId="7180630E" w:rsidR="00194902" w:rsidRPr="00231962" w:rsidDel="003D279B" w:rsidRDefault="00194902" w:rsidP="00E84542">
            <w:pPr>
              <w:rPr>
                <w:del w:id="4218" w:author="Justin Bracci" w:date="2023-06-21T19:45:00Z"/>
                <w:b/>
                <w:bCs/>
              </w:rPr>
            </w:pPr>
            <w:del w:id="4219" w:author="Justin Bracci" w:date="2023-06-21T19:45:00Z">
              <w:r w:rsidRPr="00231962" w:rsidDel="003D279B">
                <w:rPr>
                  <w:b/>
                  <w:bCs/>
                </w:rPr>
                <w:delText>PV + Storage</w:delText>
              </w:r>
            </w:del>
          </w:p>
        </w:tc>
        <w:tc>
          <w:tcPr>
            <w:tcW w:w="1382" w:type="dxa"/>
            <w:noWrap/>
          </w:tcPr>
          <w:p w14:paraId="0938CE45" w14:textId="6D07287A" w:rsidR="00194902" w:rsidRPr="00231962" w:rsidDel="003D279B" w:rsidRDefault="00194902" w:rsidP="00E84542">
            <w:pPr>
              <w:rPr>
                <w:del w:id="4220" w:author="Justin Bracci" w:date="2023-06-21T19:45:00Z"/>
                <w:b/>
                <w:bCs/>
              </w:rPr>
            </w:pPr>
            <w:del w:id="4221" w:author="Justin Bracci" w:date="2023-06-21T19:45:00Z">
              <w:r w:rsidRPr="00231962" w:rsidDel="003D279B">
                <w:rPr>
                  <w:b/>
                  <w:bCs/>
                </w:rPr>
                <w:delText>PV + Storage + Grid</w:delText>
              </w:r>
            </w:del>
          </w:p>
        </w:tc>
        <w:tc>
          <w:tcPr>
            <w:tcW w:w="900" w:type="dxa"/>
          </w:tcPr>
          <w:p w14:paraId="634DE735" w14:textId="54D8DBE9" w:rsidR="00194902" w:rsidRPr="00231962" w:rsidDel="003D279B" w:rsidRDefault="00194902" w:rsidP="00E84542">
            <w:pPr>
              <w:rPr>
                <w:del w:id="4222" w:author="Justin Bracci" w:date="2023-06-21T19:45:00Z"/>
                <w:b/>
                <w:bCs/>
              </w:rPr>
            </w:pPr>
            <w:del w:id="4223" w:author="Justin Bracci" w:date="2023-06-21T19:45:00Z">
              <w:r w:rsidRPr="00231962" w:rsidDel="003D279B">
                <w:rPr>
                  <w:b/>
                  <w:bCs/>
                </w:rPr>
                <w:delText>SMR</w:delText>
              </w:r>
            </w:del>
          </w:p>
        </w:tc>
        <w:tc>
          <w:tcPr>
            <w:tcW w:w="900" w:type="dxa"/>
          </w:tcPr>
          <w:p w14:paraId="3EABDAA9" w14:textId="33028580" w:rsidR="00194902" w:rsidRPr="00231962" w:rsidDel="003D279B" w:rsidRDefault="00194902" w:rsidP="00E84542">
            <w:pPr>
              <w:rPr>
                <w:del w:id="4224" w:author="Justin Bracci" w:date="2023-06-21T19:45:00Z"/>
                <w:b/>
                <w:bCs/>
              </w:rPr>
            </w:pPr>
            <w:del w:id="4225" w:author="Justin Bracci" w:date="2023-06-21T19:45:00Z">
              <w:r w:rsidRPr="00231962" w:rsidDel="003D279B">
                <w:rPr>
                  <w:b/>
                  <w:bCs/>
                </w:rPr>
                <w:delText>SMR-CCS (1)</w:delText>
              </w:r>
            </w:del>
          </w:p>
        </w:tc>
        <w:tc>
          <w:tcPr>
            <w:tcW w:w="1170" w:type="dxa"/>
            <w:gridSpan w:val="2"/>
          </w:tcPr>
          <w:p w14:paraId="61F04947" w14:textId="58AE2C15" w:rsidR="00194902" w:rsidRPr="00231962" w:rsidDel="003D279B" w:rsidRDefault="00194902" w:rsidP="00E84542">
            <w:pPr>
              <w:rPr>
                <w:del w:id="4226" w:author="Justin Bracci" w:date="2023-06-21T19:45:00Z"/>
                <w:b/>
                <w:bCs/>
              </w:rPr>
            </w:pPr>
            <w:del w:id="4227" w:author="Justin Bracci" w:date="2023-06-21T19:45:00Z">
              <w:r w:rsidRPr="00231962" w:rsidDel="003D279B">
                <w:rPr>
                  <w:b/>
                  <w:bCs/>
                </w:rPr>
                <w:delText>SMR-CCS (2)</w:delText>
              </w:r>
            </w:del>
          </w:p>
        </w:tc>
        <w:tc>
          <w:tcPr>
            <w:tcW w:w="1165" w:type="dxa"/>
            <w:gridSpan w:val="2"/>
          </w:tcPr>
          <w:p w14:paraId="5A38185C" w14:textId="5B80ADB5" w:rsidR="00194902" w:rsidRPr="00231962" w:rsidDel="003D279B" w:rsidRDefault="00194902" w:rsidP="00E84542">
            <w:pPr>
              <w:rPr>
                <w:del w:id="4228" w:author="Justin Bracci" w:date="2023-06-21T19:45:00Z"/>
                <w:b/>
                <w:bCs/>
              </w:rPr>
            </w:pPr>
            <w:del w:id="4229" w:author="Justin Bracci" w:date="2023-06-21T19:45:00Z">
              <w:r w:rsidRPr="00231962" w:rsidDel="003D279B">
                <w:rPr>
                  <w:b/>
                  <w:bCs/>
                </w:rPr>
                <w:delText>ATR-CCS (3)</w:delText>
              </w:r>
            </w:del>
          </w:p>
        </w:tc>
      </w:tr>
      <w:tr w:rsidR="00194902" w:rsidRPr="00500F91" w:rsidDel="003D279B" w14:paraId="32C1D98A" w14:textId="397B6C5C" w:rsidTr="00E84542">
        <w:trPr>
          <w:trHeight w:val="290"/>
          <w:del w:id="4230" w:author="Justin Bracci" w:date="2023-06-21T19:45:00Z"/>
        </w:trPr>
        <w:tc>
          <w:tcPr>
            <w:tcW w:w="2695" w:type="dxa"/>
            <w:noWrap/>
          </w:tcPr>
          <w:p w14:paraId="12622C5D" w14:textId="0F36B234" w:rsidR="00194902" w:rsidRPr="00500F91" w:rsidDel="003D279B" w:rsidRDefault="00194902" w:rsidP="00E84542">
            <w:pPr>
              <w:rPr>
                <w:del w:id="4231" w:author="Justin Bracci" w:date="2023-06-21T19:45:00Z"/>
              </w:rPr>
            </w:pPr>
            <w:del w:id="4232" w:author="Justin Bracci" w:date="2023-06-21T19:45:00Z">
              <w:r w:rsidRPr="00750EC8" w:rsidDel="003D279B">
                <w:delText>No Upstream</w:delText>
              </w:r>
              <w:r w:rsidDel="003D279B">
                <w:delText xml:space="preserve"> PV</w:delText>
              </w:r>
              <w:r w:rsidRPr="00750EC8" w:rsidDel="003D279B">
                <w:delText xml:space="preserve"> Emissions</w:delText>
              </w:r>
              <w:r w:rsidDel="003D279B">
                <w:delText xml:space="preserve"> or </w:delText>
              </w:r>
              <w:r w:rsidRPr="00750EC8" w:rsidDel="003D279B">
                <w:delText>Natural Gas Leakage</w:delText>
              </w:r>
            </w:del>
          </w:p>
        </w:tc>
        <w:tc>
          <w:tcPr>
            <w:tcW w:w="1138" w:type="dxa"/>
            <w:shd w:val="clear" w:color="auto" w:fill="F2CDD1" w:themeFill="accent2" w:themeFillTint="33"/>
            <w:noWrap/>
          </w:tcPr>
          <w:p w14:paraId="5B4CB391" w14:textId="204E50C9" w:rsidR="00194902" w:rsidRPr="00500F91" w:rsidDel="003D279B" w:rsidRDefault="00194902" w:rsidP="00E84542">
            <w:pPr>
              <w:rPr>
                <w:del w:id="4233" w:author="Justin Bracci" w:date="2023-06-21T19:45:00Z"/>
              </w:rPr>
            </w:pPr>
            <w:del w:id="4234" w:author="Justin Bracci" w:date="2023-06-21T19:45:00Z">
              <w:r w:rsidRPr="000E0A1B" w:rsidDel="003D279B">
                <w:delText>$2.33</w:delText>
              </w:r>
            </w:del>
          </w:p>
        </w:tc>
        <w:tc>
          <w:tcPr>
            <w:tcW w:w="1382" w:type="dxa"/>
            <w:shd w:val="clear" w:color="auto" w:fill="F2CDD1" w:themeFill="accent2" w:themeFillTint="33"/>
            <w:noWrap/>
          </w:tcPr>
          <w:p w14:paraId="28919BF7" w14:textId="3497A61A" w:rsidR="00194902" w:rsidRPr="00500F91" w:rsidDel="003D279B" w:rsidRDefault="00194902" w:rsidP="00E84542">
            <w:pPr>
              <w:rPr>
                <w:del w:id="4235" w:author="Justin Bracci" w:date="2023-06-21T19:45:00Z"/>
              </w:rPr>
            </w:pPr>
            <w:del w:id="4236" w:author="Justin Bracci" w:date="2023-06-21T19:45:00Z">
              <w:r w:rsidRPr="000E0A1B" w:rsidDel="003D279B">
                <w:delText>$2.06</w:delText>
              </w:r>
            </w:del>
          </w:p>
        </w:tc>
        <w:tc>
          <w:tcPr>
            <w:tcW w:w="900" w:type="dxa"/>
            <w:noWrap/>
          </w:tcPr>
          <w:p w14:paraId="751927D9" w14:textId="04DC1594" w:rsidR="00194902" w:rsidRPr="00500F91" w:rsidDel="003D279B" w:rsidRDefault="00194902" w:rsidP="00E84542">
            <w:pPr>
              <w:rPr>
                <w:del w:id="4237" w:author="Justin Bracci" w:date="2023-06-21T19:45:00Z"/>
              </w:rPr>
            </w:pPr>
            <w:del w:id="4238" w:author="Justin Bracci" w:date="2023-06-21T19:45:00Z">
              <w:r w:rsidRPr="000E0A1B" w:rsidDel="003D279B">
                <w:delText>$2.08</w:delText>
              </w:r>
            </w:del>
          </w:p>
        </w:tc>
        <w:tc>
          <w:tcPr>
            <w:tcW w:w="900" w:type="dxa"/>
            <w:shd w:val="clear" w:color="auto" w:fill="C3E0F2" w:themeFill="accent3" w:themeFillTint="33"/>
            <w:noWrap/>
          </w:tcPr>
          <w:p w14:paraId="611A96DB" w14:textId="1AE59CAA" w:rsidR="00194902" w:rsidRPr="00500F91" w:rsidDel="003D279B" w:rsidRDefault="00194902" w:rsidP="00E84542">
            <w:pPr>
              <w:rPr>
                <w:del w:id="4239" w:author="Justin Bracci" w:date="2023-06-21T19:45:00Z"/>
              </w:rPr>
            </w:pPr>
            <w:del w:id="4240" w:author="Justin Bracci" w:date="2023-06-21T19:45:00Z">
              <w:r w:rsidRPr="000E0A1B" w:rsidDel="003D279B">
                <w:delText>$1.88</w:delText>
              </w:r>
            </w:del>
          </w:p>
        </w:tc>
        <w:tc>
          <w:tcPr>
            <w:tcW w:w="1170" w:type="dxa"/>
            <w:gridSpan w:val="2"/>
            <w:shd w:val="clear" w:color="auto" w:fill="C3E0F2" w:themeFill="accent3" w:themeFillTint="33"/>
            <w:noWrap/>
          </w:tcPr>
          <w:p w14:paraId="541A4678" w14:textId="2B268CAD" w:rsidR="00194902" w:rsidRPr="00500F91" w:rsidDel="003D279B" w:rsidRDefault="00194902" w:rsidP="00E84542">
            <w:pPr>
              <w:rPr>
                <w:del w:id="4241" w:author="Justin Bracci" w:date="2023-06-21T19:45:00Z"/>
              </w:rPr>
            </w:pPr>
            <w:del w:id="4242" w:author="Justin Bracci" w:date="2023-06-21T19:45:00Z">
              <w:r w:rsidRPr="000E0A1B" w:rsidDel="003D279B">
                <w:delText>$1.91</w:delText>
              </w:r>
            </w:del>
          </w:p>
        </w:tc>
        <w:tc>
          <w:tcPr>
            <w:tcW w:w="1165" w:type="dxa"/>
            <w:gridSpan w:val="2"/>
            <w:shd w:val="clear" w:color="auto" w:fill="F2CDD1" w:themeFill="accent2" w:themeFillTint="33"/>
            <w:noWrap/>
          </w:tcPr>
          <w:p w14:paraId="0F0E4D8D" w14:textId="7FCEBED2" w:rsidR="00194902" w:rsidRPr="00500F91" w:rsidDel="003D279B" w:rsidRDefault="00194902" w:rsidP="00E84542">
            <w:pPr>
              <w:rPr>
                <w:del w:id="4243" w:author="Justin Bracci" w:date="2023-06-21T19:45:00Z"/>
              </w:rPr>
            </w:pPr>
            <w:del w:id="4244" w:author="Justin Bracci" w:date="2023-06-21T19:45:00Z">
              <w:r w:rsidRPr="000E0A1B" w:rsidDel="003D279B">
                <w:delText>$1.93</w:delText>
              </w:r>
            </w:del>
          </w:p>
        </w:tc>
      </w:tr>
      <w:tr w:rsidR="00194902" w:rsidRPr="00500F91" w:rsidDel="003D279B" w14:paraId="190CFE0F" w14:textId="043E264A" w:rsidTr="00E84542">
        <w:trPr>
          <w:trHeight w:val="290"/>
          <w:del w:id="4245" w:author="Justin Bracci" w:date="2023-06-21T19:45:00Z"/>
        </w:trPr>
        <w:tc>
          <w:tcPr>
            <w:tcW w:w="2695" w:type="dxa"/>
            <w:noWrap/>
          </w:tcPr>
          <w:p w14:paraId="51C34944" w14:textId="3D5D5638" w:rsidR="00194902" w:rsidRPr="00500F91" w:rsidDel="003D279B" w:rsidRDefault="00194902" w:rsidP="00E84542">
            <w:pPr>
              <w:rPr>
                <w:del w:id="4246" w:author="Justin Bracci" w:date="2023-06-21T19:45:00Z"/>
              </w:rPr>
            </w:pPr>
            <w:del w:id="4247" w:author="Justin Bracci" w:date="2023-06-21T19:45:00Z">
              <w:r w:rsidRPr="00750EC8" w:rsidDel="003D279B">
                <w:delText>No Natural Gas Leakage</w:delText>
              </w:r>
            </w:del>
          </w:p>
        </w:tc>
        <w:tc>
          <w:tcPr>
            <w:tcW w:w="1138" w:type="dxa"/>
            <w:noWrap/>
          </w:tcPr>
          <w:p w14:paraId="4BDE9024" w14:textId="57F43DB2" w:rsidR="00194902" w:rsidRPr="00500F91" w:rsidDel="003D279B" w:rsidRDefault="00194902" w:rsidP="00E84542">
            <w:pPr>
              <w:rPr>
                <w:del w:id="4248" w:author="Justin Bracci" w:date="2023-06-21T19:45:00Z"/>
              </w:rPr>
            </w:pPr>
            <w:del w:id="4249" w:author="Justin Bracci" w:date="2023-06-21T19:45:00Z">
              <w:r w:rsidRPr="000E0A1B" w:rsidDel="003D279B">
                <w:delText>$5.33</w:delText>
              </w:r>
            </w:del>
          </w:p>
        </w:tc>
        <w:tc>
          <w:tcPr>
            <w:tcW w:w="1382" w:type="dxa"/>
            <w:shd w:val="clear" w:color="auto" w:fill="F2CDD1" w:themeFill="accent2" w:themeFillTint="33"/>
            <w:noWrap/>
          </w:tcPr>
          <w:p w14:paraId="344C9822" w14:textId="3B6B9FAC" w:rsidR="00194902" w:rsidRPr="00500F91" w:rsidDel="003D279B" w:rsidRDefault="00194902" w:rsidP="00E84542">
            <w:pPr>
              <w:rPr>
                <w:del w:id="4250" w:author="Justin Bracci" w:date="2023-06-21T19:45:00Z"/>
              </w:rPr>
            </w:pPr>
            <w:del w:id="4251" w:author="Justin Bracci" w:date="2023-06-21T19:45:00Z">
              <w:r w:rsidRPr="000E0A1B" w:rsidDel="003D279B">
                <w:delText>$2.21</w:delText>
              </w:r>
            </w:del>
          </w:p>
        </w:tc>
        <w:tc>
          <w:tcPr>
            <w:tcW w:w="900" w:type="dxa"/>
            <w:noWrap/>
          </w:tcPr>
          <w:p w14:paraId="79752F22" w14:textId="6DEA19AC" w:rsidR="00194902" w:rsidRPr="00500F91" w:rsidDel="003D279B" w:rsidRDefault="00194902" w:rsidP="00E84542">
            <w:pPr>
              <w:rPr>
                <w:del w:id="4252" w:author="Justin Bracci" w:date="2023-06-21T19:45:00Z"/>
              </w:rPr>
            </w:pPr>
            <w:del w:id="4253" w:author="Justin Bracci" w:date="2023-06-21T19:45:00Z">
              <w:r w:rsidRPr="000E0A1B" w:rsidDel="003D279B">
                <w:delText>$2.08</w:delText>
              </w:r>
            </w:del>
          </w:p>
        </w:tc>
        <w:tc>
          <w:tcPr>
            <w:tcW w:w="900" w:type="dxa"/>
            <w:shd w:val="clear" w:color="auto" w:fill="C3E0F2" w:themeFill="accent3" w:themeFillTint="33"/>
            <w:noWrap/>
          </w:tcPr>
          <w:p w14:paraId="1F9E22F0" w14:textId="7DB670CA" w:rsidR="00194902" w:rsidRPr="00500F91" w:rsidDel="003D279B" w:rsidRDefault="00194902" w:rsidP="00E84542">
            <w:pPr>
              <w:rPr>
                <w:del w:id="4254" w:author="Justin Bracci" w:date="2023-06-21T19:45:00Z"/>
              </w:rPr>
            </w:pPr>
            <w:del w:id="4255" w:author="Justin Bracci" w:date="2023-06-21T19:45:00Z">
              <w:r w:rsidRPr="000E0A1B" w:rsidDel="003D279B">
                <w:delText>$1.88</w:delText>
              </w:r>
            </w:del>
          </w:p>
        </w:tc>
        <w:tc>
          <w:tcPr>
            <w:tcW w:w="1170" w:type="dxa"/>
            <w:gridSpan w:val="2"/>
            <w:shd w:val="clear" w:color="auto" w:fill="C3E0F2" w:themeFill="accent3" w:themeFillTint="33"/>
            <w:noWrap/>
          </w:tcPr>
          <w:p w14:paraId="10AF2722" w14:textId="5BC7E4A6" w:rsidR="00194902" w:rsidRPr="00500F91" w:rsidDel="003D279B" w:rsidRDefault="00194902" w:rsidP="00E84542">
            <w:pPr>
              <w:rPr>
                <w:del w:id="4256" w:author="Justin Bracci" w:date="2023-06-21T19:45:00Z"/>
              </w:rPr>
            </w:pPr>
            <w:del w:id="4257" w:author="Justin Bracci" w:date="2023-06-21T19:45:00Z">
              <w:r w:rsidRPr="000E0A1B" w:rsidDel="003D279B">
                <w:delText>$1.91</w:delText>
              </w:r>
            </w:del>
          </w:p>
        </w:tc>
        <w:tc>
          <w:tcPr>
            <w:tcW w:w="1165" w:type="dxa"/>
            <w:gridSpan w:val="2"/>
            <w:shd w:val="clear" w:color="auto" w:fill="F2CDD1" w:themeFill="accent2" w:themeFillTint="33"/>
            <w:noWrap/>
          </w:tcPr>
          <w:p w14:paraId="2A7D03F1" w14:textId="518C08E5" w:rsidR="00194902" w:rsidRPr="00500F91" w:rsidDel="003D279B" w:rsidRDefault="00194902" w:rsidP="00E84542">
            <w:pPr>
              <w:rPr>
                <w:del w:id="4258" w:author="Justin Bracci" w:date="2023-06-21T19:45:00Z"/>
              </w:rPr>
            </w:pPr>
            <w:del w:id="4259" w:author="Justin Bracci" w:date="2023-06-21T19:45:00Z">
              <w:r w:rsidRPr="000E0A1B" w:rsidDel="003D279B">
                <w:delText>$1.93</w:delText>
              </w:r>
            </w:del>
          </w:p>
        </w:tc>
      </w:tr>
      <w:tr w:rsidR="00194902" w:rsidRPr="00500F91" w:rsidDel="003D279B" w14:paraId="1E4F3021" w14:textId="4ABFCCFE" w:rsidTr="00E84542">
        <w:trPr>
          <w:trHeight w:val="290"/>
          <w:del w:id="4260" w:author="Justin Bracci" w:date="2023-06-21T19:45:00Z"/>
        </w:trPr>
        <w:tc>
          <w:tcPr>
            <w:tcW w:w="2695" w:type="dxa"/>
            <w:noWrap/>
          </w:tcPr>
          <w:p w14:paraId="227B4032" w14:textId="0E46B40F" w:rsidR="00194902" w:rsidRPr="00500F91" w:rsidDel="003D279B" w:rsidRDefault="00194902" w:rsidP="00E84542">
            <w:pPr>
              <w:rPr>
                <w:del w:id="4261" w:author="Justin Bracci" w:date="2023-06-21T19:45:00Z"/>
              </w:rPr>
            </w:pPr>
            <w:del w:id="4262" w:author="Justin Bracci" w:date="2023-06-21T19:45:00Z">
              <w:r w:rsidRPr="00750EC8" w:rsidDel="003D279B">
                <w:delText>GWP100, 1.5% Natural Gas Leakage</w:delText>
              </w:r>
            </w:del>
          </w:p>
        </w:tc>
        <w:tc>
          <w:tcPr>
            <w:tcW w:w="1138" w:type="dxa"/>
            <w:noWrap/>
          </w:tcPr>
          <w:p w14:paraId="6D5A8139" w14:textId="5D22460F" w:rsidR="00194902" w:rsidRPr="00500F91" w:rsidDel="003D279B" w:rsidRDefault="00194902" w:rsidP="00E84542">
            <w:pPr>
              <w:rPr>
                <w:del w:id="4263" w:author="Justin Bracci" w:date="2023-06-21T19:45:00Z"/>
              </w:rPr>
            </w:pPr>
            <w:del w:id="4264" w:author="Justin Bracci" w:date="2023-06-21T19:45:00Z">
              <w:r w:rsidRPr="000E0A1B" w:rsidDel="003D279B">
                <w:delText>$5.33</w:delText>
              </w:r>
            </w:del>
          </w:p>
        </w:tc>
        <w:tc>
          <w:tcPr>
            <w:tcW w:w="1382" w:type="dxa"/>
            <w:shd w:val="clear" w:color="auto" w:fill="F2CDD1" w:themeFill="accent2" w:themeFillTint="33"/>
            <w:noWrap/>
          </w:tcPr>
          <w:p w14:paraId="441C575A" w14:textId="58564BB9" w:rsidR="00194902" w:rsidRPr="00500F91" w:rsidDel="003D279B" w:rsidRDefault="00194902" w:rsidP="00E84542">
            <w:pPr>
              <w:rPr>
                <w:del w:id="4265" w:author="Justin Bracci" w:date="2023-06-21T19:45:00Z"/>
              </w:rPr>
            </w:pPr>
            <w:del w:id="4266" w:author="Justin Bracci" w:date="2023-06-21T19:45:00Z">
              <w:r w:rsidRPr="000E0A1B" w:rsidDel="003D279B">
                <w:delText>$2.21</w:delText>
              </w:r>
            </w:del>
          </w:p>
        </w:tc>
        <w:tc>
          <w:tcPr>
            <w:tcW w:w="900" w:type="dxa"/>
            <w:noWrap/>
          </w:tcPr>
          <w:p w14:paraId="0E4FE40D" w14:textId="042E2E80" w:rsidR="00194902" w:rsidRPr="00500F91" w:rsidDel="003D279B" w:rsidRDefault="00194902" w:rsidP="00E84542">
            <w:pPr>
              <w:rPr>
                <w:del w:id="4267" w:author="Justin Bracci" w:date="2023-06-21T19:45:00Z"/>
              </w:rPr>
            </w:pPr>
            <w:del w:id="4268" w:author="Justin Bracci" w:date="2023-06-21T19:45:00Z">
              <w:r w:rsidRPr="000E0A1B" w:rsidDel="003D279B">
                <w:delText>$2.08</w:delText>
              </w:r>
            </w:del>
          </w:p>
        </w:tc>
        <w:tc>
          <w:tcPr>
            <w:tcW w:w="900" w:type="dxa"/>
            <w:shd w:val="clear" w:color="auto" w:fill="C3E0F2" w:themeFill="accent3" w:themeFillTint="33"/>
            <w:noWrap/>
          </w:tcPr>
          <w:p w14:paraId="29EC7DB9" w14:textId="65761731" w:rsidR="00194902" w:rsidRPr="00500F91" w:rsidDel="003D279B" w:rsidRDefault="00194902" w:rsidP="00E84542">
            <w:pPr>
              <w:rPr>
                <w:del w:id="4269" w:author="Justin Bracci" w:date="2023-06-21T19:45:00Z"/>
              </w:rPr>
            </w:pPr>
            <w:del w:id="4270" w:author="Justin Bracci" w:date="2023-06-21T19:45:00Z">
              <w:r w:rsidRPr="000E0A1B" w:rsidDel="003D279B">
                <w:delText>$1.88</w:delText>
              </w:r>
            </w:del>
          </w:p>
        </w:tc>
        <w:tc>
          <w:tcPr>
            <w:tcW w:w="1170" w:type="dxa"/>
            <w:gridSpan w:val="2"/>
            <w:shd w:val="clear" w:color="auto" w:fill="C3E0F2" w:themeFill="accent3" w:themeFillTint="33"/>
            <w:noWrap/>
          </w:tcPr>
          <w:p w14:paraId="709FE21E" w14:textId="74CA2659" w:rsidR="00194902" w:rsidRPr="00500F91" w:rsidDel="003D279B" w:rsidRDefault="00194902" w:rsidP="00E84542">
            <w:pPr>
              <w:rPr>
                <w:del w:id="4271" w:author="Justin Bracci" w:date="2023-06-21T19:45:00Z"/>
              </w:rPr>
            </w:pPr>
            <w:del w:id="4272" w:author="Justin Bracci" w:date="2023-06-21T19:45:00Z">
              <w:r w:rsidRPr="000E0A1B" w:rsidDel="003D279B">
                <w:delText>$1.91</w:delText>
              </w:r>
            </w:del>
          </w:p>
        </w:tc>
        <w:tc>
          <w:tcPr>
            <w:tcW w:w="1165" w:type="dxa"/>
            <w:gridSpan w:val="2"/>
            <w:shd w:val="clear" w:color="auto" w:fill="C3E0F2" w:themeFill="accent3" w:themeFillTint="33"/>
            <w:noWrap/>
          </w:tcPr>
          <w:p w14:paraId="40B296C7" w14:textId="253704CC" w:rsidR="00194902" w:rsidRPr="00500F91" w:rsidDel="003D279B" w:rsidRDefault="00194902" w:rsidP="00E84542">
            <w:pPr>
              <w:rPr>
                <w:del w:id="4273" w:author="Justin Bracci" w:date="2023-06-21T19:45:00Z"/>
              </w:rPr>
            </w:pPr>
            <w:del w:id="4274" w:author="Justin Bracci" w:date="2023-06-21T19:45:00Z">
              <w:r w:rsidRPr="000E0A1B" w:rsidDel="003D279B">
                <w:delText>$1.95</w:delText>
              </w:r>
            </w:del>
          </w:p>
        </w:tc>
      </w:tr>
      <w:tr w:rsidR="00194902" w:rsidRPr="00500F91" w:rsidDel="003D279B" w14:paraId="2A3DA381" w14:textId="27083190" w:rsidTr="00E84542">
        <w:trPr>
          <w:trHeight w:val="290"/>
          <w:del w:id="4275" w:author="Justin Bracci" w:date="2023-06-21T19:45:00Z"/>
        </w:trPr>
        <w:tc>
          <w:tcPr>
            <w:tcW w:w="2695" w:type="dxa"/>
            <w:noWrap/>
          </w:tcPr>
          <w:p w14:paraId="5EF621AD" w14:textId="08882355" w:rsidR="00194902" w:rsidRPr="00500F91" w:rsidDel="003D279B" w:rsidRDefault="00194902" w:rsidP="00E84542">
            <w:pPr>
              <w:rPr>
                <w:del w:id="4276" w:author="Justin Bracci" w:date="2023-06-21T19:45:00Z"/>
              </w:rPr>
            </w:pPr>
            <w:del w:id="4277" w:author="Justin Bracci" w:date="2023-06-21T19:45:00Z">
              <w:r w:rsidRPr="00750EC8" w:rsidDel="003D279B">
                <w:delText>GWP20, 1.5% Natural Gas Leakage</w:delText>
              </w:r>
            </w:del>
          </w:p>
        </w:tc>
        <w:tc>
          <w:tcPr>
            <w:tcW w:w="1138" w:type="dxa"/>
            <w:noWrap/>
          </w:tcPr>
          <w:p w14:paraId="2376D2D3" w14:textId="0D0010BB" w:rsidR="00194902" w:rsidRPr="00500F91" w:rsidDel="003D279B" w:rsidRDefault="00194902" w:rsidP="00E84542">
            <w:pPr>
              <w:rPr>
                <w:del w:id="4278" w:author="Justin Bracci" w:date="2023-06-21T19:45:00Z"/>
              </w:rPr>
            </w:pPr>
            <w:del w:id="4279" w:author="Justin Bracci" w:date="2023-06-21T19:45:00Z">
              <w:r w:rsidRPr="000E0A1B" w:rsidDel="003D279B">
                <w:delText>$5.33</w:delText>
              </w:r>
            </w:del>
          </w:p>
        </w:tc>
        <w:tc>
          <w:tcPr>
            <w:tcW w:w="1382" w:type="dxa"/>
            <w:shd w:val="clear" w:color="auto" w:fill="F2CDD1" w:themeFill="accent2" w:themeFillTint="33"/>
            <w:noWrap/>
          </w:tcPr>
          <w:p w14:paraId="2082AE7D" w14:textId="38426FE6" w:rsidR="00194902" w:rsidRPr="00500F91" w:rsidDel="003D279B" w:rsidRDefault="00194902" w:rsidP="00E84542">
            <w:pPr>
              <w:rPr>
                <w:del w:id="4280" w:author="Justin Bracci" w:date="2023-06-21T19:45:00Z"/>
              </w:rPr>
            </w:pPr>
            <w:del w:id="4281" w:author="Justin Bracci" w:date="2023-06-21T19:45:00Z">
              <w:r w:rsidRPr="000E0A1B" w:rsidDel="003D279B">
                <w:delText>$2.21</w:delText>
              </w:r>
            </w:del>
          </w:p>
        </w:tc>
        <w:tc>
          <w:tcPr>
            <w:tcW w:w="900" w:type="dxa"/>
            <w:noWrap/>
          </w:tcPr>
          <w:p w14:paraId="506CAFF9" w14:textId="0A578967" w:rsidR="00194902" w:rsidRPr="00500F91" w:rsidDel="003D279B" w:rsidRDefault="00194902" w:rsidP="00E84542">
            <w:pPr>
              <w:rPr>
                <w:del w:id="4282" w:author="Justin Bracci" w:date="2023-06-21T19:45:00Z"/>
              </w:rPr>
            </w:pPr>
            <w:del w:id="4283" w:author="Justin Bracci" w:date="2023-06-21T19:45:00Z">
              <w:r w:rsidRPr="000E0A1B" w:rsidDel="003D279B">
                <w:delText>$2.08</w:delText>
              </w:r>
            </w:del>
          </w:p>
        </w:tc>
        <w:tc>
          <w:tcPr>
            <w:tcW w:w="900" w:type="dxa"/>
            <w:shd w:val="clear" w:color="auto" w:fill="C3E0F2" w:themeFill="accent3" w:themeFillTint="33"/>
            <w:noWrap/>
          </w:tcPr>
          <w:p w14:paraId="74A7D6FE" w14:textId="1672D7F4" w:rsidR="00194902" w:rsidRPr="00500F91" w:rsidDel="003D279B" w:rsidRDefault="00194902" w:rsidP="00E84542">
            <w:pPr>
              <w:rPr>
                <w:del w:id="4284" w:author="Justin Bracci" w:date="2023-06-21T19:45:00Z"/>
              </w:rPr>
            </w:pPr>
            <w:del w:id="4285" w:author="Justin Bracci" w:date="2023-06-21T19:45:00Z">
              <w:r w:rsidRPr="000E0A1B" w:rsidDel="003D279B">
                <w:delText>$1.88</w:delText>
              </w:r>
            </w:del>
          </w:p>
        </w:tc>
        <w:tc>
          <w:tcPr>
            <w:tcW w:w="1170" w:type="dxa"/>
            <w:gridSpan w:val="2"/>
            <w:shd w:val="clear" w:color="auto" w:fill="C3E0F2" w:themeFill="accent3" w:themeFillTint="33"/>
            <w:noWrap/>
          </w:tcPr>
          <w:p w14:paraId="65EFD1EC" w14:textId="20113B42" w:rsidR="00194902" w:rsidRPr="00500F91" w:rsidDel="003D279B" w:rsidRDefault="00194902" w:rsidP="00E84542">
            <w:pPr>
              <w:rPr>
                <w:del w:id="4286" w:author="Justin Bracci" w:date="2023-06-21T19:45:00Z"/>
              </w:rPr>
            </w:pPr>
            <w:del w:id="4287" w:author="Justin Bracci" w:date="2023-06-21T19:45:00Z">
              <w:r w:rsidRPr="000E0A1B" w:rsidDel="003D279B">
                <w:delText>$1.91</w:delText>
              </w:r>
            </w:del>
          </w:p>
        </w:tc>
        <w:tc>
          <w:tcPr>
            <w:tcW w:w="1165" w:type="dxa"/>
            <w:gridSpan w:val="2"/>
            <w:shd w:val="clear" w:color="auto" w:fill="C3E0F2" w:themeFill="accent3" w:themeFillTint="33"/>
            <w:noWrap/>
          </w:tcPr>
          <w:p w14:paraId="3C552A1E" w14:textId="3C626D4F" w:rsidR="00194902" w:rsidRPr="00500F91" w:rsidDel="003D279B" w:rsidRDefault="00194902" w:rsidP="00E84542">
            <w:pPr>
              <w:rPr>
                <w:del w:id="4288" w:author="Justin Bracci" w:date="2023-06-21T19:45:00Z"/>
              </w:rPr>
            </w:pPr>
            <w:del w:id="4289" w:author="Justin Bracci" w:date="2023-06-21T19:45:00Z">
              <w:r w:rsidRPr="000E0A1B" w:rsidDel="003D279B">
                <w:delText>$1.95</w:delText>
              </w:r>
            </w:del>
          </w:p>
        </w:tc>
      </w:tr>
      <w:tr w:rsidR="00194902" w:rsidRPr="00500F91" w:rsidDel="003D279B" w14:paraId="4A885360" w14:textId="0BA2E9E9" w:rsidTr="00E84542">
        <w:trPr>
          <w:trHeight w:val="290"/>
          <w:del w:id="4290" w:author="Justin Bracci" w:date="2023-06-21T19:45:00Z"/>
        </w:trPr>
        <w:tc>
          <w:tcPr>
            <w:tcW w:w="2695" w:type="dxa"/>
            <w:noWrap/>
          </w:tcPr>
          <w:p w14:paraId="19B66734" w14:textId="5192CF36" w:rsidR="00194902" w:rsidRPr="00500F91" w:rsidDel="003D279B" w:rsidRDefault="00194902" w:rsidP="00E84542">
            <w:pPr>
              <w:rPr>
                <w:del w:id="4291" w:author="Justin Bracci" w:date="2023-06-21T19:45:00Z"/>
              </w:rPr>
            </w:pPr>
            <w:del w:id="4292" w:author="Justin Bracci" w:date="2023-06-21T19:45:00Z">
              <w:r w:rsidRPr="00750EC8" w:rsidDel="003D279B">
                <w:delText>GWP100, 4% Natural Gas Leakage</w:delText>
              </w:r>
            </w:del>
          </w:p>
        </w:tc>
        <w:tc>
          <w:tcPr>
            <w:tcW w:w="1138" w:type="dxa"/>
            <w:noWrap/>
          </w:tcPr>
          <w:p w14:paraId="05A1F97B" w14:textId="70E1B6AB" w:rsidR="00194902" w:rsidRPr="00500F91" w:rsidDel="003D279B" w:rsidRDefault="00194902" w:rsidP="00E84542">
            <w:pPr>
              <w:rPr>
                <w:del w:id="4293" w:author="Justin Bracci" w:date="2023-06-21T19:45:00Z"/>
              </w:rPr>
            </w:pPr>
            <w:del w:id="4294" w:author="Justin Bracci" w:date="2023-06-21T19:45:00Z">
              <w:r w:rsidRPr="000E0A1B" w:rsidDel="003D279B">
                <w:delText>$5.33</w:delText>
              </w:r>
            </w:del>
          </w:p>
        </w:tc>
        <w:tc>
          <w:tcPr>
            <w:tcW w:w="1382" w:type="dxa"/>
            <w:shd w:val="clear" w:color="auto" w:fill="F2CDD1" w:themeFill="accent2" w:themeFillTint="33"/>
            <w:noWrap/>
          </w:tcPr>
          <w:p w14:paraId="31EC9104" w14:textId="3EF39074" w:rsidR="00194902" w:rsidRPr="00500F91" w:rsidDel="003D279B" w:rsidRDefault="00194902" w:rsidP="00E84542">
            <w:pPr>
              <w:rPr>
                <w:del w:id="4295" w:author="Justin Bracci" w:date="2023-06-21T19:45:00Z"/>
              </w:rPr>
            </w:pPr>
            <w:del w:id="4296" w:author="Justin Bracci" w:date="2023-06-21T19:45:00Z">
              <w:r w:rsidRPr="000E0A1B" w:rsidDel="003D279B">
                <w:delText>$2.21</w:delText>
              </w:r>
            </w:del>
          </w:p>
        </w:tc>
        <w:tc>
          <w:tcPr>
            <w:tcW w:w="900" w:type="dxa"/>
            <w:noWrap/>
          </w:tcPr>
          <w:p w14:paraId="5B841C2B" w14:textId="20568F8A" w:rsidR="00194902" w:rsidRPr="00500F91" w:rsidDel="003D279B" w:rsidRDefault="00194902" w:rsidP="00E84542">
            <w:pPr>
              <w:rPr>
                <w:del w:id="4297" w:author="Justin Bracci" w:date="2023-06-21T19:45:00Z"/>
              </w:rPr>
            </w:pPr>
            <w:del w:id="4298" w:author="Justin Bracci" w:date="2023-06-21T19:45:00Z">
              <w:r w:rsidRPr="000E0A1B" w:rsidDel="003D279B">
                <w:delText>$2.08</w:delText>
              </w:r>
            </w:del>
          </w:p>
        </w:tc>
        <w:tc>
          <w:tcPr>
            <w:tcW w:w="900" w:type="dxa"/>
            <w:shd w:val="clear" w:color="auto" w:fill="C3E0F2" w:themeFill="accent3" w:themeFillTint="33"/>
            <w:noWrap/>
          </w:tcPr>
          <w:p w14:paraId="76399607" w14:textId="6969FCDD" w:rsidR="00194902" w:rsidRPr="00500F91" w:rsidDel="003D279B" w:rsidRDefault="00194902" w:rsidP="00E84542">
            <w:pPr>
              <w:rPr>
                <w:del w:id="4299" w:author="Justin Bracci" w:date="2023-06-21T19:45:00Z"/>
              </w:rPr>
            </w:pPr>
            <w:del w:id="4300" w:author="Justin Bracci" w:date="2023-06-21T19:45:00Z">
              <w:r w:rsidRPr="000E0A1B" w:rsidDel="003D279B">
                <w:delText>$1.88</w:delText>
              </w:r>
            </w:del>
          </w:p>
        </w:tc>
        <w:tc>
          <w:tcPr>
            <w:tcW w:w="1170" w:type="dxa"/>
            <w:gridSpan w:val="2"/>
            <w:shd w:val="clear" w:color="auto" w:fill="C3E0F2" w:themeFill="accent3" w:themeFillTint="33"/>
            <w:noWrap/>
          </w:tcPr>
          <w:p w14:paraId="1A3D86C7" w14:textId="59977A97" w:rsidR="00194902" w:rsidRPr="00500F91" w:rsidDel="003D279B" w:rsidRDefault="00194902" w:rsidP="00E84542">
            <w:pPr>
              <w:rPr>
                <w:del w:id="4301" w:author="Justin Bracci" w:date="2023-06-21T19:45:00Z"/>
              </w:rPr>
            </w:pPr>
            <w:del w:id="4302" w:author="Justin Bracci" w:date="2023-06-21T19:45:00Z">
              <w:r w:rsidRPr="000E0A1B" w:rsidDel="003D279B">
                <w:delText>$1.91</w:delText>
              </w:r>
            </w:del>
          </w:p>
        </w:tc>
        <w:tc>
          <w:tcPr>
            <w:tcW w:w="1165" w:type="dxa"/>
            <w:gridSpan w:val="2"/>
            <w:shd w:val="clear" w:color="auto" w:fill="C3E0F2" w:themeFill="accent3" w:themeFillTint="33"/>
            <w:noWrap/>
          </w:tcPr>
          <w:p w14:paraId="45683A10" w14:textId="714F55FE" w:rsidR="00194902" w:rsidRPr="00500F91" w:rsidDel="003D279B" w:rsidRDefault="00194902" w:rsidP="00E84542">
            <w:pPr>
              <w:rPr>
                <w:del w:id="4303" w:author="Justin Bracci" w:date="2023-06-21T19:45:00Z"/>
              </w:rPr>
            </w:pPr>
            <w:del w:id="4304" w:author="Justin Bracci" w:date="2023-06-21T19:45:00Z">
              <w:r w:rsidRPr="000E0A1B" w:rsidDel="003D279B">
                <w:delText>$1.95</w:delText>
              </w:r>
            </w:del>
          </w:p>
        </w:tc>
      </w:tr>
      <w:tr w:rsidR="00194902" w:rsidRPr="00500F91" w:rsidDel="003D279B" w14:paraId="1F12ABCE" w14:textId="289521C0" w:rsidTr="00E84542">
        <w:trPr>
          <w:trHeight w:val="290"/>
          <w:del w:id="4305" w:author="Justin Bracci" w:date="2023-06-21T19:45:00Z"/>
        </w:trPr>
        <w:tc>
          <w:tcPr>
            <w:tcW w:w="2695" w:type="dxa"/>
            <w:noWrap/>
          </w:tcPr>
          <w:p w14:paraId="6AF3625D" w14:textId="4F4F3072" w:rsidR="00194902" w:rsidRPr="00500F91" w:rsidDel="003D279B" w:rsidRDefault="00194902" w:rsidP="00E84542">
            <w:pPr>
              <w:rPr>
                <w:del w:id="4306" w:author="Justin Bracci" w:date="2023-06-21T19:45:00Z"/>
              </w:rPr>
            </w:pPr>
            <w:del w:id="4307" w:author="Justin Bracci" w:date="2023-06-21T19:45:00Z">
              <w:r w:rsidRPr="00750EC8" w:rsidDel="003D279B">
                <w:delText>GWP20, 4% Natural Gas Leakage</w:delText>
              </w:r>
            </w:del>
          </w:p>
        </w:tc>
        <w:tc>
          <w:tcPr>
            <w:tcW w:w="1138" w:type="dxa"/>
            <w:noWrap/>
          </w:tcPr>
          <w:p w14:paraId="1611777C" w14:textId="74E7316F" w:rsidR="00194902" w:rsidRPr="00500F91" w:rsidDel="003D279B" w:rsidRDefault="00194902" w:rsidP="00E84542">
            <w:pPr>
              <w:rPr>
                <w:del w:id="4308" w:author="Justin Bracci" w:date="2023-06-21T19:45:00Z"/>
              </w:rPr>
            </w:pPr>
            <w:del w:id="4309" w:author="Justin Bracci" w:date="2023-06-21T19:45:00Z">
              <w:r w:rsidRPr="000E0A1B" w:rsidDel="003D279B">
                <w:delText>$5.33</w:delText>
              </w:r>
            </w:del>
          </w:p>
        </w:tc>
        <w:tc>
          <w:tcPr>
            <w:tcW w:w="1382" w:type="dxa"/>
            <w:shd w:val="clear" w:color="auto" w:fill="F2CDD1" w:themeFill="accent2" w:themeFillTint="33"/>
            <w:noWrap/>
          </w:tcPr>
          <w:p w14:paraId="37218087" w14:textId="60EE7372" w:rsidR="00194902" w:rsidRPr="00500F91" w:rsidDel="003D279B" w:rsidRDefault="00194902" w:rsidP="00E84542">
            <w:pPr>
              <w:rPr>
                <w:del w:id="4310" w:author="Justin Bracci" w:date="2023-06-21T19:45:00Z"/>
              </w:rPr>
            </w:pPr>
            <w:del w:id="4311" w:author="Justin Bracci" w:date="2023-06-21T19:45:00Z">
              <w:r w:rsidRPr="000E0A1B" w:rsidDel="003D279B">
                <w:delText>$2.21</w:delText>
              </w:r>
            </w:del>
          </w:p>
        </w:tc>
        <w:tc>
          <w:tcPr>
            <w:tcW w:w="900" w:type="dxa"/>
            <w:noWrap/>
          </w:tcPr>
          <w:p w14:paraId="1B4C8287" w14:textId="5C6CAC4E" w:rsidR="00194902" w:rsidRPr="00500F91" w:rsidDel="003D279B" w:rsidRDefault="00194902" w:rsidP="00E84542">
            <w:pPr>
              <w:rPr>
                <w:del w:id="4312" w:author="Justin Bracci" w:date="2023-06-21T19:45:00Z"/>
              </w:rPr>
            </w:pPr>
            <w:del w:id="4313" w:author="Justin Bracci" w:date="2023-06-21T19:45:00Z">
              <w:r w:rsidRPr="000E0A1B" w:rsidDel="003D279B">
                <w:delText>$2.08</w:delText>
              </w:r>
            </w:del>
          </w:p>
        </w:tc>
        <w:tc>
          <w:tcPr>
            <w:tcW w:w="900" w:type="dxa"/>
            <w:shd w:val="clear" w:color="auto" w:fill="C3E0F2" w:themeFill="accent3" w:themeFillTint="33"/>
            <w:noWrap/>
          </w:tcPr>
          <w:p w14:paraId="61383375" w14:textId="3B357693" w:rsidR="00194902" w:rsidRPr="00500F91" w:rsidDel="003D279B" w:rsidRDefault="00194902" w:rsidP="00E84542">
            <w:pPr>
              <w:rPr>
                <w:del w:id="4314" w:author="Justin Bracci" w:date="2023-06-21T19:45:00Z"/>
              </w:rPr>
            </w:pPr>
            <w:del w:id="4315" w:author="Justin Bracci" w:date="2023-06-21T19:45:00Z">
              <w:r w:rsidRPr="000E0A1B" w:rsidDel="003D279B">
                <w:delText>$1.88</w:delText>
              </w:r>
            </w:del>
          </w:p>
        </w:tc>
        <w:tc>
          <w:tcPr>
            <w:tcW w:w="1170" w:type="dxa"/>
            <w:gridSpan w:val="2"/>
            <w:shd w:val="clear" w:color="auto" w:fill="C3E0F2" w:themeFill="accent3" w:themeFillTint="33"/>
            <w:noWrap/>
          </w:tcPr>
          <w:p w14:paraId="441AF51B" w14:textId="248A1053" w:rsidR="00194902" w:rsidRPr="00500F91" w:rsidDel="003D279B" w:rsidRDefault="00194902" w:rsidP="00E84542">
            <w:pPr>
              <w:rPr>
                <w:del w:id="4316" w:author="Justin Bracci" w:date="2023-06-21T19:45:00Z"/>
              </w:rPr>
            </w:pPr>
            <w:del w:id="4317" w:author="Justin Bracci" w:date="2023-06-21T19:45:00Z">
              <w:r w:rsidRPr="000E0A1B" w:rsidDel="003D279B">
                <w:delText>$1.91</w:delText>
              </w:r>
            </w:del>
          </w:p>
        </w:tc>
        <w:tc>
          <w:tcPr>
            <w:tcW w:w="1165" w:type="dxa"/>
            <w:gridSpan w:val="2"/>
            <w:shd w:val="clear" w:color="auto" w:fill="C3E0F2" w:themeFill="accent3" w:themeFillTint="33"/>
            <w:noWrap/>
          </w:tcPr>
          <w:p w14:paraId="5939F256" w14:textId="40556F21" w:rsidR="00194902" w:rsidRPr="00500F91" w:rsidDel="003D279B" w:rsidRDefault="00194902" w:rsidP="00E84542">
            <w:pPr>
              <w:rPr>
                <w:del w:id="4318" w:author="Justin Bracci" w:date="2023-06-21T19:45:00Z"/>
              </w:rPr>
            </w:pPr>
            <w:del w:id="4319" w:author="Justin Bracci" w:date="2023-06-21T19:45:00Z">
              <w:r w:rsidRPr="000E0A1B" w:rsidDel="003D279B">
                <w:delText>$1.95</w:delText>
              </w:r>
            </w:del>
          </w:p>
        </w:tc>
      </w:tr>
    </w:tbl>
    <w:p w14:paraId="66FFBC92" w14:textId="7C3C97A4" w:rsidR="00CD1278" w:rsidDel="003D279B" w:rsidRDefault="00CD1278" w:rsidP="00285649">
      <w:pPr>
        <w:rPr>
          <w:del w:id="4320" w:author="Justin Bracci" w:date="2023-06-21T19:45:00Z"/>
        </w:rPr>
      </w:pPr>
    </w:p>
    <w:p w14:paraId="3A33FA15" w14:textId="75F4A903" w:rsidR="006F7285" w:rsidDel="003D279B" w:rsidRDefault="006F7285" w:rsidP="006F7285">
      <w:pPr>
        <w:pStyle w:val="Caption"/>
        <w:keepNext/>
        <w:spacing w:after="0"/>
        <w:rPr>
          <w:del w:id="4321" w:author="Justin Bracci" w:date="2023-06-21T19:45:00Z"/>
        </w:rPr>
      </w:pPr>
      <w:del w:id="4322" w:author="Justin Bracci" w:date="2023-06-21T19:45:00Z">
        <w:r w:rsidDel="003D279B">
          <w:delText>Table S.</w:delText>
        </w:r>
        <w:r w:rsidR="00DD0540" w:rsidDel="003D279B">
          <w:fldChar w:fldCharType="begin"/>
        </w:r>
        <w:r w:rsidR="00DD0540" w:rsidDel="003D279B">
          <w:delInstrText xml:space="preserve"> SEQ Table \* ARABIC </w:delInstrText>
        </w:r>
        <w:r w:rsidR="00DD0540" w:rsidDel="003D279B">
          <w:fldChar w:fldCharType="separate"/>
        </w:r>
      </w:del>
      <w:del w:id="4323" w:author="Justin Bracci" w:date="2023-05-13T17:45:00Z">
        <w:r w:rsidDel="005D4C85">
          <w:rPr>
            <w:noProof/>
          </w:rPr>
          <w:delText>12</w:delText>
        </w:r>
      </w:del>
      <w:del w:id="4324" w:author="Justin Bracci" w:date="2023-06-21T19:45:00Z">
        <w:r w:rsidR="00DD0540" w:rsidDel="003D279B">
          <w:rPr>
            <w:noProof/>
          </w:rPr>
          <w:fldChar w:fldCharType="end"/>
        </w:r>
        <w:r w:rsidDel="003D279B">
          <w:delText>:</w:delText>
        </w:r>
        <w:r w:rsidRPr="00B24AC0" w:rsidDel="003D279B">
          <w:delText xml:space="preserve"> </w:delText>
        </w:r>
        <w:r w:rsidDel="003D279B">
          <w:delText>(a) Total life-cycle emissions for each hydrogen production pathway considered, under various emission scenarios and considering current technology (in kg CO</w:delText>
        </w:r>
        <w:r w:rsidDel="003D279B">
          <w:rPr>
            <w:vertAlign w:val="subscript"/>
          </w:rPr>
          <w:delText>2</w:delText>
        </w:r>
        <w:r w:rsidDel="003D279B">
          <w:delText>e / kg H</w:delText>
        </w:r>
        <w:r w:rsidDel="003D279B">
          <w:softHyphen/>
        </w:r>
        <w:r w:rsidDel="003D279B">
          <w:rPr>
            <w:vertAlign w:val="subscript"/>
          </w:rPr>
          <w:delText>2</w:delText>
        </w:r>
        <w:r w:rsidDel="003D279B">
          <w:delText xml:space="preserve"> produced). The corresponding 45V PTC achievable given life-cycle emissions is shown in parenthesis. (b) Total LCOH (in $/kg H</w:delText>
        </w:r>
        <w:r w:rsidDel="003D279B">
          <w:rPr>
            <w:vertAlign w:val="subscript"/>
          </w:rPr>
          <w:delText>2</w:delText>
        </w:r>
        <w:r w:rsidDel="003D279B">
          <w:delText xml:space="preserve"> produced) for each hourly-reliable hydrogen production pathway considered, under various emission scenarios. The LCOH values that are highlighted red consider 45V and are valid for the first 10 years of project operation as defined in the IRA. LCOH values highlighted blue consider 45Q and are valid for the first 12 years of project operation. All other LCOH values are not highlighted because the production pathway does not qualify for 45V or 45Q.</w:delText>
        </w:r>
      </w:del>
    </w:p>
    <w:tbl>
      <w:tblPr>
        <w:tblStyle w:val="TableGrid"/>
        <w:tblW w:w="0" w:type="auto"/>
        <w:tblLook w:val="04A0" w:firstRow="1" w:lastRow="0" w:firstColumn="1" w:lastColumn="0" w:noHBand="0" w:noVBand="1"/>
      </w:tblPr>
      <w:tblGrid>
        <w:gridCol w:w="2695"/>
        <w:gridCol w:w="1138"/>
        <w:gridCol w:w="1382"/>
        <w:gridCol w:w="900"/>
        <w:gridCol w:w="900"/>
        <w:gridCol w:w="34"/>
        <w:gridCol w:w="1136"/>
        <w:gridCol w:w="25"/>
        <w:gridCol w:w="1140"/>
      </w:tblGrid>
      <w:tr w:rsidR="006F7285" w:rsidRPr="00EE20E8" w:rsidDel="003D279B" w14:paraId="580EB6BB" w14:textId="6C582B39" w:rsidTr="00E84542">
        <w:trPr>
          <w:trHeight w:val="290"/>
          <w:del w:id="4325" w:author="Justin Bracci" w:date="2023-06-21T19:45:00Z"/>
        </w:trPr>
        <w:tc>
          <w:tcPr>
            <w:tcW w:w="2695" w:type="dxa"/>
            <w:vMerge w:val="restart"/>
            <w:noWrap/>
            <w:hideMark/>
          </w:tcPr>
          <w:p w14:paraId="770DD42A" w14:textId="3F1C12C3" w:rsidR="006F7285" w:rsidDel="003D279B" w:rsidRDefault="006F7285" w:rsidP="00E84542">
            <w:pPr>
              <w:rPr>
                <w:del w:id="4326" w:author="Justin Bracci" w:date="2023-06-21T19:45:00Z"/>
                <w:b/>
                <w:bCs/>
              </w:rPr>
            </w:pPr>
            <w:del w:id="4327" w:author="Justin Bracci" w:date="2023-06-21T19:45:00Z">
              <w:r w:rsidDel="003D279B">
                <w:rPr>
                  <w:b/>
                  <w:bCs/>
                </w:rPr>
                <w:delText xml:space="preserve">A. </w:delText>
              </w:r>
            </w:del>
          </w:p>
          <w:p w14:paraId="6891359C" w14:textId="55DE87EA" w:rsidR="006F7285" w:rsidRPr="00E21AE8" w:rsidDel="003D279B" w:rsidRDefault="006F7285" w:rsidP="00E84542">
            <w:pPr>
              <w:rPr>
                <w:del w:id="4328" w:author="Justin Bracci" w:date="2023-06-21T19:45:00Z"/>
                <w:b/>
                <w:bCs/>
              </w:rPr>
            </w:pPr>
            <w:del w:id="4329" w:author="Justin Bracci" w:date="2023-06-21T19:45:00Z">
              <w:r w:rsidRPr="00E21AE8" w:rsidDel="003D279B">
                <w:rPr>
                  <w:b/>
                  <w:bCs/>
                </w:rPr>
                <w:delText xml:space="preserve">Scenario Emissions         </w:delText>
              </w:r>
              <w:r w:rsidDel="003D279B">
                <w:rPr>
                  <w:b/>
                  <w:bCs/>
                </w:rPr>
                <w:delText xml:space="preserve"> </w:delText>
              </w:r>
              <w:r w:rsidRPr="00E21AE8" w:rsidDel="003D279B">
                <w:rPr>
                  <w:b/>
                  <w:bCs/>
                </w:rPr>
                <w:delText>(kg CO</w:delText>
              </w:r>
              <w:r w:rsidRPr="00E21AE8" w:rsidDel="003D279B">
                <w:rPr>
                  <w:b/>
                  <w:bCs/>
                  <w:vertAlign w:val="subscript"/>
                </w:rPr>
                <w:delText>2</w:delText>
              </w:r>
              <w:r w:rsidRPr="00E21AE8" w:rsidDel="003D279B">
                <w:rPr>
                  <w:b/>
                  <w:bCs/>
                </w:rPr>
                <w:delText>e/kg H</w:delText>
              </w:r>
              <w:r w:rsidRPr="00E21AE8" w:rsidDel="003D279B">
                <w:rPr>
                  <w:b/>
                  <w:bCs/>
                  <w:vertAlign w:val="subscript"/>
                </w:rPr>
                <w:delText>2</w:delText>
              </w:r>
              <w:r w:rsidRPr="00E21AE8" w:rsidDel="003D279B">
                <w:rPr>
                  <w:b/>
                  <w:bCs/>
                </w:rPr>
                <w:delText xml:space="preserve"> produced)</w:delText>
              </w:r>
            </w:del>
          </w:p>
        </w:tc>
        <w:tc>
          <w:tcPr>
            <w:tcW w:w="2520" w:type="dxa"/>
            <w:gridSpan w:val="2"/>
            <w:noWrap/>
            <w:hideMark/>
          </w:tcPr>
          <w:p w14:paraId="25C2804F" w14:textId="06B73761" w:rsidR="006F7285" w:rsidRPr="00E21AE8" w:rsidDel="003D279B" w:rsidRDefault="006F7285" w:rsidP="00E84542">
            <w:pPr>
              <w:rPr>
                <w:del w:id="4330" w:author="Justin Bracci" w:date="2023-06-21T19:45:00Z"/>
                <w:b/>
                <w:bCs/>
              </w:rPr>
            </w:pPr>
            <w:del w:id="4331" w:author="Justin Bracci" w:date="2023-06-21T19:45:00Z">
              <w:r w:rsidRPr="00E21AE8" w:rsidDel="003D279B">
                <w:rPr>
                  <w:b/>
                  <w:bCs/>
                </w:rPr>
                <w:delText>Electricity-Based</w:delText>
              </w:r>
            </w:del>
          </w:p>
        </w:tc>
        <w:tc>
          <w:tcPr>
            <w:tcW w:w="4135" w:type="dxa"/>
            <w:gridSpan w:val="6"/>
            <w:noWrap/>
            <w:hideMark/>
          </w:tcPr>
          <w:p w14:paraId="31C119FC" w14:textId="10BAE10B" w:rsidR="006F7285" w:rsidRPr="00E21AE8" w:rsidDel="003D279B" w:rsidRDefault="006F7285" w:rsidP="00E84542">
            <w:pPr>
              <w:rPr>
                <w:del w:id="4332" w:author="Justin Bracci" w:date="2023-06-21T19:45:00Z"/>
                <w:b/>
                <w:bCs/>
              </w:rPr>
            </w:pPr>
            <w:del w:id="4333" w:author="Justin Bracci" w:date="2023-06-21T19:45:00Z">
              <w:r w:rsidRPr="00E21AE8" w:rsidDel="003D279B">
                <w:rPr>
                  <w:b/>
                  <w:bCs/>
                </w:rPr>
                <w:delText>Fossil-Based</w:delText>
              </w:r>
            </w:del>
          </w:p>
        </w:tc>
      </w:tr>
      <w:tr w:rsidR="006F7285" w:rsidRPr="00EE20E8" w:rsidDel="003D279B" w14:paraId="3F8FDD2A" w14:textId="426E94F6" w:rsidTr="00E84542">
        <w:trPr>
          <w:trHeight w:val="290"/>
          <w:del w:id="4334" w:author="Justin Bracci" w:date="2023-06-21T19:45:00Z"/>
        </w:trPr>
        <w:tc>
          <w:tcPr>
            <w:tcW w:w="2695" w:type="dxa"/>
            <w:vMerge/>
            <w:hideMark/>
          </w:tcPr>
          <w:p w14:paraId="47850A23" w14:textId="0D7F2DCF" w:rsidR="006F7285" w:rsidRPr="00E21AE8" w:rsidDel="003D279B" w:rsidRDefault="006F7285" w:rsidP="00E84542">
            <w:pPr>
              <w:rPr>
                <w:del w:id="4335" w:author="Justin Bracci" w:date="2023-06-21T19:45:00Z"/>
                <w:b/>
                <w:bCs/>
              </w:rPr>
            </w:pPr>
          </w:p>
        </w:tc>
        <w:tc>
          <w:tcPr>
            <w:tcW w:w="1138" w:type="dxa"/>
            <w:noWrap/>
            <w:hideMark/>
          </w:tcPr>
          <w:p w14:paraId="55E2B143" w14:textId="08C4DC01" w:rsidR="006F7285" w:rsidRPr="00E21AE8" w:rsidDel="003D279B" w:rsidRDefault="006F7285" w:rsidP="00E84542">
            <w:pPr>
              <w:rPr>
                <w:del w:id="4336" w:author="Justin Bracci" w:date="2023-06-21T19:45:00Z"/>
                <w:b/>
                <w:bCs/>
              </w:rPr>
            </w:pPr>
            <w:del w:id="4337" w:author="Justin Bracci" w:date="2023-06-21T19:45:00Z">
              <w:r w:rsidRPr="00E21AE8" w:rsidDel="003D279B">
                <w:rPr>
                  <w:b/>
                  <w:bCs/>
                </w:rPr>
                <w:delText>PV + Storage</w:delText>
              </w:r>
            </w:del>
          </w:p>
        </w:tc>
        <w:tc>
          <w:tcPr>
            <w:tcW w:w="1382" w:type="dxa"/>
            <w:noWrap/>
            <w:hideMark/>
          </w:tcPr>
          <w:p w14:paraId="74B73B4B" w14:textId="1FA14C38" w:rsidR="006F7285" w:rsidRPr="00E21AE8" w:rsidDel="003D279B" w:rsidRDefault="006F7285" w:rsidP="00E84542">
            <w:pPr>
              <w:rPr>
                <w:del w:id="4338" w:author="Justin Bracci" w:date="2023-06-21T19:45:00Z"/>
                <w:b/>
                <w:bCs/>
              </w:rPr>
            </w:pPr>
            <w:del w:id="4339" w:author="Justin Bracci" w:date="2023-06-21T19:45:00Z">
              <w:r w:rsidRPr="00E21AE8" w:rsidDel="003D279B">
                <w:rPr>
                  <w:b/>
                  <w:bCs/>
                </w:rPr>
                <w:delText>PV + Storage + Grid</w:delText>
              </w:r>
            </w:del>
          </w:p>
        </w:tc>
        <w:tc>
          <w:tcPr>
            <w:tcW w:w="900" w:type="dxa"/>
            <w:hideMark/>
          </w:tcPr>
          <w:p w14:paraId="346A91ED" w14:textId="3683DCF9" w:rsidR="006F7285" w:rsidRPr="00E21AE8" w:rsidDel="003D279B" w:rsidRDefault="006F7285" w:rsidP="00E84542">
            <w:pPr>
              <w:rPr>
                <w:del w:id="4340" w:author="Justin Bracci" w:date="2023-06-21T19:45:00Z"/>
                <w:b/>
                <w:bCs/>
              </w:rPr>
            </w:pPr>
            <w:del w:id="4341" w:author="Justin Bracci" w:date="2023-06-21T19:45:00Z">
              <w:r w:rsidRPr="00E21AE8" w:rsidDel="003D279B">
                <w:rPr>
                  <w:b/>
                  <w:bCs/>
                </w:rPr>
                <w:delText>SMR</w:delText>
              </w:r>
            </w:del>
          </w:p>
        </w:tc>
        <w:tc>
          <w:tcPr>
            <w:tcW w:w="934" w:type="dxa"/>
            <w:gridSpan w:val="2"/>
            <w:hideMark/>
          </w:tcPr>
          <w:p w14:paraId="776CF74D" w14:textId="3861C037" w:rsidR="006F7285" w:rsidRPr="00E21AE8" w:rsidDel="003D279B" w:rsidRDefault="006F7285" w:rsidP="00E84542">
            <w:pPr>
              <w:rPr>
                <w:del w:id="4342" w:author="Justin Bracci" w:date="2023-06-21T19:45:00Z"/>
                <w:b/>
                <w:bCs/>
              </w:rPr>
            </w:pPr>
            <w:del w:id="4343" w:author="Justin Bracci" w:date="2023-06-21T19:45:00Z">
              <w:r w:rsidRPr="00E21AE8" w:rsidDel="003D279B">
                <w:rPr>
                  <w:b/>
                  <w:bCs/>
                </w:rPr>
                <w:delText>SMR-CCS (1)</w:delText>
              </w:r>
            </w:del>
          </w:p>
        </w:tc>
        <w:tc>
          <w:tcPr>
            <w:tcW w:w="1161" w:type="dxa"/>
            <w:gridSpan w:val="2"/>
            <w:hideMark/>
          </w:tcPr>
          <w:p w14:paraId="2A584CBF" w14:textId="4138768D" w:rsidR="006F7285" w:rsidRPr="00E21AE8" w:rsidDel="003D279B" w:rsidRDefault="006F7285" w:rsidP="00E84542">
            <w:pPr>
              <w:rPr>
                <w:del w:id="4344" w:author="Justin Bracci" w:date="2023-06-21T19:45:00Z"/>
                <w:b/>
                <w:bCs/>
              </w:rPr>
            </w:pPr>
            <w:del w:id="4345" w:author="Justin Bracci" w:date="2023-06-21T19:45:00Z">
              <w:r w:rsidRPr="00E21AE8" w:rsidDel="003D279B">
                <w:rPr>
                  <w:b/>
                  <w:bCs/>
                </w:rPr>
                <w:delText>SMR-CCS (2)</w:delText>
              </w:r>
            </w:del>
          </w:p>
        </w:tc>
        <w:tc>
          <w:tcPr>
            <w:tcW w:w="1140" w:type="dxa"/>
            <w:hideMark/>
          </w:tcPr>
          <w:p w14:paraId="1884F3F6" w14:textId="6DCBE71F" w:rsidR="006F7285" w:rsidRPr="00E21AE8" w:rsidDel="003D279B" w:rsidRDefault="006F7285" w:rsidP="00E84542">
            <w:pPr>
              <w:rPr>
                <w:del w:id="4346" w:author="Justin Bracci" w:date="2023-06-21T19:45:00Z"/>
                <w:b/>
                <w:bCs/>
              </w:rPr>
            </w:pPr>
            <w:del w:id="4347" w:author="Justin Bracci" w:date="2023-06-21T19:45:00Z">
              <w:r w:rsidRPr="00E21AE8" w:rsidDel="003D279B">
                <w:rPr>
                  <w:b/>
                  <w:bCs/>
                </w:rPr>
                <w:delText>ATR-CCS (3)</w:delText>
              </w:r>
            </w:del>
          </w:p>
        </w:tc>
      </w:tr>
      <w:tr w:rsidR="006F7285" w:rsidRPr="00EE20E8" w:rsidDel="003D279B" w14:paraId="12351292" w14:textId="2921D4FD" w:rsidTr="00E84542">
        <w:trPr>
          <w:trHeight w:val="290"/>
          <w:del w:id="4348" w:author="Justin Bracci" w:date="2023-06-21T19:45:00Z"/>
        </w:trPr>
        <w:tc>
          <w:tcPr>
            <w:tcW w:w="2695" w:type="dxa"/>
            <w:noWrap/>
            <w:hideMark/>
          </w:tcPr>
          <w:p w14:paraId="0D2461F6" w14:textId="22B24FCD" w:rsidR="006F7285" w:rsidRPr="00EE20E8" w:rsidDel="003D279B" w:rsidRDefault="006F7285" w:rsidP="006F7285">
            <w:pPr>
              <w:rPr>
                <w:del w:id="4349" w:author="Justin Bracci" w:date="2023-06-21T19:45:00Z"/>
              </w:rPr>
            </w:pPr>
            <w:del w:id="4350" w:author="Justin Bracci" w:date="2023-06-21T19:45:00Z">
              <w:r w:rsidRPr="00EE20E8" w:rsidDel="003D279B">
                <w:delText>No</w:delText>
              </w:r>
              <w:r w:rsidDel="003D279B">
                <w:delText xml:space="preserve"> Upstream PV</w:delText>
              </w:r>
              <w:r w:rsidRPr="00EE20E8" w:rsidDel="003D279B">
                <w:delText xml:space="preserve"> Emissions</w:delText>
              </w:r>
              <w:r w:rsidDel="003D279B">
                <w:delText xml:space="preserve"> or</w:delText>
              </w:r>
              <w:r w:rsidRPr="00EE20E8" w:rsidDel="003D279B">
                <w:delText xml:space="preserve"> </w:delText>
              </w:r>
              <w:r w:rsidDel="003D279B">
                <w:delText xml:space="preserve">Natural Gas </w:delText>
              </w:r>
              <w:r w:rsidRPr="00EE20E8" w:rsidDel="003D279B">
                <w:delText>Leakage</w:delText>
              </w:r>
            </w:del>
          </w:p>
        </w:tc>
        <w:tc>
          <w:tcPr>
            <w:tcW w:w="1138" w:type="dxa"/>
            <w:noWrap/>
            <w:hideMark/>
          </w:tcPr>
          <w:p w14:paraId="064F8E4B" w14:textId="42FA961C" w:rsidR="006F7285" w:rsidDel="003D279B" w:rsidRDefault="006F7285" w:rsidP="006F7285">
            <w:pPr>
              <w:rPr>
                <w:del w:id="4351" w:author="Justin Bracci" w:date="2023-06-21T19:45:00Z"/>
              </w:rPr>
            </w:pPr>
            <w:del w:id="4352" w:author="Justin Bracci" w:date="2023-06-21T19:45:00Z">
              <w:r w:rsidRPr="00E42EA2" w:rsidDel="003D279B">
                <w:delText>0</w:delText>
              </w:r>
            </w:del>
          </w:p>
          <w:p w14:paraId="47CEDBB4" w14:textId="770EE315" w:rsidR="006F7285" w:rsidRPr="00EE20E8" w:rsidDel="003D279B" w:rsidRDefault="006F7285" w:rsidP="006F7285">
            <w:pPr>
              <w:rPr>
                <w:del w:id="4353" w:author="Justin Bracci" w:date="2023-06-21T19:45:00Z"/>
              </w:rPr>
            </w:pPr>
            <w:del w:id="4354" w:author="Justin Bracci" w:date="2023-06-21T19:45:00Z">
              <w:r w:rsidDel="003D279B">
                <w:delText>($3/kg)</w:delText>
              </w:r>
            </w:del>
          </w:p>
        </w:tc>
        <w:tc>
          <w:tcPr>
            <w:tcW w:w="1382" w:type="dxa"/>
            <w:noWrap/>
            <w:hideMark/>
          </w:tcPr>
          <w:p w14:paraId="19087CF4" w14:textId="2803A968" w:rsidR="006F7285" w:rsidDel="003D279B" w:rsidRDefault="006F7285" w:rsidP="006F7285">
            <w:pPr>
              <w:rPr>
                <w:del w:id="4355" w:author="Justin Bracci" w:date="2023-06-21T19:45:00Z"/>
              </w:rPr>
            </w:pPr>
            <w:del w:id="4356" w:author="Justin Bracci" w:date="2023-06-21T19:45:00Z">
              <w:r w:rsidRPr="00E42EA2" w:rsidDel="003D279B">
                <w:delText>3.31</w:delText>
              </w:r>
            </w:del>
          </w:p>
          <w:p w14:paraId="65CF7137" w14:textId="5D6A850D" w:rsidR="006F7285" w:rsidRPr="00EE20E8" w:rsidDel="003D279B" w:rsidRDefault="006F7285" w:rsidP="006F7285">
            <w:pPr>
              <w:rPr>
                <w:del w:id="4357" w:author="Justin Bracci" w:date="2023-06-21T19:45:00Z"/>
              </w:rPr>
            </w:pPr>
            <w:del w:id="4358" w:author="Justin Bracci" w:date="2023-06-21T19:45:00Z">
              <w:r w:rsidDel="003D279B">
                <w:delText>($0.60/kg)</w:delText>
              </w:r>
            </w:del>
          </w:p>
        </w:tc>
        <w:tc>
          <w:tcPr>
            <w:tcW w:w="900" w:type="dxa"/>
            <w:noWrap/>
            <w:hideMark/>
          </w:tcPr>
          <w:p w14:paraId="0C13F087" w14:textId="5C8C2D3B" w:rsidR="006F7285" w:rsidDel="003D279B" w:rsidRDefault="006F7285" w:rsidP="006F7285">
            <w:pPr>
              <w:rPr>
                <w:del w:id="4359" w:author="Justin Bracci" w:date="2023-06-21T19:45:00Z"/>
              </w:rPr>
            </w:pPr>
            <w:del w:id="4360" w:author="Justin Bracci" w:date="2023-06-21T19:45:00Z">
              <w:r w:rsidRPr="00E42EA2" w:rsidDel="003D279B">
                <w:delText>11.22</w:delText>
              </w:r>
            </w:del>
          </w:p>
          <w:p w14:paraId="7935F654" w14:textId="643F1455" w:rsidR="006F7285" w:rsidRPr="00EE20E8" w:rsidDel="003D279B" w:rsidRDefault="006F7285" w:rsidP="006F7285">
            <w:pPr>
              <w:rPr>
                <w:del w:id="4361" w:author="Justin Bracci" w:date="2023-06-21T19:45:00Z"/>
              </w:rPr>
            </w:pPr>
            <w:del w:id="4362" w:author="Justin Bracci" w:date="2023-06-21T19:45:00Z">
              <w:r w:rsidDel="003D279B">
                <w:delText>(N/A)</w:delText>
              </w:r>
            </w:del>
          </w:p>
        </w:tc>
        <w:tc>
          <w:tcPr>
            <w:tcW w:w="934" w:type="dxa"/>
            <w:gridSpan w:val="2"/>
            <w:noWrap/>
            <w:hideMark/>
          </w:tcPr>
          <w:p w14:paraId="2A8845CD" w14:textId="76E249E5" w:rsidR="006F7285" w:rsidDel="003D279B" w:rsidRDefault="006F7285" w:rsidP="006F7285">
            <w:pPr>
              <w:rPr>
                <w:del w:id="4363" w:author="Justin Bracci" w:date="2023-06-21T19:45:00Z"/>
              </w:rPr>
            </w:pPr>
            <w:del w:id="4364" w:author="Justin Bracci" w:date="2023-06-21T19:45:00Z">
              <w:r w:rsidRPr="00E42EA2" w:rsidDel="003D279B">
                <w:delText>6.24</w:delText>
              </w:r>
            </w:del>
          </w:p>
          <w:p w14:paraId="49B17FAA" w14:textId="5F78574C" w:rsidR="006F7285" w:rsidRPr="00EE20E8" w:rsidDel="003D279B" w:rsidRDefault="006F7285" w:rsidP="006F7285">
            <w:pPr>
              <w:rPr>
                <w:del w:id="4365" w:author="Justin Bracci" w:date="2023-06-21T19:45:00Z"/>
              </w:rPr>
            </w:pPr>
            <w:del w:id="4366" w:author="Justin Bracci" w:date="2023-06-21T19:45:00Z">
              <w:r w:rsidDel="003D279B">
                <w:delText>(N/A)</w:delText>
              </w:r>
            </w:del>
          </w:p>
        </w:tc>
        <w:tc>
          <w:tcPr>
            <w:tcW w:w="1161" w:type="dxa"/>
            <w:gridSpan w:val="2"/>
            <w:noWrap/>
            <w:hideMark/>
          </w:tcPr>
          <w:p w14:paraId="27974094" w14:textId="44918FDA" w:rsidR="006F7285" w:rsidDel="003D279B" w:rsidRDefault="006F7285" w:rsidP="006F7285">
            <w:pPr>
              <w:rPr>
                <w:del w:id="4367" w:author="Justin Bracci" w:date="2023-06-21T19:45:00Z"/>
              </w:rPr>
            </w:pPr>
            <w:del w:id="4368" w:author="Justin Bracci" w:date="2023-06-21T19:45:00Z">
              <w:r w:rsidRPr="00E42EA2" w:rsidDel="003D279B">
                <w:delText>2.76</w:delText>
              </w:r>
            </w:del>
          </w:p>
          <w:p w14:paraId="51C0AEE6" w14:textId="3A799FB5" w:rsidR="006F7285" w:rsidRPr="00EE20E8" w:rsidDel="003D279B" w:rsidRDefault="006F7285" w:rsidP="006F7285">
            <w:pPr>
              <w:rPr>
                <w:del w:id="4369" w:author="Justin Bracci" w:date="2023-06-21T19:45:00Z"/>
              </w:rPr>
            </w:pPr>
            <w:del w:id="4370" w:author="Justin Bracci" w:date="2023-06-21T19:45:00Z">
              <w:r w:rsidDel="003D279B">
                <w:delText>($0.60/kg)</w:delText>
              </w:r>
            </w:del>
          </w:p>
        </w:tc>
        <w:tc>
          <w:tcPr>
            <w:tcW w:w="1140" w:type="dxa"/>
            <w:noWrap/>
            <w:hideMark/>
          </w:tcPr>
          <w:p w14:paraId="23D6FCE8" w14:textId="3E3D70D8" w:rsidR="006F7285" w:rsidDel="003D279B" w:rsidRDefault="006F7285" w:rsidP="006F7285">
            <w:pPr>
              <w:rPr>
                <w:del w:id="4371" w:author="Justin Bracci" w:date="2023-06-21T19:45:00Z"/>
              </w:rPr>
            </w:pPr>
            <w:del w:id="4372" w:author="Justin Bracci" w:date="2023-06-21T19:45:00Z">
              <w:r w:rsidRPr="00E42EA2" w:rsidDel="003D279B">
                <w:delText>3.22</w:delText>
              </w:r>
            </w:del>
          </w:p>
          <w:p w14:paraId="446FDB18" w14:textId="7CB439FF" w:rsidR="006F7285" w:rsidRPr="00EE20E8" w:rsidDel="003D279B" w:rsidRDefault="006F7285" w:rsidP="006F7285">
            <w:pPr>
              <w:rPr>
                <w:del w:id="4373" w:author="Justin Bracci" w:date="2023-06-21T19:45:00Z"/>
              </w:rPr>
            </w:pPr>
            <w:del w:id="4374" w:author="Justin Bracci" w:date="2023-06-21T19:45:00Z">
              <w:r w:rsidDel="003D279B">
                <w:delText>($0.60/kg)</w:delText>
              </w:r>
            </w:del>
          </w:p>
        </w:tc>
      </w:tr>
      <w:tr w:rsidR="006F7285" w:rsidRPr="00EE20E8" w:rsidDel="003D279B" w14:paraId="46BEC015" w14:textId="2F90ABFC" w:rsidTr="00E84542">
        <w:trPr>
          <w:trHeight w:val="290"/>
          <w:del w:id="4375" w:author="Justin Bracci" w:date="2023-06-21T19:45:00Z"/>
        </w:trPr>
        <w:tc>
          <w:tcPr>
            <w:tcW w:w="2695" w:type="dxa"/>
            <w:noWrap/>
            <w:hideMark/>
          </w:tcPr>
          <w:p w14:paraId="19161F44" w14:textId="731F0AC5" w:rsidR="006F7285" w:rsidRPr="00EE20E8" w:rsidDel="003D279B" w:rsidRDefault="006F7285" w:rsidP="006F7285">
            <w:pPr>
              <w:rPr>
                <w:del w:id="4376" w:author="Justin Bracci" w:date="2023-06-21T19:45:00Z"/>
              </w:rPr>
            </w:pPr>
            <w:del w:id="4377" w:author="Justin Bracci" w:date="2023-06-21T19:45:00Z">
              <w:r w:rsidRPr="00EE20E8" w:rsidDel="003D279B">
                <w:delText>No Natural Gas Leakage</w:delText>
              </w:r>
            </w:del>
          </w:p>
        </w:tc>
        <w:tc>
          <w:tcPr>
            <w:tcW w:w="1138" w:type="dxa"/>
            <w:noWrap/>
            <w:hideMark/>
          </w:tcPr>
          <w:p w14:paraId="69F905C0" w14:textId="0A41632A" w:rsidR="006F7285" w:rsidDel="003D279B" w:rsidRDefault="006F7285" w:rsidP="006F7285">
            <w:pPr>
              <w:rPr>
                <w:del w:id="4378" w:author="Justin Bracci" w:date="2023-06-21T19:45:00Z"/>
              </w:rPr>
            </w:pPr>
            <w:del w:id="4379" w:author="Justin Bracci" w:date="2023-06-21T19:45:00Z">
              <w:r w:rsidRPr="00E42EA2" w:rsidDel="003D279B">
                <w:delText>4.51</w:delText>
              </w:r>
            </w:del>
          </w:p>
          <w:p w14:paraId="03F6196D" w14:textId="75CEC0D5" w:rsidR="006F7285" w:rsidRPr="00EE20E8" w:rsidDel="003D279B" w:rsidRDefault="006F7285" w:rsidP="006F7285">
            <w:pPr>
              <w:rPr>
                <w:del w:id="4380" w:author="Justin Bracci" w:date="2023-06-21T19:45:00Z"/>
              </w:rPr>
            </w:pPr>
            <w:del w:id="4381" w:author="Justin Bracci" w:date="2023-06-21T19:45:00Z">
              <w:r w:rsidDel="003D279B">
                <w:delText>(N/A)</w:delText>
              </w:r>
            </w:del>
          </w:p>
        </w:tc>
        <w:tc>
          <w:tcPr>
            <w:tcW w:w="1382" w:type="dxa"/>
            <w:noWrap/>
            <w:hideMark/>
          </w:tcPr>
          <w:p w14:paraId="3AAF3B23" w14:textId="082EE7AC" w:rsidR="006F7285" w:rsidDel="003D279B" w:rsidRDefault="006F7285" w:rsidP="006F7285">
            <w:pPr>
              <w:rPr>
                <w:del w:id="4382" w:author="Justin Bracci" w:date="2023-06-21T19:45:00Z"/>
              </w:rPr>
            </w:pPr>
            <w:del w:id="4383" w:author="Justin Bracci" w:date="2023-06-21T19:45:00Z">
              <w:r w:rsidRPr="00E42EA2" w:rsidDel="003D279B">
                <w:delText>5.34</w:delText>
              </w:r>
            </w:del>
          </w:p>
          <w:p w14:paraId="3672C9A7" w14:textId="123E3D09" w:rsidR="006F7285" w:rsidRPr="00EE20E8" w:rsidDel="003D279B" w:rsidRDefault="006F7285" w:rsidP="006F7285">
            <w:pPr>
              <w:rPr>
                <w:del w:id="4384" w:author="Justin Bracci" w:date="2023-06-21T19:45:00Z"/>
              </w:rPr>
            </w:pPr>
            <w:del w:id="4385" w:author="Justin Bracci" w:date="2023-06-21T19:45:00Z">
              <w:r w:rsidDel="003D279B">
                <w:delText>(N/A)</w:delText>
              </w:r>
            </w:del>
          </w:p>
        </w:tc>
        <w:tc>
          <w:tcPr>
            <w:tcW w:w="900" w:type="dxa"/>
            <w:noWrap/>
            <w:hideMark/>
          </w:tcPr>
          <w:p w14:paraId="1690FDA4" w14:textId="51486BA6" w:rsidR="006F7285" w:rsidDel="003D279B" w:rsidRDefault="006F7285" w:rsidP="006F7285">
            <w:pPr>
              <w:rPr>
                <w:del w:id="4386" w:author="Justin Bracci" w:date="2023-06-21T19:45:00Z"/>
              </w:rPr>
            </w:pPr>
            <w:del w:id="4387" w:author="Justin Bracci" w:date="2023-06-21T19:45:00Z">
              <w:r w:rsidRPr="00E42EA2" w:rsidDel="003D279B">
                <w:delText>11.22</w:delText>
              </w:r>
            </w:del>
          </w:p>
          <w:p w14:paraId="097F0A4B" w14:textId="2FBC6C6D" w:rsidR="006F7285" w:rsidRPr="00EE20E8" w:rsidDel="003D279B" w:rsidRDefault="006F7285" w:rsidP="006F7285">
            <w:pPr>
              <w:rPr>
                <w:del w:id="4388" w:author="Justin Bracci" w:date="2023-06-21T19:45:00Z"/>
              </w:rPr>
            </w:pPr>
            <w:del w:id="4389" w:author="Justin Bracci" w:date="2023-06-21T19:45:00Z">
              <w:r w:rsidDel="003D279B">
                <w:delText>(N/A)</w:delText>
              </w:r>
            </w:del>
          </w:p>
        </w:tc>
        <w:tc>
          <w:tcPr>
            <w:tcW w:w="934" w:type="dxa"/>
            <w:gridSpan w:val="2"/>
            <w:noWrap/>
            <w:hideMark/>
          </w:tcPr>
          <w:p w14:paraId="6F07B63C" w14:textId="701FEA3E" w:rsidR="006F7285" w:rsidDel="003D279B" w:rsidRDefault="006F7285" w:rsidP="006F7285">
            <w:pPr>
              <w:rPr>
                <w:del w:id="4390" w:author="Justin Bracci" w:date="2023-06-21T19:45:00Z"/>
              </w:rPr>
            </w:pPr>
            <w:del w:id="4391" w:author="Justin Bracci" w:date="2023-06-21T19:45:00Z">
              <w:r w:rsidRPr="00E42EA2" w:rsidDel="003D279B">
                <w:delText>6.24</w:delText>
              </w:r>
            </w:del>
          </w:p>
          <w:p w14:paraId="370B8453" w14:textId="6DB86837" w:rsidR="006F7285" w:rsidRPr="00EE20E8" w:rsidDel="003D279B" w:rsidRDefault="006F7285" w:rsidP="006F7285">
            <w:pPr>
              <w:rPr>
                <w:del w:id="4392" w:author="Justin Bracci" w:date="2023-06-21T19:45:00Z"/>
              </w:rPr>
            </w:pPr>
            <w:del w:id="4393" w:author="Justin Bracci" w:date="2023-06-21T19:45:00Z">
              <w:r w:rsidDel="003D279B">
                <w:delText>(N/A)</w:delText>
              </w:r>
            </w:del>
          </w:p>
        </w:tc>
        <w:tc>
          <w:tcPr>
            <w:tcW w:w="1161" w:type="dxa"/>
            <w:gridSpan w:val="2"/>
            <w:noWrap/>
            <w:hideMark/>
          </w:tcPr>
          <w:p w14:paraId="4F8D6D7B" w14:textId="78C54B18" w:rsidR="006F7285" w:rsidDel="003D279B" w:rsidRDefault="006F7285" w:rsidP="006F7285">
            <w:pPr>
              <w:rPr>
                <w:del w:id="4394" w:author="Justin Bracci" w:date="2023-06-21T19:45:00Z"/>
              </w:rPr>
            </w:pPr>
            <w:del w:id="4395" w:author="Justin Bracci" w:date="2023-06-21T19:45:00Z">
              <w:r w:rsidRPr="00E42EA2" w:rsidDel="003D279B">
                <w:delText>2.76</w:delText>
              </w:r>
            </w:del>
          </w:p>
          <w:p w14:paraId="6A15BB2A" w14:textId="57A0E3F6" w:rsidR="006F7285" w:rsidRPr="00EE20E8" w:rsidDel="003D279B" w:rsidRDefault="006F7285" w:rsidP="006F7285">
            <w:pPr>
              <w:rPr>
                <w:del w:id="4396" w:author="Justin Bracci" w:date="2023-06-21T19:45:00Z"/>
              </w:rPr>
            </w:pPr>
            <w:del w:id="4397" w:author="Justin Bracci" w:date="2023-06-21T19:45:00Z">
              <w:r w:rsidDel="003D279B">
                <w:delText>($0.60/kg)</w:delText>
              </w:r>
            </w:del>
          </w:p>
        </w:tc>
        <w:tc>
          <w:tcPr>
            <w:tcW w:w="1140" w:type="dxa"/>
            <w:noWrap/>
            <w:hideMark/>
          </w:tcPr>
          <w:p w14:paraId="6549E7CF" w14:textId="4E7CA155" w:rsidR="006F7285" w:rsidDel="003D279B" w:rsidRDefault="006F7285" w:rsidP="006F7285">
            <w:pPr>
              <w:rPr>
                <w:del w:id="4398" w:author="Justin Bracci" w:date="2023-06-21T19:45:00Z"/>
              </w:rPr>
            </w:pPr>
            <w:del w:id="4399" w:author="Justin Bracci" w:date="2023-06-21T19:45:00Z">
              <w:r w:rsidRPr="00E42EA2" w:rsidDel="003D279B">
                <w:delText>3.22</w:delText>
              </w:r>
            </w:del>
          </w:p>
          <w:p w14:paraId="28B51A4D" w14:textId="01442D76" w:rsidR="006F7285" w:rsidRPr="00EE20E8" w:rsidDel="003D279B" w:rsidRDefault="006F7285" w:rsidP="006F7285">
            <w:pPr>
              <w:rPr>
                <w:del w:id="4400" w:author="Justin Bracci" w:date="2023-06-21T19:45:00Z"/>
              </w:rPr>
            </w:pPr>
            <w:del w:id="4401" w:author="Justin Bracci" w:date="2023-06-21T19:45:00Z">
              <w:r w:rsidDel="003D279B">
                <w:delText>($0.60/kg)</w:delText>
              </w:r>
            </w:del>
          </w:p>
        </w:tc>
      </w:tr>
      <w:tr w:rsidR="006F7285" w:rsidRPr="00EE20E8" w:rsidDel="003D279B" w14:paraId="5D8032A0" w14:textId="4E1AD77D" w:rsidTr="00E84542">
        <w:trPr>
          <w:trHeight w:val="290"/>
          <w:del w:id="4402" w:author="Justin Bracci" w:date="2023-06-21T19:45:00Z"/>
        </w:trPr>
        <w:tc>
          <w:tcPr>
            <w:tcW w:w="2695" w:type="dxa"/>
            <w:noWrap/>
            <w:hideMark/>
          </w:tcPr>
          <w:p w14:paraId="1EDBC3BE" w14:textId="390CDCE2" w:rsidR="006F7285" w:rsidRPr="00EE20E8" w:rsidDel="003D279B" w:rsidRDefault="006F7285" w:rsidP="006F7285">
            <w:pPr>
              <w:rPr>
                <w:del w:id="4403" w:author="Justin Bracci" w:date="2023-06-21T19:45:00Z"/>
              </w:rPr>
            </w:pPr>
            <w:del w:id="4404" w:author="Justin Bracci" w:date="2023-06-21T19:45:00Z">
              <w:r w:rsidRPr="00EE20E8" w:rsidDel="003D279B">
                <w:delText>GWP100, 1.5% Natural Gas Leakage</w:delText>
              </w:r>
            </w:del>
          </w:p>
        </w:tc>
        <w:tc>
          <w:tcPr>
            <w:tcW w:w="1138" w:type="dxa"/>
            <w:noWrap/>
            <w:hideMark/>
          </w:tcPr>
          <w:p w14:paraId="41257147" w14:textId="5848412E" w:rsidR="006F7285" w:rsidDel="003D279B" w:rsidRDefault="006F7285" w:rsidP="006F7285">
            <w:pPr>
              <w:rPr>
                <w:del w:id="4405" w:author="Justin Bracci" w:date="2023-06-21T19:45:00Z"/>
              </w:rPr>
            </w:pPr>
            <w:del w:id="4406" w:author="Justin Bracci" w:date="2023-06-21T19:45:00Z">
              <w:r w:rsidRPr="00E42EA2" w:rsidDel="003D279B">
                <w:delText>4.51</w:delText>
              </w:r>
            </w:del>
          </w:p>
          <w:p w14:paraId="547786BC" w14:textId="0611EF38" w:rsidR="006F7285" w:rsidDel="003D279B" w:rsidRDefault="006F7285" w:rsidP="006F7285">
            <w:pPr>
              <w:rPr>
                <w:del w:id="4407" w:author="Justin Bracci" w:date="2023-06-21T19:45:00Z"/>
              </w:rPr>
            </w:pPr>
            <w:del w:id="4408" w:author="Justin Bracci" w:date="2023-06-21T19:45:00Z">
              <w:r w:rsidDel="003D279B">
                <w:delText>(N/A)</w:delText>
              </w:r>
            </w:del>
          </w:p>
          <w:p w14:paraId="0CEF0DDD" w14:textId="7912ECD7" w:rsidR="006F7285" w:rsidRPr="00EE20E8" w:rsidDel="003D279B" w:rsidRDefault="006F7285" w:rsidP="006F7285">
            <w:pPr>
              <w:rPr>
                <w:del w:id="4409" w:author="Justin Bracci" w:date="2023-06-21T19:45:00Z"/>
              </w:rPr>
            </w:pPr>
          </w:p>
        </w:tc>
        <w:tc>
          <w:tcPr>
            <w:tcW w:w="1382" w:type="dxa"/>
            <w:noWrap/>
            <w:hideMark/>
          </w:tcPr>
          <w:p w14:paraId="1B9A7DC2" w14:textId="4B2720E1" w:rsidR="006F7285" w:rsidDel="003D279B" w:rsidRDefault="006F7285" w:rsidP="006F7285">
            <w:pPr>
              <w:rPr>
                <w:del w:id="4410" w:author="Justin Bracci" w:date="2023-06-21T19:45:00Z"/>
              </w:rPr>
            </w:pPr>
            <w:del w:id="4411" w:author="Justin Bracci" w:date="2023-06-21T19:45:00Z">
              <w:r w:rsidRPr="00E42EA2" w:rsidDel="003D279B">
                <w:delText>5.34</w:delText>
              </w:r>
            </w:del>
          </w:p>
          <w:p w14:paraId="209A9B71" w14:textId="29BDA300" w:rsidR="006F7285" w:rsidRPr="00EE20E8" w:rsidDel="003D279B" w:rsidRDefault="006F7285" w:rsidP="006F7285">
            <w:pPr>
              <w:rPr>
                <w:del w:id="4412" w:author="Justin Bracci" w:date="2023-06-21T19:45:00Z"/>
              </w:rPr>
            </w:pPr>
            <w:del w:id="4413" w:author="Justin Bracci" w:date="2023-06-21T19:45:00Z">
              <w:r w:rsidDel="003D279B">
                <w:delText>(N/A)</w:delText>
              </w:r>
            </w:del>
          </w:p>
        </w:tc>
        <w:tc>
          <w:tcPr>
            <w:tcW w:w="900" w:type="dxa"/>
            <w:noWrap/>
            <w:hideMark/>
          </w:tcPr>
          <w:p w14:paraId="012CADDA" w14:textId="3661B24B" w:rsidR="006F7285" w:rsidDel="003D279B" w:rsidRDefault="006F7285" w:rsidP="006F7285">
            <w:pPr>
              <w:rPr>
                <w:del w:id="4414" w:author="Justin Bracci" w:date="2023-06-21T19:45:00Z"/>
              </w:rPr>
            </w:pPr>
            <w:del w:id="4415" w:author="Justin Bracci" w:date="2023-06-21T19:45:00Z">
              <w:r w:rsidRPr="00E42EA2" w:rsidDel="003D279B">
                <w:delText>12.81</w:delText>
              </w:r>
            </w:del>
          </w:p>
          <w:p w14:paraId="4269A42D" w14:textId="26F77F10" w:rsidR="006F7285" w:rsidRPr="00EE20E8" w:rsidDel="003D279B" w:rsidRDefault="006F7285" w:rsidP="006F7285">
            <w:pPr>
              <w:rPr>
                <w:del w:id="4416" w:author="Justin Bracci" w:date="2023-06-21T19:45:00Z"/>
              </w:rPr>
            </w:pPr>
            <w:del w:id="4417" w:author="Justin Bracci" w:date="2023-06-21T19:45:00Z">
              <w:r w:rsidDel="003D279B">
                <w:delText>(N/A)</w:delText>
              </w:r>
            </w:del>
          </w:p>
        </w:tc>
        <w:tc>
          <w:tcPr>
            <w:tcW w:w="934" w:type="dxa"/>
            <w:gridSpan w:val="2"/>
            <w:noWrap/>
            <w:hideMark/>
          </w:tcPr>
          <w:p w14:paraId="47A50252" w14:textId="430E8A23" w:rsidR="006F7285" w:rsidDel="003D279B" w:rsidRDefault="006F7285" w:rsidP="006F7285">
            <w:pPr>
              <w:rPr>
                <w:del w:id="4418" w:author="Justin Bracci" w:date="2023-06-21T19:45:00Z"/>
              </w:rPr>
            </w:pPr>
            <w:del w:id="4419" w:author="Justin Bracci" w:date="2023-06-21T19:45:00Z">
              <w:r w:rsidRPr="00E42EA2" w:rsidDel="003D279B">
                <w:delText>7.84</w:delText>
              </w:r>
            </w:del>
          </w:p>
          <w:p w14:paraId="55FF1F2E" w14:textId="772CBB4B" w:rsidR="006F7285" w:rsidRPr="00EE20E8" w:rsidDel="003D279B" w:rsidRDefault="006F7285" w:rsidP="006F7285">
            <w:pPr>
              <w:rPr>
                <w:del w:id="4420" w:author="Justin Bracci" w:date="2023-06-21T19:45:00Z"/>
              </w:rPr>
            </w:pPr>
            <w:del w:id="4421" w:author="Justin Bracci" w:date="2023-06-21T19:45:00Z">
              <w:r w:rsidDel="003D279B">
                <w:delText>(N/A)</w:delText>
              </w:r>
            </w:del>
          </w:p>
        </w:tc>
        <w:tc>
          <w:tcPr>
            <w:tcW w:w="1161" w:type="dxa"/>
            <w:gridSpan w:val="2"/>
            <w:noWrap/>
            <w:hideMark/>
          </w:tcPr>
          <w:p w14:paraId="6944E574" w14:textId="252E774F" w:rsidR="006F7285" w:rsidDel="003D279B" w:rsidRDefault="006F7285" w:rsidP="006F7285">
            <w:pPr>
              <w:rPr>
                <w:del w:id="4422" w:author="Justin Bracci" w:date="2023-06-21T19:45:00Z"/>
              </w:rPr>
            </w:pPr>
            <w:del w:id="4423" w:author="Justin Bracci" w:date="2023-06-21T19:45:00Z">
              <w:r w:rsidRPr="00E42EA2" w:rsidDel="003D279B">
                <w:delText>4.45</w:delText>
              </w:r>
            </w:del>
          </w:p>
          <w:p w14:paraId="6351E640" w14:textId="60F273F5" w:rsidR="006F7285" w:rsidRPr="00EE20E8" w:rsidDel="003D279B" w:rsidRDefault="006F7285" w:rsidP="006F7285">
            <w:pPr>
              <w:rPr>
                <w:del w:id="4424" w:author="Justin Bracci" w:date="2023-06-21T19:45:00Z"/>
              </w:rPr>
            </w:pPr>
            <w:del w:id="4425" w:author="Justin Bracci" w:date="2023-06-21T19:45:00Z">
              <w:r w:rsidDel="003D279B">
                <w:delText>(N/A)</w:delText>
              </w:r>
            </w:del>
          </w:p>
        </w:tc>
        <w:tc>
          <w:tcPr>
            <w:tcW w:w="1140" w:type="dxa"/>
            <w:noWrap/>
            <w:hideMark/>
          </w:tcPr>
          <w:p w14:paraId="4B5E546A" w14:textId="429DF8F6" w:rsidR="006F7285" w:rsidDel="003D279B" w:rsidRDefault="006F7285" w:rsidP="006F7285">
            <w:pPr>
              <w:rPr>
                <w:del w:id="4426" w:author="Justin Bracci" w:date="2023-06-21T19:45:00Z"/>
              </w:rPr>
            </w:pPr>
            <w:del w:id="4427" w:author="Justin Bracci" w:date="2023-06-21T19:45:00Z">
              <w:r w:rsidRPr="00E42EA2" w:rsidDel="003D279B">
                <w:delText>4.80</w:delText>
              </w:r>
            </w:del>
          </w:p>
          <w:p w14:paraId="55634CA5" w14:textId="5425EDA6" w:rsidR="006F7285" w:rsidRPr="00EE20E8" w:rsidDel="003D279B" w:rsidRDefault="006F7285" w:rsidP="006F7285">
            <w:pPr>
              <w:rPr>
                <w:del w:id="4428" w:author="Justin Bracci" w:date="2023-06-21T19:45:00Z"/>
              </w:rPr>
            </w:pPr>
            <w:del w:id="4429" w:author="Justin Bracci" w:date="2023-06-21T19:45:00Z">
              <w:r w:rsidDel="003D279B">
                <w:delText>(N/A)</w:delText>
              </w:r>
            </w:del>
          </w:p>
        </w:tc>
      </w:tr>
      <w:tr w:rsidR="006F7285" w:rsidRPr="00EE20E8" w:rsidDel="003D279B" w14:paraId="408D7797" w14:textId="641FF432" w:rsidTr="00E84542">
        <w:trPr>
          <w:trHeight w:val="290"/>
          <w:del w:id="4430" w:author="Justin Bracci" w:date="2023-06-21T19:45:00Z"/>
        </w:trPr>
        <w:tc>
          <w:tcPr>
            <w:tcW w:w="2695" w:type="dxa"/>
            <w:noWrap/>
            <w:hideMark/>
          </w:tcPr>
          <w:p w14:paraId="1A23186B" w14:textId="3455A396" w:rsidR="006F7285" w:rsidRPr="00EE20E8" w:rsidDel="003D279B" w:rsidRDefault="006F7285" w:rsidP="006F7285">
            <w:pPr>
              <w:rPr>
                <w:del w:id="4431" w:author="Justin Bracci" w:date="2023-06-21T19:45:00Z"/>
              </w:rPr>
            </w:pPr>
            <w:del w:id="4432" w:author="Justin Bracci" w:date="2023-06-21T19:45:00Z">
              <w:r w:rsidRPr="00EE20E8" w:rsidDel="003D279B">
                <w:delText>GWP20, 1.5% Natural Gas Leakage</w:delText>
              </w:r>
            </w:del>
          </w:p>
        </w:tc>
        <w:tc>
          <w:tcPr>
            <w:tcW w:w="1138" w:type="dxa"/>
            <w:noWrap/>
            <w:hideMark/>
          </w:tcPr>
          <w:p w14:paraId="6A2DD7FB" w14:textId="1EC23E2E" w:rsidR="006F7285" w:rsidDel="003D279B" w:rsidRDefault="006F7285" w:rsidP="006F7285">
            <w:pPr>
              <w:rPr>
                <w:del w:id="4433" w:author="Justin Bracci" w:date="2023-06-21T19:45:00Z"/>
              </w:rPr>
            </w:pPr>
            <w:del w:id="4434" w:author="Justin Bracci" w:date="2023-06-21T19:45:00Z">
              <w:r w:rsidRPr="00E42EA2" w:rsidDel="003D279B">
                <w:delText>4.51</w:delText>
              </w:r>
            </w:del>
          </w:p>
          <w:p w14:paraId="0E2E5237" w14:textId="2C389006" w:rsidR="006F7285" w:rsidRPr="00EE20E8" w:rsidDel="003D279B" w:rsidRDefault="006F7285" w:rsidP="006F7285">
            <w:pPr>
              <w:rPr>
                <w:del w:id="4435" w:author="Justin Bracci" w:date="2023-06-21T19:45:00Z"/>
              </w:rPr>
            </w:pPr>
            <w:del w:id="4436" w:author="Justin Bracci" w:date="2023-06-21T19:45:00Z">
              <w:r w:rsidDel="003D279B">
                <w:delText>(N/A)</w:delText>
              </w:r>
            </w:del>
          </w:p>
        </w:tc>
        <w:tc>
          <w:tcPr>
            <w:tcW w:w="1382" w:type="dxa"/>
            <w:noWrap/>
            <w:hideMark/>
          </w:tcPr>
          <w:p w14:paraId="28B245B6" w14:textId="5F6019DF" w:rsidR="006F7285" w:rsidDel="003D279B" w:rsidRDefault="006F7285" w:rsidP="006F7285">
            <w:pPr>
              <w:rPr>
                <w:del w:id="4437" w:author="Justin Bracci" w:date="2023-06-21T19:45:00Z"/>
              </w:rPr>
            </w:pPr>
            <w:del w:id="4438" w:author="Justin Bracci" w:date="2023-06-21T19:45:00Z">
              <w:r w:rsidRPr="00E42EA2" w:rsidDel="003D279B">
                <w:delText>5.34</w:delText>
              </w:r>
            </w:del>
          </w:p>
          <w:p w14:paraId="113CFF9C" w14:textId="59B9DB4A" w:rsidR="006F7285" w:rsidRPr="00EE20E8" w:rsidDel="003D279B" w:rsidRDefault="006F7285" w:rsidP="006F7285">
            <w:pPr>
              <w:rPr>
                <w:del w:id="4439" w:author="Justin Bracci" w:date="2023-06-21T19:45:00Z"/>
              </w:rPr>
            </w:pPr>
            <w:del w:id="4440" w:author="Justin Bracci" w:date="2023-06-21T19:45:00Z">
              <w:r w:rsidDel="003D279B">
                <w:delText>(N/A)</w:delText>
              </w:r>
            </w:del>
          </w:p>
        </w:tc>
        <w:tc>
          <w:tcPr>
            <w:tcW w:w="900" w:type="dxa"/>
            <w:noWrap/>
            <w:hideMark/>
          </w:tcPr>
          <w:p w14:paraId="1660A540" w14:textId="12DC826E" w:rsidR="006F7285" w:rsidDel="003D279B" w:rsidRDefault="006F7285" w:rsidP="006F7285">
            <w:pPr>
              <w:rPr>
                <w:del w:id="4441" w:author="Justin Bracci" w:date="2023-06-21T19:45:00Z"/>
              </w:rPr>
            </w:pPr>
            <w:del w:id="4442" w:author="Justin Bracci" w:date="2023-06-21T19:45:00Z">
              <w:r w:rsidRPr="00E42EA2" w:rsidDel="003D279B">
                <w:delText>15.72</w:delText>
              </w:r>
            </w:del>
          </w:p>
          <w:p w14:paraId="24867BE4" w14:textId="62328657" w:rsidR="006F7285" w:rsidRPr="00EE20E8" w:rsidDel="003D279B" w:rsidRDefault="006F7285" w:rsidP="006F7285">
            <w:pPr>
              <w:rPr>
                <w:del w:id="4443" w:author="Justin Bracci" w:date="2023-06-21T19:45:00Z"/>
              </w:rPr>
            </w:pPr>
            <w:del w:id="4444" w:author="Justin Bracci" w:date="2023-06-21T19:45:00Z">
              <w:r w:rsidDel="003D279B">
                <w:delText>(N/A)</w:delText>
              </w:r>
            </w:del>
          </w:p>
        </w:tc>
        <w:tc>
          <w:tcPr>
            <w:tcW w:w="934" w:type="dxa"/>
            <w:gridSpan w:val="2"/>
            <w:noWrap/>
            <w:hideMark/>
          </w:tcPr>
          <w:p w14:paraId="45FBEDBC" w14:textId="3059DFD7" w:rsidR="006F7285" w:rsidDel="003D279B" w:rsidRDefault="006F7285" w:rsidP="006F7285">
            <w:pPr>
              <w:rPr>
                <w:del w:id="4445" w:author="Justin Bracci" w:date="2023-06-21T19:45:00Z"/>
              </w:rPr>
            </w:pPr>
            <w:del w:id="4446" w:author="Justin Bracci" w:date="2023-06-21T19:45:00Z">
              <w:r w:rsidRPr="00E42EA2" w:rsidDel="003D279B">
                <w:delText>10.78</w:delText>
              </w:r>
            </w:del>
          </w:p>
          <w:p w14:paraId="30528324" w14:textId="59EDB4BE" w:rsidR="006F7285" w:rsidRPr="00EE20E8" w:rsidDel="003D279B" w:rsidRDefault="006F7285" w:rsidP="006F7285">
            <w:pPr>
              <w:rPr>
                <w:del w:id="4447" w:author="Justin Bracci" w:date="2023-06-21T19:45:00Z"/>
              </w:rPr>
            </w:pPr>
            <w:del w:id="4448" w:author="Justin Bracci" w:date="2023-06-21T19:45:00Z">
              <w:r w:rsidDel="003D279B">
                <w:delText>(N/A)</w:delText>
              </w:r>
            </w:del>
          </w:p>
        </w:tc>
        <w:tc>
          <w:tcPr>
            <w:tcW w:w="1161" w:type="dxa"/>
            <w:gridSpan w:val="2"/>
            <w:noWrap/>
            <w:hideMark/>
          </w:tcPr>
          <w:p w14:paraId="510BFA74" w14:textId="040800C1" w:rsidR="006F7285" w:rsidDel="003D279B" w:rsidRDefault="006F7285" w:rsidP="006F7285">
            <w:pPr>
              <w:rPr>
                <w:del w:id="4449" w:author="Justin Bracci" w:date="2023-06-21T19:45:00Z"/>
              </w:rPr>
            </w:pPr>
            <w:del w:id="4450" w:author="Justin Bracci" w:date="2023-06-21T19:45:00Z">
              <w:r w:rsidRPr="00E42EA2" w:rsidDel="003D279B">
                <w:delText>7.55</w:delText>
              </w:r>
            </w:del>
          </w:p>
          <w:p w14:paraId="3C1D45B8" w14:textId="37442B20" w:rsidR="006F7285" w:rsidRPr="00EE20E8" w:rsidDel="003D279B" w:rsidRDefault="006F7285" w:rsidP="006F7285">
            <w:pPr>
              <w:rPr>
                <w:del w:id="4451" w:author="Justin Bracci" w:date="2023-06-21T19:45:00Z"/>
              </w:rPr>
            </w:pPr>
            <w:del w:id="4452" w:author="Justin Bracci" w:date="2023-06-21T19:45:00Z">
              <w:r w:rsidDel="003D279B">
                <w:delText>(N/A)</w:delText>
              </w:r>
            </w:del>
          </w:p>
        </w:tc>
        <w:tc>
          <w:tcPr>
            <w:tcW w:w="1140" w:type="dxa"/>
            <w:noWrap/>
            <w:hideMark/>
          </w:tcPr>
          <w:p w14:paraId="346354CE" w14:textId="5BDFFFB0" w:rsidR="006F7285" w:rsidDel="003D279B" w:rsidRDefault="006F7285" w:rsidP="006F7285">
            <w:pPr>
              <w:rPr>
                <w:del w:id="4453" w:author="Justin Bracci" w:date="2023-06-21T19:45:00Z"/>
              </w:rPr>
            </w:pPr>
            <w:del w:id="4454" w:author="Justin Bracci" w:date="2023-06-21T19:45:00Z">
              <w:r w:rsidRPr="00E42EA2" w:rsidDel="003D279B">
                <w:delText>7.71</w:delText>
              </w:r>
            </w:del>
          </w:p>
          <w:p w14:paraId="42A7F5CC" w14:textId="0DCBF26D" w:rsidR="006F7285" w:rsidRPr="00EE20E8" w:rsidDel="003D279B" w:rsidRDefault="006F7285" w:rsidP="006F7285">
            <w:pPr>
              <w:rPr>
                <w:del w:id="4455" w:author="Justin Bracci" w:date="2023-06-21T19:45:00Z"/>
              </w:rPr>
            </w:pPr>
            <w:del w:id="4456" w:author="Justin Bracci" w:date="2023-06-21T19:45:00Z">
              <w:r w:rsidDel="003D279B">
                <w:delText>(N/A)</w:delText>
              </w:r>
            </w:del>
          </w:p>
        </w:tc>
      </w:tr>
      <w:tr w:rsidR="006F7285" w:rsidRPr="00EE20E8" w:rsidDel="003D279B" w14:paraId="05F21FF6" w14:textId="3CF83399" w:rsidTr="00E84542">
        <w:trPr>
          <w:trHeight w:val="290"/>
          <w:del w:id="4457" w:author="Justin Bracci" w:date="2023-06-21T19:45:00Z"/>
        </w:trPr>
        <w:tc>
          <w:tcPr>
            <w:tcW w:w="2695" w:type="dxa"/>
            <w:noWrap/>
            <w:hideMark/>
          </w:tcPr>
          <w:p w14:paraId="0E31A597" w14:textId="2ED58604" w:rsidR="006F7285" w:rsidRPr="00EE20E8" w:rsidDel="003D279B" w:rsidRDefault="006F7285" w:rsidP="006F7285">
            <w:pPr>
              <w:rPr>
                <w:del w:id="4458" w:author="Justin Bracci" w:date="2023-06-21T19:45:00Z"/>
              </w:rPr>
            </w:pPr>
            <w:del w:id="4459" w:author="Justin Bracci" w:date="2023-06-21T19:45:00Z">
              <w:r w:rsidRPr="00EE20E8" w:rsidDel="003D279B">
                <w:delText>GWP100, 4% Natural Gas Leakage</w:delText>
              </w:r>
            </w:del>
          </w:p>
        </w:tc>
        <w:tc>
          <w:tcPr>
            <w:tcW w:w="1138" w:type="dxa"/>
            <w:noWrap/>
            <w:hideMark/>
          </w:tcPr>
          <w:p w14:paraId="4AF00EF4" w14:textId="4D59DD31" w:rsidR="006F7285" w:rsidDel="003D279B" w:rsidRDefault="006F7285" w:rsidP="006F7285">
            <w:pPr>
              <w:rPr>
                <w:del w:id="4460" w:author="Justin Bracci" w:date="2023-06-21T19:45:00Z"/>
              </w:rPr>
            </w:pPr>
            <w:del w:id="4461" w:author="Justin Bracci" w:date="2023-06-21T19:45:00Z">
              <w:r w:rsidRPr="00E42EA2" w:rsidDel="003D279B">
                <w:delText>4.51</w:delText>
              </w:r>
            </w:del>
          </w:p>
          <w:p w14:paraId="1AABB124" w14:textId="66FD1CCF" w:rsidR="006F7285" w:rsidRPr="00EE20E8" w:rsidDel="003D279B" w:rsidRDefault="006F7285" w:rsidP="006F7285">
            <w:pPr>
              <w:rPr>
                <w:del w:id="4462" w:author="Justin Bracci" w:date="2023-06-21T19:45:00Z"/>
              </w:rPr>
            </w:pPr>
            <w:del w:id="4463" w:author="Justin Bracci" w:date="2023-06-21T19:45:00Z">
              <w:r w:rsidDel="003D279B">
                <w:delText>(N/A)</w:delText>
              </w:r>
            </w:del>
          </w:p>
        </w:tc>
        <w:tc>
          <w:tcPr>
            <w:tcW w:w="1382" w:type="dxa"/>
            <w:noWrap/>
            <w:hideMark/>
          </w:tcPr>
          <w:p w14:paraId="75D1A1BA" w14:textId="1EFD4816" w:rsidR="006F7285" w:rsidDel="003D279B" w:rsidRDefault="006F7285" w:rsidP="006F7285">
            <w:pPr>
              <w:rPr>
                <w:del w:id="4464" w:author="Justin Bracci" w:date="2023-06-21T19:45:00Z"/>
              </w:rPr>
            </w:pPr>
            <w:del w:id="4465" w:author="Justin Bracci" w:date="2023-06-21T19:45:00Z">
              <w:r w:rsidRPr="00E42EA2" w:rsidDel="003D279B">
                <w:delText>5.34</w:delText>
              </w:r>
            </w:del>
          </w:p>
          <w:p w14:paraId="652F62AF" w14:textId="5E23B1DB" w:rsidR="006F7285" w:rsidRPr="00EE20E8" w:rsidDel="003D279B" w:rsidRDefault="006F7285" w:rsidP="006F7285">
            <w:pPr>
              <w:rPr>
                <w:del w:id="4466" w:author="Justin Bracci" w:date="2023-06-21T19:45:00Z"/>
              </w:rPr>
            </w:pPr>
            <w:del w:id="4467" w:author="Justin Bracci" w:date="2023-06-21T19:45:00Z">
              <w:r w:rsidDel="003D279B">
                <w:delText>(N/A)</w:delText>
              </w:r>
            </w:del>
          </w:p>
        </w:tc>
        <w:tc>
          <w:tcPr>
            <w:tcW w:w="900" w:type="dxa"/>
            <w:noWrap/>
            <w:hideMark/>
          </w:tcPr>
          <w:p w14:paraId="2BC7DEE0" w14:textId="1546AD0A" w:rsidR="006F7285" w:rsidDel="003D279B" w:rsidRDefault="006F7285" w:rsidP="006F7285">
            <w:pPr>
              <w:rPr>
                <w:del w:id="4468" w:author="Justin Bracci" w:date="2023-06-21T19:45:00Z"/>
              </w:rPr>
            </w:pPr>
            <w:del w:id="4469" w:author="Justin Bracci" w:date="2023-06-21T19:45:00Z">
              <w:r w:rsidRPr="00E42EA2" w:rsidDel="003D279B">
                <w:delText>15.46</w:delText>
              </w:r>
            </w:del>
          </w:p>
          <w:p w14:paraId="515B056B" w14:textId="01838E85" w:rsidR="006F7285" w:rsidRPr="00EE20E8" w:rsidDel="003D279B" w:rsidRDefault="006F7285" w:rsidP="006F7285">
            <w:pPr>
              <w:rPr>
                <w:del w:id="4470" w:author="Justin Bracci" w:date="2023-06-21T19:45:00Z"/>
              </w:rPr>
            </w:pPr>
            <w:del w:id="4471" w:author="Justin Bracci" w:date="2023-06-21T19:45:00Z">
              <w:r w:rsidDel="003D279B">
                <w:delText>(N/A)</w:delText>
              </w:r>
            </w:del>
          </w:p>
        </w:tc>
        <w:tc>
          <w:tcPr>
            <w:tcW w:w="934" w:type="dxa"/>
            <w:gridSpan w:val="2"/>
            <w:noWrap/>
            <w:hideMark/>
          </w:tcPr>
          <w:p w14:paraId="6498A2CC" w14:textId="0DB65353" w:rsidR="006F7285" w:rsidDel="003D279B" w:rsidRDefault="006F7285" w:rsidP="006F7285">
            <w:pPr>
              <w:rPr>
                <w:del w:id="4472" w:author="Justin Bracci" w:date="2023-06-21T19:45:00Z"/>
              </w:rPr>
            </w:pPr>
            <w:del w:id="4473" w:author="Justin Bracci" w:date="2023-06-21T19:45:00Z">
              <w:r w:rsidRPr="00E42EA2" w:rsidDel="003D279B">
                <w:delText>10.51</w:delText>
              </w:r>
            </w:del>
          </w:p>
          <w:p w14:paraId="0F793AD7" w14:textId="78C8FC89" w:rsidR="006F7285" w:rsidRPr="00EE20E8" w:rsidDel="003D279B" w:rsidRDefault="006F7285" w:rsidP="006F7285">
            <w:pPr>
              <w:rPr>
                <w:del w:id="4474" w:author="Justin Bracci" w:date="2023-06-21T19:45:00Z"/>
              </w:rPr>
            </w:pPr>
            <w:del w:id="4475" w:author="Justin Bracci" w:date="2023-06-21T19:45:00Z">
              <w:r w:rsidDel="003D279B">
                <w:delText>(N/A)</w:delText>
              </w:r>
            </w:del>
          </w:p>
        </w:tc>
        <w:tc>
          <w:tcPr>
            <w:tcW w:w="1161" w:type="dxa"/>
            <w:gridSpan w:val="2"/>
            <w:noWrap/>
            <w:hideMark/>
          </w:tcPr>
          <w:p w14:paraId="10885647" w14:textId="2AC16AA3" w:rsidR="006F7285" w:rsidDel="003D279B" w:rsidRDefault="006F7285" w:rsidP="006F7285">
            <w:pPr>
              <w:rPr>
                <w:del w:id="4476" w:author="Justin Bracci" w:date="2023-06-21T19:45:00Z"/>
              </w:rPr>
            </w:pPr>
            <w:del w:id="4477" w:author="Justin Bracci" w:date="2023-06-21T19:45:00Z">
              <w:r w:rsidRPr="00E42EA2" w:rsidDel="003D279B">
                <w:delText>7.26</w:delText>
              </w:r>
            </w:del>
          </w:p>
          <w:p w14:paraId="120F0687" w14:textId="7195A306" w:rsidR="006F7285" w:rsidRPr="00EE20E8" w:rsidDel="003D279B" w:rsidRDefault="006F7285" w:rsidP="006F7285">
            <w:pPr>
              <w:rPr>
                <w:del w:id="4478" w:author="Justin Bracci" w:date="2023-06-21T19:45:00Z"/>
              </w:rPr>
            </w:pPr>
            <w:del w:id="4479" w:author="Justin Bracci" w:date="2023-06-21T19:45:00Z">
              <w:r w:rsidDel="003D279B">
                <w:delText>(N/A)</w:delText>
              </w:r>
            </w:del>
          </w:p>
        </w:tc>
        <w:tc>
          <w:tcPr>
            <w:tcW w:w="1140" w:type="dxa"/>
            <w:noWrap/>
            <w:hideMark/>
          </w:tcPr>
          <w:p w14:paraId="216AF6DD" w14:textId="44176AA9" w:rsidR="006F7285" w:rsidDel="003D279B" w:rsidRDefault="006F7285" w:rsidP="006F7285">
            <w:pPr>
              <w:rPr>
                <w:del w:id="4480" w:author="Justin Bracci" w:date="2023-06-21T19:45:00Z"/>
              </w:rPr>
            </w:pPr>
            <w:del w:id="4481" w:author="Justin Bracci" w:date="2023-06-21T19:45:00Z">
              <w:r w:rsidRPr="00E42EA2" w:rsidDel="003D279B">
                <w:delText>7.44</w:delText>
              </w:r>
            </w:del>
          </w:p>
          <w:p w14:paraId="194BA47D" w14:textId="7A0F6DE7" w:rsidR="006F7285" w:rsidRPr="00EE20E8" w:rsidDel="003D279B" w:rsidRDefault="006F7285" w:rsidP="006F7285">
            <w:pPr>
              <w:rPr>
                <w:del w:id="4482" w:author="Justin Bracci" w:date="2023-06-21T19:45:00Z"/>
              </w:rPr>
            </w:pPr>
            <w:del w:id="4483" w:author="Justin Bracci" w:date="2023-06-21T19:45:00Z">
              <w:r w:rsidDel="003D279B">
                <w:delText>(N/A)</w:delText>
              </w:r>
            </w:del>
          </w:p>
        </w:tc>
      </w:tr>
      <w:tr w:rsidR="006F7285" w:rsidRPr="00EE20E8" w:rsidDel="003D279B" w14:paraId="256F6C96" w14:textId="607A2DF7" w:rsidTr="00E84542">
        <w:trPr>
          <w:trHeight w:val="290"/>
          <w:del w:id="4484" w:author="Justin Bracci" w:date="2023-06-21T19:45:00Z"/>
        </w:trPr>
        <w:tc>
          <w:tcPr>
            <w:tcW w:w="2695" w:type="dxa"/>
            <w:noWrap/>
            <w:hideMark/>
          </w:tcPr>
          <w:p w14:paraId="34C0DDF6" w14:textId="719D465A" w:rsidR="006F7285" w:rsidRPr="00EE20E8" w:rsidDel="003D279B" w:rsidRDefault="006F7285" w:rsidP="006F7285">
            <w:pPr>
              <w:rPr>
                <w:del w:id="4485" w:author="Justin Bracci" w:date="2023-06-21T19:45:00Z"/>
              </w:rPr>
            </w:pPr>
            <w:del w:id="4486" w:author="Justin Bracci" w:date="2023-06-21T19:45:00Z">
              <w:r w:rsidRPr="00EE20E8" w:rsidDel="003D279B">
                <w:delText>GWP20, 4% Natural Gas Leakage</w:delText>
              </w:r>
            </w:del>
          </w:p>
        </w:tc>
        <w:tc>
          <w:tcPr>
            <w:tcW w:w="1138" w:type="dxa"/>
            <w:noWrap/>
            <w:hideMark/>
          </w:tcPr>
          <w:p w14:paraId="25220C04" w14:textId="68FF3DBD" w:rsidR="006F7285" w:rsidDel="003D279B" w:rsidRDefault="006F7285" w:rsidP="006F7285">
            <w:pPr>
              <w:rPr>
                <w:del w:id="4487" w:author="Justin Bracci" w:date="2023-06-21T19:45:00Z"/>
              </w:rPr>
            </w:pPr>
            <w:del w:id="4488" w:author="Justin Bracci" w:date="2023-06-21T19:45:00Z">
              <w:r w:rsidRPr="00E42EA2" w:rsidDel="003D279B">
                <w:delText>4.51</w:delText>
              </w:r>
            </w:del>
          </w:p>
          <w:p w14:paraId="0AEB30B6" w14:textId="796BBCE7" w:rsidR="006F7285" w:rsidRPr="00EE20E8" w:rsidDel="003D279B" w:rsidRDefault="006F7285" w:rsidP="006F7285">
            <w:pPr>
              <w:rPr>
                <w:del w:id="4489" w:author="Justin Bracci" w:date="2023-06-21T19:45:00Z"/>
              </w:rPr>
            </w:pPr>
            <w:del w:id="4490" w:author="Justin Bracci" w:date="2023-06-21T19:45:00Z">
              <w:r w:rsidDel="003D279B">
                <w:delText>(N/A)</w:delText>
              </w:r>
            </w:del>
          </w:p>
        </w:tc>
        <w:tc>
          <w:tcPr>
            <w:tcW w:w="1382" w:type="dxa"/>
            <w:noWrap/>
            <w:hideMark/>
          </w:tcPr>
          <w:p w14:paraId="7A3BD0C6" w14:textId="2D013DF1" w:rsidR="006F7285" w:rsidDel="003D279B" w:rsidRDefault="006F7285" w:rsidP="006F7285">
            <w:pPr>
              <w:rPr>
                <w:del w:id="4491" w:author="Justin Bracci" w:date="2023-06-21T19:45:00Z"/>
              </w:rPr>
            </w:pPr>
            <w:del w:id="4492" w:author="Justin Bracci" w:date="2023-06-21T19:45:00Z">
              <w:r w:rsidRPr="00E42EA2" w:rsidDel="003D279B">
                <w:delText>5.34</w:delText>
              </w:r>
            </w:del>
          </w:p>
          <w:p w14:paraId="6CCEBCDB" w14:textId="03609034" w:rsidR="006F7285" w:rsidRPr="00EE20E8" w:rsidDel="003D279B" w:rsidRDefault="006F7285" w:rsidP="006F7285">
            <w:pPr>
              <w:rPr>
                <w:del w:id="4493" w:author="Justin Bracci" w:date="2023-06-21T19:45:00Z"/>
              </w:rPr>
            </w:pPr>
            <w:del w:id="4494" w:author="Justin Bracci" w:date="2023-06-21T19:45:00Z">
              <w:r w:rsidDel="003D279B">
                <w:delText>(N/A)</w:delText>
              </w:r>
            </w:del>
          </w:p>
        </w:tc>
        <w:tc>
          <w:tcPr>
            <w:tcW w:w="900" w:type="dxa"/>
            <w:noWrap/>
            <w:hideMark/>
          </w:tcPr>
          <w:p w14:paraId="1BC94F6A" w14:textId="5C50AA1B" w:rsidR="006F7285" w:rsidDel="003D279B" w:rsidRDefault="006F7285" w:rsidP="006F7285">
            <w:pPr>
              <w:rPr>
                <w:del w:id="4495" w:author="Justin Bracci" w:date="2023-06-21T19:45:00Z"/>
              </w:rPr>
            </w:pPr>
            <w:del w:id="4496" w:author="Justin Bracci" w:date="2023-06-21T19:45:00Z">
              <w:r w:rsidRPr="00E42EA2" w:rsidDel="003D279B">
                <w:delText>23.22</w:delText>
              </w:r>
            </w:del>
          </w:p>
          <w:p w14:paraId="15F64D03" w14:textId="523AF02C" w:rsidR="006F7285" w:rsidRPr="00EE20E8" w:rsidDel="003D279B" w:rsidRDefault="006F7285" w:rsidP="006F7285">
            <w:pPr>
              <w:rPr>
                <w:del w:id="4497" w:author="Justin Bracci" w:date="2023-06-21T19:45:00Z"/>
              </w:rPr>
            </w:pPr>
            <w:del w:id="4498" w:author="Justin Bracci" w:date="2023-06-21T19:45:00Z">
              <w:r w:rsidDel="003D279B">
                <w:delText>(N/A)</w:delText>
              </w:r>
            </w:del>
          </w:p>
        </w:tc>
        <w:tc>
          <w:tcPr>
            <w:tcW w:w="934" w:type="dxa"/>
            <w:gridSpan w:val="2"/>
            <w:noWrap/>
            <w:hideMark/>
          </w:tcPr>
          <w:p w14:paraId="72D21C43" w14:textId="798135EA" w:rsidR="006F7285" w:rsidDel="003D279B" w:rsidRDefault="006F7285" w:rsidP="006F7285">
            <w:pPr>
              <w:rPr>
                <w:del w:id="4499" w:author="Justin Bracci" w:date="2023-06-21T19:45:00Z"/>
              </w:rPr>
            </w:pPr>
            <w:del w:id="4500" w:author="Justin Bracci" w:date="2023-06-21T19:45:00Z">
              <w:r w:rsidRPr="00E42EA2" w:rsidDel="003D279B">
                <w:delText>18.34</w:delText>
              </w:r>
            </w:del>
          </w:p>
          <w:p w14:paraId="6A027845" w14:textId="7106F192" w:rsidR="006F7285" w:rsidRPr="00EE20E8" w:rsidDel="003D279B" w:rsidRDefault="006F7285" w:rsidP="006F7285">
            <w:pPr>
              <w:rPr>
                <w:del w:id="4501" w:author="Justin Bracci" w:date="2023-06-21T19:45:00Z"/>
              </w:rPr>
            </w:pPr>
            <w:del w:id="4502" w:author="Justin Bracci" w:date="2023-06-21T19:45:00Z">
              <w:r w:rsidDel="003D279B">
                <w:delText>(N/A)</w:delText>
              </w:r>
            </w:del>
          </w:p>
        </w:tc>
        <w:tc>
          <w:tcPr>
            <w:tcW w:w="1161" w:type="dxa"/>
            <w:gridSpan w:val="2"/>
            <w:noWrap/>
            <w:hideMark/>
          </w:tcPr>
          <w:p w14:paraId="3E86AD5B" w14:textId="4DFBBB23" w:rsidR="006F7285" w:rsidDel="003D279B" w:rsidRDefault="006F7285" w:rsidP="006F7285">
            <w:pPr>
              <w:rPr>
                <w:del w:id="4503" w:author="Justin Bracci" w:date="2023-06-21T19:45:00Z"/>
              </w:rPr>
            </w:pPr>
            <w:del w:id="4504" w:author="Justin Bracci" w:date="2023-06-21T19:45:00Z">
              <w:r w:rsidRPr="00E42EA2" w:rsidDel="003D279B">
                <w:delText>15.51</w:delText>
              </w:r>
            </w:del>
          </w:p>
          <w:p w14:paraId="7C918370" w14:textId="39A33CA1" w:rsidR="006F7285" w:rsidRPr="00EE20E8" w:rsidDel="003D279B" w:rsidRDefault="006F7285" w:rsidP="006F7285">
            <w:pPr>
              <w:rPr>
                <w:del w:id="4505" w:author="Justin Bracci" w:date="2023-06-21T19:45:00Z"/>
              </w:rPr>
            </w:pPr>
            <w:del w:id="4506" w:author="Justin Bracci" w:date="2023-06-21T19:45:00Z">
              <w:r w:rsidDel="003D279B">
                <w:delText>(N/A)</w:delText>
              </w:r>
            </w:del>
          </w:p>
        </w:tc>
        <w:tc>
          <w:tcPr>
            <w:tcW w:w="1140" w:type="dxa"/>
            <w:noWrap/>
            <w:hideMark/>
          </w:tcPr>
          <w:p w14:paraId="4FE36609" w14:textId="7B17CD55" w:rsidR="006F7285" w:rsidDel="003D279B" w:rsidRDefault="006F7285" w:rsidP="006F7285">
            <w:pPr>
              <w:rPr>
                <w:del w:id="4507" w:author="Justin Bracci" w:date="2023-06-21T19:45:00Z"/>
              </w:rPr>
            </w:pPr>
            <w:del w:id="4508" w:author="Justin Bracci" w:date="2023-06-21T19:45:00Z">
              <w:r w:rsidRPr="00E42EA2" w:rsidDel="003D279B">
                <w:delText>15.19</w:delText>
              </w:r>
            </w:del>
          </w:p>
          <w:p w14:paraId="597981A5" w14:textId="71BFA718" w:rsidR="006F7285" w:rsidRPr="00EE20E8" w:rsidDel="003D279B" w:rsidRDefault="006F7285" w:rsidP="006F7285">
            <w:pPr>
              <w:rPr>
                <w:del w:id="4509" w:author="Justin Bracci" w:date="2023-06-21T19:45:00Z"/>
              </w:rPr>
            </w:pPr>
            <w:del w:id="4510" w:author="Justin Bracci" w:date="2023-06-21T19:45:00Z">
              <w:r w:rsidDel="003D279B">
                <w:delText>(N/A)</w:delText>
              </w:r>
            </w:del>
          </w:p>
        </w:tc>
      </w:tr>
      <w:tr w:rsidR="006F7285" w:rsidRPr="0097356E" w:rsidDel="003D279B" w14:paraId="75EB9B66" w14:textId="244B12E5" w:rsidTr="00E84542">
        <w:trPr>
          <w:trHeight w:val="290"/>
          <w:del w:id="4511" w:author="Justin Bracci" w:date="2023-06-21T19:45:00Z"/>
        </w:trPr>
        <w:tc>
          <w:tcPr>
            <w:tcW w:w="2695" w:type="dxa"/>
            <w:vMerge w:val="restart"/>
            <w:noWrap/>
          </w:tcPr>
          <w:p w14:paraId="3EA58192" w14:textId="6C7BAAF2" w:rsidR="006F7285" w:rsidDel="003D279B" w:rsidRDefault="006F7285" w:rsidP="00E84542">
            <w:pPr>
              <w:rPr>
                <w:del w:id="4512" w:author="Justin Bracci" w:date="2023-06-21T19:45:00Z"/>
                <w:b/>
                <w:bCs/>
              </w:rPr>
            </w:pPr>
            <w:del w:id="4513" w:author="Justin Bracci" w:date="2023-06-21T19:45:00Z">
              <w:r w:rsidDel="003D279B">
                <w:rPr>
                  <w:b/>
                  <w:bCs/>
                </w:rPr>
                <w:delText>B.</w:delText>
              </w:r>
            </w:del>
          </w:p>
          <w:p w14:paraId="6E689807" w14:textId="517279CF" w:rsidR="006F7285" w:rsidRPr="00231962" w:rsidDel="003D279B" w:rsidRDefault="006F7285" w:rsidP="00E84542">
            <w:pPr>
              <w:rPr>
                <w:del w:id="4514" w:author="Justin Bracci" w:date="2023-06-21T19:45:00Z"/>
                <w:b/>
                <w:bCs/>
              </w:rPr>
            </w:pPr>
            <w:del w:id="4515" w:author="Justin Bracci" w:date="2023-06-21T19:45:00Z">
              <w:r w:rsidRPr="00231962" w:rsidDel="003D279B">
                <w:rPr>
                  <w:b/>
                  <w:bCs/>
                </w:rPr>
                <w:delText>Scenario</w:delText>
              </w:r>
              <w:r w:rsidDel="003D279B">
                <w:rPr>
                  <w:b/>
                  <w:bCs/>
                </w:rPr>
                <w:delText xml:space="preserve"> LCOH with Tax Credits ($/kg H</w:delText>
              </w:r>
              <w:r w:rsidDel="003D279B">
                <w:rPr>
                  <w:b/>
                  <w:bCs/>
                  <w:vertAlign w:val="subscript"/>
                </w:rPr>
                <w:delText>2</w:delText>
              </w:r>
              <w:r w:rsidDel="003D279B">
                <w:rPr>
                  <w:b/>
                  <w:bCs/>
                </w:rPr>
                <w:delText>) *</w:delText>
              </w:r>
            </w:del>
          </w:p>
        </w:tc>
        <w:tc>
          <w:tcPr>
            <w:tcW w:w="2520" w:type="dxa"/>
            <w:gridSpan w:val="2"/>
            <w:noWrap/>
          </w:tcPr>
          <w:p w14:paraId="3D9D2427" w14:textId="38D8A61E" w:rsidR="006F7285" w:rsidRPr="00231962" w:rsidDel="003D279B" w:rsidRDefault="006F7285" w:rsidP="00E84542">
            <w:pPr>
              <w:rPr>
                <w:del w:id="4516" w:author="Justin Bracci" w:date="2023-06-21T19:45:00Z"/>
                <w:b/>
                <w:bCs/>
              </w:rPr>
            </w:pPr>
            <w:del w:id="4517" w:author="Justin Bracci" w:date="2023-06-21T19:45:00Z">
              <w:r w:rsidRPr="00231962" w:rsidDel="003D279B">
                <w:rPr>
                  <w:b/>
                  <w:bCs/>
                </w:rPr>
                <w:delText>Electricity-Based</w:delText>
              </w:r>
            </w:del>
          </w:p>
        </w:tc>
        <w:tc>
          <w:tcPr>
            <w:tcW w:w="4135" w:type="dxa"/>
            <w:gridSpan w:val="6"/>
            <w:noWrap/>
          </w:tcPr>
          <w:p w14:paraId="5080BD51" w14:textId="71E9756F" w:rsidR="006F7285" w:rsidRPr="00231962" w:rsidDel="003D279B" w:rsidRDefault="006F7285" w:rsidP="00E84542">
            <w:pPr>
              <w:rPr>
                <w:del w:id="4518" w:author="Justin Bracci" w:date="2023-06-21T19:45:00Z"/>
                <w:rFonts w:ascii="Calibri" w:hAnsi="Calibri" w:cs="Calibri"/>
                <w:b/>
                <w:bCs/>
                <w:color w:val="000000"/>
              </w:rPr>
            </w:pPr>
            <w:del w:id="4519" w:author="Justin Bracci" w:date="2023-06-21T19:45:00Z">
              <w:r w:rsidRPr="00231962" w:rsidDel="003D279B">
                <w:rPr>
                  <w:rFonts w:ascii="Calibri" w:hAnsi="Calibri" w:cs="Calibri"/>
                  <w:b/>
                  <w:bCs/>
                  <w:color w:val="000000"/>
                </w:rPr>
                <w:delText>Fossil-Based</w:delText>
              </w:r>
            </w:del>
          </w:p>
        </w:tc>
      </w:tr>
      <w:tr w:rsidR="006F7285" w:rsidRPr="00500F91" w:rsidDel="003D279B" w14:paraId="23A24CA9" w14:textId="57920A3B" w:rsidTr="00E84542">
        <w:trPr>
          <w:trHeight w:val="290"/>
          <w:del w:id="4520" w:author="Justin Bracci" w:date="2023-06-21T19:45:00Z"/>
        </w:trPr>
        <w:tc>
          <w:tcPr>
            <w:tcW w:w="2695" w:type="dxa"/>
            <w:vMerge/>
          </w:tcPr>
          <w:p w14:paraId="6AB58320" w14:textId="6F20A07F" w:rsidR="006F7285" w:rsidRPr="00231962" w:rsidDel="003D279B" w:rsidRDefault="006F7285" w:rsidP="00E84542">
            <w:pPr>
              <w:rPr>
                <w:del w:id="4521" w:author="Justin Bracci" w:date="2023-06-21T19:45:00Z"/>
                <w:b/>
                <w:bCs/>
              </w:rPr>
            </w:pPr>
          </w:p>
        </w:tc>
        <w:tc>
          <w:tcPr>
            <w:tcW w:w="1138" w:type="dxa"/>
            <w:noWrap/>
          </w:tcPr>
          <w:p w14:paraId="50745231" w14:textId="6DC4421C" w:rsidR="006F7285" w:rsidRPr="00231962" w:rsidDel="003D279B" w:rsidRDefault="006F7285" w:rsidP="00E84542">
            <w:pPr>
              <w:rPr>
                <w:del w:id="4522" w:author="Justin Bracci" w:date="2023-06-21T19:45:00Z"/>
                <w:b/>
                <w:bCs/>
              </w:rPr>
            </w:pPr>
            <w:del w:id="4523" w:author="Justin Bracci" w:date="2023-06-21T19:45:00Z">
              <w:r w:rsidRPr="00231962" w:rsidDel="003D279B">
                <w:rPr>
                  <w:b/>
                  <w:bCs/>
                </w:rPr>
                <w:delText>PV + Storage</w:delText>
              </w:r>
            </w:del>
          </w:p>
        </w:tc>
        <w:tc>
          <w:tcPr>
            <w:tcW w:w="1382" w:type="dxa"/>
            <w:noWrap/>
          </w:tcPr>
          <w:p w14:paraId="19820D67" w14:textId="4FB7CF46" w:rsidR="006F7285" w:rsidRPr="00231962" w:rsidDel="003D279B" w:rsidRDefault="006F7285" w:rsidP="00E84542">
            <w:pPr>
              <w:rPr>
                <w:del w:id="4524" w:author="Justin Bracci" w:date="2023-06-21T19:45:00Z"/>
                <w:b/>
                <w:bCs/>
              </w:rPr>
            </w:pPr>
            <w:del w:id="4525" w:author="Justin Bracci" w:date="2023-06-21T19:45:00Z">
              <w:r w:rsidRPr="00231962" w:rsidDel="003D279B">
                <w:rPr>
                  <w:b/>
                  <w:bCs/>
                </w:rPr>
                <w:delText>PV + Storage + Grid</w:delText>
              </w:r>
            </w:del>
          </w:p>
        </w:tc>
        <w:tc>
          <w:tcPr>
            <w:tcW w:w="900" w:type="dxa"/>
          </w:tcPr>
          <w:p w14:paraId="2D48D59A" w14:textId="269A5F7D" w:rsidR="006F7285" w:rsidRPr="00231962" w:rsidDel="003D279B" w:rsidRDefault="006F7285" w:rsidP="00E84542">
            <w:pPr>
              <w:rPr>
                <w:del w:id="4526" w:author="Justin Bracci" w:date="2023-06-21T19:45:00Z"/>
                <w:b/>
                <w:bCs/>
              </w:rPr>
            </w:pPr>
            <w:del w:id="4527" w:author="Justin Bracci" w:date="2023-06-21T19:45:00Z">
              <w:r w:rsidRPr="00231962" w:rsidDel="003D279B">
                <w:rPr>
                  <w:b/>
                  <w:bCs/>
                </w:rPr>
                <w:delText>SMR</w:delText>
              </w:r>
            </w:del>
          </w:p>
        </w:tc>
        <w:tc>
          <w:tcPr>
            <w:tcW w:w="900" w:type="dxa"/>
          </w:tcPr>
          <w:p w14:paraId="5E373CBA" w14:textId="4BF71897" w:rsidR="006F7285" w:rsidRPr="00231962" w:rsidDel="003D279B" w:rsidRDefault="006F7285" w:rsidP="00E84542">
            <w:pPr>
              <w:rPr>
                <w:del w:id="4528" w:author="Justin Bracci" w:date="2023-06-21T19:45:00Z"/>
                <w:b/>
                <w:bCs/>
              </w:rPr>
            </w:pPr>
            <w:del w:id="4529" w:author="Justin Bracci" w:date="2023-06-21T19:45:00Z">
              <w:r w:rsidRPr="00231962" w:rsidDel="003D279B">
                <w:rPr>
                  <w:b/>
                  <w:bCs/>
                </w:rPr>
                <w:delText>SMR-CCS (1)</w:delText>
              </w:r>
            </w:del>
          </w:p>
        </w:tc>
        <w:tc>
          <w:tcPr>
            <w:tcW w:w="1170" w:type="dxa"/>
            <w:gridSpan w:val="2"/>
          </w:tcPr>
          <w:p w14:paraId="082185DD" w14:textId="32D85FBF" w:rsidR="006F7285" w:rsidRPr="00231962" w:rsidDel="003D279B" w:rsidRDefault="006F7285" w:rsidP="00E84542">
            <w:pPr>
              <w:rPr>
                <w:del w:id="4530" w:author="Justin Bracci" w:date="2023-06-21T19:45:00Z"/>
                <w:b/>
                <w:bCs/>
              </w:rPr>
            </w:pPr>
            <w:del w:id="4531" w:author="Justin Bracci" w:date="2023-06-21T19:45:00Z">
              <w:r w:rsidRPr="00231962" w:rsidDel="003D279B">
                <w:rPr>
                  <w:b/>
                  <w:bCs/>
                </w:rPr>
                <w:delText>SMR-CCS (2)</w:delText>
              </w:r>
            </w:del>
          </w:p>
        </w:tc>
        <w:tc>
          <w:tcPr>
            <w:tcW w:w="1165" w:type="dxa"/>
            <w:gridSpan w:val="2"/>
          </w:tcPr>
          <w:p w14:paraId="09191E0B" w14:textId="28DD9461" w:rsidR="006F7285" w:rsidRPr="00231962" w:rsidDel="003D279B" w:rsidRDefault="006F7285" w:rsidP="00E84542">
            <w:pPr>
              <w:rPr>
                <w:del w:id="4532" w:author="Justin Bracci" w:date="2023-06-21T19:45:00Z"/>
                <w:b/>
                <w:bCs/>
              </w:rPr>
            </w:pPr>
            <w:del w:id="4533" w:author="Justin Bracci" w:date="2023-06-21T19:45:00Z">
              <w:r w:rsidRPr="00231962" w:rsidDel="003D279B">
                <w:rPr>
                  <w:b/>
                  <w:bCs/>
                </w:rPr>
                <w:delText>ATR-CCS (3)</w:delText>
              </w:r>
            </w:del>
          </w:p>
        </w:tc>
      </w:tr>
      <w:tr w:rsidR="006F7285" w:rsidRPr="00500F91" w:rsidDel="003D279B" w14:paraId="3491C3F1" w14:textId="13A59711" w:rsidTr="00C74618">
        <w:trPr>
          <w:trHeight w:val="290"/>
          <w:del w:id="4534" w:author="Justin Bracci" w:date="2023-06-21T19:45:00Z"/>
        </w:trPr>
        <w:tc>
          <w:tcPr>
            <w:tcW w:w="2695" w:type="dxa"/>
            <w:noWrap/>
          </w:tcPr>
          <w:p w14:paraId="2463BFDF" w14:textId="1C081DBC" w:rsidR="006F7285" w:rsidRPr="00500F91" w:rsidDel="003D279B" w:rsidRDefault="006F7285" w:rsidP="006F7285">
            <w:pPr>
              <w:rPr>
                <w:del w:id="4535" w:author="Justin Bracci" w:date="2023-06-21T19:45:00Z"/>
              </w:rPr>
            </w:pPr>
            <w:del w:id="4536" w:author="Justin Bracci" w:date="2023-06-21T19:45:00Z">
              <w:r w:rsidRPr="00750EC8" w:rsidDel="003D279B">
                <w:delText>No Upstream</w:delText>
              </w:r>
              <w:r w:rsidDel="003D279B">
                <w:delText xml:space="preserve"> PV</w:delText>
              </w:r>
              <w:r w:rsidRPr="00750EC8" w:rsidDel="003D279B">
                <w:delText xml:space="preserve"> Emissions</w:delText>
              </w:r>
              <w:r w:rsidDel="003D279B">
                <w:delText xml:space="preserve"> or </w:delText>
              </w:r>
              <w:r w:rsidRPr="00750EC8" w:rsidDel="003D279B">
                <w:delText>Natural Gas Leakage</w:delText>
              </w:r>
            </w:del>
          </w:p>
        </w:tc>
        <w:tc>
          <w:tcPr>
            <w:tcW w:w="1138" w:type="dxa"/>
            <w:shd w:val="clear" w:color="auto" w:fill="F2CDD1" w:themeFill="accent2" w:themeFillTint="33"/>
            <w:noWrap/>
          </w:tcPr>
          <w:p w14:paraId="21C484A3" w14:textId="302C9FD7" w:rsidR="006F7285" w:rsidRPr="00500F91" w:rsidDel="003D279B" w:rsidRDefault="006F7285" w:rsidP="006F7285">
            <w:pPr>
              <w:rPr>
                <w:del w:id="4537" w:author="Justin Bracci" w:date="2023-06-21T19:45:00Z"/>
              </w:rPr>
            </w:pPr>
            <w:del w:id="4538" w:author="Justin Bracci" w:date="2023-06-21T19:45:00Z">
              <w:r w:rsidRPr="00EB74CE" w:rsidDel="003D279B">
                <w:delText>$10.59</w:delText>
              </w:r>
            </w:del>
          </w:p>
        </w:tc>
        <w:tc>
          <w:tcPr>
            <w:tcW w:w="1382" w:type="dxa"/>
            <w:shd w:val="clear" w:color="auto" w:fill="F2CDD1" w:themeFill="accent2" w:themeFillTint="33"/>
            <w:noWrap/>
          </w:tcPr>
          <w:p w14:paraId="0B2124A7" w14:textId="0E5A326B" w:rsidR="006F7285" w:rsidRPr="00500F91" w:rsidDel="003D279B" w:rsidRDefault="006F7285" w:rsidP="006F7285">
            <w:pPr>
              <w:rPr>
                <w:del w:id="4539" w:author="Justin Bracci" w:date="2023-06-21T19:45:00Z"/>
              </w:rPr>
            </w:pPr>
            <w:del w:id="4540" w:author="Justin Bracci" w:date="2023-06-21T19:45:00Z">
              <w:r w:rsidRPr="00EB74CE" w:rsidDel="003D279B">
                <w:delText>$4.74</w:delText>
              </w:r>
            </w:del>
          </w:p>
        </w:tc>
        <w:tc>
          <w:tcPr>
            <w:tcW w:w="900" w:type="dxa"/>
            <w:noWrap/>
          </w:tcPr>
          <w:p w14:paraId="1187E06E" w14:textId="65B44D65" w:rsidR="006F7285" w:rsidRPr="00500F91" w:rsidDel="003D279B" w:rsidRDefault="006F7285" w:rsidP="006F7285">
            <w:pPr>
              <w:rPr>
                <w:del w:id="4541" w:author="Justin Bracci" w:date="2023-06-21T19:45:00Z"/>
              </w:rPr>
            </w:pPr>
            <w:del w:id="4542" w:author="Justin Bracci" w:date="2023-06-21T19:45:00Z">
              <w:r w:rsidRPr="00EB74CE" w:rsidDel="003D279B">
                <w:delText>$2.46</w:delText>
              </w:r>
            </w:del>
          </w:p>
        </w:tc>
        <w:tc>
          <w:tcPr>
            <w:tcW w:w="900" w:type="dxa"/>
            <w:shd w:val="clear" w:color="auto" w:fill="C3E0F2" w:themeFill="accent3" w:themeFillTint="33"/>
            <w:noWrap/>
          </w:tcPr>
          <w:p w14:paraId="24B9938F" w14:textId="0798A303" w:rsidR="006F7285" w:rsidRPr="00500F91" w:rsidDel="003D279B" w:rsidRDefault="006F7285" w:rsidP="006F7285">
            <w:pPr>
              <w:rPr>
                <w:del w:id="4543" w:author="Justin Bracci" w:date="2023-06-21T19:45:00Z"/>
              </w:rPr>
            </w:pPr>
            <w:del w:id="4544" w:author="Justin Bracci" w:date="2023-06-21T19:45:00Z">
              <w:r w:rsidRPr="00EB74CE" w:rsidDel="003D279B">
                <w:delText>$2.42</w:delText>
              </w:r>
            </w:del>
          </w:p>
        </w:tc>
        <w:tc>
          <w:tcPr>
            <w:tcW w:w="1170" w:type="dxa"/>
            <w:gridSpan w:val="2"/>
            <w:shd w:val="clear" w:color="auto" w:fill="C3E0F2" w:themeFill="accent3" w:themeFillTint="33"/>
            <w:noWrap/>
          </w:tcPr>
          <w:p w14:paraId="7E5EA63E" w14:textId="25A2A206" w:rsidR="006F7285" w:rsidRPr="00500F91" w:rsidDel="003D279B" w:rsidRDefault="006F7285" w:rsidP="006F7285">
            <w:pPr>
              <w:rPr>
                <w:del w:id="4545" w:author="Justin Bracci" w:date="2023-06-21T19:45:00Z"/>
              </w:rPr>
            </w:pPr>
            <w:del w:id="4546" w:author="Justin Bracci" w:date="2023-06-21T19:45:00Z">
              <w:r w:rsidRPr="00EB74CE" w:rsidDel="003D279B">
                <w:delText>$2.83</w:delText>
              </w:r>
            </w:del>
          </w:p>
        </w:tc>
        <w:tc>
          <w:tcPr>
            <w:tcW w:w="1165" w:type="dxa"/>
            <w:gridSpan w:val="2"/>
            <w:shd w:val="clear" w:color="auto" w:fill="C3E0F2" w:themeFill="accent3" w:themeFillTint="33"/>
            <w:noWrap/>
          </w:tcPr>
          <w:p w14:paraId="101C9BCD" w14:textId="730EA38F" w:rsidR="006F7285" w:rsidRPr="00500F91" w:rsidDel="003D279B" w:rsidRDefault="006F7285" w:rsidP="006F7285">
            <w:pPr>
              <w:rPr>
                <w:del w:id="4547" w:author="Justin Bracci" w:date="2023-06-21T19:45:00Z"/>
              </w:rPr>
            </w:pPr>
            <w:del w:id="4548" w:author="Justin Bracci" w:date="2023-06-21T19:45:00Z">
              <w:r w:rsidRPr="00EB74CE" w:rsidDel="003D279B">
                <w:delText>$2.77</w:delText>
              </w:r>
            </w:del>
          </w:p>
        </w:tc>
      </w:tr>
      <w:tr w:rsidR="006F7285" w:rsidRPr="00500F91" w:rsidDel="003D279B" w14:paraId="4A7516FD" w14:textId="516B0240" w:rsidTr="00C74618">
        <w:trPr>
          <w:trHeight w:val="290"/>
          <w:del w:id="4549" w:author="Justin Bracci" w:date="2023-06-21T19:45:00Z"/>
        </w:trPr>
        <w:tc>
          <w:tcPr>
            <w:tcW w:w="2695" w:type="dxa"/>
            <w:noWrap/>
          </w:tcPr>
          <w:p w14:paraId="5716BE6E" w14:textId="0D371FED" w:rsidR="006F7285" w:rsidRPr="00500F91" w:rsidDel="003D279B" w:rsidRDefault="006F7285" w:rsidP="006F7285">
            <w:pPr>
              <w:rPr>
                <w:del w:id="4550" w:author="Justin Bracci" w:date="2023-06-21T19:45:00Z"/>
              </w:rPr>
            </w:pPr>
            <w:del w:id="4551" w:author="Justin Bracci" w:date="2023-06-21T19:45:00Z">
              <w:r w:rsidRPr="00750EC8" w:rsidDel="003D279B">
                <w:delText>No Natural Gas Leakage</w:delText>
              </w:r>
            </w:del>
          </w:p>
        </w:tc>
        <w:tc>
          <w:tcPr>
            <w:tcW w:w="1138" w:type="dxa"/>
            <w:noWrap/>
          </w:tcPr>
          <w:p w14:paraId="1E945F8C" w14:textId="5590FB5E" w:rsidR="006F7285" w:rsidRPr="00500F91" w:rsidDel="003D279B" w:rsidRDefault="006F7285" w:rsidP="006F7285">
            <w:pPr>
              <w:rPr>
                <w:del w:id="4552" w:author="Justin Bracci" w:date="2023-06-21T19:45:00Z"/>
              </w:rPr>
            </w:pPr>
            <w:del w:id="4553" w:author="Justin Bracci" w:date="2023-06-21T19:45:00Z">
              <w:r w:rsidRPr="00EB74CE" w:rsidDel="003D279B">
                <w:delText>$13.59</w:delText>
              </w:r>
            </w:del>
          </w:p>
        </w:tc>
        <w:tc>
          <w:tcPr>
            <w:tcW w:w="1382" w:type="dxa"/>
            <w:noWrap/>
          </w:tcPr>
          <w:p w14:paraId="3D2252AE" w14:textId="739BFEEB" w:rsidR="006F7285" w:rsidRPr="00500F91" w:rsidDel="003D279B" w:rsidRDefault="006F7285" w:rsidP="006F7285">
            <w:pPr>
              <w:rPr>
                <w:del w:id="4554" w:author="Justin Bracci" w:date="2023-06-21T19:45:00Z"/>
              </w:rPr>
            </w:pPr>
            <w:del w:id="4555" w:author="Justin Bracci" w:date="2023-06-21T19:45:00Z">
              <w:r w:rsidRPr="00EB74CE" w:rsidDel="003D279B">
                <w:delText>$5.34</w:delText>
              </w:r>
            </w:del>
          </w:p>
        </w:tc>
        <w:tc>
          <w:tcPr>
            <w:tcW w:w="900" w:type="dxa"/>
            <w:noWrap/>
          </w:tcPr>
          <w:p w14:paraId="68CAA85D" w14:textId="16F674F6" w:rsidR="006F7285" w:rsidRPr="00500F91" w:rsidDel="003D279B" w:rsidRDefault="006F7285" w:rsidP="006F7285">
            <w:pPr>
              <w:rPr>
                <w:del w:id="4556" w:author="Justin Bracci" w:date="2023-06-21T19:45:00Z"/>
              </w:rPr>
            </w:pPr>
            <w:del w:id="4557" w:author="Justin Bracci" w:date="2023-06-21T19:45:00Z">
              <w:r w:rsidRPr="00EB74CE" w:rsidDel="003D279B">
                <w:delText>$2.46</w:delText>
              </w:r>
            </w:del>
          </w:p>
        </w:tc>
        <w:tc>
          <w:tcPr>
            <w:tcW w:w="900" w:type="dxa"/>
            <w:shd w:val="clear" w:color="auto" w:fill="C3E0F2" w:themeFill="accent3" w:themeFillTint="33"/>
            <w:noWrap/>
          </w:tcPr>
          <w:p w14:paraId="41A9D8BE" w14:textId="5FECE60B" w:rsidR="006F7285" w:rsidRPr="00500F91" w:rsidDel="003D279B" w:rsidRDefault="006F7285" w:rsidP="006F7285">
            <w:pPr>
              <w:rPr>
                <w:del w:id="4558" w:author="Justin Bracci" w:date="2023-06-21T19:45:00Z"/>
              </w:rPr>
            </w:pPr>
            <w:del w:id="4559" w:author="Justin Bracci" w:date="2023-06-21T19:45:00Z">
              <w:r w:rsidRPr="00EB74CE" w:rsidDel="003D279B">
                <w:delText>$2.42</w:delText>
              </w:r>
            </w:del>
          </w:p>
        </w:tc>
        <w:tc>
          <w:tcPr>
            <w:tcW w:w="1170" w:type="dxa"/>
            <w:gridSpan w:val="2"/>
            <w:shd w:val="clear" w:color="auto" w:fill="C3E0F2" w:themeFill="accent3" w:themeFillTint="33"/>
            <w:noWrap/>
          </w:tcPr>
          <w:p w14:paraId="2BECCC83" w14:textId="68B4A9EB" w:rsidR="006F7285" w:rsidRPr="00500F91" w:rsidDel="003D279B" w:rsidRDefault="006F7285" w:rsidP="006F7285">
            <w:pPr>
              <w:rPr>
                <w:del w:id="4560" w:author="Justin Bracci" w:date="2023-06-21T19:45:00Z"/>
              </w:rPr>
            </w:pPr>
            <w:del w:id="4561" w:author="Justin Bracci" w:date="2023-06-21T19:45:00Z">
              <w:r w:rsidRPr="00EB74CE" w:rsidDel="003D279B">
                <w:delText>$2.83</w:delText>
              </w:r>
            </w:del>
          </w:p>
        </w:tc>
        <w:tc>
          <w:tcPr>
            <w:tcW w:w="1165" w:type="dxa"/>
            <w:gridSpan w:val="2"/>
            <w:shd w:val="clear" w:color="auto" w:fill="C3E0F2" w:themeFill="accent3" w:themeFillTint="33"/>
            <w:noWrap/>
          </w:tcPr>
          <w:p w14:paraId="366E8F1D" w14:textId="4F497DC6" w:rsidR="006F7285" w:rsidRPr="00500F91" w:rsidDel="003D279B" w:rsidRDefault="006F7285" w:rsidP="006F7285">
            <w:pPr>
              <w:rPr>
                <w:del w:id="4562" w:author="Justin Bracci" w:date="2023-06-21T19:45:00Z"/>
              </w:rPr>
            </w:pPr>
            <w:del w:id="4563" w:author="Justin Bracci" w:date="2023-06-21T19:45:00Z">
              <w:r w:rsidRPr="00EB74CE" w:rsidDel="003D279B">
                <w:delText>$2.77</w:delText>
              </w:r>
            </w:del>
          </w:p>
        </w:tc>
      </w:tr>
      <w:tr w:rsidR="006F7285" w:rsidRPr="00500F91" w:rsidDel="003D279B" w14:paraId="4E80C066" w14:textId="47D2A725" w:rsidTr="00C74618">
        <w:trPr>
          <w:trHeight w:val="290"/>
          <w:del w:id="4564" w:author="Justin Bracci" w:date="2023-06-21T19:45:00Z"/>
        </w:trPr>
        <w:tc>
          <w:tcPr>
            <w:tcW w:w="2695" w:type="dxa"/>
            <w:noWrap/>
          </w:tcPr>
          <w:p w14:paraId="08FFBE62" w14:textId="32900220" w:rsidR="006F7285" w:rsidRPr="00500F91" w:rsidDel="003D279B" w:rsidRDefault="006F7285" w:rsidP="006F7285">
            <w:pPr>
              <w:rPr>
                <w:del w:id="4565" w:author="Justin Bracci" w:date="2023-06-21T19:45:00Z"/>
              </w:rPr>
            </w:pPr>
            <w:del w:id="4566" w:author="Justin Bracci" w:date="2023-06-21T19:45:00Z">
              <w:r w:rsidRPr="00750EC8" w:rsidDel="003D279B">
                <w:delText>GWP100, 1.5% Natural Gas Leakage</w:delText>
              </w:r>
            </w:del>
          </w:p>
        </w:tc>
        <w:tc>
          <w:tcPr>
            <w:tcW w:w="1138" w:type="dxa"/>
            <w:noWrap/>
          </w:tcPr>
          <w:p w14:paraId="56375A3E" w14:textId="0D2D3C79" w:rsidR="006F7285" w:rsidRPr="00500F91" w:rsidDel="003D279B" w:rsidRDefault="006F7285" w:rsidP="006F7285">
            <w:pPr>
              <w:rPr>
                <w:del w:id="4567" w:author="Justin Bracci" w:date="2023-06-21T19:45:00Z"/>
              </w:rPr>
            </w:pPr>
            <w:del w:id="4568" w:author="Justin Bracci" w:date="2023-06-21T19:45:00Z">
              <w:r w:rsidRPr="00EB74CE" w:rsidDel="003D279B">
                <w:delText>$13.59</w:delText>
              </w:r>
            </w:del>
          </w:p>
        </w:tc>
        <w:tc>
          <w:tcPr>
            <w:tcW w:w="1382" w:type="dxa"/>
            <w:noWrap/>
          </w:tcPr>
          <w:p w14:paraId="248DCF8C" w14:textId="0AB091A5" w:rsidR="006F7285" w:rsidRPr="00500F91" w:rsidDel="003D279B" w:rsidRDefault="006F7285" w:rsidP="006F7285">
            <w:pPr>
              <w:rPr>
                <w:del w:id="4569" w:author="Justin Bracci" w:date="2023-06-21T19:45:00Z"/>
              </w:rPr>
            </w:pPr>
            <w:del w:id="4570" w:author="Justin Bracci" w:date="2023-06-21T19:45:00Z">
              <w:r w:rsidRPr="00EB74CE" w:rsidDel="003D279B">
                <w:delText>$5.34</w:delText>
              </w:r>
            </w:del>
          </w:p>
        </w:tc>
        <w:tc>
          <w:tcPr>
            <w:tcW w:w="900" w:type="dxa"/>
            <w:noWrap/>
          </w:tcPr>
          <w:p w14:paraId="6F5FEB39" w14:textId="779789C0" w:rsidR="006F7285" w:rsidRPr="00500F91" w:rsidDel="003D279B" w:rsidRDefault="006F7285" w:rsidP="006F7285">
            <w:pPr>
              <w:rPr>
                <w:del w:id="4571" w:author="Justin Bracci" w:date="2023-06-21T19:45:00Z"/>
              </w:rPr>
            </w:pPr>
            <w:del w:id="4572" w:author="Justin Bracci" w:date="2023-06-21T19:45:00Z">
              <w:r w:rsidRPr="00EB74CE" w:rsidDel="003D279B">
                <w:delText>$2.46</w:delText>
              </w:r>
            </w:del>
          </w:p>
        </w:tc>
        <w:tc>
          <w:tcPr>
            <w:tcW w:w="900" w:type="dxa"/>
            <w:shd w:val="clear" w:color="auto" w:fill="C3E0F2" w:themeFill="accent3" w:themeFillTint="33"/>
            <w:noWrap/>
          </w:tcPr>
          <w:p w14:paraId="4DCFE0D8" w14:textId="2A429E63" w:rsidR="006F7285" w:rsidRPr="00500F91" w:rsidDel="003D279B" w:rsidRDefault="006F7285" w:rsidP="006F7285">
            <w:pPr>
              <w:rPr>
                <w:del w:id="4573" w:author="Justin Bracci" w:date="2023-06-21T19:45:00Z"/>
              </w:rPr>
            </w:pPr>
            <w:del w:id="4574" w:author="Justin Bracci" w:date="2023-06-21T19:45:00Z">
              <w:r w:rsidRPr="00EB74CE" w:rsidDel="003D279B">
                <w:delText>$2.42</w:delText>
              </w:r>
            </w:del>
          </w:p>
        </w:tc>
        <w:tc>
          <w:tcPr>
            <w:tcW w:w="1170" w:type="dxa"/>
            <w:gridSpan w:val="2"/>
            <w:shd w:val="clear" w:color="auto" w:fill="C3E0F2" w:themeFill="accent3" w:themeFillTint="33"/>
            <w:noWrap/>
          </w:tcPr>
          <w:p w14:paraId="3AF1911E" w14:textId="4B261FAD" w:rsidR="006F7285" w:rsidRPr="00500F91" w:rsidDel="003D279B" w:rsidRDefault="006F7285" w:rsidP="006F7285">
            <w:pPr>
              <w:rPr>
                <w:del w:id="4575" w:author="Justin Bracci" w:date="2023-06-21T19:45:00Z"/>
              </w:rPr>
            </w:pPr>
            <w:del w:id="4576" w:author="Justin Bracci" w:date="2023-06-21T19:45:00Z">
              <w:r w:rsidRPr="00EB74CE" w:rsidDel="003D279B">
                <w:delText>$2.83</w:delText>
              </w:r>
            </w:del>
          </w:p>
        </w:tc>
        <w:tc>
          <w:tcPr>
            <w:tcW w:w="1165" w:type="dxa"/>
            <w:gridSpan w:val="2"/>
            <w:shd w:val="clear" w:color="auto" w:fill="C3E0F2" w:themeFill="accent3" w:themeFillTint="33"/>
            <w:noWrap/>
          </w:tcPr>
          <w:p w14:paraId="6058ECC9" w14:textId="0263C03D" w:rsidR="006F7285" w:rsidRPr="00500F91" w:rsidDel="003D279B" w:rsidRDefault="006F7285" w:rsidP="006F7285">
            <w:pPr>
              <w:rPr>
                <w:del w:id="4577" w:author="Justin Bracci" w:date="2023-06-21T19:45:00Z"/>
              </w:rPr>
            </w:pPr>
            <w:del w:id="4578" w:author="Justin Bracci" w:date="2023-06-21T19:45:00Z">
              <w:r w:rsidRPr="00EB74CE" w:rsidDel="003D279B">
                <w:delText>$2.77</w:delText>
              </w:r>
            </w:del>
          </w:p>
        </w:tc>
      </w:tr>
      <w:tr w:rsidR="006F7285" w:rsidRPr="00500F91" w:rsidDel="003D279B" w14:paraId="11F45FA7" w14:textId="36EA97B5" w:rsidTr="00C74618">
        <w:trPr>
          <w:trHeight w:val="290"/>
          <w:del w:id="4579" w:author="Justin Bracci" w:date="2023-06-21T19:45:00Z"/>
        </w:trPr>
        <w:tc>
          <w:tcPr>
            <w:tcW w:w="2695" w:type="dxa"/>
            <w:noWrap/>
          </w:tcPr>
          <w:p w14:paraId="3C61D9AE" w14:textId="30ADA93A" w:rsidR="006F7285" w:rsidRPr="00500F91" w:rsidDel="003D279B" w:rsidRDefault="006F7285" w:rsidP="006F7285">
            <w:pPr>
              <w:rPr>
                <w:del w:id="4580" w:author="Justin Bracci" w:date="2023-06-21T19:45:00Z"/>
              </w:rPr>
            </w:pPr>
            <w:del w:id="4581" w:author="Justin Bracci" w:date="2023-06-21T19:45:00Z">
              <w:r w:rsidRPr="00750EC8" w:rsidDel="003D279B">
                <w:delText>GWP20, 1.5% Natural Gas Leakage</w:delText>
              </w:r>
            </w:del>
          </w:p>
        </w:tc>
        <w:tc>
          <w:tcPr>
            <w:tcW w:w="1138" w:type="dxa"/>
            <w:noWrap/>
          </w:tcPr>
          <w:p w14:paraId="10E8ACC6" w14:textId="26A6B176" w:rsidR="006F7285" w:rsidRPr="00500F91" w:rsidDel="003D279B" w:rsidRDefault="006F7285" w:rsidP="006F7285">
            <w:pPr>
              <w:rPr>
                <w:del w:id="4582" w:author="Justin Bracci" w:date="2023-06-21T19:45:00Z"/>
              </w:rPr>
            </w:pPr>
            <w:del w:id="4583" w:author="Justin Bracci" w:date="2023-06-21T19:45:00Z">
              <w:r w:rsidRPr="00EB74CE" w:rsidDel="003D279B">
                <w:delText>$13.59</w:delText>
              </w:r>
            </w:del>
          </w:p>
        </w:tc>
        <w:tc>
          <w:tcPr>
            <w:tcW w:w="1382" w:type="dxa"/>
            <w:noWrap/>
          </w:tcPr>
          <w:p w14:paraId="4938E31F" w14:textId="723D3D9E" w:rsidR="006F7285" w:rsidRPr="00500F91" w:rsidDel="003D279B" w:rsidRDefault="006F7285" w:rsidP="006F7285">
            <w:pPr>
              <w:rPr>
                <w:del w:id="4584" w:author="Justin Bracci" w:date="2023-06-21T19:45:00Z"/>
              </w:rPr>
            </w:pPr>
            <w:del w:id="4585" w:author="Justin Bracci" w:date="2023-06-21T19:45:00Z">
              <w:r w:rsidRPr="00EB74CE" w:rsidDel="003D279B">
                <w:delText>$5.34</w:delText>
              </w:r>
            </w:del>
          </w:p>
        </w:tc>
        <w:tc>
          <w:tcPr>
            <w:tcW w:w="900" w:type="dxa"/>
            <w:noWrap/>
          </w:tcPr>
          <w:p w14:paraId="266E0922" w14:textId="537F2C7C" w:rsidR="006F7285" w:rsidRPr="00500F91" w:rsidDel="003D279B" w:rsidRDefault="006F7285" w:rsidP="006F7285">
            <w:pPr>
              <w:rPr>
                <w:del w:id="4586" w:author="Justin Bracci" w:date="2023-06-21T19:45:00Z"/>
              </w:rPr>
            </w:pPr>
            <w:del w:id="4587" w:author="Justin Bracci" w:date="2023-06-21T19:45:00Z">
              <w:r w:rsidRPr="00EB74CE" w:rsidDel="003D279B">
                <w:delText>$2.46</w:delText>
              </w:r>
            </w:del>
          </w:p>
        </w:tc>
        <w:tc>
          <w:tcPr>
            <w:tcW w:w="900" w:type="dxa"/>
            <w:shd w:val="clear" w:color="auto" w:fill="C3E0F2" w:themeFill="accent3" w:themeFillTint="33"/>
            <w:noWrap/>
          </w:tcPr>
          <w:p w14:paraId="66613444" w14:textId="68FDD8B5" w:rsidR="006F7285" w:rsidRPr="00500F91" w:rsidDel="003D279B" w:rsidRDefault="006F7285" w:rsidP="006F7285">
            <w:pPr>
              <w:rPr>
                <w:del w:id="4588" w:author="Justin Bracci" w:date="2023-06-21T19:45:00Z"/>
              </w:rPr>
            </w:pPr>
            <w:del w:id="4589" w:author="Justin Bracci" w:date="2023-06-21T19:45:00Z">
              <w:r w:rsidRPr="00EB74CE" w:rsidDel="003D279B">
                <w:delText>$2.42</w:delText>
              </w:r>
            </w:del>
          </w:p>
        </w:tc>
        <w:tc>
          <w:tcPr>
            <w:tcW w:w="1170" w:type="dxa"/>
            <w:gridSpan w:val="2"/>
            <w:shd w:val="clear" w:color="auto" w:fill="C3E0F2" w:themeFill="accent3" w:themeFillTint="33"/>
            <w:noWrap/>
          </w:tcPr>
          <w:p w14:paraId="3A1F0984" w14:textId="6C7BCB4E" w:rsidR="006F7285" w:rsidRPr="00500F91" w:rsidDel="003D279B" w:rsidRDefault="006F7285" w:rsidP="006F7285">
            <w:pPr>
              <w:rPr>
                <w:del w:id="4590" w:author="Justin Bracci" w:date="2023-06-21T19:45:00Z"/>
              </w:rPr>
            </w:pPr>
            <w:del w:id="4591" w:author="Justin Bracci" w:date="2023-06-21T19:45:00Z">
              <w:r w:rsidRPr="00EB74CE" w:rsidDel="003D279B">
                <w:delText>$2.83</w:delText>
              </w:r>
            </w:del>
          </w:p>
        </w:tc>
        <w:tc>
          <w:tcPr>
            <w:tcW w:w="1165" w:type="dxa"/>
            <w:gridSpan w:val="2"/>
            <w:shd w:val="clear" w:color="auto" w:fill="C3E0F2" w:themeFill="accent3" w:themeFillTint="33"/>
            <w:noWrap/>
          </w:tcPr>
          <w:p w14:paraId="53BCED9C" w14:textId="206DFF5F" w:rsidR="006F7285" w:rsidRPr="00500F91" w:rsidDel="003D279B" w:rsidRDefault="006F7285" w:rsidP="006F7285">
            <w:pPr>
              <w:rPr>
                <w:del w:id="4592" w:author="Justin Bracci" w:date="2023-06-21T19:45:00Z"/>
              </w:rPr>
            </w:pPr>
            <w:del w:id="4593" w:author="Justin Bracci" w:date="2023-06-21T19:45:00Z">
              <w:r w:rsidRPr="00EB74CE" w:rsidDel="003D279B">
                <w:delText>$2.77</w:delText>
              </w:r>
            </w:del>
          </w:p>
        </w:tc>
      </w:tr>
      <w:tr w:rsidR="006F7285" w:rsidRPr="00500F91" w:rsidDel="003D279B" w14:paraId="3CBFEBCC" w14:textId="43EF115B" w:rsidTr="00C74618">
        <w:trPr>
          <w:trHeight w:val="290"/>
          <w:del w:id="4594" w:author="Justin Bracci" w:date="2023-06-21T19:45:00Z"/>
        </w:trPr>
        <w:tc>
          <w:tcPr>
            <w:tcW w:w="2695" w:type="dxa"/>
            <w:noWrap/>
          </w:tcPr>
          <w:p w14:paraId="6706454F" w14:textId="619DCDA1" w:rsidR="006F7285" w:rsidRPr="00500F91" w:rsidDel="003D279B" w:rsidRDefault="006F7285" w:rsidP="006F7285">
            <w:pPr>
              <w:rPr>
                <w:del w:id="4595" w:author="Justin Bracci" w:date="2023-06-21T19:45:00Z"/>
              </w:rPr>
            </w:pPr>
            <w:del w:id="4596" w:author="Justin Bracci" w:date="2023-06-21T19:45:00Z">
              <w:r w:rsidRPr="00750EC8" w:rsidDel="003D279B">
                <w:delText>GWP100, 4% Natural Gas Leakage</w:delText>
              </w:r>
            </w:del>
          </w:p>
        </w:tc>
        <w:tc>
          <w:tcPr>
            <w:tcW w:w="1138" w:type="dxa"/>
            <w:noWrap/>
          </w:tcPr>
          <w:p w14:paraId="769DD804" w14:textId="0EAF1A80" w:rsidR="006F7285" w:rsidRPr="00500F91" w:rsidDel="003D279B" w:rsidRDefault="006F7285" w:rsidP="006F7285">
            <w:pPr>
              <w:rPr>
                <w:del w:id="4597" w:author="Justin Bracci" w:date="2023-06-21T19:45:00Z"/>
              </w:rPr>
            </w:pPr>
            <w:del w:id="4598" w:author="Justin Bracci" w:date="2023-06-21T19:45:00Z">
              <w:r w:rsidRPr="00EB74CE" w:rsidDel="003D279B">
                <w:delText>$13.59</w:delText>
              </w:r>
            </w:del>
          </w:p>
        </w:tc>
        <w:tc>
          <w:tcPr>
            <w:tcW w:w="1382" w:type="dxa"/>
            <w:noWrap/>
          </w:tcPr>
          <w:p w14:paraId="2074F602" w14:textId="63BAFC6C" w:rsidR="006F7285" w:rsidRPr="00500F91" w:rsidDel="003D279B" w:rsidRDefault="006F7285" w:rsidP="006F7285">
            <w:pPr>
              <w:rPr>
                <w:del w:id="4599" w:author="Justin Bracci" w:date="2023-06-21T19:45:00Z"/>
              </w:rPr>
            </w:pPr>
            <w:del w:id="4600" w:author="Justin Bracci" w:date="2023-06-21T19:45:00Z">
              <w:r w:rsidRPr="00EB74CE" w:rsidDel="003D279B">
                <w:delText>$5.34</w:delText>
              </w:r>
            </w:del>
          </w:p>
        </w:tc>
        <w:tc>
          <w:tcPr>
            <w:tcW w:w="900" w:type="dxa"/>
            <w:noWrap/>
          </w:tcPr>
          <w:p w14:paraId="420E7B93" w14:textId="26069AF3" w:rsidR="006F7285" w:rsidRPr="00500F91" w:rsidDel="003D279B" w:rsidRDefault="006F7285" w:rsidP="006F7285">
            <w:pPr>
              <w:rPr>
                <w:del w:id="4601" w:author="Justin Bracci" w:date="2023-06-21T19:45:00Z"/>
              </w:rPr>
            </w:pPr>
            <w:del w:id="4602" w:author="Justin Bracci" w:date="2023-06-21T19:45:00Z">
              <w:r w:rsidRPr="00EB74CE" w:rsidDel="003D279B">
                <w:delText>$2.46</w:delText>
              </w:r>
            </w:del>
          </w:p>
        </w:tc>
        <w:tc>
          <w:tcPr>
            <w:tcW w:w="900" w:type="dxa"/>
            <w:shd w:val="clear" w:color="auto" w:fill="C3E0F2" w:themeFill="accent3" w:themeFillTint="33"/>
            <w:noWrap/>
          </w:tcPr>
          <w:p w14:paraId="40A78FDE" w14:textId="6A9FC936" w:rsidR="006F7285" w:rsidRPr="00500F91" w:rsidDel="003D279B" w:rsidRDefault="006F7285" w:rsidP="006F7285">
            <w:pPr>
              <w:rPr>
                <w:del w:id="4603" w:author="Justin Bracci" w:date="2023-06-21T19:45:00Z"/>
              </w:rPr>
            </w:pPr>
            <w:del w:id="4604" w:author="Justin Bracci" w:date="2023-06-21T19:45:00Z">
              <w:r w:rsidRPr="00EB74CE" w:rsidDel="003D279B">
                <w:delText>$2.42</w:delText>
              </w:r>
            </w:del>
          </w:p>
        </w:tc>
        <w:tc>
          <w:tcPr>
            <w:tcW w:w="1170" w:type="dxa"/>
            <w:gridSpan w:val="2"/>
            <w:shd w:val="clear" w:color="auto" w:fill="C3E0F2" w:themeFill="accent3" w:themeFillTint="33"/>
            <w:noWrap/>
          </w:tcPr>
          <w:p w14:paraId="77470CD7" w14:textId="3406306B" w:rsidR="006F7285" w:rsidRPr="00500F91" w:rsidDel="003D279B" w:rsidRDefault="006F7285" w:rsidP="006F7285">
            <w:pPr>
              <w:rPr>
                <w:del w:id="4605" w:author="Justin Bracci" w:date="2023-06-21T19:45:00Z"/>
              </w:rPr>
            </w:pPr>
            <w:del w:id="4606" w:author="Justin Bracci" w:date="2023-06-21T19:45:00Z">
              <w:r w:rsidRPr="00EB74CE" w:rsidDel="003D279B">
                <w:delText>$2.83</w:delText>
              </w:r>
            </w:del>
          </w:p>
        </w:tc>
        <w:tc>
          <w:tcPr>
            <w:tcW w:w="1165" w:type="dxa"/>
            <w:gridSpan w:val="2"/>
            <w:shd w:val="clear" w:color="auto" w:fill="C3E0F2" w:themeFill="accent3" w:themeFillTint="33"/>
            <w:noWrap/>
          </w:tcPr>
          <w:p w14:paraId="7BC48219" w14:textId="75DD400C" w:rsidR="006F7285" w:rsidRPr="00500F91" w:rsidDel="003D279B" w:rsidRDefault="006F7285" w:rsidP="006F7285">
            <w:pPr>
              <w:rPr>
                <w:del w:id="4607" w:author="Justin Bracci" w:date="2023-06-21T19:45:00Z"/>
              </w:rPr>
            </w:pPr>
            <w:del w:id="4608" w:author="Justin Bracci" w:date="2023-06-21T19:45:00Z">
              <w:r w:rsidRPr="00EB74CE" w:rsidDel="003D279B">
                <w:delText>$2.77</w:delText>
              </w:r>
            </w:del>
          </w:p>
        </w:tc>
      </w:tr>
      <w:tr w:rsidR="006F7285" w:rsidRPr="00500F91" w:rsidDel="003D279B" w14:paraId="0CDD59B5" w14:textId="602428BA" w:rsidTr="00C74618">
        <w:trPr>
          <w:trHeight w:val="290"/>
          <w:del w:id="4609" w:author="Justin Bracci" w:date="2023-06-21T19:45:00Z"/>
        </w:trPr>
        <w:tc>
          <w:tcPr>
            <w:tcW w:w="2695" w:type="dxa"/>
            <w:noWrap/>
          </w:tcPr>
          <w:p w14:paraId="29C5CE8C" w14:textId="69D912CF" w:rsidR="006F7285" w:rsidRPr="00500F91" w:rsidDel="003D279B" w:rsidRDefault="006F7285" w:rsidP="006F7285">
            <w:pPr>
              <w:rPr>
                <w:del w:id="4610" w:author="Justin Bracci" w:date="2023-06-21T19:45:00Z"/>
              </w:rPr>
            </w:pPr>
            <w:del w:id="4611" w:author="Justin Bracci" w:date="2023-06-21T19:45:00Z">
              <w:r w:rsidRPr="00750EC8" w:rsidDel="003D279B">
                <w:delText>GWP20, 4% Natural Gas Leakage</w:delText>
              </w:r>
            </w:del>
          </w:p>
        </w:tc>
        <w:tc>
          <w:tcPr>
            <w:tcW w:w="1138" w:type="dxa"/>
            <w:noWrap/>
          </w:tcPr>
          <w:p w14:paraId="249197BE" w14:textId="4A0DA814" w:rsidR="006F7285" w:rsidRPr="00500F91" w:rsidDel="003D279B" w:rsidRDefault="006F7285" w:rsidP="006F7285">
            <w:pPr>
              <w:rPr>
                <w:del w:id="4612" w:author="Justin Bracci" w:date="2023-06-21T19:45:00Z"/>
              </w:rPr>
            </w:pPr>
            <w:del w:id="4613" w:author="Justin Bracci" w:date="2023-06-21T19:45:00Z">
              <w:r w:rsidRPr="00EB74CE" w:rsidDel="003D279B">
                <w:delText>$13.59</w:delText>
              </w:r>
            </w:del>
          </w:p>
        </w:tc>
        <w:tc>
          <w:tcPr>
            <w:tcW w:w="1382" w:type="dxa"/>
            <w:noWrap/>
          </w:tcPr>
          <w:p w14:paraId="0077276C" w14:textId="5CC68F19" w:rsidR="006F7285" w:rsidRPr="00500F91" w:rsidDel="003D279B" w:rsidRDefault="006F7285" w:rsidP="006F7285">
            <w:pPr>
              <w:rPr>
                <w:del w:id="4614" w:author="Justin Bracci" w:date="2023-06-21T19:45:00Z"/>
              </w:rPr>
            </w:pPr>
            <w:del w:id="4615" w:author="Justin Bracci" w:date="2023-06-21T19:45:00Z">
              <w:r w:rsidRPr="00EB74CE" w:rsidDel="003D279B">
                <w:delText>$5.34</w:delText>
              </w:r>
            </w:del>
          </w:p>
        </w:tc>
        <w:tc>
          <w:tcPr>
            <w:tcW w:w="900" w:type="dxa"/>
            <w:noWrap/>
          </w:tcPr>
          <w:p w14:paraId="76301413" w14:textId="0A544AF9" w:rsidR="006F7285" w:rsidRPr="00500F91" w:rsidDel="003D279B" w:rsidRDefault="006F7285" w:rsidP="006F7285">
            <w:pPr>
              <w:rPr>
                <w:del w:id="4616" w:author="Justin Bracci" w:date="2023-06-21T19:45:00Z"/>
              </w:rPr>
            </w:pPr>
            <w:del w:id="4617" w:author="Justin Bracci" w:date="2023-06-21T19:45:00Z">
              <w:r w:rsidRPr="00EB74CE" w:rsidDel="003D279B">
                <w:delText>$2.46</w:delText>
              </w:r>
            </w:del>
          </w:p>
        </w:tc>
        <w:tc>
          <w:tcPr>
            <w:tcW w:w="900" w:type="dxa"/>
            <w:shd w:val="clear" w:color="auto" w:fill="C3E0F2" w:themeFill="accent3" w:themeFillTint="33"/>
            <w:noWrap/>
          </w:tcPr>
          <w:p w14:paraId="2D7F25CD" w14:textId="78CE2EC4" w:rsidR="006F7285" w:rsidRPr="00500F91" w:rsidDel="003D279B" w:rsidRDefault="006F7285" w:rsidP="006F7285">
            <w:pPr>
              <w:rPr>
                <w:del w:id="4618" w:author="Justin Bracci" w:date="2023-06-21T19:45:00Z"/>
              </w:rPr>
            </w:pPr>
            <w:del w:id="4619" w:author="Justin Bracci" w:date="2023-06-21T19:45:00Z">
              <w:r w:rsidRPr="00EB74CE" w:rsidDel="003D279B">
                <w:delText>$2.42</w:delText>
              </w:r>
            </w:del>
          </w:p>
        </w:tc>
        <w:tc>
          <w:tcPr>
            <w:tcW w:w="1170" w:type="dxa"/>
            <w:gridSpan w:val="2"/>
            <w:shd w:val="clear" w:color="auto" w:fill="C3E0F2" w:themeFill="accent3" w:themeFillTint="33"/>
            <w:noWrap/>
          </w:tcPr>
          <w:p w14:paraId="01D9E319" w14:textId="24766AEE" w:rsidR="006F7285" w:rsidRPr="00500F91" w:rsidDel="003D279B" w:rsidRDefault="006F7285" w:rsidP="006F7285">
            <w:pPr>
              <w:rPr>
                <w:del w:id="4620" w:author="Justin Bracci" w:date="2023-06-21T19:45:00Z"/>
              </w:rPr>
            </w:pPr>
            <w:del w:id="4621" w:author="Justin Bracci" w:date="2023-06-21T19:45:00Z">
              <w:r w:rsidRPr="00EB74CE" w:rsidDel="003D279B">
                <w:delText>$2.83</w:delText>
              </w:r>
            </w:del>
          </w:p>
        </w:tc>
        <w:tc>
          <w:tcPr>
            <w:tcW w:w="1165" w:type="dxa"/>
            <w:gridSpan w:val="2"/>
            <w:shd w:val="clear" w:color="auto" w:fill="C3E0F2" w:themeFill="accent3" w:themeFillTint="33"/>
            <w:noWrap/>
          </w:tcPr>
          <w:p w14:paraId="1EE9DD59" w14:textId="5112FA96" w:rsidR="006F7285" w:rsidRPr="00500F91" w:rsidDel="003D279B" w:rsidRDefault="006F7285" w:rsidP="006F7285">
            <w:pPr>
              <w:rPr>
                <w:del w:id="4622" w:author="Justin Bracci" w:date="2023-06-21T19:45:00Z"/>
              </w:rPr>
            </w:pPr>
            <w:del w:id="4623" w:author="Justin Bracci" w:date="2023-06-21T19:45:00Z">
              <w:r w:rsidRPr="00EB74CE" w:rsidDel="003D279B">
                <w:delText>$2.77</w:delText>
              </w:r>
            </w:del>
          </w:p>
        </w:tc>
      </w:tr>
    </w:tbl>
    <w:p w14:paraId="22C72BFA" w14:textId="23498162" w:rsidR="006F7285" w:rsidRDefault="006F7285" w:rsidP="006F7285"/>
    <w:p w14:paraId="6D8DBB7A" w14:textId="77777777" w:rsidR="00C630FD" w:rsidRDefault="00C630FD" w:rsidP="00C630FD">
      <w:pPr>
        <w:pStyle w:val="Heading2"/>
      </w:pPr>
    </w:p>
    <w:p w14:paraId="467C41BD" w14:textId="77777777" w:rsidR="00C630FD" w:rsidRDefault="00C630FD" w:rsidP="00C630FD">
      <w:pPr>
        <w:pStyle w:val="Heading2"/>
      </w:pPr>
    </w:p>
    <w:p w14:paraId="29F4F07B" w14:textId="77777777" w:rsidR="00C630FD" w:rsidRDefault="00C630FD" w:rsidP="00C630FD">
      <w:pPr>
        <w:pStyle w:val="Heading2"/>
      </w:pPr>
    </w:p>
    <w:p w14:paraId="6F894B8A" w14:textId="2CE6BAB5" w:rsidR="00C630FD" w:rsidDel="007E2951" w:rsidRDefault="00C630FD" w:rsidP="00C630FD">
      <w:pPr>
        <w:pStyle w:val="Heading2"/>
        <w:rPr>
          <w:del w:id="4624" w:author="Justin Bracci" w:date="2023-06-21T20:09:00Z"/>
        </w:rPr>
      </w:pPr>
    </w:p>
    <w:p w14:paraId="5A04519C" w14:textId="67124B53" w:rsidR="00C630FD" w:rsidDel="007E2951" w:rsidRDefault="00C630FD" w:rsidP="00C630FD">
      <w:pPr>
        <w:pStyle w:val="Heading2"/>
        <w:rPr>
          <w:del w:id="4625" w:author="Justin Bracci" w:date="2023-06-21T20:09:00Z"/>
        </w:rPr>
      </w:pPr>
    </w:p>
    <w:p w14:paraId="251BBDF6" w14:textId="5BA29784" w:rsidR="00C630FD" w:rsidDel="007E2951" w:rsidRDefault="00C630FD" w:rsidP="00C630FD">
      <w:pPr>
        <w:pStyle w:val="Heading2"/>
        <w:rPr>
          <w:del w:id="4626" w:author="Justin Bracci" w:date="2023-06-21T20:09:00Z"/>
        </w:rPr>
      </w:pPr>
    </w:p>
    <w:p w14:paraId="77EA649F" w14:textId="52B23F88" w:rsidR="00C630FD" w:rsidDel="007E2951" w:rsidRDefault="00C630FD" w:rsidP="00C630FD">
      <w:pPr>
        <w:pStyle w:val="Heading2"/>
        <w:rPr>
          <w:del w:id="4627" w:author="Justin Bracci" w:date="2023-06-21T20:09:00Z"/>
        </w:rPr>
      </w:pPr>
    </w:p>
    <w:p w14:paraId="3B375DB5" w14:textId="13CD2C00" w:rsidR="00C630FD" w:rsidDel="007E2951" w:rsidRDefault="00C630FD" w:rsidP="00C630FD">
      <w:pPr>
        <w:pStyle w:val="Heading2"/>
        <w:rPr>
          <w:del w:id="4628" w:author="Justin Bracci" w:date="2023-06-21T20:09:00Z"/>
        </w:rPr>
      </w:pPr>
    </w:p>
    <w:p w14:paraId="2595775D" w14:textId="0227323D" w:rsidR="00C630FD" w:rsidDel="007E2951" w:rsidRDefault="00C630FD" w:rsidP="00C630FD">
      <w:pPr>
        <w:pStyle w:val="Heading2"/>
        <w:rPr>
          <w:del w:id="4629" w:author="Justin Bracci" w:date="2023-06-21T20:09:00Z"/>
        </w:rPr>
      </w:pPr>
    </w:p>
    <w:p w14:paraId="44209A5E" w14:textId="5612AD76" w:rsidR="00C630FD" w:rsidRDefault="00C630FD" w:rsidP="00C630FD">
      <w:pPr>
        <w:pStyle w:val="Heading2"/>
      </w:pPr>
      <w:bookmarkStart w:id="4630" w:name="_Toc139472018"/>
      <w:r>
        <w:t>References</w:t>
      </w:r>
      <w:bookmarkEnd w:id="4630"/>
    </w:p>
    <w:p w14:paraId="555AF9A5" w14:textId="47A09AC9" w:rsidR="00CB7A11" w:rsidRPr="00CB7A11" w:rsidRDefault="00C630FD" w:rsidP="00CB7A11">
      <w:pPr>
        <w:widowControl w:val="0"/>
        <w:autoSpaceDE w:val="0"/>
        <w:autoSpaceDN w:val="0"/>
        <w:adjustRightInd w:val="0"/>
        <w:spacing w:line="240" w:lineRule="auto"/>
        <w:ind w:left="640" w:hanging="640"/>
        <w:rPr>
          <w:rFonts w:cs="Times New Roman"/>
          <w:noProof/>
          <w:szCs w:val="24"/>
        </w:rPr>
      </w:pPr>
      <w:r>
        <w:fldChar w:fldCharType="begin" w:fldLock="1"/>
      </w:r>
      <w:r>
        <w:instrText xml:space="preserve">ADDIN Mendeley Bibliography CSL_BIBLIOGRAPHY </w:instrText>
      </w:r>
      <w:r>
        <w:fldChar w:fldCharType="separate"/>
      </w:r>
      <w:r w:rsidR="00CB7A11" w:rsidRPr="00CB7A11">
        <w:rPr>
          <w:rFonts w:cs="Times New Roman"/>
          <w:noProof/>
          <w:szCs w:val="24"/>
        </w:rPr>
        <w:t>[1]</w:t>
      </w:r>
      <w:r w:rsidR="00CB7A11" w:rsidRPr="00CB7A11">
        <w:rPr>
          <w:rFonts w:cs="Times New Roman"/>
          <w:noProof/>
          <w:szCs w:val="24"/>
        </w:rPr>
        <w:tab/>
        <w:t>U.S. Bureau of Labor Statistics, “CPI Inflation Calculator,” 2023. https://www.bls.gov/data/inflation_calculator.htm.</w:t>
      </w:r>
    </w:p>
    <w:p w14:paraId="1E280556" w14:textId="77777777" w:rsidR="00CB7A11" w:rsidRPr="00CB7A11" w:rsidRDefault="00CB7A11" w:rsidP="00CB7A11">
      <w:pPr>
        <w:widowControl w:val="0"/>
        <w:autoSpaceDE w:val="0"/>
        <w:autoSpaceDN w:val="0"/>
        <w:adjustRightInd w:val="0"/>
        <w:spacing w:line="240" w:lineRule="auto"/>
        <w:ind w:left="640" w:hanging="640"/>
        <w:rPr>
          <w:rFonts w:cs="Times New Roman"/>
          <w:noProof/>
          <w:szCs w:val="24"/>
        </w:rPr>
      </w:pPr>
      <w:r w:rsidRPr="00CB7A11">
        <w:rPr>
          <w:rFonts w:cs="Times New Roman"/>
          <w:noProof/>
          <w:szCs w:val="24"/>
        </w:rPr>
        <w:t>[2]</w:t>
      </w:r>
      <w:r w:rsidRPr="00CB7A11">
        <w:rPr>
          <w:rFonts w:cs="Times New Roman"/>
          <w:noProof/>
          <w:szCs w:val="24"/>
        </w:rPr>
        <w:tab/>
        <w:t>National Renewable Energy Laboratory, “System Advisor Model,” 2020. https://sam.nrel.gov/ (accessed Sep. 29, 2022).</w:t>
      </w:r>
    </w:p>
    <w:p w14:paraId="00617848" w14:textId="77777777" w:rsidR="00CB7A11" w:rsidRPr="00CB7A11" w:rsidRDefault="00CB7A11" w:rsidP="00CB7A11">
      <w:pPr>
        <w:widowControl w:val="0"/>
        <w:autoSpaceDE w:val="0"/>
        <w:autoSpaceDN w:val="0"/>
        <w:adjustRightInd w:val="0"/>
        <w:spacing w:line="240" w:lineRule="auto"/>
        <w:ind w:left="640" w:hanging="640"/>
        <w:rPr>
          <w:rFonts w:cs="Times New Roman"/>
          <w:noProof/>
          <w:szCs w:val="24"/>
        </w:rPr>
      </w:pPr>
      <w:r w:rsidRPr="00CB7A11">
        <w:rPr>
          <w:rFonts w:cs="Times New Roman"/>
          <w:noProof/>
          <w:szCs w:val="24"/>
        </w:rPr>
        <w:t>[3]</w:t>
      </w:r>
      <w:r w:rsidRPr="00CB7A11">
        <w:rPr>
          <w:rFonts w:cs="Times New Roman"/>
          <w:noProof/>
          <w:szCs w:val="24"/>
        </w:rPr>
        <w:tab/>
        <w:t xml:space="preserve">E. D. Sherwin, “Electrofuel Synthesis from Variable Renewable Electricity: An Optimization-Based Techno-Economic Analysis,” </w:t>
      </w:r>
      <w:r w:rsidRPr="00CB7A11">
        <w:rPr>
          <w:rFonts w:cs="Times New Roman"/>
          <w:i/>
          <w:iCs/>
          <w:noProof/>
          <w:szCs w:val="24"/>
        </w:rPr>
        <w:t>Environ. Sci. Technol.</w:t>
      </w:r>
      <w:r w:rsidRPr="00CB7A11">
        <w:rPr>
          <w:rFonts w:cs="Times New Roman"/>
          <w:noProof/>
          <w:szCs w:val="24"/>
        </w:rPr>
        <w:t>, vol. 55, no. 11, pp. 7583–7594, Jun. 2021, doi: 10.1021/ACS.EST.0C07955/SUPPL_FILE/ES0C07955_SI_001.PDF.</w:t>
      </w:r>
    </w:p>
    <w:p w14:paraId="365012EF" w14:textId="77777777" w:rsidR="00CB7A11" w:rsidRPr="00CB7A11" w:rsidRDefault="00CB7A11" w:rsidP="00CB7A11">
      <w:pPr>
        <w:widowControl w:val="0"/>
        <w:autoSpaceDE w:val="0"/>
        <w:autoSpaceDN w:val="0"/>
        <w:adjustRightInd w:val="0"/>
        <w:spacing w:line="240" w:lineRule="auto"/>
        <w:ind w:left="640" w:hanging="640"/>
        <w:rPr>
          <w:rFonts w:cs="Times New Roman"/>
          <w:noProof/>
          <w:szCs w:val="24"/>
        </w:rPr>
      </w:pPr>
      <w:r w:rsidRPr="00CB7A11">
        <w:rPr>
          <w:rFonts w:cs="Times New Roman"/>
          <w:noProof/>
          <w:szCs w:val="24"/>
        </w:rPr>
        <w:t>[4]</w:t>
      </w:r>
      <w:r w:rsidRPr="00CB7A11">
        <w:rPr>
          <w:rFonts w:cs="Times New Roman"/>
          <w:noProof/>
          <w:szCs w:val="24"/>
        </w:rPr>
        <w:tab/>
        <w:t>Hydrogen Tools, “Lower and Higher Heating Values of Fuels,” 2023. https://h2tools.org/hyarc/calculator-tools/lower-and-higher-heating-values-fuels.</w:t>
      </w:r>
    </w:p>
    <w:p w14:paraId="38F33E2E" w14:textId="77777777" w:rsidR="00CB7A11" w:rsidRPr="00CB7A11" w:rsidRDefault="00CB7A11" w:rsidP="00CB7A11">
      <w:pPr>
        <w:widowControl w:val="0"/>
        <w:autoSpaceDE w:val="0"/>
        <w:autoSpaceDN w:val="0"/>
        <w:adjustRightInd w:val="0"/>
        <w:spacing w:line="240" w:lineRule="auto"/>
        <w:ind w:left="640" w:hanging="640"/>
        <w:rPr>
          <w:rFonts w:cs="Times New Roman"/>
          <w:noProof/>
          <w:szCs w:val="24"/>
        </w:rPr>
      </w:pPr>
      <w:r w:rsidRPr="00CB7A11">
        <w:rPr>
          <w:rFonts w:cs="Times New Roman"/>
          <w:noProof/>
          <w:szCs w:val="24"/>
        </w:rPr>
        <w:t>[5]</w:t>
      </w:r>
      <w:r w:rsidRPr="00CB7A11">
        <w:rPr>
          <w:rFonts w:cs="Times New Roman"/>
          <w:noProof/>
          <w:szCs w:val="24"/>
        </w:rPr>
        <w:tab/>
        <w:t>National Renewable Energy Laboratory, “H2A-Lite: Hydrogen Analysis Lite Production Model,” 2022. https://www.nrel.gov/hydrogen/h2a-lite.html (accessed May 04, 2023).</w:t>
      </w:r>
    </w:p>
    <w:p w14:paraId="66A54D64" w14:textId="77777777" w:rsidR="00CB7A11" w:rsidRPr="00CB7A11" w:rsidRDefault="00CB7A11" w:rsidP="00CB7A11">
      <w:pPr>
        <w:widowControl w:val="0"/>
        <w:autoSpaceDE w:val="0"/>
        <w:autoSpaceDN w:val="0"/>
        <w:adjustRightInd w:val="0"/>
        <w:spacing w:line="240" w:lineRule="auto"/>
        <w:ind w:left="640" w:hanging="640"/>
        <w:rPr>
          <w:rFonts w:cs="Times New Roman"/>
          <w:noProof/>
          <w:szCs w:val="24"/>
        </w:rPr>
      </w:pPr>
      <w:r w:rsidRPr="00CB7A11">
        <w:rPr>
          <w:rFonts w:cs="Times New Roman"/>
          <w:noProof/>
          <w:szCs w:val="24"/>
        </w:rPr>
        <w:t>[6]</w:t>
      </w:r>
      <w:r w:rsidRPr="00CB7A11">
        <w:rPr>
          <w:rFonts w:cs="Times New Roman"/>
          <w:noProof/>
          <w:szCs w:val="24"/>
        </w:rPr>
        <w:tab/>
        <w:t>Y. Acevedo, J. Huya-Kouadio, K. McNamara, J. Prosser, and B. James, “Comparative Study of Levelized Cost of Hydrogen for Alkaline, PEM, AEM, and SOE Electrolyzer Plants,” 2023.</w:t>
      </w:r>
    </w:p>
    <w:p w14:paraId="6E96D7A2" w14:textId="77777777" w:rsidR="00CB7A11" w:rsidRPr="00CB7A11" w:rsidRDefault="00CB7A11" w:rsidP="00CB7A11">
      <w:pPr>
        <w:widowControl w:val="0"/>
        <w:autoSpaceDE w:val="0"/>
        <w:autoSpaceDN w:val="0"/>
        <w:adjustRightInd w:val="0"/>
        <w:spacing w:line="240" w:lineRule="auto"/>
        <w:ind w:left="640" w:hanging="640"/>
        <w:rPr>
          <w:rFonts w:cs="Times New Roman"/>
          <w:noProof/>
          <w:szCs w:val="24"/>
        </w:rPr>
      </w:pPr>
      <w:r w:rsidRPr="00CB7A11">
        <w:rPr>
          <w:rFonts w:cs="Times New Roman"/>
          <w:noProof/>
          <w:szCs w:val="24"/>
        </w:rPr>
        <w:t>[7]</w:t>
      </w:r>
      <w:r w:rsidRPr="00CB7A11">
        <w:rPr>
          <w:rFonts w:cs="Times New Roman"/>
          <w:noProof/>
          <w:szCs w:val="24"/>
        </w:rPr>
        <w:tab/>
        <w:t xml:space="preserve">M. Bolinger, R. Wiser, and E. O’Shaughnessy, “Levelized cost-based learning analysis of utility-scale wind and solar in the United States,” </w:t>
      </w:r>
      <w:r w:rsidRPr="00CB7A11">
        <w:rPr>
          <w:rFonts w:cs="Times New Roman"/>
          <w:i/>
          <w:iCs/>
          <w:noProof/>
          <w:szCs w:val="24"/>
        </w:rPr>
        <w:t>Iscience</w:t>
      </w:r>
      <w:r w:rsidRPr="00CB7A11">
        <w:rPr>
          <w:rFonts w:cs="Times New Roman"/>
          <w:noProof/>
          <w:szCs w:val="24"/>
        </w:rPr>
        <w:t>, 2022, Accessed: Nov. 22, 2022. [Online]. Available: https://www.sciencedirect.com/science/article/pii/S2589004222006496.</w:t>
      </w:r>
    </w:p>
    <w:p w14:paraId="2BDB47AE" w14:textId="77777777" w:rsidR="00CB7A11" w:rsidRPr="00CB7A11" w:rsidRDefault="00CB7A11" w:rsidP="00CB7A11">
      <w:pPr>
        <w:widowControl w:val="0"/>
        <w:autoSpaceDE w:val="0"/>
        <w:autoSpaceDN w:val="0"/>
        <w:adjustRightInd w:val="0"/>
        <w:spacing w:line="240" w:lineRule="auto"/>
        <w:ind w:left="640" w:hanging="640"/>
        <w:rPr>
          <w:rFonts w:cs="Times New Roman"/>
          <w:noProof/>
          <w:szCs w:val="24"/>
        </w:rPr>
      </w:pPr>
      <w:r w:rsidRPr="00CB7A11">
        <w:rPr>
          <w:rFonts w:cs="Times New Roman"/>
          <w:noProof/>
          <w:szCs w:val="24"/>
        </w:rPr>
        <w:t>[8]</w:t>
      </w:r>
      <w:r w:rsidRPr="00CB7A11">
        <w:rPr>
          <w:rFonts w:cs="Times New Roman"/>
          <w:noProof/>
          <w:szCs w:val="24"/>
        </w:rPr>
        <w:tab/>
        <w:t>National Renewable Energy Laboratory, “Annual Technology Baseline,” 2020. https://atb.nrel.gov/ (accessed May 02, 2023).</w:t>
      </w:r>
    </w:p>
    <w:p w14:paraId="1659B25C" w14:textId="77777777" w:rsidR="00CB7A11" w:rsidRPr="00CB7A11" w:rsidRDefault="00CB7A11" w:rsidP="00CB7A11">
      <w:pPr>
        <w:widowControl w:val="0"/>
        <w:autoSpaceDE w:val="0"/>
        <w:autoSpaceDN w:val="0"/>
        <w:adjustRightInd w:val="0"/>
        <w:spacing w:line="240" w:lineRule="auto"/>
        <w:ind w:left="640" w:hanging="640"/>
        <w:rPr>
          <w:rFonts w:cs="Times New Roman"/>
          <w:noProof/>
          <w:szCs w:val="24"/>
        </w:rPr>
      </w:pPr>
      <w:r w:rsidRPr="00CB7A11">
        <w:rPr>
          <w:rFonts w:cs="Times New Roman"/>
          <w:noProof/>
          <w:szCs w:val="24"/>
        </w:rPr>
        <w:t>[9]</w:t>
      </w:r>
      <w:r w:rsidRPr="00CB7A11">
        <w:rPr>
          <w:rFonts w:cs="Times New Roman"/>
          <w:noProof/>
          <w:szCs w:val="24"/>
        </w:rPr>
        <w:tab/>
        <w:t>J. Ramsden, T.; Kroposki, B.; Levene, “Opportunities for Hydrogen-Based Energy Storage for Electric Utilities. Golden,” pp. 1–17, 2008, [Online]. Available: nha.confex.com/nha/2008/recordingredirect.cgi/id/352.</w:t>
      </w:r>
    </w:p>
    <w:p w14:paraId="0A1C263A" w14:textId="77777777" w:rsidR="00CB7A11" w:rsidRPr="00CB7A11" w:rsidRDefault="00CB7A11" w:rsidP="00CB7A11">
      <w:pPr>
        <w:widowControl w:val="0"/>
        <w:autoSpaceDE w:val="0"/>
        <w:autoSpaceDN w:val="0"/>
        <w:adjustRightInd w:val="0"/>
        <w:spacing w:line="240" w:lineRule="auto"/>
        <w:ind w:left="640" w:hanging="640"/>
        <w:rPr>
          <w:rFonts w:cs="Times New Roman"/>
          <w:noProof/>
          <w:szCs w:val="24"/>
        </w:rPr>
      </w:pPr>
      <w:r w:rsidRPr="00CB7A11">
        <w:rPr>
          <w:rFonts w:cs="Times New Roman"/>
          <w:noProof/>
          <w:szCs w:val="24"/>
        </w:rPr>
        <w:t>[10]</w:t>
      </w:r>
      <w:r w:rsidRPr="00CB7A11">
        <w:rPr>
          <w:rFonts w:cs="Times New Roman"/>
          <w:noProof/>
          <w:szCs w:val="24"/>
        </w:rPr>
        <w:tab/>
        <w:t>W. Cole, A. W. Frazier, and C. Augustine, “Cost Projections for Utility-Scale Battery Storage: 2021 Update,” 2021. Accessed: Apr. 22, 2023. [Online]. Available: www.nrel.gov/publications.</w:t>
      </w:r>
    </w:p>
    <w:p w14:paraId="74F33863" w14:textId="77777777" w:rsidR="00CB7A11" w:rsidRPr="00CB7A11" w:rsidRDefault="00CB7A11" w:rsidP="00CB7A11">
      <w:pPr>
        <w:widowControl w:val="0"/>
        <w:autoSpaceDE w:val="0"/>
        <w:autoSpaceDN w:val="0"/>
        <w:adjustRightInd w:val="0"/>
        <w:spacing w:line="240" w:lineRule="auto"/>
        <w:ind w:left="640" w:hanging="640"/>
        <w:rPr>
          <w:rFonts w:cs="Times New Roman"/>
          <w:noProof/>
          <w:szCs w:val="24"/>
        </w:rPr>
      </w:pPr>
      <w:r w:rsidRPr="00CB7A11">
        <w:rPr>
          <w:rFonts w:cs="Times New Roman"/>
          <w:noProof/>
          <w:szCs w:val="24"/>
        </w:rPr>
        <w:t>[11]</w:t>
      </w:r>
      <w:r w:rsidRPr="00CB7A11">
        <w:rPr>
          <w:rFonts w:cs="Times New Roman"/>
          <w:noProof/>
          <w:szCs w:val="24"/>
        </w:rPr>
        <w:tab/>
        <w:t>W. Colella, B. D. James, J. M. Moton, G. Saur, and T. Ramsden, “Techno-economic Analysis of PEM Electrolysis for Hydrogen Production,” Golden, Colorado, Feb. 2014.</w:t>
      </w:r>
    </w:p>
    <w:p w14:paraId="31C72C72" w14:textId="77777777" w:rsidR="00CB7A11" w:rsidRPr="00CB7A11" w:rsidRDefault="00CB7A11" w:rsidP="00CB7A11">
      <w:pPr>
        <w:widowControl w:val="0"/>
        <w:autoSpaceDE w:val="0"/>
        <w:autoSpaceDN w:val="0"/>
        <w:adjustRightInd w:val="0"/>
        <w:spacing w:line="240" w:lineRule="auto"/>
        <w:ind w:left="640" w:hanging="640"/>
        <w:rPr>
          <w:rFonts w:cs="Times New Roman"/>
          <w:noProof/>
          <w:szCs w:val="24"/>
        </w:rPr>
      </w:pPr>
      <w:r w:rsidRPr="00CB7A11">
        <w:rPr>
          <w:rFonts w:cs="Times New Roman"/>
          <w:noProof/>
          <w:szCs w:val="24"/>
        </w:rPr>
        <w:t>[12]</w:t>
      </w:r>
      <w:r w:rsidRPr="00CB7A11">
        <w:rPr>
          <w:rFonts w:cs="Times New Roman"/>
          <w:noProof/>
          <w:szCs w:val="24"/>
        </w:rPr>
        <w:tab/>
        <w:t>Solar Land Lease, “Lease Rates for Solar Farms: How Valuable Is My Land?” https://www.solarlandlease.com/lease-rates-for-solar-farms-how-valuable-is-my-land (accessed May 28, 2021).</w:t>
      </w:r>
    </w:p>
    <w:p w14:paraId="4100DC45" w14:textId="77777777" w:rsidR="00CB7A11" w:rsidRPr="00CB7A11" w:rsidRDefault="00CB7A11" w:rsidP="00CB7A11">
      <w:pPr>
        <w:widowControl w:val="0"/>
        <w:autoSpaceDE w:val="0"/>
        <w:autoSpaceDN w:val="0"/>
        <w:adjustRightInd w:val="0"/>
        <w:spacing w:line="240" w:lineRule="auto"/>
        <w:ind w:left="640" w:hanging="640"/>
        <w:rPr>
          <w:rFonts w:cs="Times New Roman"/>
          <w:noProof/>
          <w:szCs w:val="24"/>
        </w:rPr>
      </w:pPr>
      <w:r w:rsidRPr="00CB7A11">
        <w:rPr>
          <w:rFonts w:cs="Times New Roman"/>
          <w:noProof/>
          <w:szCs w:val="24"/>
        </w:rPr>
        <w:t>[13]</w:t>
      </w:r>
      <w:r w:rsidRPr="00CB7A11">
        <w:rPr>
          <w:rFonts w:cs="Times New Roman"/>
          <w:noProof/>
          <w:szCs w:val="24"/>
        </w:rPr>
        <w:tab/>
        <w:t>National Renewable Energy Laboratory, “Distributed Generation Renewable Energy Estimate of Costs,” 2016. https://www.nrel.gov/analysis/tech-lcoe-re-cost-est.html (accessed May 28, 2021).</w:t>
      </w:r>
    </w:p>
    <w:p w14:paraId="590F0826" w14:textId="77777777" w:rsidR="00CB7A11" w:rsidRPr="00CB7A11" w:rsidRDefault="00CB7A11" w:rsidP="00CB7A11">
      <w:pPr>
        <w:widowControl w:val="0"/>
        <w:autoSpaceDE w:val="0"/>
        <w:autoSpaceDN w:val="0"/>
        <w:adjustRightInd w:val="0"/>
        <w:spacing w:line="240" w:lineRule="auto"/>
        <w:ind w:left="640" w:hanging="640"/>
        <w:rPr>
          <w:rFonts w:cs="Times New Roman"/>
          <w:noProof/>
          <w:szCs w:val="24"/>
        </w:rPr>
      </w:pPr>
      <w:r w:rsidRPr="00CB7A11">
        <w:rPr>
          <w:rFonts w:cs="Times New Roman"/>
          <w:noProof/>
          <w:szCs w:val="24"/>
        </w:rPr>
        <w:t>[14]</w:t>
      </w:r>
      <w:r w:rsidRPr="00CB7A11">
        <w:rPr>
          <w:rFonts w:cs="Times New Roman"/>
          <w:noProof/>
          <w:szCs w:val="24"/>
        </w:rPr>
        <w:tab/>
        <w:t>P. Gagnon, B. Cowiestoll, and M. Schwarz, “Cambium 2022 Data,” 2023. [Online]. Available: https://scenarioviewer.nrel.gov/.</w:t>
      </w:r>
    </w:p>
    <w:p w14:paraId="30B885C7" w14:textId="77777777" w:rsidR="00CB7A11" w:rsidRPr="00CB7A11" w:rsidRDefault="00CB7A11" w:rsidP="00CB7A11">
      <w:pPr>
        <w:widowControl w:val="0"/>
        <w:autoSpaceDE w:val="0"/>
        <w:autoSpaceDN w:val="0"/>
        <w:adjustRightInd w:val="0"/>
        <w:spacing w:line="240" w:lineRule="auto"/>
        <w:ind w:left="640" w:hanging="640"/>
        <w:rPr>
          <w:rFonts w:cs="Times New Roman"/>
          <w:noProof/>
          <w:szCs w:val="24"/>
        </w:rPr>
      </w:pPr>
      <w:r w:rsidRPr="00CB7A11">
        <w:rPr>
          <w:rFonts w:cs="Times New Roman"/>
          <w:noProof/>
          <w:szCs w:val="24"/>
        </w:rPr>
        <w:t>[15]</w:t>
      </w:r>
      <w:r w:rsidRPr="00CB7A11">
        <w:rPr>
          <w:rFonts w:cs="Times New Roman"/>
          <w:noProof/>
          <w:szCs w:val="24"/>
        </w:rPr>
        <w:tab/>
        <w:t xml:space="preserve">O. Edenhofer </w:t>
      </w:r>
      <w:r w:rsidRPr="00CB7A11">
        <w:rPr>
          <w:rFonts w:cs="Times New Roman"/>
          <w:i/>
          <w:iCs/>
          <w:noProof/>
          <w:szCs w:val="24"/>
        </w:rPr>
        <w:t>et al.</w:t>
      </w:r>
      <w:r w:rsidRPr="00CB7A11">
        <w:rPr>
          <w:rFonts w:cs="Times New Roman"/>
          <w:noProof/>
          <w:szCs w:val="24"/>
        </w:rPr>
        <w:t>, “Renewable energy sources and climate change mitigation: Special report of the intergovernmental panel on climate change,” Cambridge University Press, 2012. doi: 10.1017/CBO9781139151153.</w:t>
      </w:r>
    </w:p>
    <w:p w14:paraId="31F0F351" w14:textId="77777777" w:rsidR="00CB7A11" w:rsidRPr="00CB7A11" w:rsidRDefault="00CB7A11" w:rsidP="00CB7A11">
      <w:pPr>
        <w:widowControl w:val="0"/>
        <w:autoSpaceDE w:val="0"/>
        <w:autoSpaceDN w:val="0"/>
        <w:adjustRightInd w:val="0"/>
        <w:spacing w:line="240" w:lineRule="auto"/>
        <w:ind w:left="640" w:hanging="640"/>
        <w:rPr>
          <w:rFonts w:cs="Times New Roman"/>
          <w:noProof/>
          <w:szCs w:val="24"/>
        </w:rPr>
      </w:pPr>
      <w:r w:rsidRPr="00CB7A11">
        <w:rPr>
          <w:rFonts w:cs="Times New Roman"/>
          <w:noProof/>
          <w:szCs w:val="24"/>
        </w:rPr>
        <w:t>[16]</w:t>
      </w:r>
      <w:r w:rsidRPr="00CB7A11">
        <w:rPr>
          <w:rFonts w:cs="Times New Roman"/>
          <w:noProof/>
          <w:szCs w:val="24"/>
        </w:rPr>
        <w:tab/>
        <w:t>United Nations, “Life Cycle Assessment of Electricity Generation Options,” 2021.</w:t>
      </w:r>
    </w:p>
    <w:p w14:paraId="03B343F8" w14:textId="77777777" w:rsidR="00CB7A11" w:rsidRPr="00CB7A11" w:rsidRDefault="00CB7A11" w:rsidP="00CB7A11">
      <w:pPr>
        <w:widowControl w:val="0"/>
        <w:autoSpaceDE w:val="0"/>
        <w:autoSpaceDN w:val="0"/>
        <w:adjustRightInd w:val="0"/>
        <w:spacing w:line="240" w:lineRule="auto"/>
        <w:ind w:left="640" w:hanging="640"/>
        <w:rPr>
          <w:rFonts w:cs="Times New Roman"/>
          <w:noProof/>
          <w:szCs w:val="24"/>
        </w:rPr>
      </w:pPr>
      <w:r w:rsidRPr="00CB7A11">
        <w:rPr>
          <w:rFonts w:cs="Times New Roman"/>
          <w:noProof/>
          <w:szCs w:val="24"/>
        </w:rPr>
        <w:t>[17]</w:t>
      </w:r>
      <w:r w:rsidRPr="00CB7A11">
        <w:rPr>
          <w:rFonts w:cs="Times New Roman"/>
          <w:noProof/>
          <w:szCs w:val="24"/>
        </w:rPr>
        <w:tab/>
        <w:t>National Renewable Energy Laboratory, “Identifying Potential Markets for Behind-the-Meter Battery Energy Storage: A Survey of U.S. Demand Charges,” 2017.</w:t>
      </w:r>
    </w:p>
    <w:p w14:paraId="0F4336E5" w14:textId="77777777" w:rsidR="00CB7A11" w:rsidRPr="00CB7A11" w:rsidRDefault="00CB7A11" w:rsidP="00CB7A11">
      <w:pPr>
        <w:widowControl w:val="0"/>
        <w:autoSpaceDE w:val="0"/>
        <w:autoSpaceDN w:val="0"/>
        <w:adjustRightInd w:val="0"/>
        <w:spacing w:line="240" w:lineRule="auto"/>
        <w:ind w:left="640" w:hanging="640"/>
        <w:rPr>
          <w:rFonts w:cs="Times New Roman"/>
          <w:noProof/>
          <w:szCs w:val="24"/>
        </w:rPr>
      </w:pPr>
      <w:r w:rsidRPr="00CB7A11">
        <w:rPr>
          <w:rFonts w:cs="Times New Roman"/>
          <w:noProof/>
          <w:szCs w:val="24"/>
        </w:rPr>
        <w:t>[18]</w:t>
      </w:r>
      <w:r w:rsidRPr="00CB7A11">
        <w:rPr>
          <w:rFonts w:cs="Times New Roman"/>
          <w:noProof/>
          <w:szCs w:val="24"/>
        </w:rPr>
        <w:tab/>
        <w:t>National Renewable Energy Laboratory, “Energy Analysis: Life Cycle Assessment Harmonization,” 2012. https://www.nrel.gov/analysis/life-cycle-assessment.html (accessed Sep. 29, 2022).</w:t>
      </w:r>
    </w:p>
    <w:p w14:paraId="209DB2B4" w14:textId="77777777" w:rsidR="00CB7A11" w:rsidRPr="00CB7A11" w:rsidRDefault="00CB7A11" w:rsidP="00CB7A11">
      <w:pPr>
        <w:widowControl w:val="0"/>
        <w:autoSpaceDE w:val="0"/>
        <w:autoSpaceDN w:val="0"/>
        <w:adjustRightInd w:val="0"/>
        <w:spacing w:line="240" w:lineRule="auto"/>
        <w:ind w:left="640" w:hanging="640"/>
        <w:rPr>
          <w:rFonts w:cs="Times New Roman"/>
          <w:noProof/>
          <w:szCs w:val="24"/>
        </w:rPr>
      </w:pPr>
      <w:r w:rsidRPr="00CB7A11">
        <w:rPr>
          <w:rFonts w:cs="Times New Roman"/>
          <w:noProof/>
          <w:szCs w:val="24"/>
        </w:rPr>
        <w:t>[19]</w:t>
      </w:r>
      <w:r w:rsidRPr="00CB7A11">
        <w:rPr>
          <w:rFonts w:cs="Times New Roman"/>
          <w:noProof/>
          <w:szCs w:val="24"/>
        </w:rPr>
        <w:tab/>
        <w:t xml:space="preserve">J. Gertner, “The Tiny Swiss Company That Thinks It Can Help Stop Climate Change,” </w:t>
      </w:r>
      <w:r w:rsidRPr="00CB7A11">
        <w:rPr>
          <w:rFonts w:cs="Times New Roman"/>
          <w:i/>
          <w:iCs/>
          <w:noProof/>
          <w:szCs w:val="24"/>
        </w:rPr>
        <w:t>The New York Times</w:t>
      </w:r>
      <w:r w:rsidRPr="00CB7A11">
        <w:rPr>
          <w:rFonts w:cs="Times New Roman"/>
          <w:noProof/>
          <w:szCs w:val="24"/>
        </w:rPr>
        <w:t>, 2019.</w:t>
      </w:r>
    </w:p>
    <w:p w14:paraId="5CDD701E" w14:textId="77777777" w:rsidR="00CB7A11" w:rsidRPr="00CB7A11" w:rsidRDefault="00CB7A11" w:rsidP="00CB7A11">
      <w:pPr>
        <w:widowControl w:val="0"/>
        <w:autoSpaceDE w:val="0"/>
        <w:autoSpaceDN w:val="0"/>
        <w:adjustRightInd w:val="0"/>
        <w:spacing w:line="240" w:lineRule="auto"/>
        <w:ind w:left="640" w:hanging="640"/>
        <w:rPr>
          <w:rFonts w:cs="Times New Roman"/>
          <w:noProof/>
          <w:szCs w:val="24"/>
        </w:rPr>
      </w:pPr>
      <w:r w:rsidRPr="00CB7A11">
        <w:rPr>
          <w:rFonts w:cs="Times New Roman"/>
          <w:noProof/>
          <w:szCs w:val="24"/>
        </w:rPr>
        <w:t>[20]</w:t>
      </w:r>
      <w:r w:rsidRPr="00CB7A11">
        <w:rPr>
          <w:rFonts w:cs="Times New Roman"/>
          <w:noProof/>
          <w:szCs w:val="24"/>
        </w:rPr>
        <w:tab/>
        <w:t>National Energy Technology Laboratory, “Comparison of Commercial, State-of-the-Art, Fossil-Based Hydrogen Production Technologies,” 2022. [Online]. Available: https://www.osti.gov/servlets/purl/1862910/.</w:t>
      </w:r>
    </w:p>
    <w:p w14:paraId="362308BD" w14:textId="77777777" w:rsidR="00CB7A11" w:rsidRPr="00CB7A11" w:rsidRDefault="00CB7A11" w:rsidP="00CB7A11">
      <w:pPr>
        <w:widowControl w:val="0"/>
        <w:autoSpaceDE w:val="0"/>
        <w:autoSpaceDN w:val="0"/>
        <w:adjustRightInd w:val="0"/>
        <w:spacing w:line="240" w:lineRule="auto"/>
        <w:ind w:left="640" w:hanging="640"/>
        <w:rPr>
          <w:rFonts w:cs="Times New Roman"/>
          <w:noProof/>
          <w:szCs w:val="24"/>
        </w:rPr>
      </w:pPr>
      <w:r w:rsidRPr="00CB7A11">
        <w:rPr>
          <w:rFonts w:cs="Times New Roman"/>
          <w:noProof/>
          <w:szCs w:val="24"/>
        </w:rPr>
        <w:t>[21]</w:t>
      </w:r>
      <w:r w:rsidRPr="00CB7A11">
        <w:rPr>
          <w:rFonts w:cs="Times New Roman"/>
          <w:noProof/>
          <w:szCs w:val="24"/>
        </w:rPr>
        <w:tab/>
        <w:t>J. Theis, “Cost Estimation Methodology for NETL Assessments of Power Plant Performance,” 2019. Accessed: Jan. 18, 2022. [Online]. Available: www.netl.doe.gov.</w:t>
      </w:r>
    </w:p>
    <w:p w14:paraId="79130C54" w14:textId="77777777" w:rsidR="00CB7A11" w:rsidRPr="00CB7A11" w:rsidRDefault="00CB7A11" w:rsidP="00CB7A11">
      <w:pPr>
        <w:widowControl w:val="0"/>
        <w:autoSpaceDE w:val="0"/>
        <w:autoSpaceDN w:val="0"/>
        <w:adjustRightInd w:val="0"/>
        <w:spacing w:line="240" w:lineRule="auto"/>
        <w:ind w:left="640" w:hanging="640"/>
        <w:rPr>
          <w:rFonts w:cs="Times New Roman"/>
          <w:noProof/>
          <w:szCs w:val="24"/>
        </w:rPr>
      </w:pPr>
      <w:r w:rsidRPr="00CB7A11">
        <w:rPr>
          <w:rFonts w:cs="Times New Roman"/>
          <w:noProof/>
          <w:szCs w:val="24"/>
        </w:rPr>
        <w:t>[22]</w:t>
      </w:r>
      <w:r w:rsidRPr="00CB7A11">
        <w:rPr>
          <w:rFonts w:cs="Times New Roman"/>
          <w:noProof/>
          <w:szCs w:val="24"/>
        </w:rPr>
        <w:tab/>
        <w:t>U.S. Energy Information Administration, “Annual Energy Outlook 2023,” 2023. https://www.eia.gov/outlooks/aeo/ (accessed May 09, 2023).</w:t>
      </w:r>
    </w:p>
    <w:p w14:paraId="6ACCF244" w14:textId="77777777" w:rsidR="00CB7A11" w:rsidRPr="00CB7A11" w:rsidRDefault="00CB7A11" w:rsidP="00CB7A11">
      <w:pPr>
        <w:widowControl w:val="0"/>
        <w:autoSpaceDE w:val="0"/>
        <w:autoSpaceDN w:val="0"/>
        <w:adjustRightInd w:val="0"/>
        <w:spacing w:line="240" w:lineRule="auto"/>
        <w:ind w:left="640" w:hanging="640"/>
        <w:rPr>
          <w:rFonts w:cs="Times New Roman"/>
          <w:noProof/>
          <w:szCs w:val="24"/>
        </w:rPr>
      </w:pPr>
      <w:r w:rsidRPr="00CB7A11">
        <w:rPr>
          <w:rFonts w:cs="Times New Roman"/>
          <w:noProof/>
          <w:szCs w:val="24"/>
        </w:rPr>
        <w:t>[23]</w:t>
      </w:r>
      <w:r w:rsidRPr="00CB7A11">
        <w:rPr>
          <w:rFonts w:cs="Times New Roman"/>
          <w:noProof/>
          <w:szCs w:val="24"/>
        </w:rPr>
        <w:tab/>
        <w:t>National Renewable Energy Laboratory, “H2A: Hydrogen Analysis Production Models,” 2018. https://www.nrel.gov/hydrogen/h2a-production-models.html (accessed Dec. 08, 2021).</w:t>
      </w:r>
    </w:p>
    <w:p w14:paraId="53770F5E" w14:textId="77777777" w:rsidR="00CB7A11" w:rsidRPr="00CB7A11" w:rsidRDefault="00CB7A11" w:rsidP="00CB7A11">
      <w:pPr>
        <w:widowControl w:val="0"/>
        <w:autoSpaceDE w:val="0"/>
        <w:autoSpaceDN w:val="0"/>
        <w:adjustRightInd w:val="0"/>
        <w:spacing w:line="240" w:lineRule="auto"/>
        <w:ind w:left="640" w:hanging="640"/>
        <w:rPr>
          <w:rFonts w:cs="Times New Roman"/>
          <w:noProof/>
          <w:szCs w:val="24"/>
        </w:rPr>
      </w:pPr>
      <w:r w:rsidRPr="00CB7A11">
        <w:rPr>
          <w:rFonts w:cs="Times New Roman"/>
          <w:noProof/>
          <w:szCs w:val="24"/>
        </w:rPr>
        <w:t>[24]</w:t>
      </w:r>
      <w:r w:rsidRPr="00CB7A11">
        <w:rPr>
          <w:rFonts w:cs="Times New Roman"/>
          <w:noProof/>
          <w:szCs w:val="24"/>
        </w:rPr>
        <w:tab/>
        <w:t>C. E. Clark, J. Han, A. Burnham, J. B. Dunn, and M. Wang, “Life-Cycle Analysis of Shale Gas and Natural Gas,” 2011. [Online]. Available: https://publications.anl.gov/anlpubs/2012/01/72060.pdf.</w:t>
      </w:r>
    </w:p>
    <w:p w14:paraId="19955BF2" w14:textId="77777777" w:rsidR="00CB7A11" w:rsidRPr="00CB7A11" w:rsidRDefault="00CB7A11" w:rsidP="00CB7A11">
      <w:pPr>
        <w:widowControl w:val="0"/>
        <w:autoSpaceDE w:val="0"/>
        <w:autoSpaceDN w:val="0"/>
        <w:adjustRightInd w:val="0"/>
        <w:spacing w:line="240" w:lineRule="auto"/>
        <w:ind w:left="640" w:hanging="640"/>
        <w:rPr>
          <w:rFonts w:cs="Times New Roman"/>
          <w:noProof/>
          <w:szCs w:val="24"/>
        </w:rPr>
      </w:pPr>
      <w:r w:rsidRPr="00CB7A11">
        <w:rPr>
          <w:rFonts w:cs="Times New Roman"/>
          <w:noProof/>
          <w:szCs w:val="24"/>
        </w:rPr>
        <w:t>[25]</w:t>
      </w:r>
      <w:r w:rsidRPr="00CB7A11">
        <w:rPr>
          <w:rFonts w:cs="Times New Roman"/>
          <w:noProof/>
          <w:szCs w:val="24"/>
        </w:rPr>
        <w:tab/>
        <w:t xml:space="preserve">J. De Chalendar, “Tracking emissions in the US electricity system,” </w:t>
      </w:r>
      <w:r w:rsidRPr="00CB7A11">
        <w:rPr>
          <w:rFonts w:cs="Times New Roman"/>
          <w:i/>
          <w:iCs/>
          <w:noProof/>
          <w:szCs w:val="24"/>
        </w:rPr>
        <w:t>Stanford University</w:t>
      </w:r>
      <w:r w:rsidRPr="00CB7A11">
        <w:rPr>
          <w:rFonts w:cs="Times New Roman"/>
          <w:noProof/>
          <w:szCs w:val="24"/>
        </w:rPr>
        <w:t>, 2022. https://gridemissions.jdechalendar.su.domains/#/ (accessed Sep. 29, 2022).</w:t>
      </w:r>
    </w:p>
    <w:p w14:paraId="11F521BE" w14:textId="77777777" w:rsidR="00CB7A11" w:rsidRPr="00CB7A11" w:rsidRDefault="00CB7A11" w:rsidP="00CB7A11">
      <w:pPr>
        <w:widowControl w:val="0"/>
        <w:autoSpaceDE w:val="0"/>
        <w:autoSpaceDN w:val="0"/>
        <w:adjustRightInd w:val="0"/>
        <w:spacing w:line="240" w:lineRule="auto"/>
        <w:ind w:left="640" w:hanging="640"/>
        <w:rPr>
          <w:rFonts w:cs="Times New Roman"/>
          <w:noProof/>
          <w:szCs w:val="24"/>
        </w:rPr>
      </w:pPr>
      <w:r w:rsidRPr="00CB7A11">
        <w:rPr>
          <w:rFonts w:cs="Times New Roman"/>
          <w:noProof/>
          <w:szCs w:val="24"/>
        </w:rPr>
        <w:t>[26]</w:t>
      </w:r>
      <w:r w:rsidRPr="00CB7A11">
        <w:rPr>
          <w:rFonts w:cs="Times New Roman"/>
          <w:noProof/>
          <w:szCs w:val="24"/>
        </w:rPr>
        <w:tab/>
        <w:t>Stanford University and Energy Futures Initiative, “An Action Plan for Carbon Capture and Storage in California: Opportunities, Challenges, and Solutions,” 2020. [Online]. Available: www.energy.stanford.edu.</w:t>
      </w:r>
    </w:p>
    <w:p w14:paraId="041C2CCD" w14:textId="77777777" w:rsidR="00CB7A11" w:rsidRPr="00CB7A11" w:rsidRDefault="00CB7A11" w:rsidP="00CB7A11">
      <w:pPr>
        <w:widowControl w:val="0"/>
        <w:autoSpaceDE w:val="0"/>
        <w:autoSpaceDN w:val="0"/>
        <w:adjustRightInd w:val="0"/>
        <w:spacing w:line="240" w:lineRule="auto"/>
        <w:ind w:left="640" w:hanging="640"/>
        <w:rPr>
          <w:rFonts w:cs="Times New Roman"/>
          <w:noProof/>
          <w:szCs w:val="24"/>
        </w:rPr>
      </w:pPr>
      <w:r w:rsidRPr="00CB7A11">
        <w:rPr>
          <w:rFonts w:cs="Times New Roman"/>
          <w:noProof/>
          <w:szCs w:val="24"/>
        </w:rPr>
        <w:t>[27]</w:t>
      </w:r>
      <w:r w:rsidRPr="00CB7A11">
        <w:rPr>
          <w:rFonts w:cs="Times New Roman"/>
          <w:noProof/>
          <w:szCs w:val="24"/>
        </w:rPr>
        <w:tab/>
        <w:t>U.S. Environmental Protection Agency, “Understanding Global Warming Potentials,” 2022. https://www.epa.gov/ghgemissions/understanding-global-warming-potentials (accessed Oct. 06, 2022).</w:t>
      </w:r>
    </w:p>
    <w:p w14:paraId="47EF5F7B" w14:textId="77777777" w:rsidR="00CB7A11" w:rsidRPr="00CB7A11" w:rsidRDefault="00CB7A11" w:rsidP="00CB7A11">
      <w:pPr>
        <w:widowControl w:val="0"/>
        <w:autoSpaceDE w:val="0"/>
        <w:autoSpaceDN w:val="0"/>
        <w:adjustRightInd w:val="0"/>
        <w:spacing w:line="240" w:lineRule="auto"/>
        <w:ind w:left="640" w:hanging="640"/>
        <w:rPr>
          <w:rFonts w:cs="Times New Roman"/>
          <w:noProof/>
          <w:szCs w:val="24"/>
        </w:rPr>
      </w:pPr>
      <w:r w:rsidRPr="00CB7A11">
        <w:rPr>
          <w:rFonts w:cs="Times New Roman"/>
          <w:noProof/>
          <w:szCs w:val="24"/>
        </w:rPr>
        <w:t>[28]</w:t>
      </w:r>
      <w:r w:rsidRPr="00CB7A11">
        <w:rPr>
          <w:rFonts w:cs="Times New Roman"/>
          <w:noProof/>
          <w:szCs w:val="24"/>
        </w:rPr>
        <w:tab/>
        <w:t xml:space="preserve">R. W. Howarth and M. Z. Jacobson, “How green is blue hydrogen?,” </w:t>
      </w:r>
      <w:r w:rsidRPr="00CB7A11">
        <w:rPr>
          <w:rFonts w:cs="Times New Roman"/>
          <w:i/>
          <w:iCs/>
          <w:noProof/>
          <w:szCs w:val="24"/>
        </w:rPr>
        <w:t>Energy Sci. Eng.</w:t>
      </w:r>
      <w:r w:rsidRPr="00CB7A11">
        <w:rPr>
          <w:rFonts w:cs="Times New Roman"/>
          <w:noProof/>
          <w:szCs w:val="24"/>
        </w:rPr>
        <w:t>, vol. 9, no. 10, pp. 1676–1687, Oct. 2021, doi: 10.1002/ESE3.956.</w:t>
      </w:r>
    </w:p>
    <w:p w14:paraId="452ED590" w14:textId="77777777" w:rsidR="00CB7A11" w:rsidRPr="00CB7A11" w:rsidRDefault="00CB7A11" w:rsidP="00CB7A11">
      <w:pPr>
        <w:widowControl w:val="0"/>
        <w:autoSpaceDE w:val="0"/>
        <w:autoSpaceDN w:val="0"/>
        <w:adjustRightInd w:val="0"/>
        <w:spacing w:line="240" w:lineRule="auto"/>
        <w:ind w:left="640" w:hanging="640"/>
        <w:rPr>
          <w:rFonts w:cs="Times New Roman"/>
          <w:noProof/>
          <w:szCs w:val="24"/>
        </w:rPr>
      </w:pPr>
      <w:r w:rsidRPr="00CB7A11">
        <w:rPr>
          <w:rFonts w:cs="Times New Roman"/>
          <w:noProof/>
          <w:szCs w:val="24"/>
        </w:rPr>
        <w:t>[29]</w:t>
      </w:r>
      <w:r w:rsidRPr="00CB7A11">
        <w:rPr>
          <w:rFonts w:cs="Times New Roman"/>
          <w:noProof/>
          <w:szCs w:val="24"/>
        </w:rPr>
        <w:tab/>
        <w:t>International Energy Agency, “Natural gas prices in Europe, Asia and the United States, Jan 2020-February 2022,” 2022. https://www.iea.org/data-and-statistics/charts/natural-gas-prices-in-europe-asia-and-the-united-states-jan-2020-february-2022.</w:t>
      </w:r>
    </w:p>
    <w:p w14:paraId="30C3D406" w14:textId="77777777" w:rsidR="00CB7A11" w:rsidRPr="00CB7A11" w:rsidRDefault="00CB7A11" w:rsidP="00CB7A11">
      <w:pPr>
        <w:widowControl w:val="0"/>
        <w:autoSpaceDE w:val="0"/>
        <w:autoSpaceDN w:val="0"/>
        <w:adjustRightInd w:val="0"/>
        <w:spacing w:line="240" w:lineRule="auto"/>
        <w:ind w:left="640" w:hanging="640"/>
        <w:rPr>
          <w:rFonts w:cs="Times New Roman"/>
          <w:noProof/>
          <w:szCs w:val="24"/>
        </w:rPr>
      </w:pPr>
      <w:r w:rsidRPr="00CB7A11">
        <w:rPr>
          <w:rFonts w:cs="Times New Roman"/>
          <w:noProof/>
          <w:szCs w:val="24"/>
        </w:rPr>
        <w:t>[30]</w:t>
      </w:r>
      <w:r w:rsidRPr="00CB7A11">
        <w:rPr>
          <w:rFonts w:cs="Times New Roman"/>
          <w:noProof/>
          <w:szCs w:val="24"/>
        </w:rPr>
        <w:tab/>
        <w:t xml:space="preserve">J. S. Rutherford </w:t>
      </w:r>
      <w:r w:rsidRPr="00CB7A11">
        <w:rPr>
          <w:rFonts w:cs="Times New Roman"/>
          <w:i/>
          <w:iCs/>
          <w:noProof/>
          <w:szCs w:val="24"/>
        </w:rPr>
        <w:t>et al.</w:t>
      </w:r>
      <w:r w:rsidRPr="00CB7A11">
        <w:rPr>
          <w:rFonts w:cs="Times New Roman"/>
          <w:noProof/>
          <w:szCs w:val="24"/>
        </w:rPr>
        <w:t xml:space="preserve">, “Closing the methane gap in US oil and natural gas production emissions inventories,” </w:t>
      </w:r>
      <w:r w:rsidRPr="00CB7A11">
        <w:rPr>
          <w:rFonts w:cs="Times New Roman"/>
          <w:i/>
          <w:iCs/>
          <w:noProof/>
          <w:szCs w:val="24"/>
        </w:rPr>
        <w:t>Nat. Commun.</w:t>
      </w:r>
      <w:r w:rsidRPr="00CB7A11">
        <w:rPr>
          <w:rFonts w:cs="Times New Roman"/>
          <w:noProof/>
          <w:szCs w:val="24"/>
        </w:rPr>
        <w:t>, Aug. 2021, doi: 10.1038/s41467-021-25017-4.</w:t>
      </w:r>
    </w:p>
    <w:p w14:paraId="63A9B46F" w14:textId="77777777" w:rsidR="00CB7A11" w:rsidRPr="00CB7A11" w:rsidRDefault="00CB7A11" w:rsidP="00CB7A11">
      <w:pPr>
        <w:widowControl w:val="0"/>
        <w:autoSpaceDE w:val="0"/>
        <w:autoSpaceDN w:val="0"/>
        <w:adjustRightInd w:val="0"/>
        <w:spacing w:line="240" w:lineRule="auto"/>
        <w:ind w:left="640" w:hanging="640"/>
        <w:rPr>
          <w:rFonts w:cs="Times New Roman"/>
          <w:noProof/>
        </w:rPr>
      </w:pPr>
      <w:r w:rsidRPr="00CB7A11">
        <w:rPr>
          <w:rFonts w:cs="Times New Roman"/>
          <w:noProof/>
          <w:szCs w:val="24"/>
        </w:rPr>
        <w:t>[31]</w:t>
      </w:r>
      <w:r w:rsidRPr="00CB7A11">
        <w:rPr>
          <w:rFonts w:cs="Times New Roman"/>
          <w:noProof/>
          <w:szCs w:val="24"/>
        </w:rPr>
        <w:tab/>
        <w:t xml:space="preserve">Y. Chen </w:t>
      </w:r>
      <w:r w:rsidRPr="00CB7A11">
        <w:rPr>
          <w:rFonts w:cs="Times New Roman"/>
          <w:i/>
          <w:iCs/>
          <w:noProof/>
          <w:szCs w:val="24"/>
        </w:rPr>
        <w:t>et al.</w:t>
      </w:r>
      <w:r w:rsidRPr="00CB7A11">
        <w:rPr>
          <w:rFonts w:cs="Times New Roman"/>
          <w:noProof/>
          <w:szCs w:val="24"/>
        </w:rPr>
        <w:t xml:space="preserve">, “Quantifying Regional Methane Emissions in the New Mexico Permian Basin with a Comprehensive Aerial Survey,” </w:t>
      </w:r>
      <w:r w:rsidRPr="00CB7A11">
        <w:rPr>
          <w:rFonts w:cs="Times New Roman"/>
          <w:i/>
          <w:iCs/>
          <w:noProof/>
          <w:szCs w:val="24"/>
        </w:rPr>
        <w:t>Environ. Sci. Technol.</w:t>
      </w:r>
      <w:r w:rsidRPr="00CB7A11">
        <w:rPr>
          <w:rFonts w:cs="Times New Roman"/>
          <w:noProof/>
          <w:szCs w:val="24"/>
        </w:rPr>
        <w:t>, vol. 56, no. 7, pp. 4317–4323, 2022, doi: 10.1021/acs.est.1c06458.</w:t>
      </w:r>
    </w:p>
    <w:p w14:paraId="55F53F7A" w14:textId="2A04F1B8" w:rsidR="00C630FD" w:rsidRDefault="00C630FD" w:rsidP="006F7285">
      <w:r>
        <w:fldChar w:fldCharType="end"/>
      </w:r>
    </w:p>
    <w:sectPr w:rsidR="00C630FD" w:rsidSect="00114FC8">
      <w:pgSz w:w="12240" w:h="15840"/>
      <w:pgMar w:top="1440" w:right="1440" w:bottom="1440" w:left="1440" w:header="720" w:footer="720" w:gutter="0"/>
      <w:lnNumType w:countBy="1" w:restart="continuou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1F6A77"/>
    <w:multiLevelType w:val="hybridMultilevel"/>
    <w:tmpl w:val="C77A216E"/>
    <w:lvl w:ilvl="0" w:tplc="FFCCE0F6">
      <w:start w:val="5"/>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18A0BD3"/>
    <w:multiLevelType w:val="hybridMultilevel"/>
    <w:tmpl w:val="0B70351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3A84112F"/>
    <w:multiLevelType w:val="hybridMultilevel"/>
    <w:tmpl w:val="7DD83D8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5B37285F"/>
    <w:multiLevelType w:val="hybridMultilevel"/>
    <w:tmpl w:val="ACDE748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16cid:durableId="2075855111">
    <w:abstractNumId w:val="0"/>
  </w:num>
  <w:num w:numId="2" w16cid:durableId="149946916">
    <w:abstractNumId w:val="2"/>
  </w:num>
  <w:num w:numId="3" w16cid:durableId="755782811">
    <w:abstractNumId w:val="1"/>
  </w:num>
  <w:num w:numId="4" w16cid:durableId="887373726">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ustin Bracci">
    <w15:presenceInfo w15:providerId="AD" w15:userId="S::jbracci@veriten.com::c616e43d-dacc-4eaf-a37b-52f86d4f659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grammar="clean"/>
  <w:trackRevision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B3316"/>
    <w:rsid w:val="0000012D"/>
    <w:rsid w:val="00000D0E"/>
    <w:rsid w:val="000017CE"/>
    <w:rsid w:val="000069F0"/>
    <w:rsid w:val="000074C4"/>
    <w:rsid w:val="00007DE2"/>
    <w:rsid w:val="00011EA1"/>
    <w:rsid w:val="00013A34"/>
    <w:rsid w:val="00014C26"/>
    <w:rsid w:val="00015546"/>
    <w:rsid w:val="0001669C"/>
    <w:rsid w:val="00017FEE"/>
    <w:rsid w:val="0002013A"/>
    <w:rsid w:val="000205ED"/>
    <w:rsid w:val="000217ED"/>
    <w:rsid w:val="000226E9"/>
    <w:rsid w:val="00022901"/>
    <w:rsid w:val="00023208"/>
    <w:rsid w:val="000236D9"/>
    <w:rsid w:val="0002648F"/>
    <w:rsid w:val="000268E4"/>
    <w:rsid w:val="00026D07"/>
    <w:rsid w:val="000273E9"/>
    <w:rsid w:val="000328DD"/>
    <w:rsid w:val="0003327A"/>
    <w:rsid w:val="0003362F"/>
    <w:rsid w:val="00033FDC"/>
    <w:rsid w:val="00034474"/>
    <w:rsid w:val="000355F7"/>
    <w:rsid w:val="00035B02"/>
    <w:rsid w:val="00035C57"/>
    <w:rsid w:val="00040214"/>
    <w:rsid w:val="00040566"/>
    <w:rsid w:val="00041A50"/>
    <w:rsid w:val="000425CD"/>
    <w:rsid w:val="000444D3"/>
    <w:rsid w:val="000455C5"/>
    <w:rsid w:val="000461BF"/>
    <w:rsid w:val="000470C2"/>
    <w:rsid w:val="00047164"/>
    <w:rsid w:val="000477CE"/>
    <w:rsid w:val="00050466"/>
    <w:rsid w:val="00050D94"/>
    <w:rsid w:val="000512C5"/>
    <w:rsid w:val="0005189D"/>
    <w:rsid w:val="00051A9F"/>
    <w:rsid w:val="00053715"/>
    <w:rsid w:val="0005423E"/>
    <w:rsid w:val="00055F55"/>
    <w:rsid w:val="000565E0"/>
    <w:rsid w:val="00057587"/>
    <w:rsid w:val="000607D6"/>
    <w:rsid w:val="000611DF"/>
    <w:rsid w:val="0006207F"/>
    <w:rsid w:val="00063F53"/>
    <w:rsid w:val="00064750"/>
    <w:rsid w:val="00064CCB"/>
    <w:rsid w:val="00066C01"/>
    <w:rsid w:val="0006784D"/>
    <w:rsid w:val="000701D5"/>
    <w:rsid w:val="000704E6"/>
    <w:rsid w:val="0007254A"/>
    <w:rsid w:val="000736C2"/>
    <w:rsid w:val="00073A53"/>
    <w:rsid w:val="0007414E"/>
    <w:rsid w:val="00075F70"/>
    <w:rsid w:val="000760C0"/>
    <w:rsid w:val="00077AB7"/>
    <w:rsid w:val="000801C2"/>
    <w:rsid w:val="00081DBE"/>
    <w:rsid w:val="00082A6B"/>
    <w:rsid w:val="00082B83"/>
    <w:rsid w:val="0008422A"/>
    <w:rsid w:val="00084313"/>
    <w:rsid w:val="00084534"/>
    <w:rsid w:val="0008529A"/>
    <w:rsid w:val="000858A0"/>
    <w:rsid w:val="0009180F"/>
    <w:rsid w:val="0009210B"/>
    <w:rsid w:val="000921C2"/>
    <w:rsid w:val="00093BBF"/>
    <w:rsid w:val="00093DED"/>
    <w:rsid w:val="000961EC"/>
    <w:rsid w:val="000A1011"/>
    <w:rsid w:val="000A1315"/>
    <w:rsid w:val="000A298B"/>
    <w:rsid w:val="000A421F"/>
    <w:rsid w:val="000A4B75"/>
    <w:rsid w:val="000A4C1B"/>
    <w:rsid w:val="000A708B"/>
    <w:rsid w:val="000B0B7F"/>
    <w:rsid w:val="000B0F67"/>
    <w:rsid w:val="000B2A28"/>
    <w:rsid w:val="000B3D2F"/>
    <w:rsid w:val="000B5639"/>
    <w:rsid w:val="000B5EF6"/>
    <w:rsid w:val="000B62BD"/>
    <w:rsid w:val="000C078C"/>
    <w:rsid w:val="000C2164"/>
    <w:rsid w:val="000C355E"/>
    <w:rsid w:val="000C36C3"/>
    <w:rsid w:val="000C3B8D"/>
    <w:rsid w:val="000C3C45"/>
    <w:rsid w:val="000C3E90"/>
    <w:rsid w:val="000C5CBD"/>
    <w:rsid w:val="000D29F4"/>
    <w:rsid w:val="000D3F86"/>
    <w:rsid w:val="000D5C4C"/>
    <w:rsid w:val="000D72BA"/>
    <w:rsid w:val="000E0015"/>
    <w:rsid w:val="000E0DB3"/>
    <w:rsid w:val="000E1AC3"/>
    <w:rsid w:val="000E1C19"/>
    <w:rsid w:val="000E1C3C"/>
    <w:rsid w:val="000E1CA7"/>
    <w:rsid w:val="000E31CB"/>
    <w:rsid w:val="000E5616"/>
    <w:rsid w:val="000E59CA"/>
    <w:rsid w:val="000F2F37"/>
    <w:rsid w:val="000F3DA8"/>
    <w:rsid w:val="000F3DFB"/>
    <w:rsid w:val="000F5074"/>
    <w:rsid w:val="000F6AE7"/>
    <w:rsid w:val="00100532"/>
    <w:rsid w:val="001007E6"/>
    <w:rsid w:val="00100C23"/>
    <w:rsid w:val="0010104B"/>
    <w:rsid w:val="0010279D"/>
    <w:rsid w:val="00102B29"/>
    <w:rsid w:val="001031D7"/>
    <w:rsid w:val="00103B31"/>
    <w:rsid w:val="0010449E"/>
    <w:rsid w:val="00111CFD"/>
    <w:rsid w:val="00114ACB"/>
    <w:rsid w:val="00114B1C"/>
    <w:rsid w:val="00114FC8"/>
    <w:rsid w:val="0011514A"/>
    <w:rsid w:val="001154E7"/>
    <w:rsid w:val="0011696B"/>
    <w:rsid w:val="00116BD4"/>
    <w:rsid w:val="001177C0"/>
    <w:rsid w:val="00117930"/>
    <w:rsid w:val="0012018A"/>
    <w:rsid w:val="001225DA"/>
    <w:rsid w:val="00122CDA"/>
    <w:rsid w:val="00123603"/>
    <w:rsid w:val="001236E7"/>
    <w:rsid w:val="00124BC1"/>
    <w:rsid w:val="00125EBA"/>
    <w:rsid w:val="0013057B"/>
    <w:rsid w:val="00130827"/>
    <w:rsid w:val="00130F3F"/>
    <w:rsid w:val="0013190C"/>
    <w:rsid w:val="001321C9"/>
    <w:rsid w:val="0013228B"/>
    <w:rsid w:val="001328F1"/>
    <w:rsid w:val="0013488F"/>
    <w:rsid w:val="00137D9A"/>
    <w:rsid w:val="00137FCF"/>
    <w:rsid w:val="00141D62"/>
    <w:rsid w:val="00142678"/>
    <w:rsid w:val="001447FF"/>
    <w:rsid w:val="001469E1"/>
    <w:rsid w:val="00147F0E"/>
    <w:rsid w:val="001513A5"/>
    <w:rsid w:val="00153557"/>
    <w:rsid w:val="00154D63"/>
    <w:rsid w:val="0015521B"/>
    <w:rsid w:val="00156C1A"/>
    <w:rsid w:val="001600BA"/>
    <w:rsid w:val="00162A4D"/>
    <w:rsid w:val="00163F66"/>
    <w:rsid w:val="001642BD"/>
    <w:rsid w:val="0016487D"/>
    <w:rsid w:val="00167DE7"/>
    <w:rsid w:val="00171CBE"/>
    <w:rsid w:val="001725A1"/>
    <w:rsid w:val="00172D05"/>
    <w:rsid w:val="001734E4"/>
    <w:rsid w:val="0017350A"/>
    <w:rsid w:val="00174056"/>
    <w:rsid w:val="00175012"/>
    <w:rsid w:val="001758C6"/>
    <w:rsid w:val="00177086"/>
    <w:rsid w:val="00182320"/>
    <w:rsid w:val="00186A2C"/>
    <w:rsid w:val="001907EE"/>
    <w:rsid w:val="00190F43"/>
    <w:rsid w:val="0019104C"/>
    <w:rsid w:val="00193A90"/>
    <w:rsid w:val="00194902"/>
    <w:rsid w:val="00197E6D"/>
    <w:rsid w:val="001A06B4"/>
    <w:rsid w:val="001A11EE"/>
    <w:rsid w:val="001A3728"/>
    <w:rsid w:val="001A6A20"/>
    <w:rsid w:val="001A7B42"/>
    <w:rsid w:val="001A7DAF"/>
    <w:rsid w:val="001B069E"/>
    <w:rsid w:val="001B1E1C"/>
    <w:rsid w:val="001B3EDC"/>
    <w:rsid w:val="001B444E"/>
    <w:rsid w:val="001B474D"/>
    <w:rsid w:val="001B7B15"/>
    <w:rsid w:val="001C000B"/>
    <w:rsid w:val="001C11D9"/>
    <w:rsid w:val="001C3774"/>
    <w:rsid w:val="001C3F27"/>
    <w:rsid w:val="001C4842"/>
    <w:rsid w:val="001C504E"/>
    <w:rsid w:val="001C52C5"/>
    <w:rsid w:val="001C59AB"/>
    <w:rsid w:val="001C6EBA"/>
    <w:rsid w:val="001C78FA"/>
    <w:rsid w:val="001C7EBD"/>
    <w:rsid w:val="001D1692"/>
    <w:rsid w:val="001D16CF"/>
    <w:rsid w:val="001D234E"/>
    <w:rsid w:val="001D2D26"/>
    <w:rsid w:val="001D519C"/>
    <w:rsid w:val="001D6D26"/>
    <w:rsid w:val="001E2E93"/>
    <w:rsid w:val="001E336E"/>
    <w:rsid w:val="001E34D3"/>
    <w:rsid w:val="001E47E9"/>
    <w:rsid w:val="001E63CD"/>
    <w:rsid w:val="001E6B50"/>
    <w:rsid w:val="001F0755"/>
    <w:rsid w:val="001F11DC"/>
    <w:rsid w:val="001F14D1"/>
    <w:rsid w:val="001F1C7B"/>
    <w:rsid w:val="001F22D4"/>
    <w:rsid w:val="001F2819"/>
    <w:rsid w:val="001F3217"/>
    <w:rsid w:val="001F3E59"/>
    <w:rsid w:val="001F3E61"/>
    <w:rsid w:val="001F59CC"/>
    <w:rsid w:val="001F5A3A"/>
    <w:rsid w:val="001F5E95"/>
    <w:rsid w:val="001F6677"/>
    <w:rsid w:val="001F689D"/>
    <w:rsid w:val="001F7C28"/>
    <w:rsid w:val="001F7C63"/>
    <w:rsid w:val="00200DEA"/>
    <w:rsid w:val="00201842"/>
    <w:rsid w:val="00204195"/>
    <w:rsid w:val="002045B8"/>
    <w:rsid w:val="0020674B"/>
    <w:rsid w:val="002069E5"/>
    <w:rsid w:val="00210A80"/>
    <w:rsid w:val="002117C1"/>
    <w:rsid w:val="002120EF"/>
    <w:rsid w:val="002121CE"/>
    <w:rsid w:val="002151AF"/>
    <w:rsid w:val="002158F2"/>
    <w:rsid w:val="002162AA"/>
    <w:rsid w:val="00217471"/>
    <w:rsid w:val="00217CA3"/>
    <w:rsid w:val="00220567"/>
    <w:rsid w:val="002212FF"/>
    <w:rsid w:val="002213BD"/>
    <w:rsid w:val="0022244D"/>
    <w:rsid w:val="00222CBF"/>
    <w:rsid w:val="00223039"/>
    <w:rsid w:val="00223675"/>
    <w:rsid w:val="00223DC2"/>
    <w:rsid w:val="00224CA7"/>
    <w:rsid w:val="002263AB"/>
    <w:rsid w:val="0023061B"/>
    <w:rsid w:val="0023219D"/>
    <w:rsid w:val="00232219"/>
    <w:rsid w:val="002323E0"/>
    <w:rsid w:val="00236375"/>
    <w:rsid w:val="00237242"/>
    <w:rsid w:val="002375C8"/>
    <w:rsid w:val="002440F4"/>
    <w:rsid w:val="002444D0"/>
    <w:rsid w:val="00245A28"/>
    <w:rsid w:val="00245DB7"/>
    <w:rsid w:val="00250329"/>
    <w:rsid w:val="00250C1D"/>
    <w:rsid w:val="0025162A"/>
    <w:rsid w:val="002520DB"/>
    <w:rsid w:val="00252A51"/>
    <w:rsid w:val="002531B7"/>
    <w:rsid w:val="002540BB"/>
    <w:rsid w:val="00256234"/>
    <w:rsid w:val="00257404"/>
    <w:rsid w:val="0025751B"/>
    <w:rsid w:val="0026171A"/>
    <w:rsid w:val="002629B9"/>
    <w:rsid w:val="00262D5D"/>
    <w:rsid w:val="00262D65"/>
    <w:rsid w:val="00263AF0"/>
    <w:rsid w:val="00265C99"/>
    <w:rsid w:val="002720C2"/>
    <w:rsid w:val="0027261B"/>
    <w:rsid w:val="002729F1"/>
    <w:rsid w:val="00275D8D"/>
    <w:rsid w:val="00276206"/>
    <w:rsid w:val="002806AE"/>
    <w:rsid w:val="0028085F"/>
    <w:rsid w:val="002810C8"/>
    <w:rsid w:val="002812F7"/>
    <w:rsid w:val="00281381"/>
    <w:rsid w:val="002820E5"/>
    <w:rsid w:val="00282B3D"/>
    <w:rsid w:val="00283251"/>
    <w:rsid w:val="00284726"/>
    <w:rsid w:val="002848DA"/>
    <w:rsid w:val="00285649"/>
    <w:rsid w:val="00285696"/>
    <w:rsid w:val="00286387"/>
    <w:rsid w:val="00290131"/>
    <w:rsid w:val="00290ABD"/>
    <w:rsid w:val="00292087"/>
    <w:rsid w:val="002920C1"/>
    <w:rsid w:val="00295520"/>
    <w:rsid w:val="00295868"/>
    <w:rsid w:val="00296777"/>
    <w:rsid w:val="002971EA"/>
    <w:rsid w:val="002A00DC"/>
    <w:rsid w:val="002A08D2"/>
    <w:rsid w:val="002A0D34"/>
    <w:rsid w:val="002A1D77"/>
    <w:rsid w:val="002A288F"/>
    <w:rsid w:val="002A379E"/>
    <w:rsid w:val="002A3A54"/>
    <w:rsid w:val="002A3B5E"/>
    <w:rsid w:val="002A3F21"/>
    <w:rsid w:val="002A3F43"/>
    <w:rsid w:val="002A5062"/>
    <w:rsid w:val="002A55E2"/>
    <w:rsid w:val="002A583D"/>
    <w:rsid w:val="002A660B"/>
    <w:rsid w:val="002A7119"/>
    <w:rsid w:val="002A7E90"/>
    <w:rsid w:val="002B185C"/>
    <w:rsid w:val="002B25BF"/>
    <w:rsid w:val="002B2615"/>
    <w:rsid w:val="002B68C5"/>
    <w:rsid w:val="002B6973"/>
    <w:rsid w:val="002C02F0"/>
    <w:rsid w:val="002C1925"/>
    <w:rsid w:val="002C1F3F"/>
    <w:rsid w:val="002C1F65"/>
    <w:rsid w:val="002C2DDB"/>
    <w:rsid w:val="002C5AB0"/>
    <w:rsid w:val="002D1BAD"/>
    <w:rsid w:val="002D4F11"/>
    <w:rsid w:val="002D5D86"/>
    <w:rsid w:val="002D6847"/>
    <w:rsid w:val="002E1E7C"/>
    <w:rsid w:val="002E2B83"/>
    <w:rsid w:val="002E2E21"/>
    <w:rsid w:val="002E4876"/>
    <w:rsid w:val="002E5E7F"/>
    <w:rsid w:val="002F0332"/>
    <w:rsid w:val="002F0EBD"/>
    <w:rsid w:val="002F0FDC"/>
    <w:rsid w:val="002F1638"/>
    <w:rsid w:val="002F2EEC"/>
    <w:rsid w:val="002F32C4"/>
    <w:rsid w:val="002F368E"/>
    <w:rsid w:val="002F5057"/>
    <w:rsid w:val="0030292E"/>
    <w:rsid w:val="0030570C"/>
    <w:rsid w:val="00306C3D"/>
    <w:rsid w:val="00307AAB"/>
    <w:rsid w:val="00307E01"/>
    <w:rsid w:val="0031229D"/>
    <w:rsid w:val="00312AA0"/>
    <w:rsid w:val="00313F14"/>
    <w:rsid w:val="003155D9"/>
    <w:rsid w:val="00315A1D"/>
    <w:rsid w:val="00317839"/>
    <w:rsid w:val="00320DD9"/>
    <w:rsid w:val="00322A79"/>
    <w:rsid w:val="003255C6"/>
    <w:rsid w:val="00325945"/>
    <w:rsid w:val="003267F9"/>
    <w:rsid w:val="003272AC"/>
    <w:rsid w:val="003277BC"/>
    <w:rsid w:val="00327FCD"/>
    <w:rsid w:val="003336D9"/>
    <w:rsid w:val="00333AFE"/>
    <w:rsid w:val="00334516"/>
    <w:rsid w:val="00335867"/>
    <w:rsid w:val="003375CD"/>
    <w:rsid w:val="00343A22"/>
    <w:rsid w:val="00344F3F"/>
    <w:rsid w:val="00344F4D"/>
    <w:rsid w:val="003466C0"/>
    <w:rsid w:val="00346A8F"/>
    <w:rsid w:val="00350A55"/>
    <w:rsid w:val="00351D0E"/>
    <w:rsid w:val="00352208"/>
    <w:rsid w:val="003523D9"/>
    <w:rsid w:val="003528B7"/>
    <w:rsid w:val="00353563"/>
    <w:rsid w:val="003546F6"/>
    <w:rsid w:val="00354D50"/>
    <w:rsid w:val="0035616D"/>
    <w:rsid w:val="00356AB1"/>
    <w:rsid w:val="00356B4B"/>
    <w:rsid w:val="00362345"/>
    <w:rsid w:val="00362543"/>
    <w:rsid w:val="003631F3"/>
    <w:rsid w:val="0036405B"/>
    <w:rsid w:val="003659C9"/>
    <w:rsid w:val="00367C76"/>
    <w:rsid w:val="00370F76"/>
    <w:rsid w:val="00371008"/>
    <w:rsid w:val="0037235D"/>
    <w:rsid w:val="00373FD5"/>
    <w:rsid w:val="00374FAF"/>
    <w:rsid w:val="00377206"/>
    <w:rsid w:val="00377E32"/>
    <w:rsid w:val="0038054A"/>
    <w:rsid w:val="00382B16"/>
    <w:rsid w:val="00383D37"/>
    <w:rsid w:val="003840F8"/>
    <w:rsid w:val="003845C7"/>
    <w:rsid w:val="00385400"/>
    <w:rsid w:val="00390CF3"/>
    <w:rsid w:val="00391372"/>
    <w:rsid w:val="00391CA0"/>
    <w:rsid w:val="00392C03"/>
    <w:rsid w:val="0039391E"/>
    <w:rsid w:val="00393981"/>
    <w:rsid w:val="003A0564"/>
    <w:rsid w:val="003A0568"/>
    <w:rsid w:val="003A09C8"/>
    <w:rsid w:val="003A49D5"/>
    <w:rsid w:val="003B00FD"/>
    <w:rsid w:val="003B19E0"/>
    <w:rsid w:val="003B3A69"/>
    <w:rsid w:val="003B48CB"/>
    <w:rsid w:val="003B526C"/>
    <w:rsid w:val="003B56F4"/>
    <w:rsid w:val="003B6C5F"/>
    <w:rsid w:val="003B78F4"/>
    <w:rsid w:val="003C143C"/>
    <w:rsid w:val="003C1C2B"/>
    <w:rsid w:val="003C1C4D"/>
    <w:rsid w:val="003C1F7F"/>
    <w:rsid w:val="003C3819"/>
    <w:rsid w:val="003C5CE0"/>
    <w:rsid w:val="003D1696"/>
    <w:rsid w:val="003D25AE"/>
    <w:rsid w:val="003D279B"/>
    <w:rsid w:val="003D399C"/>
    <w:rsid w:val="003D401D"/>
    <w:rsid w:val="003D42CD"/>
    <w:rsid w:val="003D4D3E"/>
    <w:rsid w:val="003D5008"/>
    <w:rsid w:val="003D6AC7"/>
    <w:rsid w:val="003D6E0A"/>
    <w:rsid w:val="003D74DC"/>
    <w:rsid w:val="003E0F28"/>
    <w:rsid w:val="003E2519"/>
    <w:rsid w:val="003E2EB0"/>
    <w:rsid w:val="003E3016"/>
    <w:rsid w:val="003E4CBD"/>
    <w:rsid w:val="003E4DE2"/>
    <w:rsid w:val="003E5406"/>
    <w:rsid w:val="003E596F"/>
    <w:rsid w:val="003E6156"/>
    <w:rsid w:val="003E635B"/>
    <w:rsid w:val="003E772D"/>
    <w:rsid w:val="003F0FFE"/>
    <w:rsid w:val="003F5314"/>
    <w:rsid w:val="003F5E71"/>
    <w:rsid w:val="003F7850"/>
    <w:rsid w:val="0040006D"/>
    <w:rsid w:val="004003BD"/>
    <w:rsid w:val="00400DF6"/>
    <w:rsid w:val="00400F39"/>
    <w:rsid w:val="00400FAB"/>
    <w:rsid w:val="00401072"/>
    <w:rsid w:val="00402202"/>
    <w:rsid w:val="004022D4"/>
    <w:rsid w:val="00403AE8"/>
    <w:rsid w:val="00403CD5"/>
    <w:rsid w:val="0040481D"/>
    <w:rsid w:val="00404C78"/>
    <w:rsid w:val="00404D6B"/>
    <w:rsid w:val="00405809"/>
    <w:rsid w:val="00405F9F"/>
    <w:rsid w:val="0040637C"/>
    <w:rsid w:val="004101ED"/>
    <w:rsid w:val="00410FEA"/>
    <w:rsid w:val="00411E86"/>
    <w:rsid w:val="00415680"/>
    <w:rsid w:val="00420355"/>
    <w:rsid w:val="00424196"/>
    <w:rsid w:val="00424237"/>
    <w:rsid w:val="004273AC"/>
    <w:rsid w:val="0043094E"/>
    <w:rsid w:val="00430CDB"/>
    <w:rsid w:val="00431BCD"/>
    <w:rsid w:val="0043299A"/>
    <w:rsid w:val="00432AE1"/>
    <w:rsid w:val="00434866"/>
    <w:rsid w:val="00435E99"/>
    <w:rsid w:val="00436735"/>
    <w:rsid w:val="0043759D"/>
    <w:rsid w:val="00440A87"/>
    <w:rsid w:val="00444CD6"/>
    <w:rsid w:val="0044555C"/>
    <w:rsid w:val="004465EC"/>
    <w:rsid w:val="00450429"/>
    <w:rsid w:val="00450DCD"/>
    <w:rsid w:val="004511BC"/>
    <w:rsid w:val="004514E8"/>
    <w:rsid w:val="00452C89"/>
    <w:rsid w:val="00455C61"/>
    <w:rsid w:val="0045637E"/>
    <w:rsid w:val="00456991"/>
    <w:rsid w:val="00457DE6"/>
    <w:rsid w:val="00464311"/>
    <w:rsid w:val="00464333"/>
    <w:rsid w:val="00464486"/>
    <w:rsid w:val="00464711"/>
    <w:rsid w:val="00464BFF"/>
    <w:rsid w:val="00465A09"/>
    <w:rsid w:val="00470E94"/>
    <w:rsid w:val="0047215E"/>
    <w:rsid w:val="00472DC8"/>
    <w:rsid w:val="00474FCE"/>
    <w:rsid w:val="004753BB"/>
    <w:rsid w:val="004758DD"/>
    <w:rsid w:val="00475EBD"/>
    <w:rsid w:val="004776C7"/>
    <w:rsid w:val="00480C4A"/>
    <w:rsid w:val="00482CC4"/>
    <w:rsid w:val="00483028"/>
    <w:rsid w:val="00486F3D"/>
    <w:rsid w:val="0049011A"/>
    <w:rsid w:val="004925B6"/>
    <w:rsid w:val="004932BB"/>
    <w:rsid w:val="004961F5"/>
    <w:rsid w:val="00496530"/>
    <w:rsid w:val="00496532"/>
    <w:rsid w:val="00496775"/>
    <w:rsid w:val="00497443"/>
    <w:rsid w:val="004A0026"/>
    <w:rsid w:val="004A1FE6"/>
    <w:rsid w:val="004A39A2"/>
    <w:rsid w:val="004B0693"/>
    <w:rsid w:val="004B0F67"/>
    <w:rsid w:val="004B352B"/>
    <w:rsid w:val="004B59A1"/>
    <w:rsid w:val="004B5C61"/>
    <w:rsid w:val="004C092C"/>
    <w:rsid w:val="004C28A2"/>
    <w:rsid w:val="004C42E7"/>
    <w:rsid w:val="004C471E"/>
    <w:rsid w:val="004C4D33"/>
    <w:rsid w:val="004C5B19"/>
    <w:rsid w:val="004D006D"/>
    <w:rsid w:val="004D05D8"/>
    <w:rsid w:val="004D08CA"/>
    <w:rsid w:val="004D2185"/>
    <w:rsid w:val="004D22DB"/>
    <w:rsid w:val="004D35F5"/>
    <w:rsid w:val="004D3853"/>
    <w:rsid w:val="004D44CF"/>
    <w:rsid w:val="004D581F"/>
    <w:rsid w:val="004D5A1E"/>
    <w:rsid w:val="004D5E73"/>
    <w:rsid w:val="004E0AF2"/>
    <w:rsid w:val="004E31DE"/>
    <w:rsid w:val="004E4EB2"/>
    <w:rsid w:val="004E70F6"/>
    <w:rsid w:val="004E7ECF"/>
    <w:rsid w:val="004F2663"/>
    <w:rsid w:val="004F4545"/>
    <w:rsid w:val="004F64EE"/>
    <w:rsid w:val="004F7150"/>
    <w:rsid w:val="0050053F"/>
    <w:rsid w:val="00500D1C"/>
    <w:rsid w:val="00501FE7"/>
    <w:rsid w:val="00502666"/>
    <w:rsid w:val="005045AF"/>
    <w:rsid w:val="00505640"/>
    <w:rsid w:val="005060F9"/>
    <w:rsid w:val="00512B48"/>
    <w:rsid w:val="00514C90"/>
    <w:rsid w:val="00514DBC"/>
    <w:rsid w:val="005151DD"/>
    <w:rsid w:val="0051592B"/>
    <w:rsid w:val="00522EC5"/>
    <w:rsid w:val="00522F39"/>
    <w:rsid w:val="0052355E"/>
    <w:rsid w:val="00524303"/>
    <w:rsid w:val="0052480F"/>
    <w:rsid w:val="00530140"/>
    <w:rsid w:val="00530BE1"/>
    <w:rsid w:val="00530C7B"/>
    <w:rsid w:val="005314BC"/>
    <w:rsid w:val="00531BDD"/>
    <w:rsid w:val="00534D5C"/>
    <w:rsid w:val="0053731D"/>
    <w:rsid w:val="00537CFE"/>
    <w:rsid w:val="005404A7"/>
    <w:rsid w:val="00542378"/>
    <w:rsid w:val="00542504"/>
    <w:rsid w:val="005433B5"/>
    <w:rsid w:val="00546F30"/>
    <w:rsid w:val="00547258"/>
    <w:rsid w:val="00550A0E"/>
    <w:rsid w:val="00551B7B"/>
    <w:rsid w:val="00551FB8"/>
    <w:rsid w:val="00552CE9"/>
    <w:rsid w:val="00552FCA"/>
    <w:rsid w:val="005548D5"/>
    <w:rsid w:val="005571A3"/>
    <w:rsid w:val="00557A5D"/>
    <w:rsid w:val="00562CB2"/>
    <w:rsid w:val="005652D0"/>
    <w:rsid w:val="005652EC"/>
    <w:rsid w:val="00565893"/>
    <w:rsid w:val="005703E4"/>
    <w:rsid w:val="00571E5B"/>
    <w:rsid w:val="00573B1F"/>
    <w:rsid w:val="0057468F"/>
    <w:rsid w:val="005754BB"/>
    <w:rsid w:val="00575F50"/>
    <w:rsid w:val="005760AB"/>
    <w:rsid w:val="00576A3D"/>
    <w:rsid w:val="00576AAB"/>
    <w:rsid w:val="005809AF"/>
    <w:rsid w:val="00581CED"/>
    <w:rsid w:val="005826D7"/>
    <w:rsid w:val="0058603C"/>
    <w:rsid w:val="0058685B"/>
    <w:rsid w:val="005868A6"/>
    <w:rsid w:val="00586B8D"/>
    <w:rsid w:val="00587A07"/>
    <w:rsid w:val="00591BF4"/>
    <w:rsid w:val="00593331"/>
    <w:rsid w:val="00593B3B"/>
    <w:rsid w:val="00596892"/>
    <w:rsid w:val="005972F4"/>
    <w:rsid w:val="005A11E4"/>
    <w:rsid w:val="005A1FF0"/>
    <w:rsid w:val="005A2476"/>
    <w:rsid w:val="005B029A"/>
    <w:rsid w:val="005B04FA"/>
    <w:rsid w:val="005B0FBF"/>
    <w:rsid w:val="005B3316"/>
    <w:rsid w:val="005B3CAA"/>
    <w:rsid w:val="005B3E92"/>
    <w:rsid w:val="005B4E5D"/>
    <w:rsid w:val="005B4FBC"/>
    <w:rsid w:val="005B6660"/>
    <w:rsid w:val="005B7347"/>
    <w:rsid w:val="005B7903"/>
    <w:rsid w:val="005B7FCE"/>
    <w:rsid w:val="005C500C"/>
    <w:rsid w:val="005C533A"/>
    <w:rsid w:val="005C6214"/>
    <w:rsid w:val="005C7355"/>
    <w:rsid w:val="005D07E2"/>
    <w:rsid w:val="005D36FB"/>
    <w:rsid w:val="005D4C85"/>
    <w:rsid w:val="005D5751"/>
    <w:rsid w:val="005D773D"/>
    <w:rsid w:val="005E2E17"/>
    <w:rsid w:val="005E3556"/>
    <w:rsid w:val="005E3B7A"/>
    <w:rsid w:val="005F0994"/>
    <w:rsid w:val="005F0F61"/>
    <w:rsid w:val="005F4599"/>
    <w:rsid w:val="005F4C33"/>
    <w:rsid w:val="005F539E"/>
    <w:rsid w:val="00600C97"/>
    <w:rsid w:val="00603EA3"/>
    <w:rsid w:val="00604CE4"/>
    <w:rsid w:val="00604F4B"/>
    <w:rsid w:val="0060712F"/>
    <w:rsid w:val="006072F2"/>
    <w:rsid w:val="006119A7"/>
    <w:rsid w:val="0061413C"/>
    <w:rsid w:val="00616484"/>
    <w:rsid w:val="00616D12"/>
    <w:rsid w:val="00617C52"/>
    <w:rsid w:val="006222AE"/>
    <w:rsid w:val="00622B27"/>
    <w:rsid w:val="00623302"/>
    <w:rsid w:val="00623C59"/>
    <w:rsid w:val="00630658"/>
    <w:rsid w:val="00630D25"/>
    <w:rsid w:val="00631D88"/>
    <w:rsid w:val="00631F5E"/>
    <w:rsid w:val="00633A74"/>
    <w:rsid w:val="00641D6B"/>
    <w:rsid w:val="0064361F"/>
    <w:rsid w:val="00644387"/>
    <w:rsid w:val="00644CE2"/>
    <w:rsid w:val="00646987"/>
    <w:rsid w:val="00646B57"/>
    <w:rsid w:val="0065015F"/>
    <w:rsid w:val="00650D28"/>
    <w:rsid w:val="00651BAD"/>
    <w:rsid w:val="00651C3C"/>
    <w:rsid w:val="0065299F"/>
    <w:rsid w:val="00652BB9"/>
    <w:rsid w:val="00653490"/>
    <w:rsid w:val="00656760"/>
    <w:rsid w:val="006577A2"/>
    <w:rsid w:val="00657CB8"/>
    <w:rsid w:val="00660B84"/>
    <w:rsid w:val="006612ED"/>
    <w:rsid w:val="00661386"/>
    <w:rsid w:val="00661E58"/>
    <w:rsid w:val="00662D9B"/>
    <w:rsid w:val="00663BE8"/>
    <w:rsid w:val="006640DC"/>
    <w:rsid w:val="006642ED"/>
    <w:rsid w:val="00665B5F"/>
    <w:rsid w:val="00670BD2"/>
    <w:rsid w:val="00672C27"/>
    <w:rsid w:val="00674086"/>
    <w:rsid w:val="006759D7"/>
    <w:rsid w:val="00675C6F"/>
    <w:rsid w:val="00675FAD"/>
    <w:rsid w:val="00676F89"/>
    <w:rsid w:val="00677670"/>
    <w:rsid w:val="006778ED"/>
    <w:rsid w:val="0068040B"/>
    <w:rsid w:val="00680DCC"/>
    <w:rsid w:val="0068119B"/>
    <w:rsid w:val="00681202"/>
    <w:rsid w:val="0068255E"/>
    <w:rsid w:val="0068390E"/>
    <w:rsid w:val="00683D36"/>
    <w:rsid w:val="00684B32"/>
    <w:rsid w:val="00685732"/>
    <w:rsid w:val="0068628B"/>
    <w:rsid w:val="00687EA5"/>
    <w:rsid w:val="0069053B"/>
    <w:rsid w:val="006913BF"/>
    <w:rsid w:val="0069299B"/>
    <w:rsid w:val="006940B3"/>
    <w:rsid w:val="0069466F"/>
    <w:rsid w:val="00695CF8"/>
    <w:rsid w:val="006964FE"/>
    <w:rsid w:val="00697E11"/>
    <w:rsid w:val="006A062B"/>
    <w:rsid w:val="006A1728"/>
    <w:rsid w:val="006A567F"/>
    <w:rsid w:val="006B207C"/>
    <w:rsid w:val="006B2BF4"/>
    <w:rsid w:val="006B411C"/>
    <w:rsid w:val="006B5E61"/>
    <w:rsid w:val="006B62C6"/>
    <w:rsid w:val="006B6D0D"/>
    <w:rsid w:val="006B6F12"/>
    <w:rsid w:val="006B7645"/>
    <w:rsid w:val="006C507C"/>
    <w:rsid w:val="006C635B"/>
    <w:rsid w:val="006D1D82"/>
    <w:rsid w:val="006D21FB"/>
    <w:rsid w:val="006D2F9B"/>
    <w:rsid w:val="006D333B"/>
    <w:rsid w:val="006D389E"/>
    <w:rsid w:val="006D56D0"/>
    <w:rsid w:val="006D7CF9"/>
    <w:rsid w:val="006E2DA0"/>
    <w:rsid w:val="006E3F8D"/>
    <w:rsid w:val="006F1AF1"/>
    <w:rsid w:val="006F3664"/>
    <w:rsid w:val="006F37F4"/>
    <w:rsid w:val="006F4B51"/>
    <w:rsid w:val="006F4DE1"/>
    <w:rsid w:val="006F5DFA"/>
    <w:rsid w:val="006F650C"/>
    <w:rsid w:val="006F7285"/>
    <w:rsid w:val="00701598"/>
    <w:rsid w:val="007022F2"/>
    <w:rsid w:val="00704307"/>
    <w:rsid w:val="00704733"/>
    <w:rsid w:val="00705292"/>
    <w:rsid w:val="00706CC5"/>
    <w:rsid w:val="00707E20"/>
    <w:rsid w:val="00707E46"/>
    <w:rsid w:val="00707F3D"/>
    <w:rsid w:val="00710227"/>
    <w:rsid w:val="00710E97"/>
    <w:rsid w:val="00710EE0"/>
    <w:rsid w:val="007117DE"/>
    <w:rsid w:val="00712182"/>
    <w:rsid w:val="00714E47"/>
    <w:rsid w:val="00715534"/>
    <w:rsid w:val="0071564D"/>
    <w:rsid w:val="007201AD"/>
    <w:rsid w:val="00722335"/>
    <w:rsid w:val="007228FC"/>
    <w:rsid w:val="00725D69"/>
    <w:rsid w:val="007312A0"/>
    <w:rsid w:val="00731DFC"/>
    <w:rsid w:val="00733C1D"/>
    <w:rsid w:val="00735E95"/>
    <w:rsid w:val="00736256"/>
    <w:rsid w:val="007367C4"/>
    <w:rsid w:val="0073702C"/>
    <w:rsid w:val="00737FF4"/>
    <w:rsid w:val="00741198"/>
    <w:rsid w:val="007428D9"/>
    <w:rsid w:val="00743348"/>
    <w:rsid w:val="0074368D"/>
    <w:rsid w:val="00745353"/>
    <w:rsid w:val="0074586D"/>
    <w:rsid w:val="00752302"/>
    <w:rsid w:val="007528FC"/>
    <w:rsid w:val="00752E8D"/>
    <w:rsid w:val="007535B1"/>
    <w:rsid w:val="007564AC"/>
    <w:rsid w:val="00757534"/>
    <w:rsid w:val="00760267"/>
    <w:rsid w:val="00760414"/>
    <w:rsid w:val="00761A3D"/>
    <w:rsid w:val="00763314"/>
    <w:rsid w:val="00763825"/>
    <w:rsid w:val="00764911"/>
    <w:rsid w:val="00765AE7"/>
    <w:rsid w:val="00765BE2"/>
    <w:rsid w:val="00770806"/>
    <w:rsid w:val="0077226D"/>
    <w:rsid w:val="007722C1"/>
    <w:rsid w:val="0077364C"/>
    <w:rsid w:val="00774529"/>
    <w:rsid w:val="00776129"/>
    <w:rsid w:val="00777655"/>
    <w:rsid w:val="00777793"/>
    <w:rsid w:val="00777B8F"/>
    <w:rsid w:val="0078045E"/>
    <w:rsid w:val="00781F22"/>
    <w:rsid w:val="0078245F"/>
    <w:rsid w:val="00783169"/>
    <w:rsid w:val="0078455C"/>
    <w:rsid w:val="00784F1F"/>
    <w:rsid w:val="007863F6"/>
    <w:rsid w:val="0079003B"/>
    <w:rsid w:val="00790344"/>
    <w:rsid w:val="00791D34"/>
    <w:rsid w:val="007963D8"/>
    <w:rsid w:val="0079658F"/>
    <w:rsid w:val="007A04F6"/>
    <w:rsid w:val="007A22EC"/>
    <w:rsid w:val="007A5359"/>
    <w:rsid w:val="007A72BC"/>
    <w:rsid w:val="007B30C5"/>
    <w:rsid w:val="007B3119"/>
    <w:rsid w:val="007B45D0"/>
    <w:rsid w:val="007B5CA3"/>
    <w:rsid w:val="007B6131"/>
    <w:rsid w:val="007B7A74"/>
    <w:rsid w:val="007C0042"/>
    <w:rsid w:val="007C1847"/>
    <w:rsid w:val="007C30F0"/>
    <w:rsid w:val="007C3188"/>
    <w:rsid w:val="007C4026"/>
    <w:rsid w:val="007C41E0"/>
    <w:rsid w:val="007C4D99"/>
    <w:rsid w:val="007C50E2"/>
    <w:rsid w:val="007C6EA3"/>
    <w:rsid w:val="007D1B02"/>
    <w:rsid w:val="007D1CF2"/>
    <w:rsid w:val="007D436D"/>
    <w:rsid w:val="007D4E41"/>
    <w:rsid w:val="007E0C8C"/>
    <w:rsid w:val="007E2951"/>
    <w:rsid w:val="007E3764"/>
    <w:rsid w:val="007E5400"/>
    <w:rsid w:val="007E6435"/>
    <w:rsid w:val="007F0273"/>
    <w:rsid w:val="007F033E"/>
    <w:rsid w:val="007F238C"/>
    <w:rsid w:val="007F31AB"/>
    <w:rsid w:val="00800490"/>
    <w:rsid w:val="00800982"/>
    <w:rsid w:val="00800D71"/>
    <w:rsid w:val="00801812"/>
    <w:rsid w:val="00802387"/>
    <w:rsid w:val="008023D9"/>
    <w:rsid w:val="008037EE"/>
    <w:rsid w:val="00803CB3"/>
    <w:rsid w:val="008069BC"/>
    <w:rsid w:val="00807304"/>
    <w:rsid w:val="0081031A"/>
    <w:rsid w:val="0081079A"/>
    <w:rsid w:val="00812C44"/>
    <w:rsid w:val="0081320A"/>
    <w:rsid w:val="00814753"/>
    <w:rsid w:val="0081615C"/>
    <w:rsid w:val="00817179"/>
    <w:rsid w:val="00817F42"/>
    <w:rsid w:val="00820434"/>
    <w:rsid w:val="008209EC"/>
    <w:rsid w:val="00820D41"/>
    <w:rsid w:val="00823FAF"/>
    <w:rsid w:val="008240E2"/>
    <w:rsid w:val="00825190"/>
    <w:rsid w:val="0083197C"/>
    <w:rsid w:val="008349FA"/>
    <w:rsid w:val="008350F1"/>
    <w:rsid w:val="00835F76"/>
    <w:rsid w:val="00836EA8"/>
    <w:rsid w:val="00841009"/>
    <w:rsid w:val="0084188C"/>
    <w:rsid w:val="00842FA5"/>
    <w:rsid w:val="00843507"/>
    <w:rsid w:val="00845266"/>
    <w:rsid w:val="00845D76"/>
    <w:rsid w:val="00846393"/>
    <w:rsid w:val="0084657B"/>
    <w:rsid w:val="0084716A"/>
    <w:rsid w:val="00850E08"/>
    <w:rsid w:val="0085115D"/>
    <w:rsid w:val="00851B73"/>
    <w:rsid w:val="0085249F"/>
    <w:rsid w:val="00852EAE"/>
    <w:rsid w:val="008548DA"/>
    <w:rsid w:val="00855BD4"/>
    <w:rsid w:val="00856D93"/>
    <w:rsid w:val="008572B9"/>
    <w:rsid w:val="00861A32"/>
    <w:rsid w:val="008623B4"/>
    <w:rsid w:val="00862CF6"/>
    <w:rsid w:val="00863EC7"/>
    <w:rsid w:val="008643DA"/>
    <w:rsid w:val="00864609"/>
    <w:rsid w:val="0086535F"/>
    <w:rsid w:val="0086568A"/>
    <w:rsid w:val="00866BE2"/>
    <w:rsid w:val="00870033"/>
    <w:rsid w:val="00870ACA"/>
    <w:rsid w:val="008715E5"/>
    <w:rsid w:val="00871E6A"/>
    <w:rsid w:val="00872319"/>
    <w:rsid w:val="00873891"/>
    <w:rsid w:val="00873CC8"/>
    <w:rsid w:val="00875EF4"/>
    <w:rsid w:val="00876805"/>
    <w:rsid w:val="00876C3A"/>
    <w:rsid w:val="00877660"/>
    <w:rsid w:val="0088139A"/>
    <w:rsid w:val="00881CE3"/>
    <w:rsid w:val="0088218A"/>
    <w:rsid w:val="00884B76"/>
    <w:rsid w:val="008850A7"/>
    <w:rsid w:val="008878C6"/>
    <w:rsid w:val="00890093"/>
    <w:rsid w:val="00890EF7"/>
    <w:rsid w:val="0089274C"/>
    <w:rsid w:val="00893DEE"/>
    <w:rsid w:val="0089776D"/>
    <w:rsid w:val="00897E4D"/>
    <w:rsid w:val="008A0921"/>
    <w:rsid w:val="008A1928"/>
    <w:rsid w:val="008A1DE0"/>
    <w:rsid w:val="008A1E87"/>
    <w:rsid w:val="008A315A"/>
    <w:rsid w:val="008A3F80"/>
    <w:rsid w:val="008B0A72"/>
    <w:rsid w:val="008B12A4"/>
    <w:rsid w:val="008B2CC2"/>
    <w:rsid w:val="008B3A27"/>
    <w:rsid w:val="008B4DC5"/>
    <w:rsid w:val="008B5503"/>
    <w:rsid w:val="008B5C14"/>
    <w:rsid w:val="008B7A67"/>
    <w:rsid w:val="008C2BBB"/>
    <w:rsid w:val="008C3292"/>
    <w:rsid w:val="008C3CFE"/>
    <w:rsid w:val="008C4A02"/>
    <w:rsid w:val="008C4D34"/>
    <w:rsid w:val="008C5162"/>
    <w:rsid w:val="008C602B"/>
    <w:rsid w:val="008C69DC"/>
    <w:rsid w:val="008C6A80"/>
    <w:rsid w:val="008C7D94"/>
    <w:rsid w:val="008D08E8"/>
    <w:rsid w:val="008D3237"/>
    <w:rsid w:val="008D5DFB"/>
    <w:rsid w:val="008E05DA"/>
    <w:rsid w:val="008E093D"/>
    <w:rsid w:val="008E1C25"/>
    <w:rsid w:val="008E5577"/>
    <w:rsid w:val="008E5CA9"/>
    <w:rsid w:val="008E698F"/>
    <w:rsid w:val="008E799A"/>
    <w:rsid w:val="008F0C0E"/>
    <w:rsid w:val="008F2FF5"/>
    <w:rsid w:val="008F3FD7"/>
    <w:rsid w:val="008F5284"/>
    <w:rsid w:val="00900B80"/>
    <w:rsid w:val="00901756"/>
    <w:rsid w:val="00901FE2"/>
    <w:rsid w:val="00905533"/>
    <w:rsid w:val="009079DC"/>
    <w:rsid w:val="00907CBE"/>
    <w:rsid w:val="00910C50"/>
    <w:rsid w:val="00910E8B"/>
    <w:rsid w:val="0091546B"/>
    <w:rsid w:val="00916604"/>
    <w:rsid w:val="00920685"/>
    <w:rsid w:val="009223B1"/>
    <w:rsid w:val="00922445"/>
    <w:rsid w:val="0092390A"/>
    <w:rsid w:val="00923D9C"/>
    <w:rsid w:val="00924BA2"/>
    <w:rsid w:val="00926064"/>
    <w:rsid w:val="00926BF6"/>
    <w:rsid w:val="00927D3D"/>
    <w:rsid w:val="0093179D"/>
    <w:rsid w:val="00934F28"/>
    <w:rsid w:val="00935FC3"/>
    <w:rsid w:val="00936B9A"/>
    <w:rsid w:val="00943290"/>
    <w:rsid w:val="009434AE"/>
    <w:rsid w:val="009447DB"/>
    <w:rsid w:val="00946D81"/>
    <w:rsid w:val="00947EC7"/>
    <w:rsid w:val="009501E8"/>
    <w:rsid w:val="009517DD"/>
    <w:rsid w:val="00952D3B"/>
    <w:rsid w:val="00953A43"/>
    <w:rsid w:val="00955FE2"/>
    <w:rsid w:val="009569E8"/>
    <w:rsid w:val="00960881"/>
    <w:rsid w:val="00961825"/>
    <w:rsid w:val="009620AC"/>
    <w:rsid w:val="009623DC"/>
    <w:rsid w:val="00962558"/>
    <w:rsid w:val="009634F7"/>
    <w:rsid w:val="009663BF"/>
    <w:rsid w:val="00970988"/>
    <w:rsid w:val="00971AE4"/>
    <w:rsid w:val="00971DDF"/>
    <w:rsid w:val="009763EF"/>
    <w:rsid w:val="00976589"/>
    <w:rsid w:val="00976B51"/>
    <w:rsid w:val="009809BE"/>
    <w:rsid w:val="00982EA6"/>
    <w:rsid w:val="009844CC"/>
    <w:rsid w:val="00985836"/>
    <w:rsid w:val="009862E0"/>
    <w:rsid w:val="009903F0"/>
    <w:rsid w:val="00990D14"/>
    <w:rsid w:val="00991F36"/>
    <w:rsid w:val="00992765"/>
    <w:rsid w:val="009929DE"/>
    <w:rsid w:val="00994D2D"/>
    <w:rsid w:val="00996ED7"/>
    <w:rsid w:val="00997146"/>
    <w:rsid w:val="009A010B"/>
    <w:rsid w:val="009A095E"/>
    <w:rsid w:val="009A136F"/>
    <w:rsid w:val="009A198D"/>
    <w:rsid w:val="009A2650"/>
    <w:rsid w:val="009B0457"/>
    <w:rsid w:val="009B1263"/>
    <w:rsid w:val="009B473A"/>
    <w:rsid w:val="009B6802"/>
    <w:rsid w:val="009C0CEE"/>
    <w:rsid w:val="009C0FCB"/>
    <w:rsid w:val="009C7E3F"/>
    <w:rsid w:val="009D1FAD"/>
    <w:rsid w:val="009D2D17"/>
    <w:rsid w:val="009D2DF5"/>
    <w:rsid w:val="009D48EA"/>
    <w:rsid w:val="009D58F6"/>
    <w:rsid w:val="009D59B9"/>
    <w:rsid w:val="009D5C0F"/>
    <w:rsid w:val="009D5FA6"/>
    <w:rsid w:val="009E2407"/>
    <w:rsid w:val="009E2B86"/>
    <w:rsid w:val="009E2E20"/>
    <w:rsid w:val="009E32D7"/>
    <w:rsid w:val="009E3F93"/>
    <w:rsid w:val="009F01A8"/>
    <w:rsid w:val="009F23EB"/>
    <w:rsid w:val="009F3B49"/>
    <w:rsid w:val="009F4580"/>
    <w:rsid w:val="009F4E37"/>
    <w:rsid w:val="009F5198"/>
    <w:rsid w:val="009F55B9"/>
    <w:rsid w:val="009F6029"/>
    <w:rsid w:val="009F7A12"/>
    <w:rsid w:val="009F7B7A"/>
    <w:rsid w:val="00A004E1"/>
    <w:rsid w:val="00A007AA"/>
    <w:rsid w:val="00A00C1A"/>
    <w:rsid w:val="00A02C68"/>
    <w:rsid w:val="00A05BB8"/>
    <w:rsid w:val="00A05F0D"/>
    <w:rsid w:val="00A079A7"/>
    <w:rsid w:val="00A10485"/>
    <w:rsid w:val="00A10A3D"/>
    <w:rsid w:val="00A10CF8"/>
    <w:rsid w:val="00A1234C"/>
    <w:rsid w:val="00A12668"/>
    <w:rsid w:val="00A13F3A"/>
    <w:rsid w:val="00A1452F"/>
    <w:rsid w:val="00A14694"/>
    <w:rsid w:val="00A17E9A"/>
    <w:rsid w:val="00A20007"/>
    <w:rsid w:val="00A203C1"/>
    <w:rsid w:val="00A20627"/>
    <w:rsid w:val="00A212D1"/>
    <w:rsid w:val="00A21973"/>
    <w:rsid w:val="00A222E0"/>
    <w:rsid w:val="00A23FAE"/>
    <w:rsid w:val="00A25C44"/>
    <w:rsid w:val="00A269C6"/>
    <w:rsid w:val="00A27003"/>
    <w:rsid w:val="00A27140"/>
    <w:rsid w:val="00A30652"/>
    <w:rsid w:val="00A32741"/>
    <w:rsid w:val="00A32CD9"/>
    <w:rsid w:val="00A32E10"/>
    <w:rsid w:val="00A356B1"/>
    <w:rsid w:val="00A41B3D"/>
    <w:rsid w:val="00A4423D"/>
    <w:rsid w:val="00A4430D"/>
    <w:rsid w:val="00A44657"/>
    <w:rsid w:val="00A44B08"/>
    <w:rsid w:val="00A44C79"/>
    <w:rsid w:val="00A45AD4"/>
    <w:rsid w:val="00A46D7D"/>
    <w:rsid w:val="00A47116"/>
    <w:rsid w:val="00A51DBF"/>
    <w:rsid w:val="00A53DDE"/>
    <w:rsid w:val="00A5423B"/>
    <w:rsid w:val="00A564B7"/>
    <w:rsid w:val="00A57338"/>
    <w:rsid w:val="00A604F1"/>
    <w:rsid w:val="00A6155E"/>
    <w:rsid w:val="00A62868"/>
    <w:rsid w:val="00A63519"/>
    <w:rsid w:val="00A6354E"/>
    <w:rsid w:val="00A6449E"/>
    <w:rsid w:val="00A73B35"/>
    <w:rsid w:val="00A73F83"/>
    <w:rsid w:val="00A7601A"/>
    <w:rsid w:val="00A76AF3"/>
    <w:rsid w:val="00A77FF4"/>
    <w:rsid w:val="00A802D5"/>
    <w:rsid w:val="00A8295A"/>
    <w:rsid w:val="00A83E2D"/>
    <w:rsid w:val="00A8611A"/>
    <w:rsid w:val="00A86FB4"/>
    <w:rsid w:val="00A87849"/>
    <w:rsid w:val="00A8785B"/>
    <w:rsid w:val="00A87D05"/>
    <w:rsid w:val="00A93C47"/>
    <w:rsid w:val="00A947EE"/>
    <w:rsid w:val="00A97E87"/>
    <w:rsid w:val="00AA0767"/>
    <w:rsid w:val="00AA0C9F"/>
    <w:rsid w:val="00AA174C"/>
    <w:rsid w:val="00AA204A"/>
    <w:rsid w:val="00AB0E37"/>
    <w:rsid w:val="00AB4012"/>
    <w:rsid w:val="00AB55C1"/>
    <w:rsid w:val="00AB5F7F"/>
    <w:rsid w:val="00AB726A"/>
    <w:rsid w:val="00AC0166"/>
    <w:rsid w:val="00AC3E5C"/>
    <w:rsid w:val="00AC7721"/>
    <w:rsid w:val="00AD0D1F"/>
    <w:rsid w:val="00AD18AA"/>
    <w:rsid w:val="00AD2F93"/>
    <w:rsid w:val="00AD3D69"/>
    <w:rsid w:val="00AD433E"/>
    <w:rsid w:val="00AD55D0"/>
    <w:rsid w:val="00AD5DEB"/>
    <w:rsid w:val="00AD7E81"/>
    <w:rsid w:val="00AE1C34"/>
    <w:rsid w:val="00AE2A9C"/>
    <w:rsid w:val="00AE5D82"/>
    <w:rsid w:val="00AE653B"/>
    <w:rsid w:val="00AF1A00"/>
    <w:rsid w:val="00AF207C"/>
    <w:rsid w:val="00AF21E1"/>
    <w:rsid w:val="00AF2583"/>
    <w:rsid w:val="00AF3585"/>
    <w:rsid w:val="00AF3C19"/>
    <w:rsid w:val="00AF3D99"/>
    <w:rsid w:val="00AF4575"/>
    <w:rsid w:val="00AF495F"/>
    <w:rsid w:val="00B00048"/>
    <w:rsid w:val="00B00606"/>
    <w:rsid w:val="00B01F12"/>
    <w:rsid w:val="00B03833"/>
    <w:rsid w:val="00B048D4"/>
    <w:rsid w:val="00B05477"/>
    <w:rsid w:val="00B061CE"/>
    <w:rsid w:val="00B06C87"/>
    <w:rsid w:val="00B0730C"/>
    <w:rsid w:val="00B07532"/>
    <w:rsid w:val="00B11C3E"/>
    <w:rsid w:val="00B12903"/>
    <w:rsid w:val="00B139D6"/>
    <w:rsid w:val="00B13BBC"/>
    <w:rsid w:val="00B146B7"/>
    <w:rsid w:val="00B15882"/>
    <w:rsid w:val="00B15CD5"/>
    <w:rsid w:val="00B16616"/>
    <w:rsid w:val="00B1770C"/>
    <w:rsid w:val="00B20159"/>
    <w:rsid w:val="00B228A5"/>
    <w:rsid w:val="00B23DEE"/>
    <w:rsid w:val="00B24805"/>
    <w:rsid w:val="00B24AC0"/>
    <w:rsid w:val="00B24C25"/>
    <w:rsid w:val="00B26F97"/>
    <w:rsid w:val="00B278B6"/>
    <w:rsid w:val="00B3195F"/>
    <w:rsid w:val="00B32256"/>
    <w:rsid w:val="00B3243C"/>
    <w:rsid w:val="00B32BFF"/>
    <w:rsid w:val="00B347A6"/>
    <w:rsid w:val="00B35741"/>
    <w:rsid w:val="00B36EB2"/>
    <w:rsid w:val="00B37381"/>
    <w:rsid w:val="00B379F9"/>
    <w:rsid w:val="00B41185"/>
    <w:rsid w:val="00B413C0"/>
    <w:rsid w:val="00B42E69"/>
    <w:rsid w:val="00B43C61"/>
    <w:rsid w:val="00B43E9A"/>
    <w:rsid w:val="00B44294"/>
    <w:rsid w:val="00B4507C"/>
    <w:rsid w:val="00B45194"/>
    <w:rsid w:val="00B473C5"/>
    <w:rsid w:val="00B504AE"/>
    <w:rsid w:val="00B5579A"/>
    <w:rsid w:val="00B57948"/>
    <w:rsid w:val="00B6025D"/>
    <w:rsid w:val="00B607DB"/>
    <w:rsid w:val="00B61A88"/>
    <w:rsid w:val="00B65413"/>
    <w:rsid w:val="00B65A98"/>
    <w:rsid w:val="00B67229"/>
    <w:rsid w:val="00B7374D"/>
    <w:rsid w:val="00B77424"/>
    <w:rsid w:val="00B7743B"/>
    <w:rsid w:val="00B806F2"/>
    <w:rsid w:val="00B81327"/>
    <w:rsid w:val="00B81E59"/>
    <w:rsid w:val="00B83700"/>
    <w:rsid w:val="00B83932"/>
    <w:rsid w:val="00B83B8E"/>
    <w:rsid w:val="00B85677"/>
    <w:rsid w:val="00B86E09"/>
    <w:rsid w:val="00B86F31"/>
    <w:rsid w:val="00B87A3E"/>
    <w:rsid w:val="00B90BBE"/>
    <w:rsid w:val="00B923AD"/>
    <w:rsid w:val="00B93275"/>
    <w:rsid w:val="00B95400"/>
    <w:rsid w:val="00B959B3"/>
    <w:rsid w:val="00B97C9E"/>
    <w:rsid w:val="00BA146C"/>
    <w:rsid w:val="00BA1E41"/>
    <w:rsid w:val="00BA3B66"/>
    <w:rsid w:val="00BA4266"/>
    <w:rsid w:val="00BA4763"/>
    <w:rsid w:val="00BA5C75"/>
    <w:rsid w:val="00BA6EEF"/>
    <w:rsid w:val="00BA7A2F"/>
    <w:rsid w:val="00BB22F2"/>
    <w:rsid w:val="00BB28D3"/>
    <w:rsid w:val="00BB5140"/>
    <w:rsid w:val="00BB5934"/>
    <w:rsid w:val="00BB646C"/>
    <w:rsid w:val="00BB73A8"/>
    <w:rsid w:val="00BC147D"/>
    <w:rsid w:val="00BC201E"/>
    <w:rsid w:val="00BC20CA"/>
    <w:rsid w:val="00BC411A"/>
    <w:rsid w:val="00BC47E1"/>
    <w:rsid w:val="00BC4B33"/>
    <w:rsid w:val="00BD03F4"/>
    <w:rsid w:val="00BD1AFA"/>
    <w:rsid w:val="00BD2012"/>
    <w:rsid w:val="00BD20DC"/>
    <w:rsid w:val="00BD20E7"/>
    <w:rsid w:val="00BD3735"/>
    <w:rsid w:val="00BD5AC6"/>
    <w:rsid w:val="00BD64EF"/>
    <w:rsid w:val="00BD653A"/>
    <w:rsid w:val="00BD68FC"/>
    <w:rsid w:val="00BE09C0"/>
    <w:rsid w:val="00BE54AC"/>
    <w:rsid w:val="00BE6BA5"/>
    <w:rsid w:val="00BE6C40"/>
    <w:rsid w:val="00BE6DB0"/>
    <w:rsid w:val="00BF14F9"/>
    <w:rsid w:val="00BF4870"/>
    <w:rsid w:val="00BF6318"/>
    <w:rsid w:val="00C017FF"/>
    <w:rsid w:val="00C03E85"/>
    <w:rsid w:val="00C10D1B"/>
    <w:rsid w:val="00C115ED"/>
    <w:rsid w:val="00C116E8"/>
    <w:rsid w:val="00C124AD"/>
    <w:rsid w:val="00C12A28"/>
    <w:rsid w:val="00C14FBE"/>
    <w:rsid w:val="00C162A5"/>
    <w:rsid w:val="00C271F0"/>
    <w:rsid w:val="00C27867"/>
    <w:rsid w:val="00C3022A"/>
    <w:rsid w:val="00C30AA1"/>
    <w:rsid w:val="00C31ADB"/>
    <w:rsid w:val="00C33CBC"/>
    <w:rsid w:val="00C35142"/>
    <w:rsid w:val="00C378C2"/>
    <w:rsid w:val="00C421E4"/>
    <w:rsid w:val="00C422C5"/>
    <w:rsid w:val="00C44CA9"/>
    <w:rsid w:val="00C500F1"/>
    <w:rsid w:val="00C507B0"/>
    <w:rsid w:val="00C52039"/>
    <w:rsid w:val="00C5231B"/>
    <w:rsid w:val="00C53A35"/>
    <w:rsid w:val="00C6066A"/>
    <w:rsid w:val="00C630FD"/>
    <w:rsid w:val="00C63B76"/>
    <w:rsid w:val="00C65B28"/>
    <w:rsid w:val="00C677DD"/>
    <w:rsid w:val="00C67A04"/>
    <w:rsid w:val="00C70FD1"/>
    <w:rsid w:val="00C7172E"/>
    <w:rsid w:val="00C717E9"/>
    <w:rsid w:val="00C7253F"/>
    <w:rsid w:val="00C7391C"/>
    <w:rsid w:val="00C7396D"/>
    <w:rsid w:val="00C74604"/>
    <w:rsid w:val="00C800FC"/>
    <w:rsid w:val="00C80236"/>
    <w:rsid w:val="00C80DE3"/>
    <w:rsid w:val="00C8272B"/>
    <w:rsid w:val="00C82742"/>
    <w:rsid w:val="00C82D53"/>
    <w:rsid w:val="00C8495A"/>
    <w:rsid w:val="00C84FC1"/>
    <w:rsid w:val="00C8506D"/>
    <w:rsid w:val="00C855A1"/>
    <w:rsid w:val="00C86CB1"/>
    <w:rsid w:val="00C9072F"/>
    <w:rsid w:val="00C90AA9"/>
    <w:rsid w:val="00C91C3E"/>
    <w:rsid w:val="00C9624C"/>
    <w:rsid w:val="00C96C57"/>
    <w:rsid w:val="00C97B00"/>
    <w:rsid w:val="00CA0856"/>
    <w:rsid w:val="00CA14D9"/>
    <w:rsid w:val="00CA3AC5"/>
    <w:rsid w:val="00CA6758"/>
    <w:rsid w:val="00CB0144"/>
    <w:rsid w:val="00CB0DEB"/>
    <w:rsid w:val="00CB2186"/>
    <w:rsid w:val="00CB3DE4"/>
    <w:rsid w:val="00CB3F92"/>
    <w:rsid w:val="00CB5F11"/>
    <w:rsid w:val="00CB6191"/>
    <w:rsid w:val="00CB6214"/>
    <w:rsid w:val="00CB7223"/>
    <w:rsid w:val="00CB7A11"/>
    <w:rsid w:val="00CC098C"/>
    <w:rsid w:val="00CC0A96"/>
    <w:rsid w:val="00CC0E83"/>
    <w:rsid w:val="00CC3AFA"/>
    <w:rsid w:val="00CC492E"/>
    <w:rsid w:val="00CC4FBD"/>
    <w:rsid w:val="00CC5738"/>
    <w:rsid w:val="00CC5740"/>
    <w:rsid w:val="00CC5F45"/>
    <w:rsid w:val="00CD0B31"/>
    <w:rsid w:val="00CD1278"/>
    <w:rsid w:val="00CD2E04"/>
    <w:rsid w:val="00CD2F60"/>
    <w:rsid w:val="00CD36C6"/>
    <w:rsid w:val="00CD3BFF"/>
    <w:rsid w:val="00CD4181"/>
    <w:rsid w:val="00CD4BE0"/>
    <w:rsid w:val="00CD4D23"/>
    <w:rsid w:val="00CD605E"/>
    <w:rsid w:val="00CD60BD"/>
    <w:rsid w:val="00CD77C9"/>
    <w:rsid w:val="00CE20CC"/>
    <w:rsid w:val="00CE3021"/>
    <w:rsid w:val="00CE3B1F"/>
    <w:rsid w:val="00CE3CC3"/>
    <w:rsid w:val="00CE3E6C"/>
    <w:rsid w:val="00CE467C"/>
    <w:rsid w:val="00CE5B4F"/>
    <w:rsid w:val="00CE706C"/>
    <w:rsid w:val="00CE7155"/>
    <w:rsid w:val="00CF0FB0"/>
    <w:rsid w:val="00CF2CB0"/>
    <w:rsid w:val="00CF33DC"/>
    <w:rsid w:val="00CF3A9D"/>
    <w:rsid w:val="00CF44B2"/>
    <w:rsid w:val="00CF6424"/>
    <w:rsid w:val="00CF666C"/>
    <w:rsid w:val="00CF7D67"/>
    <w:rsid w:val="00D00B99"/>
    <w:rsid w:val="00D010F6"/>
    <w:rsid w:val="00D01292"/>
    <w:rsid w:val="00D0175C"/>
    <w:rsid w:val="00D035A7"/>
    <w:rsid w:val="00D04176"/>
    <w:rsid w:val="00D073FD"/>
    <w:rsid w:val="00D118B6"/>
    <w:rsid w:val="00D12A8E"/>
    <w:rsid w:val="00D12D36"/>
    <w:rsid w:val="00D156DE"/>
    <w:rsid w:val="00D16156"/>
    <w:rsid w:val="00D1698C"/>
    <w:rsid w:val="00D17021"/>
    <w:rsid w:val="00D17E39"/>
    <w:rsid w:val="00D2115D"/>
    <w:rsid w:val="00D233B7"/>
    <w:rsid w:val="00D24319"/>
    <w:rsid w:val="00D24AAA"/>
    <w:rsid w:val="00D25E7C"/>
    <w:rsid w:val="00D305E8"/>
    <w:rsid w:val="00D33132"/>
    <w:rsid w:val="00D345B1"/>
    <w:rsid w:val="00D348D2"/>
    <w:rsid w:val="00D35081"/>
    <w:rsid w:val="00D40612"/>
    <w:rsid w:val="00D40AC1"/>
    <w:rsid w:val="00D412D2"/>
    <w:rsid w:val="00D42059"/>
    <w:rsid w:val="00D43491"/>
    <w:rsid w:val="00D44E8E"/>
    <w:rsid w:val="00D47223"/>
    <w:rsid w:val="00D50A40"/>
    <w:rsid w:val="00D52057"/>
    <w:rsid w:val="00D529CB"/>
    <w:rsid w:val="00D53F71"/>
    <w:rsid w:val="00D561ED"/>
    <w:rsid w:val="00D568B8"/>
    <w:rsid w:val="00D56B44"/>
    <w:rsid w:val="00D5790F"/>
    <w:rsid w:val="00D57E66"/>
    <w:rsid w:val="00D60992"/>
    <w:rsid w:val="00D62F82"/>
    <w:rsid w:val="00D630A2"/>
    <w:rsid w:val="00D644A7"/>
    <w:rsid w:val="00D663C5"/>
    <w:rsid w:val="00D66A03"/>
    <w:rsid w:val="00D6740D"/>
    <w:rsid w:val="00D67A60"/>
    <w:rsid w:val="00D67CBB"/>
    <w:rsid w:val="00D70581"/>
    <w:rsid w:val="00D70BB7"/>
    <w:rsid w:val="00D70F1F"/>
    <w:rsid w:val="00D72ED3"/>
    <w:rsid w:val="00D7301E"/>
    <w:rsid w:val="00D76364"/>
    <w:rsid w:val="00D76B7A"/>
    <w:rsid w:val="00D82BC4"/>
    <w:rsid w:val="00D8736C"/>
    <w:rsid w:val="00D923C3"/>
    <w:rsid w:val="00D928A6"/>
    <w:rsid w:val="00D94D87"/>
    <w:rsid w:val="00D95C53"/>
    <w:rsid w:val="00D96B2C"/>
    <w:rsid w:val="00D970FA"/>
    <w:rsid w:val="00DA1218"/>
    <w:rsid w:val="00DA13C0"/>
    <w:rsid w:val="00DA1405"/>
    <w:rsid w:val="00DA2CA8"/>
    <w:rsid w:val="00DA3108"/>
    <w:rsid w:val="00DA4D1E"/>
    <w:rsid w:val="00DA4E18"/>
    <w:rsid w:val="00DA5B6F"/>
    <w:rsid w:val="00DA78CE"/>
    <w:rsid w:val="00DB05B0"/>
    <w:rsid w:val="00DB09BA"/>
    <w:rsid w:val="00DB0E00"/>
    <w:rsid w:val="00DB30A9"/>
    <w:rsid w:val="00DB4CBC"/>
    <w:rsid w:val="00DB5900"/>
    <w:rsid w:val="00DB6A8D"/>
    <w:rsid w:val="00DB7203"/>
    <w:rsid w:val="00DB7A15"/>
    <w:rsid w:val="00DC6443"/>
    <w:rsid w:val="00DC7A65"/>
    <w:rsid w:val="00DD0540"/>
    <w:rsid w:val="00DD05DC"/>
    <w:rsid w:val="00DD136E"/>
    <w:rsid w:val="00DD1B8D"/>
    <w:rsid w:val="00DD4480"/>
    <w:rsid w:val="00DD7BFA"/>
    <w:rsid w:val="00DE0713"/>
    <w:rsid w:val="00DE6DBD"/>
    <w:rsid w:val="00DF3436"/>
    <w:rsid w:val="00DF6487"/>
    <w:rsid w:val="00DF6548"/>
    <w:rsid w:val="00DF7243"/>
    <w:rsid w:val="00DF7DBB"/>
    <w:rsid w:val="00E00378"/>
    <w:rsid w:val="00E01FC4"/>
    <w:rsid w:val="00E0312F"/>
    <w:rsid w:val="00E04B9D"/>
    <w:rsid w:val="00E1020E"/>
    <w:rsid w:val="00E1034D"/>
    <w:rsid w:val="00E113A6"/>
    <w:rsid w:val="00E154D9"/>
    <w:rsid w:val="00E17715"/>
    <w:rsid w:val="00E17C37"/>
    <w:rsid w:val="00E20888"/>
    <w:rsid w:val="00E2192E"/>
    <w:rsid w:val="00E22513"/>
    <w:rsid w:val="00E23175"/>
    <w:rsid w:val="00E23840"/>
    <w:rsid w:val="00E23B49"/>
    <w:rsid w:val="00E25A09"/>
    <w:rsid w:val="00E263FF"/>
    <w:rsid w:val="00E2750D"/>
    <w:rsid w:val="00E3115B"/>
    <w:rsid w:val="00E31F58"/>
    <w:rsid w:val="00E33A30"/>
    <w:rsid w:val="00E33D23"/>
    <w:rsid w:val="00E3482E"/>
    <w:rsid w:val="00E4025A"/>
    <w:rsid w:val="00E406E1"/>
    <w:rsid w:val="00E40A10"/>
    <w:rsid w:val="00E40D1B"/>
    <w:rsid w:val="00E427AC"/>
    <w:rsid w:val="00E427DB"/>
    <w:rsid w:val="00E43763"/>
    <w:rsid w:val="00E43D54"/>
    <w:rsid w:val="00E43EBC"/>
    <w:rsid w:val="00E46AB9"/>
    <w:rsid w:val="00E4739F"/>
    <w:rsid w:val="00E47B74"/>
    <w:rsid w:val="00E5051E"/>
    <w:rsid w:val="00E506BC"/>
    <w:rsid w:val="00E513D0"/>
    <w:rsid w:val="00E53112"/>
    <w:rsid w:val="00E536CA"/>
    <w:rsid w:val="00E53B08"/>
    <w:rsid w:val="00E53D5E"/>
    <w:rsid w:val="00E55238"/>
    <w:rsid w:val="00E5531A"/>
    <w:rsid w:val="00E557E9"/>
    <w:rsid w:val="00E619C2"/>
    <w:rsid w:val="00E62902"/>
    <w:rsid w:val="00E630A6"/>
    <w:rsid w:val="00E6320C"/>
    <w:rsid w:val="00E669BB"/>
    <w:rsid w:val="00E66A48"/>
    <w:rsid w:val="00E7145E"/>
    <w:rsid w:val="00E71A31"/>
    <w:rsid w:val="00E71B81"/>
    <w:rsid w:val="00E72FF2"/>
    <w:rsid w:val="00E7332C"/>
    <w:rsid w:val="00E74560"/>
    <w:rsid w:val="00E770C5"/>
    <w:rsid w:val="00E819A7"/>
    <w:rsid w:val="00E81CF3"/>
    <w:rsid w:val="00E838E8"/>
    <w:rsid w:val="00E85843"/>
    <w:rsid w:val="00E86BD6"/>
    <w:rsid w:val="00E90633"/>
    <w:rsid w:val="00E91754"/>
    <w:rsid w:val="00E96A54"/>
    <w:rsid w:val="00EA0182"/>
    <w:rsid w:val="00EA1DE7"/>
    <w:rsid w:val="00EA270C"/>
    <w:rsid w:val="00EA344F"/>
    <w:rsid w:val="00EA3504"/>
    <w:rsid w:val="00EA3B4B"/>
    <w:rsid w:val="00EA3C0C"/>
    <w:rsid w:val="00EA43E1"/>
    <w:rsid w:val="00EA6BB6"/>
    <w:rsid w:val="00EA7D01"/>
    <w:rsid w:val="00EB0EDA"/>
    <w:rsid w:val="00EB1331"/>
    <w:rsid w:val="00EB26D9"/>
    <w:rsid w:val="00EB2C03"/>
    <w:rsid w:val="00EB3A4E"/>
    <w:rsid w:val="00EB6150"/>
    <w:rsid w:val="00EB7159"/>
    <w:rsid w:val="00EC0301"/>
    <w:rsid w:val="00EC07CF"/>
    <w:rsid w:val="00EC168A"/>
    <w:rsid w:val="00EC2052"/>
    <w:rsid w:val="00EC260E"/>
    <w:rsid w:val="00EC6C01"/>
    <w:rsid w:val="00EC7162"/>
    <w:rsid w:val="00EC722A"/>
    <w:rsid w:val="00ED034D"/>
    <w:rsid w:val="00ED109D"/>
    <w:rsid w:val="00ED14A8"/>
    <w:rsid w:val="00ED1CC6"/>
    <w:rsid w:val="00ED1F31"/>
    <w:rsid w:val="00ED4298"/>
    <w:rsid w:val="00ED6C9A"/>
    <w:rsid w:val="00EE02A2"/>
    <w:rsid w:val="00EE07CE"/>
    <w:rsid w:val="00EE0DBB"/>
    <w:rsid w:val="00EE322B"/>
    <w:rsid w:val="00EE500E"/>
    <w:rsid w:val="00EE642C"/>
    <w:rsid w:val="00EE6822"/>
    <w:rsid w:val="00EF1B22"/>
    <w:rsid w:val="00EF27C2"/>
    <w:rsid w:val="00EF2D0B"/>
    <w:rsid w:val="00EF34B6"/>
    <w:rsid w:val="00EF38C1"/>
    <w:rsid w:val="00EF6FD6"/>
    <w:rsid w:val="00F02154"/>
    <w:rsid w:val="00F02B55"/>
    <w:rsid w:val="00F037DE"/>
    <w:rsid w:val="00F03B45"/>
    <w:rsid w:val="00F03B92"/>
    <w:rsid w:val="00F05224"/>
    <w:rsid w:val="00F068BC"/>
    <w:rsid w:val="00F06AD6"/>
    <w:rsid w:val="00F06ADB"/>
    <w:rsid w:val="00F11B9B"/>
    <w:rsid w:val="00F12E5E"/>
    <w:rsid w:val="00F13F9A"/>
    <w:rsid w:val="00F152DC"/>
    <w:rsid w:val="00F159C4"/>
    <w:rsid w:val="00F17649"/>
    <w:rsid w:val="00F205D3"/>
    <w:rsid w:val="00F21120"/>
    <w:rsid w:val="00F2206C"/>
    <w:rsid w:val="00F227A1"/>
    <w:rsid w:val="00F231CB"/>
    <w:rsid w:val="00F23E21"/>
    <w:rsid w:val="00F23EEF"/>
    <w:rsid w:val="00F245F2"/>
    <w:rsid w:val="00F255FB"/>
    <w:rsid w:val="00F267E6"/>
    <w:rsid w:val="00F279E2"/>
    <w:rsid w:val="00F30006"/>
    <w:rsid w:val="00F30C3A"/>
    <w:rsid w:val="00F31FE1"/>
    <w:rsid w:val="00F335BE"/>
    <w:rsid w:val="00F3410F"/>
    <w:rsid w:val="00F36C82"/>
    <w:rsid w:val="00F40A52"/>
    <w:rsid w:val="00F418B9"/>
    <w:rsid w:val="00F41917"/>
    <w:rsid w:val="00F41928"/>
    <w:rsid w:val="00F41FFC"/>
    <w:rsid w:val="00F43B5E"/>
    <w:rsid w:val="00F43D7A"/>
    <w:rsid w:val="00F455D5"/>
    <w:rsid w:val="00F45DED"/>
    <w:rsid w:val="00F50EDD"/>
    <w:rsid w:val="00F5122E"/>
    <w:rsid w:val="00F51E8B"/>
    <w:rsid w:val="00F5261D"/>
    <w:rsid w:val="00F543F2"/>
    <w:rsid w:val="00F5470C"/>
    <w:rsid w:val="00F54C6C"/>
    <w:rsid w:val="00F55394"/>
    <w:rsid w:val="00F55C5D"/>
    <w:rsid w:val="00F56537"/>
    <w:rsid w:val="00F56E20"/>
    <w:rsid w:val="00F56F6B"/>
    <w:rsid w:val="00F612E7"/>
    <w:rsid w:val="00F6176C"/>
    <w:rsid w:val="00F6270E"/>
    <w:rsid w:val="00F630B8"/>
    <w:rsid w:val="00F635E7"/>
    <w:rsid w:val="00F67544"/>
    <w:rsid w:val="00F679D9"/>
    <w:rsid w:val="00F67E15"/>
    <w:rsid w:val="00F712BD"/>
    <w:rsid w:val="00F745C1"/>
    <w:rsid w:val="00F74B04"/>
    <w:rsid w:val="00F764FE"/>
    <w:rsid w:val="00F81923"/>
    <w:rsid w:val="00F85BC0"/>
    <w:rsid w:val="00F85D6C"/>
    <w:rsid w:val="00F86336"/>
    <w:rsid w:val="00F90F3E"/>
    <w:rsid w:val="00F92FED"/>
    <w:rsid w:val="00F9417B"/>
    <w:rsid w:val="00F95751"/>
    <w:rsid w:val="00F958A2"/>
    <w:rsid w:val="00F95C70"/>
    <w:rsid w:val="00F97746"/>
    <w:rsid w:val="00FA0505"/>
    <w:rsid w:val="00FA05B0"/>
    <w:rsid w:val="00FA23DB"/>
    <w:rsid w:val="00FA2F18"/>
    <w:rsid w:val="00FA3CB6"/>
    <w:rsid w:val="00FA4849"/>
    <w:rsid w:val="00FA52BE"/>
    <w:rsid w:val="00FA5931"/>
    <w:rsid w:val="00FA6A0F"/>
    <w:rsid w:val="00FA6B03"/>
    <w:rsid w:val="00FA6CCC"/>
    <w:rsid w:val="00FA73FC"/>
    <w:rsid w:val="00FB09F9"/>
    <w:rsid w:val="00FB1DBE"/>
    <w:rsid w:val="00FB3B08"/>
    <w:rsid w:val="00FB40FE"/>
    <w:rsid w:val="00FB7C8E"/>
    <w:rsid w:val="00FB7E40"/>
    <w:rsid w:val="00FC09F4"/>
    <w:rsid w:val="00FC1244"/>
    <w:rsid w:val="00FC154B"/>
    <w:rsid w:val="00FC1D3B"/>
    <w:rsid w:val="00FC22DD"/>
    <w:rsid w:val="00FC299D"/>
    <w:rsid w:val="00FC48FB"/>
    <w:rsid w:val="00FC5641"/>
    <w:rsid w:val="00FC5C4A"/>
    <w:rsid w:val="00FD3913"/>
    <w:rsid w:val="00FD3E36"/>
    <w:rsid w:val="00FD41BB"/>
    <w:rsid w:val="00FD5090"/>
    <w:rsid w:val="00FD6A3B"/>
    <w:rsid w:val="00FD6F3D"/>
    <w:rsid w:val="00FD78EA"/>
    <w:rsid w:val="00FE1146"/>
    <w:rsid w:val="00FE1B9C"/>
    <w:rsid w:val="00FE2034"/>
    <w:rsid w:val="00FE2B04"/>
    <w:rsid w:val="00FE4D44"/>
    <w:rsid w:val="00FE524B"/>
    <w:rsid w:val="00FE562D"/>
    <w:rsid w:val="00FE61A6"/>
    <w:rsid w:val="00FE7531"/>
    <w:rsid w:val="00FE7E82"/>
    <w:rsid w:val="00FE7E93"/>
    <w:rsid w:val="00FF0CFE"/>
    <w:rsid w:val="00FF0E59"/>
    <w:rsid w:val="00FF1C87"/>
    <w:rsid w:val="00FF2773"/>
    <w:rsid w:val="00FF3088"/>
    <w:rsid w:val="00FF582A"/>
    <w:rsid w:val="00FF69E7"/>
    <w:rsid w:val="00FF6ED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629A58"/>
  <w15:chartTrackingRefBased/>
  <w15:docId w15:val="{4FC64DB9-5697-4ECA-A0C6-938E1F0B31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42FA5"/>
    <w:rPr>
      <w:rFonts w:ascii="Times New Roman" w:hAnsi="Times New Roman"/>
    </w:rPr>
  </w:style>
  <w:style w:type="paragraph" w:styleId="Heading1">
    <w:name w:val="heading 1"/>
    <w:basedOn w:val="Normal"/>
    <w:next w:val="Normal"/>
    <w:link w:val="Heading1Char"/>
    <w:uiPriority w:val="9"/>
    <w:qFormat/>
    <w:rsid w:val="00400DF6"/>
    <w:pPr>
      <w:keepNext/>
      <w:keepLines/>
      <w:spacing w:before="240" w:after="0"/>
      <w:outlineLvl w:val="0"/>
    </w:pPr>
    <w:rPr>
      <w:rFonts w:eastAsiaTheme="majorEastAsia" w:cs="Times New Roman"/>
      <w:sz w:val="32"/>
      <w:szCs w:val="32"/>
    </w:rPr>
  </w:style>
  <w:style w:type="paragraph" w:styleId="Heading2">
    <w:name w:val="heading 2"/>
    <w:basedOn w:val="Normal"/>
    <w:next w:val="Normal"/>
    <w:link w:val="Heading2Char"/>
    <w:uiPriority w:val="9"/>
    <w:unhideWhenUsed/>
    <w:qFormat/>
    <w:rsid w:val="005404A7"/>
    <w:pPr>
      <w:outlineLvl w:val="1"/>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33CBC"/>
    <w:pPr>
      <w:ind w:left="720"/>
      <w:contextualSpacing/>
    </w:pPr>
  </w:style>
  <w:style w:type="character" w:styleId="PlaceholderText">
    <w:name w:val="Placeholder Text"/>
    <w:basedOn w:val="DefaultParagraphFont"/>
    <w:uiPriority w:val="99"/>
    <w:semiHidden/>
    <w:rsid w:val="00DF7243"/>
    <w:rPr>
      <w:color w:val="808080"/>
    </w:rPr>
  </w:style>
  <w:style w:type="table" w:styleId="TableGrid">
    <w:name w:val="Table Grid"/>
    <w:basedOn w:val="TableNormal"/>
    <w:uiPriority w:val="39"/>
    <w:rsid w:val="009E240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EA0182"/>
    <w:pPr>
      <w:spacing w:after="200" w:line="240" w:lineRule="auto"/>
    </w:pPr>
    <w:rPr>
      <w:i/>
      <w:iCs/>
      <w:color w:val="323232" w:themeColor="text2"/>
      <w:sz w:val="18"/>
      <w:szCs w:val="18"/>
    </w:rPr>
  </w:style>
  <w:style w:type="character" w:customStyle="1" w:styleId="Heading1Char">
    <w:name w:val="Heading 1 Char"/>
    <w:basedOn w:val="DefaultParagraphFont"/>
    <w:link w:val="Heading1"/>
    <w:uiPriority w:val="9"/>
    <w:rsid w:val="00400DF6"/>
    <w:rPr>
      <w:rFonts w:ascii="Times New Roman" w:eastAsiaTheme="majorEastAsia" w:hAnsi="Times New Roman" w:cs="Times New Roman"/>
      <w:sz w:val="32"/>
      <w:szCs w:val="32"/>
    </w:rPr>
  </w:style>
  <w:style w:type="character" w:customStyle="1" w:styleId="Heading2Char">
    <w:name w:val="Heading 2 Char"/>
    <w:basedOn w:val="DefaultParagraphFont"/>
    <w:link w:val="Heading2"/>
    <w:uiPriority w:val="9"/>
    <w:rsid w:val="005404A7"/>
    <w:rPr>
      <w:b/>
      <w:bCs/>
    </w:rPr>
  </w:style>
  <w:style w:type="paragraph" w:styleId="TOCHeading">
    <w:name w:val="TOC Heading"/>
    <w:basedOn w:val="Heading1"/>
    <w:next w:val="Normal"/>
    <w:uiPriority w:val="39"/>
    <w:unhideWhenUsed/>
    <w:qFormat/>
    <w:rsid w:val="00807304"/>
    <w:pPr>
      <w:outlineLvl w:val="9"/>
    </w:pPr>
  </w:style>
  <w:style w:type="paragraph" w:styleId="TOC1">
    <w:name w:val="toc 1"/>
    <w:basedOn w:val="Normal"/>
    <w:next w:val="Normal"/>
    <w:autoRedefine/>
    <w:uiPriority w:val="39"/>
    <w:unhideWhenUsed/>
    <w:rsid w:val="00551FB8"/>
    <w:pPr>
      <w:tabs>
        <w:tab w:val="right" w:leader="dot" w:pos="9350"/>
      </w:tabs>
      <w:spacing w:after="100"/>
    </w:pPr>
  </w:style>
  <w:style w:type="paragraph" w:styleId="TOC2">
    <w:name w:val="toc 2"/>
    <w:basedOn w:val="Normal"/>
    <w:next w:val="Normal"/>
    <w:autoRedefine/>
    <w:uiPriority w:val="39"/>
    <w:unhideWhenUsed/>
    <w:rsid w:val="00877660"/>
    <w:pPr>
      <w:tabs>
        <w:tab w:val="left" w:pos="880"/>
        <w:tab w:val="right" w:leader="dot" w:pos="9350"/>
      </w:tabs>
      <w:spacing w:after="100"/>
      <w:ind w:left="220"/>
    </w:pPr>
  </w:style>
  <w:style w:type="character" w:styleId="Hyperlink">
    <w:name w:val="Hyperlink"/>
    <w:basedOn w:val="DefaultParagraphFont"/>
    <w:uiPriority w:val="99"/>
    <w:unhideWhenUsed/>
    <w:rsid w:val="00116BD4"/>
    <w:rPr>
      <w:color w:val="6B9F25" w:themeColor="hyperlink"/>
      <w:u w:val="single"/>
    </w:rPr>
  </w:style>
  <w:style w:type="paragraph" w:styleId="TableofFigures">
    <w:name w:val="table of figures"/>
    <w:basedOn w:val="Normal"/>
    <w:next w:val="Normal"/>
    <w:uiPriority w:val="99"/>
    <w:unhideWhenUsed/>
    <w:rsid w:val="00055F55"/>
    <w:pPr>
      <w:spacing w:after="0"/>
    </w:pPr>
  </w:style>
  <w:style w:type="character" w:styleId="CommentReference">
    <w:name w:val="annotation reference"/>
    <w:basedOn w:val="DefaultParagraphFont"/>
    <w:uiPriority w:val="99"/>
    <w:semiHidden/>
    <w:unhideWhenUsed/>
    <w:rsid w:val="002A7E90"/>
    <w:rPr>
      <w:sz w:val="16"/>
      <w:szCs w:val="16"/>
    </w:rPr>
  </w:style>
  <w:style w:type="paragraph" w:styleId="CommentText">
    <w:name w:val="annotation text"/>
    <w:basedOn w:val="Normal"/>
    <w:link w:val="CommentTextChar"/>
    <w:uiPriority w:val="99"/>
    <w:unhideWhenUsed/>
    <w:rsid w:val="002A7E90"/>
    <w:pPr>
      <w:spacing w:line="240" w:lineRule="auto"/>
    </w:pPr>
    <w:rPr>
      <w:sz w:val="20"/>
      <w:szCs w:val="20"/>
    </w:rPr>
  </w:style>
  <w:style w:type="character" w:customStyle="1" w:styleId="CommentTextChar">
    <w:name w:val="Comment Text Char"/>
    <w:basedOn w:val="DefaultParagraphFont"/>
    <w:link w:val="CommentText"/>
    <w:uiPriority w:val="99"/>
    <w:rsid w:val="002A7E90"/>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2A7E90"/>
    <w:rPr>
      <w:b/>
      <w:bCs/>
    </w:rPr>
  </w:style>
  <w:style w:type="character" w:customStyle="1" w:styleId="CommentSubjectChar">
    <w:name w:val="Comment Subject Char"/>
    <w:basedOn w:val="CommentTextChar"/>
    <w:link w:val="CommentSubject"/>
    <w:uiPriority w:val="99"/>
    <w:semiHidden/>
    <w:rsid w:val="002A7E90"/>
    <w:rPr>
      <w:rFonts w:ascii="Times New Roman" w:hAnsi="Times New Roman"/>
      <w:b/>
      <w:bCs/>
      <w:sz w:val="20"/>
      <w:szCs w:val="20"/>
    </w:rPr>
  </w:style>
  <w:style w:type="paragraph" w:styleId="Revision">
    <w:name w:val="Revision"/>
    <w:hidden/>
    <w:uiPriority w:val="99"/>
    <w:semiHidden/>
    <w:rsid w:val="00C124AD"/>
    <w:pPr>
      <w:spacing w:after="0" w:line="240" w:lineRule="auto"/>
    </w:pPr>
    <w:rPr>
      <w:rFonts w:ascii="Times New Roman" w:hAnsi="Times New Roman"/>
    </w:rPr>
  </w:style>
  <w:style w:type="character" w:styleId="LineNumber">
    <w:name w:val="line number"/>
    <w:basedOn w:val="DefaultParagraphFont"/>
    <w:uiPriority w:val="99"/>
    <w:semiHidden/>
    <w:unhideWhenUsed/>
    <w:rsid w:val="0028085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5763202">
      <w:bodyDiv w:val="1"/>
      <w:marLeft w:val="0"/>
      <w:marRight w:val="0"/>
      <w:marTop w:val="0"/>
      <w:marBottom w:val="0"/>
      <w:divBdr>
        <w:top w:val="none" w:sz="0" w:space="0" w:color="auto"/>
        <w:left w:val="none" w:sz="0" w:space="0" w:color="auto"/>
        <w:bottom w:val="none" w:sz="0" w:space="0" w:color="auto"/>
        <w:right w:val="none" w:sz="0" w:space="0" w:color="auto"/>
      </w:divBdr>
    </w:div>
    <w:div w:id="297804724">
      <w:bodyDiv w:val="1"/>
      <w:marLeft w:val="0"/>
      <w:marRight w:val="0"/>
      <w:marTop w:val="0"/>
      <w:marBottom w:val="0"/>
      <w:divBdr>
        <w:top w:val="none" w:sz="0" w:space="0" w:color="auto"/>
        <w:left w:val="none" w:sz="0" w:space="0" w:color="auto"/>
        <w:bottom w:val="none" w:sz="0" w:space="0" w:color="auto"/>
        <w:right w:val="none" w:sz="0" w:space="0" w:color="auto"/>
      </w:divBdr>
    </w:div>
    <w:div w:id="492643478">
      <w:bodyDiv w:val="1"/>
      <w:marLeft w:val="0"/>
      <w:marRight w:val="0"/>
      <w:marTop w:val="0"/>
      <w:marBottom w:val="0"/>
      <w:divBdr>
        <w:top w:val="none" w:sz="0" w:space="0" w:color="auto"/>
        <w:left w:val="none" w:sz="0" w:space="0" w:color="auto"/>
        <w:bottom w:val="none" w:sz="0" w:space="0" w:color="auto"/>
        <w:right w:val="none" w:sz="0" w:space="0" w:color="auto"/>
      </w:divBdr>
    </w:div>
    <w:div w:id="589630659">
      <w:bodyDiv w:val="1"/>
      <w:marLeft w:val="0"/>
      <w:marRight w:val="0"/>
      <w:marTop w:val="0"/>
      <w:marBottom w:val="0"/>
      <w:divBdr>
        <w:top w:val="none" w:sz="0" w:space="0" w:color="auto"/>
        <w:left w:val="none" w:sz="0" w:space="0" w:color="auto"/>
        <w:bottom w:val="none" w:sz="0" w:space="0" w:color="auto"/>
        <w:right w:val="none" w:sz="0" w:space="0" w:color="auto"/>
      </w:divBdr>
    </w:div>
    <w:div w:id="777407287">
      <w:bodyDiv w:val="1"/>
      <w:marLeft w:val="0"/>
      <w:marRight w:val="0"/>
      <w:marTop w:val="0"/>
      <w:marBottom w:val="0"/>
      <w:divBdr>
        <w:top w:val="none" w:sz="0" w:space="0" w:color="auto"/>
        <w:left w:val="none" w:sz="0" w:space="0" w:color="auto"/>
        <w:bottom w:val="none" w:sz="0" w:space="0" w:color="auto"/>
        <w:right w:val="none" w:sz="0" w:space="0" w:color="auto"/>
      </w:divBdr>
    </w:div>
    <w:div w:id="843470475">
      <w:bodyDiv w:val="1"/>
      <w:marLeft w:val="0"/>
      <w:marRight w:val="0"/>
      <w:marTop w:val="0"/>
      <w:marBottom w:val="0"/>
      <w:divBdr>
        <w:top w:val="none" w:sz="0" w:space="0" w:color="auto"/>
        <w:left w:val="none" w:sz="0" w:space="0" w:color="auto"/>
        <w:bottom w:val="none" w:sz="0" w:space="0" w:color="auto"/>
        <w:right w:val="none" w:sz="0" w:space="0" w:color="auto"/>
      </w:divBdr>
    </w:div>
    <w:div w:id="848912230">
      <w:bodyDiv w:val="1"/>
      <w:marLeft w:val="0"/>
      <w:marRight w:val="0"/>
      <w:marTop w:val="0"/>
      <w:marBottom w:val="0"/>
      <w:divBdr>
        <w:top w:val="none" w:sz="0" w:space="0" w:color="auto"/>
        <w:left w:val="none" w:sz="0" w:space="0" w:color="auto"/>
        <w:bottom w:val="none" w:sz="0" w:space="0" w:color="auto"/>
        <w:right w:val="none" w:sz="0" w:space="0" w:color="auto"/>
      </w:divBdr>
    </w:div>
    <w:div w:id="854731340">
      <w:bodyDiv w:val="1"/>
      <w:marLeft w:val="0"/>
      <w:marRight w:val="0"/>
      <w:marTop w:val="0"/>
      <w:marBottom w:val="0"/>
      <w:divBdr>
        <w:top w:val="none" w:sz="0" w:space="0" w:color="auto"/>
        <w:left w:val="none" w:sz="0" w:space="0" w:color="auto"/>
        <w:bottom w:val="none" w:sz="0" w:space="0" w:color="auto"/>
        <w:right w:val="none" w:sz="0" w:space="0" w:color="auto"/>
      </w:divBdr>
    </w:div>
    <w:div w:id="903830064">
      <w:bodyDiv w:val="1"/>
      <w:marLeft w:val="0"/>
      <w:marRight w:val="0"/>
      <w:marTop w:val="0"/>
      <w:marBottom w:val="0"/>
      <w:divBdr>
        <w:top w:val="none" w:sz="0" w:space="0" w:color="auto"/>
        <w:left w:val="none" w:sz="0" w:space="0" w:color="auto"/>
        <w:bottom w:val="none" w:sz="0" w:space="0" w:color="auto"/>
        <w:right w:val="none" w:sz="0" w:space="0" w:color="auto"/>
      </w:divBdr>
    </w:div>
    <w:div w:id="938410239">
      <w:bodyDiv w:val="1"/>
      <w:marLeft w:val="0"/>
      <w:marRight w:val="0"/>
      <w:marTop w:val="0"/>
      <w:marBottom w:val="0"/>
      <w:divBdr>
        <w:top w:val="none" w:sz="0" w:space="0" w:color="auto"/>
        <w:left w:val="none" w:sz="0" w:space="0" w:color="auto"/>
        <w:bottom w:val="none" w:sz="0" w:space="0" w:color="auto"/>
        <w:right w:val="none" w:sz="0" w:space="0" w:color="auto"/>
      </w:divBdr>
    </w:div>
    <w:div w:id="974723295">
      <w:bodyDiv w:val="1"/>
      <w:marLeft w:val="0"/>
      <w:marRight w:val="0"/>
      <w:marTop w:val="0"/>
      <w:marBottom w:val="0"/>
      <w:divBdr>
        <w:top w:val="none" w:sz="0" w:space="0" w:color="auto"/>
        <w:left w:val="none" w:sz="0" w:space="0" w:color="auto"/>
        <w:bottom w:val="none" w:sz="0" w:space="0" w:color="auto"/>
        <w:right w:val="none" w:sz="0" w:space="0" w:color="auto"/>
      </w:divBdr>
    </w:div>
    <w:div w:id="1072850677">
      <w:bodyDiv w:val="1"/>
      <w:marLeft w:val="0"/>
      <w:marRight w:val="0"/>
      <w:marTop w:val="0"/>
      <w:marBottom w:val="0"/>
      <w:divBdr>
        <w:top w:val="none" w:sz="0" w:space="0" w:color="auto"/>
        <w:left w:val="none" w:sz="0" w:space="0" w:color="auto"/>
        <w:bottom w:val="none" w:sz="0" w:space="0" w:color="auto"/>
        <w:right w:val="none" w:sz="0" w:space="0" w:color="auto"/>
      </w:divBdr>
    </w:div>
    <w:div w:id="1086462670">
      <w:bodyDiv w:val="1"/>
      <w:marLeft w:val="0"/>
      <w:marRight w:val="0"/>
      <w:marTop w:val="0"/>
      <w:marBottom w:val="0"/>
      <w:divBdr>
        <w:top w:val="none" w:sz="0" w:space="0" w:color="auto"/>
        <w:left w:val="none" w:sz="0" w:space="0" w:color="auto"/>
        <w:bottom w:val="none" w:sz="0" w:space="0" w:color="auto"/>
        <w:right w:val="none" w:sz="0" w:space="0" w:color="auto"/>
      </w:divBdr>
    </w:div>
    <w:div w:id="1273513529">
      <w:bodyDiv w:val="1"/>
      <w:marLeft w:val="0"/>
      <w:marRight w:val="0"/>
      <w:marTop w:val="0"/>
      <w:marBottom w:val="0"/>
      <w:divBdr>
        <w:top w:val="none" w:sz="0" w:space="0" w:color="auto"/>
        <w:left w:val="none" w:sz="0" w:space="0" w:color="auto"/>
        <w:bottom w:val="none" w:sz="0" w:space="0" w:color="auto"/>
        <w:right w:val="none" w:sz="0" w:space="0" w:color="auto"/>
      </w:divBdr>
    </w:div>
    <w:div w:id="1708263693">
      <w:bodyDiv w:val="1"/>
      <w:marLeft w:val="0"/>
      <w:marRight w:val="0"/>
      <w:marTop w:val="0"/>
      <w:marBottom w:val="0"/>
      <w:divBdr>
        <w:top w:val="none" w:sz="0" w:space="0" w:color="auto"/>
        <w:left w:val="none" w:sz="0" w:space="0" w:color="auto"/>
        <w:bottom w:val="none" w:sz="0" w:space="0" w:color="auto"/>
        <w:right w:val="none" w:sz="0" w:space="0" w:color="auto"/>
      </w:divBdr>
    </w:div>
    <w:div w:id="19755266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svg"/><Relationship Id="rId24" Type="http://schemas.openxmlformats.org/officeDocument/2006/relationships/image" Target="media/image19.svg"/><Relationship Id="rId32" Type="http://schemas.openxmlformats.org/officeDocument/2006/relationships/image" Target="media/image27.svg"/><Relationship Id="rId37" Type="http://schemas.openxmlformats.org/officeDocument/2006/relationships/image" Target="media/image32.svg"/><Relationship Id="rId40" Type="http://schemas.openxmlformats.org/officeDocument/2006/relationships/image" Target="media/image35.svg"/><Relationship Id="rId45" Type="http://schemas.openxmlformats.org/officeDocument/2006/relationships/image" Target="media/image40.sv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svg"/><Relationship Id="rId74" Type="http://schemas.microsoft.com/office/2011/relationships/people" Target="people.xml"/><Relationship Id="rId5" Type="http://schemas.openxmlformats.org/officeDocument/2006/relationships/webSettings" Target="webSettings.xml"/><Relationship Id="rId61" Type="http://schemas.openxmlformats.org/officeDocument/2006/relationships/image" Target="media/image56.png"/><Relationship Id="rId19" Type="http://schemas.openxmlformats.org/officeDocument/2006/relationships/image" Target="media/image14.sv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svg"/><Relationship Id="rId30" Type="http://schemas.openxmlformats.org/officeDocument/2006/relationships/image" Target="media/image25.svg"/><Relationship Id="rId35" Type="http://schemas.openxmlformats.org/officeDocument/2006/relationships/image" Target="media/image30.png"/><Relationship Id="rId43" Type="http://schemas.openxmlformats.org/officeDocument/2006/relationships/image" Target="media/image38.svg"/><Relationship Id="rId48" Type="http://schemas.openxmlformats.org/officeDocument/2006/relationships/image" Target="media/image43.svg"/><Relationship Id="rId56" Type="http://schemas.openxmlformats.org/officeDocument/2006/relationships/image" Target="media/image51.svg"/><Relationship Id="rId64" Type="http://schemas.openxmlformats.org/officeDocument/2006/relationships/image" Target="media/image59.svg"/><Relationship Id="rId69" Type="http://schemas.openxmlformats.org/officeDocument/2006/relationships/image" Target="media/image64.svg"/><Relationship Id="rId8" Type="http://schemas.openxmlformats.org/officeDocument/2006/relationships/image" Target="media/image3.png"/><Relationship Id="rId51" Type="http://schemas.openxmlformats.org/officeDocument/2006/relationships/image" Target="media/image46.svg"/><Relationship Id="rId72" Type="http://schemas.openxmlformats.org/officeDocument/2006/relationships/image" Target="media/image67.sv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sv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sv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svg"/><Relationship Id="rId62" Type="http://schemas.openxmlformats.org/officeDocument/2006/relationships/image" Target="media/image57.svg"/><Relationship Id="rId70" Type="http://schemas.openxmlformats.org/officeDocument/2006/relationships/image" Target="media/image65.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sv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svg"/><Relationship Id="rId13" Type="http://schemas.openxmlformats.org/officeDocument/2006/relationships/image" Target="media/image8.sv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 Type="http://schemas.openxmlformats.org/officeDocument/2006/relationships/image" Target="media/image2.svg"/><Relationship Id="rId71" Type="http://schemas.openxmlformats.org/officeDocument/2006/relationships/image" Target="media/image66.png"/></Relationship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540BC0B-C703-4608-BB03-8615D552F2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4059</TotalTime>
  <Pages>31</Pages>
  <Words>38829</Words>
  <Characters>221329</Characters>
  <Application>Microsoft Office Word</Application>
  <DocSecurity>0</DocSecurity>
  <Lines>1844</Lines>
  <Paragraphs>519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259639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Justin Bracci</dc:creator>
  <cp:keywords/>
  <dc:description/>
  <cp:lastModifiedBy>Justin Bracci</cp:lastModifiedBy>
  <cp:revision>813</cp:revision>
  <dcterms:created xsi:type="dcterms:W3CDTF">2023-01-17T14:53:00Z</dcterms:created>
  <dcterms:modified xsi:type="dcterms:W3CDTF">2023-07-14T20:24:00Z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63a89f96-b980-3d43-8736-21815d99106c</vt:lpwstr>
  </property>
  <property fmtid="{D5CDD505-2E9C-101B-9397-08002B2CF9AE}" pid="24" name="Mendeley Citation Style_1">
    <vt:lpwstr>http://www.zotero.org/styles/ieee</vt:lpwstr>
  </property>
</Properties>
</file>