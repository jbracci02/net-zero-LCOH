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51C8F" w14:textId="0128E3FD" w:rsidR="005B3316" w:rsidRPr="00400DF6" w:rsidRDefault="005B3316" w:rsidP="00400DF6">
      <w:pPr>
        <w:pStyle w:val="Heading1"/>
      </w:pPr>
      <w:bookmarkStart w:id="1" w:name="_Toc145167743"/>
      <w:r w:rsidRPr="00400DF6">
        <w:t>Supp</w:t>
      </w:r>
      <w:r w:rsidR="0002648F">
        <w:t>orting</w:t>
      </w:r>
      <w:r w:rsidRPr="00400DF6">
        <w:t xml:space="preserve"> Information</w:t>
      </w:r>
      <w:bookmarkEnd w:id="1"/>
    </w:p>
    <w:p w14:paraId="496C2067" w14:textId="77777777" w:rsidR="00623C59" w:rsidRDefault="00623C59" w:rsidP="00623C59"/>
    <w:sdt>
      <w:sdtPr>
        <w:rPr>
          <w:rFonts w:eastAsiaTheme="minorHAnsi" w:cstheme="minorBidi"/>
          <w:sz w:val="22"/>
          <w:szCs w:val="22"/>
        </w:rPr>
        <w:id w:val="-569269035"/>
        <w:docPartObj>
          <w:docPartGallery w:val="Table of Contents"/>
          <w:docPartUnique/>
        </w:docPartObj>
      </w:sdtPr>
      <w:sdtEndPr>
        <w:rPr>
          <w:b/>
          <w:bCs/>
          <w:noProof/>
        </w:rPr>
      </w:sdtEndPr>
      <w:sdtContent>
        <w:p w14:paraId="73A277A5" w14:textId="3E76CFA9" w:rsidR="00116BD4" w:rsidRPr="00807304" w:rsidRDefault="00116BD4" w:rsidP="00807304">
          <w:pPr>
            <w:pStyle w:val="TOCHeading"/>
          </w:pPr>
          <w:r w:rsidRPr="00807304">
            <w:t>Table of Contents</w:t>
          </w:r>
        </w:p>
        <w:p w14:paraId="5F988EB4" w14:textId="172936AF" w:rsidR="00125FFF" w:rsidRDefault="00116BD4">
          <w:pPr>
            <w:pStyle w:val="TOC1"/>
            <w:rPr>
              <w:ins w:id="2" w:author="Justin Bracci" w:date="2023-09-09T16:02:00Z"/>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ins w:id="3" w:author="Justin Bracci" w:date="2023-09-09T16:02:00Z">
            <w:r w:rsidR="00125FFF" w:rsidRPr="00006413">
              <w:rPr>
                <w:rStyle w:val="Hyperlink"/>
                <w:noProof/>
              </w:rPr>
              <w:fldChar w:fldCharType="begin"/>
            </w:r>
            <w:r w:rsidR="00125FFF" w:rsidRPr="00006413">
              <w:rPr>
                <w:rStyle w:val="Hyperlink"/>
                <w:noProof/>
              </w:rPr>
              <w:instrText xml:space="preserve"> </w:instrText>
            </w:r>
            <w:r w:rsidR="00125FFF">
              <w:rPr>
                <w:noProof/>
              </w:rPr>
              <w:instrText>HYPERLINK \l "_Toc145167743"</w:instrText>
            </w:r>
            <w:r w:rsidR="00125FFF" w:rsidRPr="00006413">
              <w:rPr>
                <w:rStyle w:val="Hyperlink"/>
                <w:noProof/>
              </w:rPr>
              <w:instrText xml:space="preserve"> </w:instrText>
            </w:r>
            <w:r w:rsidR="00125FFF" w:rsidRPr="00006413">
              <w:rPr>
                <w:rStyle w:val="Hyperlink"/>
                <w:noProof/>
              </w:rPr>
            </w:r>
            <w:r w:rsidR="00125FFF" w:rsidRPr="00006413">
              <w:rPr>
                <w:rStyle w:val="Hyperlink"/>
                <w:noProof/>
              </w:rPr>
              <w:fldChar w:fldCharType="separate"/>
            </w:r>
            <w:r w:rsidR="00125FFF" w:rsidRPr="00006413">
              <w:rPr>
                <w:rStyle w:val="Hyperlink"/>
                <w:noProof/>
              </w:rPr>
              <w:t>Supporting Information</w:t>
            </w:r>
            <w:r w:rsidR="00125FFF">
              <w:rPr>
                <w:noProof/>
                <w:webHidden/>
              </w:rPr>
              <w:tab/>
            </w:r>
            <w:r w:rsidR="00125FFF">
              <w:rPr>
                <w:noProof/>
                <w:webHidden/>
              </w:rPr>
              <w:fldChar w:fldCharType="begin"/>
            </w:r>
            <w:r w:rsidR="00125FFF">
              <w:rPr>
                <w:noProof/>
                <w:webHidden/>
              </w:rPr>
              <w:instrText xml:space="preserve"> PAGEREF _Toc145167743 \h </w:instrText>
            </w:r>
          </w:ins>
          <w:r w:rsidR="00125FFF">
            <w:rPr>
              <w:noProof/>
              <w:webHidden/>
            </w:rPr>
          </w:r>
          <w:r w:rsidR="00125FFF">
            <w:rPr>
              <w:noProof/>
              <w:webHidden/>
            </w:rPr>
            <w:fldChar w:fldCharType="separate"/>
          </w:r>
          <w:ins w:id="4" w:author="Justin Bracci [2]" w:date="2023-09-14T19:25:00Z">
            <w:r w:rsidR="00B60871">
              <w:rPr>
                <w:noProof/>
                <w:webHidden/>
              </w:rPr>
              <w:t>1</w:t>
            </w:r>
          </w:ins>
          <w:ins w:id="5" w:author="Justin Bracci" w:date="2023-09-09T16:02:00Z">
            <w:r w:rsidR="00125FFF">
              <w:rPr>
                <w:noProof/>
                <w:webHidden/>
              </w:rPr>
              <w:fldChar w:fldCharType="end"/>
            </w:r>
            <w:r w:rsidR="00125FFF" w:rsidRPr="00006413">
              <w:rPr>
                <w:rStyle w:val="Hyperlink"/>
                <w:noProof/>
              </w:rPr>
              <w:fldChar w:fldCharType="end"/>
            </w:r>
          </w:ins>
        </w:p>
        <w:p w14:paraId="7AA785ED" w14:textId="08054AB1" w:rsidR="00125FFF" w:rsidRDefault="00125FFF" w:rsidP="00B60871">
          <w:pPr>
            <w:pStyle w:val="TOC2"/>
            <w:rPr>
              <w:ins w:id="6" w:author="Justin Bracci" w:date="2023-09-09T16:02:00Z"/>
              <w:rFonts w:asciiTheme="minorHAnsi" w:eastAsiaTheme="minorEastAsia" w:hAnsiTheme="minorHAnsi"/>
              <w:noProof/>
              <w:kern w:val="2"/>
              <w14:ligatures w14:val="standardContextual"/>
            </w:rPr>
          </w:pPr>
          <w:ins w:id="7"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"_Toc145167744"</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1.</w:t>
            </w:r>
            <w:r>
              <w:rPr>
                <w:rFonts w:asciiTheme="minorHAnsi" w:eastAsiaTheme="minorEastAsia" w:hAnsiTheme="minorHAnsi"/>
                <w:noProof/>
                <w:kern w:val="2"/>
                <w14:ligatures w14:val="standardContextual"/>
              </w:rPr>
              <w:tab/>
            </w:r>
            <w:r w:rsidRPr="00006413">
              <w:rPr>
                <w:rStyle w:val="Hyperlink"/>
                <w:noProof/>
              </w:rPr>
              <w:t>Electricity-Based Hydrogen Production Mathematical Approach</w:t>
            </w:r>
            <w:r>
              <w:rPr>
                <w:noProof/>
                <w:webHidden/>
              </w:rPr>
              <w:tab/>
            </w:r>
            <w:r>
              <w:rPr>
                <w:noProof/>
                <w:webHidden/>
              </w:rPr>
              <w:fldChar w:fldCharType="begin"/>
            </w:r>
            <w:r>
              <w:rPr>
                <w:noProof/>
                <w:webHidden/>
              </w:rPr>
              <w:instrText xml:space="preserve"> PAGEREF _Toc145167744 \h </w:instrText>
            </w:r>
          </w:ins>
          <w:r>
            <w:rPr>
              <w:noProof/>
              <w:webHidden/>
            </w:rPr>
          </w:r>
          <w:r>
            <w:rPr>
              <w:noProof/>
              <w:webHidden/>
            </w:rPr>
            <w:fldChar w:fldCharType="separate"/>
          </w:r>
          <w:ins w:id="8" w:author="Justin Bracci [2]" w:date="2023-09-14T19:25:00Z">
            <w:r w:rsidR="00B60871">
              <w:rPr>
                <w:noProof/>
                <w:webHidden/>
              </w:rPr>
              <w:t>4</w:t>
            </w:r>
          </w:ins>
          <w:ins w:id="9" w:author="Justin Bracci" w:date="2023-09-09T16:02:00Z">
            <w:r>
              <w:rPr>
                <w:noProof/>
                <w:webHidden/>
              </w:rPr>
              <w:fldChar w:fldCharType="end"/>
            </w:r>
            <w:r w:rsidRPr="00006413">
              <w:rPr>
                <w:rStyle w:val="Hyperlink"/>
                <w:noProof/>
              </w:rPr>
              <w:fldChar w:fldCharType="end"/>
            </w:r>
          </w:ins>
        </w:p>
        <w:p w14:paraId="07C9BC94" w14:textId="57E0A566" w:rsidR="00125FFF" w:rsidRDefault="00125FFF" w:rsidP="00B60871">
          <w:pPr>
            <w:pStyle w:val="TOC2"/>
            <w:rPr>
              <w:ins w:id="10" w:author="Justin Bracci" w:date="2023-09-09T16:02:00Z"/>
              <w:rFonts w:asciiTheme="minorHAnsi" w:eastAsiaTheme="minorEastAsia" w:hAnsiTheme="minorHAnsi"/>
              <w:noProof/>
              <w:kern w:val="2"/>
              <w14:ligatures w14:val="standardContextual"/>
            </w:rPr>
          </w:pPr>
          <w:ins w:id="11"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"_Toc145167745"</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2.</w:t>
            </w:r>
            <w:r>
              <w:rPr>
                <w:rFonts w:asciiTheme="minorHAnsi" w:eastAsiaTheme="minorEastAsia" w:hAnsiTheme="minorHAnsi"/>
                <w:noProof/>
                <w:kern w:val="2"/>
                <w14:ligatures w14:val="standardContextual"/>
              </w:rPr>
              <w:tab/>
            </w:r>
            <w:r w:rsidRPr="00006413">
              <w:rPr>
                <w:rStyle w:val="Hyperlink"/>
                <w:noProof/>
              </w:rPr>
              <w:t>Fossil-Based Hydrogen Production Mathematical Approach</w:t>
            </w:r>
            <w:r>
              <w:rPr>
                <w:noProof/>
                <w:webHidden/>
              </w:rPr>
              <w:tab/>
            </w:r>
            <w:r>
              <w:rPr>
                <w:noProof/>
                <w:webHidden/>
              </w:rPr>
              <w:fldChar w:fldCharType="begin"/>
            </w:r>
            <w:r>
              <w:rPr>
                <w:noProof/>
                <w:webHidden/>
              </w:rPr>
              <w:instrText xml:space="preserve"> PAGEREF _Toc145167745 \h </w:instrText>
            </w:r>
          </w:ins>
          <w:r>
            <w:rPr>
              <w:noProof/>
              <w:webHidden/>
            </w:rPr>
          </w:r>
          <w:r>
            <w:rPr>
              <w:noProof/>
              <w:webHidden/>
            </w:rPr>
            <w:fldChar w:fldCharType="separate"/>
          </w:r>
          <w:ins w:id="12" w:author="Justin Bracci [2]" w:date="2023-09-14T19:25:00Z">
            <w:r w:rsidR="00B60871">
              <w:rPr>
                <w:noProof/>
                <w:webHidden/>
              </w:rPr>
              <w:t>9</w:t>
            </w:r>
          </w:ins>
          <w:ins w:id="13" w:author="Justin Bracci" w:date="2023-09-09T16:02:00Z">
            <w:r>
              <w:rPr>
                <w:noProof/>
                <w:webHidden/>
              </w:rPr>
              <w:fldChar w:fldCharType="end"/>
            </w:r>
            <w:r w:rsidRPr="00006413">
              <w:rPr>
                <w:rStyle w:val="Hyperlink"/>
                <w:noProof/>
              </w:rPr>
              <w:fldChar w:fldCharType="end"/>
            </w:r>
          </w:ins>
        </w:p>
        <w:p w14:paraId="61542765" w14:textId="4F2B320A" w:rsidR="00125FFF" w:rsidRDefault="00125FFF" w:rsidP="00B60871">
          <w:pPr>
            <w:pStyle w:val="TOC2"/>
            <w:rPr>
              <w:ins w:id="14" w:author="Justin Bracci" w:date="2023-09-09T16:02:00Z"/>
              <w:rFonts w:asciiTheme="minorHAnsi" w:eastAsiaTheme="minorEastAsia" w:hAnsiTheme="minorHAnsi"/>
              <w:noProof/>
              <w:kern w:val="2"/>
              <w14:ligatures w14:val="standardContextual"/>
            </w:rPr>
          </w:pPr>
          <w:ins w:id="15"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"_Toc145167746"</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3.</w:t>
            </w:r>
            <w:r>
              <w:rPr>
                <w:rFonts w:asciiTheme="minorHAnsi" w:eastAsiaTheme="minorEastAsia" w:hAnsiTheme="minorHAnsi"/>
                <w:noProof/>
                <w:kern w:val="2"/>
                <w14:ligatures w14:val="standardContextual"/>
              </w:rPr>
              <w:tab/>
            </w:r>
            <w:r w:rsidRPr="00006413">
              <w:rPr>
                <w:rStyle w:val="Hyperlink"/>
                <w:noProof/>
              </w:rPr>
              <w:t>Electricity-Based Hydrogen Production Configuration and Data Table</w:t>
            </w:r>
            <w:r>
              <w:rPr>
                <w:noProof/>
                <w:webHidden/>
              </w:rPr>
              <w:tab/>
            </w:r>
            <w:r>
              <w:rPr>
                <w:noProof/>
                <w:webHidden/>
              </w:rPr>
              <w:fldChar w:fldCharType="begin"/>
            </w:r>
            <w:r>
              <w:rPr>
                <w:noProof/>
                <w:webHidden/>
              </w:rPr>
              <w:instrText xml:space="preserve"> PAGEREF _Toc145167746 \h </w:instrText>
            </w:r>
          </w:ins>
          <w:r>
            <w:rPr>
              <w:noProof/>
              <w:webHidden/>
            </w:rPr>
          </w:r>
          <w:r>
            <w:rPr>
              <w:noProof/>
              <w:webHidden/>
            </w:rPr>
            <w:fldChar w:fldCharType="separate"/>
          </w:r>
          <w:ins w:id="16" w:author="Justin Bracci [2]" w:date="2023-09-14T19:25:00Z">
            <w:r w:rsidR="00B60871">
              <w:rPr>
                <w:noProof/>
                <w:webHidden/>
              </w:rPr>
              <w:t>10</w:t>
            </w:r>
          </w:ins>
          <w:ins w:id="17" w:author="Justin Bracci" w:date="2023-09-09T16:02:00Z">
            <w:r>
              <w:rPr>
                <w:noProof/>
                <w:webHidden/>
              </w:rPr>
              <w:fldChar w:fldCharType="end"/>
            </w:r>
            <w:r w:rsidRPr="00006413">
              <w:rPr>
                <w:rStyle w:val="Hyperlink"/>
                <w:noProof/>
              </w:rPr>
              <w:fldChar w:fldCharType="end"/>
            </w:r>
          </w:ins>
        </w:p>
        <w:p w14:paraId="74783F48" w14:textId="0D28511E" w:rsidR="00125FFF" w:rsidRDefault="00125FFF" w:rsidP="00B60871">
          <w:pPr>
            <w:pStyle w:val="TOC2"/>
            <w:rPr>
              <w:ins w:id="18" w:author="Justin Bracci" w:date="2023-09-09T16:02:00Z"/>
              <w:rFonts w:asciiTheme="minorHAnsi" w:eastAsiaTheme="minorEastAsia" w:hAnsiTheme="minorHAnsi"/>
              <w:noProof/>
              <w:kern w:val="2"/>
              <w14:ligatures w14:val="standardContextual"/>
            </w:rPr>
          </w:pPr>
          <w:ins w:id="19"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"_Toc145167747"</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4.</w:t>
            </w:r>
            <w:r>
              <w:rPr>
                <w:rFonts w:asciiTheme="minorHAnsi" w:eastAsiaTheme="minorEastAsia" w:hAnsiTheme="minorHAnsi"/>
                <w:noProof/>
                <w:kern w:val="2"/>
                <w14:ligatures w14:val="standardContextual"/>
              </w:rPr>
              <w:tab/>
            </w:r>
            <w:r w:rsidRPr="00006413">
              <w:rPr>
                <w:rStyle w:val="Hyperlink"/>
                <w:noProof/>
              </w:rPr>
              <w:t>Fossil-Based Hydrogen Production Configuration and Data Tables</w:t>
            </w:r>
            <w:r>
              <w:rPr>
                <w:noProof/>
                <w:webHidden/>
              </w:rPr>
              <w:tab/>
            </w:r>
            <w:r>
              <w:rPr>
                <w:noProof/>
                <w:webHidden/>
              </w:rPr>
              <w:fldChar w:fldCharType="begin"/>
            </w:r>
            <w:r>
              <w:rPr>
                <w:noProof/>
                <w:webHidden/>
              </w:rPr>
              <w:instrText xml:space="preserve"> PAGEREF _Toc145167747 \h </w:instrText>
            </w:r>
          </w:ins>
          <w:r>
            <w:rPr>
              <w:noProof/>
              <w:webHidden/>
            </w:rPr>
          </w:r>
          <w:r>
            <w:rPr>
              <w:noProof/>
              <w:webHidden/>
            </w:rPr>
            <w:fldChar w:fldCharType="separate"/>
          </w:r>
          <w:ins w:id="20" w:author="Justin Bracci [2]" w:date="2023-09-14T19:25:00Z">
            <w:r w:rsidR="00B60871">
              <w:rPr>
                <w:noProof/>
                <w:webHidden/>
              </w:rPr>
              <w:t>13</w:t>
            </w:r>
          </w:ins>
          <w:ins w:id="21" w:author="Justin Bracci" w:date="2023-09-09T16:02:00Z">
            <w:r>
              <w:rPr>
                <w:noProof/>
                <w:webHidden/>
              </w:rPr>
              <w:fldChar w:fldCharType="end"/>
            </w:r>
            <w:r w:rsidRPr="00006413">
              <w:rPr>
                <w:rStyle w:val="Hyperlink"/>
                <w:noProof/>
              </w:rPr>
              <w:fldChar w:fldCharType="end"/>
            </w:r>
          </w:ins>
        </w:p>
        <w:p w14:paraId="44209515" w14:textId="691F9061" w:rsidR="00125FFF" w:rsidRDefault="00125FFF" w:rsidP="00B60871">
          <w:pPr>
            <w:pStyle w:val="TOC2"/>
            <w:rPr>
              <w:ins w:id="22" w:author="Justin Bracci" w:date="2023-09-09T16:02:00Z"/>
              <w:rFonts w:asciiTheme="minorHAnsi" w:eastAsiaTheme="minorEastAsia" w:hAnsiTheme="minorHAnsi"/>
              <w:noProof/>
              <w:kern w:val="2"/>
              <w14:ligatures w14:val="standardContextual"/>
            </w:rPr>
          </w:pPr>
          <w:ins w:id="23"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"_Toc145167748"</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5.</w:t>
            </w:r>
            <w:r>
              <w:rPr>
                <w:rFonts w:asciiTheme="minorHAnsi" w:eastAsiaTheme="minorEastAsia" w:hAnsiTheme="minorHAnsi"/>
                <w:noProof/>
                <w:kern w:val="2"/>
                <w14:ligatures w14:val="standardContextual"/>
              </w:rPr>
              <w:tab/>
            </w:r>
            <w:r w:rsidRPr="00006413">
              <w:rPr>
                <w:rStyle w:val="Hyperlink"/>
                <w:noProof/>
              </w:rPr>
              <w:t>Electricity-Based Hydrogen Production Parameter Sensitivity Analysis</w:t>
            </w:r>
            <w:r>
              <w:rPr>
                <w:noProof/>
                <w:webHidden/>
              </w:rPr>
              <w:tab/>
            </w:r>
            <w:r>
              <w:rPr>
                <w:noProof/>
                <w:webHidden/>
              </w:rPr>
              <w:fldChar w:fldCharType="begin"/>
            </w:r>
            <w:r>
              <w:rPr>
                <w:noProof/>
                <w:webHidden/>
              </w:rPr>
              <w:instrText xml:space="preserve"> PAGEREF _Toc145167748 \h </w:instrText>
            </w:r>
          </w:ins>
          <w:r>
            <w:rPr>
              <w:noProof/>
              <w:webHidden/>
            </w:rPr>
          </w:r>
          <w:r>
            <w:rPr>
              <w:noProof/>
              <w:webHidden/>
            </w:rPr>
            <w:fldChar w:fldCharType="separate"/>
          </w:r>
          <w:ins w:id="24" w:author="Justin Bracci [2]" w:date="2023-09-14T19:25:00Z">
            <w:r w:rsidR="00B60871">
              <w:rPr>
                <w:noProof/>
                <w:webHidden/>
              </w:rPr>
              <w:t>15</w:t>
            </w:r>
          </w:ins>
          <w:ins w:id="25" w:author="Justin Bracci" w:date="2023-09-09T16:02:00Z">
            <w:r>
              <w:rPr>
                <w:noProof/>
                <w:webHidden/>
              </w:rPr>
              <w:fldChar w:fldCharType="end"/>
            </w:r>
            <w:r w:rsidRPr="00006413">
              <w:rPr>
                <w:rStyle w:val="Hyperlink"/>
                <w:noProof/>
              </w:rPr>
              <w:fldChar w:fldCharType="end"/>
            </w:r>
          </w:ins>
        </w:p>
        <w:p w14:paraId="31041E12" w14:textId="53FE1827" w:rsidR="00125FFF" w:rsidRDefault="00125FFF" w:rsidP="00B60871">
          <w:pPr>
            <w:pStyle w:val="TOC2"/>
            <w:rPr>
              <w:ins w:id="26" w:author="Justin Bracci" w:date="2023-09-09T16:02:00Z"/>
              <w:rFonts w:asciiTheme="minorHAnsi" w:eastAsiaTheme="minorEastAsia" w:hAnsiTheme="minorHAnsi"/>
              <w:noProof/>
              <w:kern w:val="2"/>
              <w14:ligatures w14:val="standardContextual"/>
            </w:rPr>
          </w:pPr>
          <w:ins w:id="27"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"_Toc145167749"</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6.</w:t>
            </w:r>
            <w:r>
              <w:rPr>
                <w:rFonts w:asciiTheme="minorHAnsi" w:eastAsiaTheme="minorEastAsia" w:hAnsiTheme="minorHAnsi"/>
                <w:noProof/>
                <w:kern w:val="2"/>
                <w14:ligatures w14:val="standardContextual"/>
              </w:rPr>
              <w:tab/>
            </w:r>
            <w:r w:rsidRPr="00006413">
              <w:rPr>
                <w:rStyle w:val="Hyperlink"/>
                <w:noProof/>
              </w:rPr>
              <w:t>Fossil-Based Hydrogen Production Parameter Sensitivity Analysis</w:t>
            </w:r>
            <w:r>
              <w:rPr>
                <w:noProof/>
                <w:webHidden/>
              </w:rPr>
              <w:tab/>
            </w:r>
            <w:r>
              <w:rPr>
                <w:noProof/>
                <w:webHidden/>
              </w:rPr>
              <w:fldChar w:fldCharType="begin"/>
            </w:r>
            <w:r>
              <w:rPr>
                <w:noProof/>
                <w:webHidden/>
              </w:rPr>
              <w:instrText xml:space="preserve"> PAGEREF _Toc145167749 \h </w:instrText>
            </w:r>
          </w:ins>
          <w:r>
            <w:rPr>
              <w:noProof/>
              <w:webHidden/>
            </w:rPr>
          </w:r>
          <w:r>
            <w:rPr>
              <w:noProof/>
              <w:webHidden/>
            </w:rPr>
            <w:fldChar w:fldCharType="separate"/>
          </w:r>
          <w:ins w:id="28" w:author="Justin Bracci [2]" w:date="2023-09-14T19:25:00Z">
            <w:r w:rsidR="00B60871">
              <w:rPr>
                <w:noProof/>
                <w:webHidden/>
              </w:rPr>
              <w:t>17</w:t>
            </w:r>
          </w:ins>
          <w:ins w:id="29" w:author="Justin Bracci" w:date="2023-09-09T16:02:00Z">
            <w:r>
              <w:rPr>
                <w:noProof/>
                <w:webHidden/>
              </w:rPr>
              <w:fldChar w:fldCharType="end"/>
            </w:r>
            <w:r w:rsidRPr="00006413">
              <w:rPr>
                <w:rStyle w:val="Hyperlink"/>
                <w:noProof/>
              </w:rPr>
              <w:fldChar w:fldCharType="end"/>
            </w:r>
          </w:ins>
        </w:p>
        <w:p w14:paraId="06027168" w14:textId="65836281" w:rsidR="00125FFF" w:rsidRDefault="00125FFF" w:rsidP="00B60871">
          <w:pPr>
            <w:pStyle w:val="TOC2"/>
            <w:rPr>
              <w:ins w:id="30" w:author="Justin Bracci" w:date="2023-09-09T16:02:00Z"/>
              <w:rFonts w:asciiTheme="minorHAnsi" w:eastAsiaTheme="minorEastAsia" w:hAnsiTheme="minorHAnsi"/>
              <w:noProof/>
              <w:kern w:val="2"/>
              <w14:ligatures w14:val="standardContextual"/>
            </w:rPr>
          </w:pPr>
          <w:ins w:id="31"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"_Toc145167750"</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7.</w:t>
            </w:r>
            <w:r>
              <w:rPr>
                <w:rFonts w:asciiTheme="minorHAnsi" w:eastAsiaTheme="minorEastAsia" w:hAnsiTheme="minorHAnsi"/>
                <w:noProof/>
                <w:kern w:val="2"/>
                <w14:ligatures w14:val="standardContextual"/>
              </w:rPr>
              <w:tab/>
            </w:r>
            <w:r w:rsidRPr="00006413">
              <w:rPr>
                <w:rStyle w:val="Hyperlink"/>
                <w:noProof/>
              </w:rPr>
              <w:t>Next-Decade LCOH Input Parameter Sample Distributions for Error Bar Analysis</w:t>
            </w:r>
            <w:r>
              <w:rPr>
                <w:noProof/>
                <w:webHidden/>
              </w:rPr>
              <w:tab/>
            </w:r>
            <w:r>
              <w:rPr>
                <w:noProof/>
                <w:webHidden/>
              </w:rPr>
              <w:fldChar w:fldCharType="begin"/>
            </w:r>
            <w:r>
              <w:rPr>
                <w:noProof/>
                <w:webHidden/>
              </w:rPr>
              <w:instrText xml:space="preserve"> PAGEREF _Toc145167750 \h </w:instrText>
            </w:r>
          </w:ins>
          <w:r>
            <w:rPr>
              <w:noProof/>
              <w:webHidden/>
            </w:rPr>
          </w:r>
          <w:r>
            <w:rPr>
              <w:noProof/>
              <w:webHidden/>
            </w:rPr>
            <w:fldChar w:fldCharType="separate"/>
          </w:r>
          <w:ins w:id="32" w:author="Justin Bracci [2]" w:date="2023-09-14T19:25:00Z">
            <w:r w:rsidR="00B60871">
              <w:rPr>
                <w:noProof/>
                <w:webHidden/>
              </w:rPr>
              <w:t>19</w:t>
            </w:r>
          </w:ins>
          <w:ins w:id="33" w:author="Justin Bracci" w:date="2023-09-09T16:02:00Z">
            <w:r>
              <w:rPr>
                <w:noProof/>
                <w:webHidden/>
              </w:rPr>
              <w:fldChar w:fldCharType="end"/>
            </w:r>
            <w:r w:rsidRPr="00006413">
              <w:rPr>
                <w:rStyle w:val="Hyperlink"/>
                <w:noProof/>
              </w:rPr>
              <w:fldChar w:fldCharType="end"/>
            </w:r>
          </w:ins>
        </w:p>
        <w:p w14:paraId="26C56698" w14:textId="42F27377" w:rsidR="00125FFF" w:rsidRDefault="00125FFF" w:rsidP="00B60871">
          <w:pPr>
            <w:pStyle w:val="TOC2"/>
            <w:rPr>
              <w:ins w:id="34" w:author="Justin Bracci" w:date="2023-09-09T16:02:00Z"/>
              <w:rFonts w:asciiTheme="minorHAnsi" w:eastAsiaTheme="minorEastAsia" w:hAnsiTheme="minorHAnsi"/>
              <w:noProof/>
              <w:kern w:val="2"/>
              <w14:ligatures w14:val="standardContextual"/>
            </w:rPr>
          </w:pPr>
          <w:ins w:id="35"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"_Toc145167751"</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8.</w:t>
            </w:r>
            <w:r>
              <w:rPr>
                <w:rFonts w:asciiTheme="minorHAnsi" w:eastAsiaTheme="minorEastAsia" w:hAnsiTheme="minorHAnsi"/>
                <w:noProof/>
                <w:kern w:val="2"/>
                <w14:ligatures w14:val="standardContextual"/>
              </w:rPr>
              <w:tab/>
            </w:r>
            <w:r w:rsidRPr="00006413">
              <w:rPr>
                <w:rStyle w:val="Hyperlink"/>
                <w:noProof/>
              </w:rPr>
              <w:t>Next Decade Technology Hydrogen Production Pathway Emissions and LCOH Figures</w:t>
            </w:r>
            <w:r>
              <w:rPr>
                <w:noProof/>
                <w:webHidden/>
              </w:rPr>
              <w:tab/>
            </w:r>
            <w:r>
              <w:rPr>
                <w:noProof/>
                <w:webHidden/>
              </w:rPr>
              <w:fldChar w:fldCharType="begin"/>
            </w:r>
            <w:r>
              <w:rPr>
                <w:noProof/>
                <w:webHidden/>
              </w:rPr>
              <w:instrText xml:space="preserve"> PAGEREF _Toc145167751 \h </w:instrText>
            </w:r>
          </w:ins>
          <w:r>
            <w:rPr>
              <w:noProof/>
              <w:webHidden/>
            </w:rPr>
          </w:r>
          <w:r>
            <w:rPr>
              <w:noProof/>
              <w:webHidden/>
            </w:rPr>
            <w:fldChar w:fldCharType="separate"/>
          </w:r>
          <w:ins w:id="36" w:author="Justin Bracci [2]" w:date="2023-09-14T19:25:00Z">
            <w:r w:rsidR="00B60871">
              <w:rPr>
                <w:noProof/>
                <w:webHidden/>
              </w:rPr>
              <w:t>21</w:t>
            </w:r>
          </w:ins>
          <w:ins w:id="37" w:author="Justin Bracci" w:date="2023-09-09T16:02:00Z">
            <w:r>
              <w:rPr>
                <w:noProof/>
                <w:webHidden/>
              </w:rPr>
              <w:fldChar w:fldCharType="end"/>
            </w:r>
            <w:r w:rsidRPr="00006413">
              <w:rPr>
                <w:rStyle w:val="Hyperlink"/>
                <w:noProof/>
              </w:rPr>
              <w:fldChar w:fldCharType="end"/>
            </w:r>
          </w:ins>
        </w:p>
        <w:p w14:paraId="7DFD9774" w14:textId="0D2BF17A" w:rsidR="00125FFF" w:rsidRDefault="00125FFF" w:rsidP="00B60871">
          <w:pPr>
            <w:pStyle w:val="TOC2"/>
            <w:rPr>
              <w:ins w:id="38" w:author="Justin Bracci" w:date="2023-09-09T16:02:00Z"/>
              <w:rFonts w:asciiTheme="minorHAnsi" w:eastAsiaTheme="minorEastAsia" w:hAnsiTheme="minorHAnsi"/>
              <w:noProof/>
              <w:kern w:val="2"/>
              <w14:ligatures w14:val="standardContextual"/>
            </w:rPr>
          </w:pPr>
          <w:ins w:id="39"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"_Toc145167752"</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9.</w:t>
            </w:r>
            <w:r>
              <w:rPr>
                <w:rFonts w:asciiTheme="minorHAnsi" w:eastAsiaTheme="minorEastAsia" w:hAnsiTheme="minorHAnsi"/>
                <w:noProof/>
                <w:kern w:val="2"/>
                <w14:ligatures w14:val="standardContextual"/>
              </w:rPr>
              <w:tab/>
            </w:r>
            <w:r w:rsidRPr="00006413">
              <w:rPr>
                <w:rStyle w:val="Hyperlink"/>
                <w:noProof/>
              </w:rPr>
              <w:t>Electricity-Based Hydrogen Production Pathway Operations Figures</w:t>
            </w:r>
            <w:r>
              <w:rPr>
                <w:noProof/>
                <w:webHidden/>
              </w:rPr>
              <w:tab/>
            </w:r>
            <w:r>
              <w:rPr>
                <w:noProof/>
                <w:webHidden/>
              </w:rPr>
              <w:fldChar w:fldCharType="begin"/>
            </w:r>
            <w:r>
              <w:rPr>
                <w:noProof/>
                <w:webHidden/>
              </w:rPr>
              <w:instrText xml:space="preserve"> PAGEREF _Toc145167752 \h </w:instrText>
            </w:r>
          </w:ins>
          <w:r>
            <w:rPr>
              <w:noProof/>
              <w:webHidden/>
            </w:rPr>
          </w:r>
          <w:r>
            <w:rPr>
              <w:noProof/>
              <w:webHidden/>
            </w:rPr>
            <w:fldChar w:fldCharType="separate"/>
          </w:r>
          <w:ins w:id="40" w:author="Justin Bracci [2]" w:date="2023-09-14T19:25:00Z">
            <w:r w:rsidR="00B60871">
              <w:rPr>
                <w:noProof/>
                <w:webHidden/>
              </w:rPr>
              <w:t>23</w:t>
            </w:r>
          </w:ins>
          <w:ins w:id="41" w:author="Justin Bracci" w:date="2023-09-09T16:02:00Z">
            <w:r>
              <w:rPr>
                <w:noProof/>
                <w:webHidden/>
              </w:rPr>
              <w:fldChar w:fldCharType="end"/>
            </w:r>
            <w:r w:rsidRPr="00006413">
              <w:rPr>
                <w:rStyle w:val="Hyperlink"/>
                <w:noProof/>
              </w:rPr>
              <w:fldChar w:fldCharType="end"/>
            </w:r>
          </w:ins>
        </w:p>
        <w:p w14:paraId="04A82CDD" w14:textId="2017C5F7" w:rsidR="00125FFF" w:rsidRDefault="00125FFF" w:rsidP="00B60871">
          <w:pPr>
            <w:pStyle w:val="TOC2"/>
            <w:rPr>
              <w:ins w:id="42" w:author="Justin Bracci" w:date="2023-09-09T16:02:00Z"/>
              <w:rFonts w:asciiTheme="minorHAnsi" w:eastAsiaTheme="minorEastAsia" w:hAnsiTheme="minorHAnsi"/>
              <w:noProof/>
              <w:kern w:val="2"/>
              <w14:ligatures w14:val="standardContextual"/>
            </w:rPr>
          </w:pPr>
          <w:ins w:id="43"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"_Toc145167753"</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10.</w:t>
            </w:r>
            <w:r>
              <w:rPr>
                <w:rFonts w:asciiTheme="minorHAnsi" w:eastAsiaTheme="minorEastAsia" w:hAnsiTheme="minorHAnsi"/>
                <w:noProof/>
                <w:kern w:val="2"/>
                <w14:ligatures w14:val="standardContextual"/>
              </w:rPr>
              <w:tab/>
            </w:r>
            <w:r w:rsidRPr="00006413">
              <w:rPr>
                <w:rStyle w:val="Hyperlink"/>
                <w:noProof/>
              </w:rPr>
              <w:t>LCOH Figures with Current and Mid-Century Timeframes</w:t>
            </w:r>
            <w:r>
              <w:rPr>
                <w:noProof/>
                <w:webHidden/>
              </w:rPr>
              <w:tab/>
            </w:r>
            <w:r>
              <w:rPr>
                <w:noProof/>
                <w:webHidden/>
              </w:rPr>
              <w:fldChar w:fldCharType="begin"/>
            </w:r>
            <w:r>
              <w:rPr>
                <w:noProof/>
                <w:webHidden/>
              </w:rPr>
              <w:instrText xml:space="preserve"> PAGEREF _Toc145167753 \h </w:instrText>
            </w:r>
          </w:ins>
          <w:r>
            <w:rPr>
              <w:noProof/>
              <w:webHidden/>
            </w:rPr>
          </w:r>
          <w:r>
            <w:rPr>
              <w:noProof/>
              <w:webHidden/>
            </w:rPr>
            <w:fldChar w:fldCharType="separate"/>
          </w:r>
          <w:ins w:id="44" w:author="Justin Bracci [2]" w:date="2023-09-14T19:25:00Z">
            <w:r w:rsidR="00B60871">
              <w:rPr>
                <w:noProof/>
                <w:webHidden/>
              </w:rPr>
              <w:t>33</w:t>
            </w:r>
          </w:ins>
          <w:ins w:id="45" w:author="Justin Bracci" w:date="2023-09-09T16:02:00Z">
            <w:r>
              <w:rPr>
                <w:noProof/>
                <w:webHidden/>
              </w:rPr>
              <w:fldChar w:fldCharType="end"/>
            </w:r>
            <w:r w:rsidRPr="00006413">
              <w:rPr>
                <w:rStyle w:val="Hyperlink"/>
                <w:noProof/>
              </w:rPr>
              <w:fldChar w:fldCharType="end"/>
            </w:r>
          </w:ins>
        </w:p>
        <w:p w14:paraId="42CDC72B" w14:textId="01ABF2C2" w:rsidR="00125FFF" w:rsidRDefault="00125FFF" w:rsidP="00B60871">
          <w:pPr>
            <w:pStyle w:val="TOC2"/>
            <w:rPr>
              <w:ins w:id="46" w:author="Justin Bracci" w:date="2023-09-09T16:02:00Z"/>
              <w:rFonts w:asciiTheme="minorHAnsi" w:eastAsiaTheme="minorEastAsia" w:hAnsiTheme="minorHAnsi"/>
              <w:noProof/>
              <w:kern w:val="2"/>
              <w14:ligatures w14:val="standardContextual"/>
            </w:rPr>
          </w:pPr>
          <w:ins w:id="47"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"_Toc145167754"</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11.</w:t>
            </w:r>
            <w:r>
              <w:rPr>
                <w:rFonts w:asciiTheme="minorHAnsi" w:eastAsiaTheme="minorEastAsia" w:hAnsiTheme="minorHAnsi"/>
                <w:noProof/>
                <w:kern w:val="2"/>
                <w14:ligatures w14:val="standardContextual"/>
              </w:rPr>
              <w:tab/>
            </w:r>
            <w:r w:rsidRPr="00006413">
              <w:rPr>
                <w:rStyle w:val="Hyperlink"/>
                <w:noProof/>
              </w:rPr>
              <w:t>Inflation Reduction Act Analysis with Current Technology Timeframe</w:t>
            </w:r>
            <w:r>
              <w:rPr>
                <w:noProof/>
                <w:webHidden/>
              </w:rPr>
              <w:tab/>
            </w:r>
            <w:r>
              <w:rPr>
                <w:noProof/>
                <w:webHidden/>
              </w:rPr>
              <w:fldChar w:fldCharType="begin"/>
            </w:r>
            <w:r>
              <w:rPr>
                <w:noProof/>
                <w:webHidden/>
              </w:rPr>
              <w:instrText xml:space="preserve"> PAGEREF _Toc145167754 \h </w:instrText>
            </w:r>
          </w:ins>
          <w:r>
            <w:rPr>
              <w:noProof/>
              <w:webHidden/>
            </w:rPr>
          </w:r>
          <w:r>
            <w:rPr>
              <w:noProof/>
              <w:webHidden/>
            </w:rPr>
            <w:fldChar w:fldCharType="separate"/>
          </w:r>
          <w:ins w:id="48" w:author="Justin Bracci [2]" w:date="2023-09-14T19:25:00Z">
            <w:r w:rsidR="00B60871">
              <w:rPr>
                <w:noProof/>
                <w:webHidden/>
              </w:rPr>
              <w:t>35</w:t>
            </w:r>
          </w:ins>
          <w:ins w:id="49" w:author="Justin Bracci" w:date="2023-09-09T16:02:00Z">
            <w:r>
              <w:rPr>
                <w:noProof/>
                <w:webHidden/>
              </w:rPr>
              <w:fldChar w:fldCharType="end"/>
            </w:r>
            <w:r w:rsidRPr="00006413">
              <w:rPr>
                <w:rStyle w:val="Hyperlink"/>
                <w:noProof/>
              </w:rPr>
              <w:fldChar w:fldCharType="end"/>
            </w:r>
          </w:ins>
        </w:p>
        <w:p w14:paraId="6B5E8EE4" w14:textId="612DEA98" w:rsidR="00125FFF" w:rsidRDefault="00125FFF" w:rsidP="00B60871">
          <w:pPr>
            <w:pStyle w:val="TOC2"/>
            <w:rPr>
              <w:ins w:id="50" w:author="Justin Bracci" w:date="2023-09-09T16:02:00Z"/>
              <w:rFonts w:asciiTheme="minorHAnsi" w:eastAsiaTheme="minorEastAsia" w:hAnsiTheme="minorHAnsi"/>
              <w:noProof/>
              <w:kern w:val="2"/>
              <w14:ligatures w14:val="standardContextual"/>
            </w:rPr>
          </w:pPr>
          <w:ins w:id="51" w:author="Justin Bracci" w:date="2023-09-09T16:02:00Z">
            <w:r w:rsidRPr="00006413">
              <w:rPr>
                <w:rStyle w:val="Hyperlink"/>
                <w:noProof/>
              </w:rPr>
              <w:fldChar w:fldCharType="begin"/>
            </w:r>
            <w:r w:rsidRPr="00006413">
              <w:rPr>
                <w:rStyle w:val="Hyperlink"/>
                <w:noProof/>
              </w:rPr>
              <w:instrText xml:space="preserve"> </w:instrText>
            </w:r>
            <w:r>
              <w:rPr>
                <w:noProof/>
              </w:rPr>
              <w:instrText>HYPERLINK \l "_Toc145167755"</w:instrText>
            </w:r>
            <w:r w:rsidRPr="00006413">
              <w:rPr>
                <w:rStyle w:val="Hyperlink"/>
                <w:noProof/>
              </w:rPr>
              <w:instrText xml:space="preserve"> </w:instrText>
            </w:r>
            <w:r w:rsidRPr="00006413">
              <w:rPr>
                <w:rStyle w:val="Hyperlink"/>
                <w:noProof/>
              </w:rPr>
            </w:r>
            <w:r w:rsidRPr="00006413">
              <w:rPr>
                <w:rStyle w:val="Hyperlink"/>
                <w:noProof/>
              </w:rPr>
              <w:fldChar w:fldCharType="separate"/>
            </w:r>
            <w:r w:rsidRPr="00006413">
              <w:rPr>
                <w:rStyle w:val="Hyperlink"/>
                <w:noProof/>
              </w:rPr>
              <w:t>References</w:t>
            </w:r>
            <w:r>
              <w:rPr>
                <w:noProof/>
                <w:webHidden/>
              </w:rPr>
              <w:tab/>
            </w:r>
            <w:r>
              <w:rPr>
                <w:noProof/>
                <w:webHidden/>
              </w:rPr>
              <w:fldChar w:fldCharType="begin"/>
            </w:r>
            <w:r>
              <w:rPr>
                <w:noProof/>
                <w:webHidden/>
              </w:rPr>
              <w:instrText xml:space="preserve"> PAGEREF _Toc145167755 \h </w:instrText>
            </w:r>
          </w:ins>
          <w:r>
            <w:rPr>
              <w:noProof/>
              <w:webHidden/>
            </w:rPr>
          </w:r>
          <w:r>
            <w:rPr>
              <w:noProof/>
              <w:webHidden/>
            </w:rPr>
            <w:fldChar w:fldCharType="separate"/>
          </w:r>
          <w:ins w:id="52" w:author="Justin Bracci [2]" w:date="2023-09-14T19:25:00Z">
            <w:r w:rsidR="00B60871">
              <w:rPr>
                <w:noProof/>
                <w:webHidden/>
              </w:rPr>
              <w:t>36</w:t>
            </w:r>
          </w:ins>
          <w:ins w:id="53" w:author="Justin Bracci" w:date="2023-09-09T16:02:00Z">
            <w:r>
              <w:rPr>
                <w:noProof/>
                <w:webHidden/>
              </w:rPr>
              <w:fldChar w:fldCharType="end"/>
            </w:r>
            <w:r w:rsidRPr="00006413">
              <w:rPr>
                <w:rStyle w:val="Hyperlink"/>
                <w:noProof/>
              </w:rPr>
              <w:fldChar w:fldCharType="end"/>
            </w:r>
          </w:ins>
        </w:p>
        <w:p w14:paraId="2E3431EB" w14:textId="259CAB9A" w:rsidR="00551FB8" w:rsidDel="00125FFF" w:rsidRDefault="00551FB8">
          <w:pPr>
            <w:pStyle w:val="TOC1"/>
            <w:rPr>
              <w:del w:id="54" w:author="Justin Bracci" w:date="2023-09-09T16:02:00Z"/>
              <w:rFonts w:asciiTheme="minorHAnsi" w:eastAsiaTheme="minorEastAsia" w:hAnsiTheme="minorHAnsi"/>
              <w:noProof/>
              <w:kern w:val="2"/>
              <w14:ligatures w14:val="standardContextual"/>
            </w:rPr>
          </w:pPr>
          <w:del w:id="55" w:author="Justin Bracci" w:date="2023-09-09T16:02:00Z">
            <w:r w:rsidRPr="00125FFF" w:rsidDel="00125FFF">
              <w:rPr>
                <w:rStyle w:val="Hyperlink"/>
                <w:noProof/>
              </w:rPr>
              <w:delText>Supplemental Information</w:delText>
            </w:r>
            <w:r w:rsidDel="00125FFF">
              <w:rPr>
                <w:noProof/>
                <w:webHidden/>
              </w:rPr>
              <w:tab/>
            </w:r>
            <w:r w:rsidR="00CB7A11" w:rsidDel="00125FFF">
              <w:rPr>
                <w:noProof/>
                <w:webHidden/>
              </w:rPr>
              <w:delText>1</w:delText>
            </w:r>
          </w:del>
        </w:p>
        <w:p w14:paraId="236BD7EB" w14:textId="389E7820" w:rsidR="00551FB8" w:rsidDel="00125FFF" w:rsidRDefault="00551FB8" w:rsidP="00877660">
          <w:pPr>
            <w:pStyle w:val="TOC2"/>
            <w:rPr>
              <w:del w:id="56" w:author="Justin Bracci" w:date="2023-09-09T16:02:00Z"/>
              <w:rFonts w:asciiTheme="minorHAnsi" w:eastAsiaTheme="minorEastAsia" w:hAnsiTheme="minorHAnsi"/>
              <w:noProof/>
              <w:kern w:val="2"/>
              <w14:ligatures w14:val="standardContextual"/>
            </w:rPr>
          </w:pPr>
          <w:del w:id="57" w:author="Justin Bracci" w:date="2023-09-09T16:02:00Z">
            <w:r w:rsidRPr="00125FFF" w:rsidDel="00125FFF">
              <w:rPr>
                <w:rStyle w:val="Hyperlink"/>
                <w:noProof/>
              </w:rPr>
              <w:delText>1.</w:delText>
            </w:r>
            <w:r w:rsidDel="00125FFF">
              <w:rPr>
                <w:rFonts w:asciiTheme="minorHAnsi" w:eastAsiaTheme="minorEastAsia" w:hAnsiTheme="minorHAnsi"/>
                <w:noProof/>
                <w:kern w:val="2"/>
                <w14:ligatures w14:val="standardContextual"/>
              </w:rPr>
              <w:tab/>
            </w:r>
            <w:r w:rsidRPr="00125FFF" w:rsidDel="00125FFF">
              <w:rPr>
                <w:rStyle w:val="Hyperlink"/>
                <w:noProof/>
              </w:rPr>
              <w:delText>Electricity-Based Hydrogen Production Mathematical Approach</w:delText>
            </w:r>
            <w:r w:rsidDel="00125FFF">
              <w:rPr>
                <w:noProof/>
                <w:webHidden/>
              </w:rPr>
              <w:tab/>
            </w:r>
            <w:r w:rsidR="00CB7A11" w:rsidDel="00125FFF">
              <w:rPr>
                <w:noProof/>
                <w:webHidden/>
              </w:rPr>
              <w:delText>4</w:delText>
            </w:r>
          </w:del>
        </w:p>
        <w:p w14:paraId="7B471A26" w14:textId="2EFDC3D9" w:rsidR="00551FB8" w:rsidDel="00125FFF" w:rsidRDefault="00551FB8" w:rsidP="00877660">
          <w:pPr>
            <w:pStyle w:val="TOC2"/>
            <w:rPr>
              <w:del w:id="58" w:author="Justin Bracci" w:date="2023-09-09T16:02:00Z"/>
              <w:rFonts w:asciiTheme="minorHAnsi" w:eastAsiaTheme="minorEastAsia" w:hAnsiTheme="minorHAnsi"/>
              <w:noProof/>
              <w:kern w:val="2"/>
              <w14:ligatures w14:val="standardContextual"/>
            </w:rPr>
          </w:pPr>
          <w:del w:id="59" w:author="Justin Bracci" w:date="2023-09-09T16:02:00Z">
            <w:r w:rsidRPr="00125FFF" w:rsidDel="00125FFF">
              <w:rPr>
                <w:rStyle w:val="Hyperlink"/>
                <w:noProof/>
              </w:rPr>
              <w:delText>2.</w:delText>
            </w:r>
            <w:r w:rsidDel="00125FFF">
              <w:rPr>
                <w:rFonts w:asciiTheme="minorHAnsi" w:eastAsiaTheme="minorEastAsia" w:hAnsiTheme="minorHAnsi"/>
                <w:noProof/>
                <w:kern w:val="2"/>
                <w14:ligatures w14:val="standardContextual"/>
              </w:rPr>
              <w:tab/>
            </w:r>
            <w:r w:rsidRPr="00125FFF" w:rsidDel="00125FFF">
              <w:rPr>
                <w:rStyle w:val="Hyperlink"/>
                <w:noProof/>
              </w:rPr>
              <w:delText>Fossil-Based Hydrogen Production Mathematical Approach</w:delText>
            </w:r>
            <w:r w:rsidDel="00125FFF">
              <w:rPr>
                <w:noProof/>
                <w:webHidden/>
              </w:rPr>
              <w:tab/>
            </w:r>
            <w:r w:rsidR="00CB7A11" w:rsidDel="00125FFF">
              <w:rPr>
                <w:noProof/>
                <w:webHidden/>
              </w:rPr>
              <w:delText>8</w:delText>
            </w:r>
          </w:del>
        </w:p>
        <w:p w14:paraId="71C32474" w14:textId="52127FD4" w:rsidR="00551FB8" w:rsidDel="00125FFF" w:rsidRDefault="00551FB8" w:rsidP="00877660">
          <w:pPr>
            <w:pStyle w:val="TOC2"/>
            <w:rPr>
              <w:del w:id="60" w:author="Justin Bracci" w:date="2023-09-09T16:02:00Z"/>
              <w:rFonts w:asciiTheme="minorHAnsi" w:eastAsiaTheme="minorEastAsia" w:hAnsiTheme="minorHAnsi"/>
              <w:noProof/>
              <w:kern w:val="2"/>
              <w14:ligatures w14:val="standardContextual"/>
            </w:rPr>
          </w:pPr>
          <w:del w:id="61" w:author="Justin Bracci" w:date="2023-09-09T16:02:00Z">
            <w:r w:rsidRPr="00125FFF" w:rsidDel="00125FFF">
              <w:rPr>
                <w:rStyle w:val="Hyperlink"/>
                <w:noProof/>
              </w:rPr>
              <w:delText>3.</w:delText>
            </w:r>
            <w:r w:rsidDel="00125FFF">
              <w:rPr>
                <w:rFonts w:asciiTheme="minorHAnsi" w:eastAsiaTheme="minorEastAsia" w:hAnsiTheme="minorHAnsi"/>
                <w:noProof/>
                <w:kern w:val="2"/>
                <w14:ligatures w14:val="standardContextual"/>
              </w:rPr>
              <w:tab/>
            </w:r>
            <w:r w:rsidRPr="00125FFF" w:rsidDel="00125FFF">
              <w:rPr>
                <w:rStyle w:val="Hyperlink"/>
                <w:noProof/>
              </w:rPr>
              <w:delText>Electricity-Based Hydrogen Production Configuration and Data Table</w:delText>
            </w:r>
            <w:r w:rsidDel="00125FFF">
              <w:rPr>
                <w:noProof/>
                <w:webHidden/>
              </w:rPr>
              <w:tab/>
            </w:r>
            <w:r w:rsidR="00CB7A11" w:rsidDel="00125FFF">
              <w:rPr>
                <w:noProof/>
                <w:webHidden/>
              </w:rPr>
              <w:delText>9</w:delText>
            </w:r>
          </w:del>
        </w:p>
        <w:p w14:paraId="665A71B2" w14:textId="4CC441E3" w:rsidR="00551FB8" w:rsidDel="00125FFF" w:rsidRDefault="00551FB8" w:rsidP="00877660">
          <w:pPr>
            <w:pStyle w:val="TOC2"/>
            <w:rPr>
              <w:del w:id="62" w:author="Justin Bracci" w:date="2023-09-09T16:02:00Z"/>
              <w:rFonts w:asciiTheme="minorHAnsi" w:eastAsiaTheme="minorEastAsia" w:hAnsiTheme="minorHAnsi"/>
              <w:noProof/>
              <w:kern w:val="2"/>
              <w14:ligatures w14:val="standardContextual"/>
            </w:rPr>
          </w:pPr>
          <w:del w:id="63" w:author="Justin Bracci" w:date="2023-09-09T16:02:00Z">
            <w:r w:rsidRPr="00125FFF" w:rsidDel="00125FFF">
              <w:rPr>
                <w:rStyle w:val="Hyperlink"/>
                <w:noProof/>
              </w:rPr>
              <w:delText>4.</w:delText>
            </w:r>
            <w:r w:rsidDel="00125FFF">
              <w:rPr>
                <w:rFonts w:asciiTheme="minorHAnsi" w:eastAsiaTheme="minorEastAsia" w:hAnsiTheme="minorHAnsi"/>
                <w:noProof/>
                <w:kern w:val="2"/>
                <w14:ligatures w14:val="standardContextual"/>
              </w:rPr>
              <w:tab/>
            </w:r>
            <w:r w:rsidRPr="00125FFF" w:rsidDel="00125FFF">
              <w:rPr>
                <w:rStyle w:val="Hyperlink"/>
                <w:noProof/>
              </w:rPr>
              <w:delText>Fossil-Based Hydrogen Production Configuration and Data Tables</w:delText>
            </w:r>
            <w:r w:rsidDel="00125FFF">
              <w:rPr>
                <w:noProof/>
                <w:webHidden/>
              </w:rPr>
              <w:tab/>
            </w:r>
            <w:r w:rsidR="00CB7A11" w:rsidDel="00125FFF">
              <w:rPr>
                <w:noProof/>
                <w:webHidden/>
              </w:rPr>
              <w:delText>11</w:delText>
            </w:r>
          </w:del>
        </w:p>
        <w:p w14:paraId="36C8A7BC" w14:textId="0404A542" w:rsidR="00551FB8" w:rsidDel="00125FFF" w:rsidRDefault="00551FB8" w:rsidP="00877660">
          <w:pPr>
            <w:pStyle w:val="TOC2"/>
            <w:rPr>
              <w:del w:id="64" w:author="Justin Bracci" w:date="2023-09-09T16:02:00Z"/>
              <w:rFonts w:asciiTheme="minorHAnsi" w:eastAsiaTheme="minorEastAsia" w:hAnsiTheme="minorHAnsi"/>
              <w:noProof/>
              <w:kern w:val="2"/>
              <w14:ligatures w14:val="standardContextual"/>
            </w:rPr>
          </w:pPr>
          <w:del w:id="65" w:author="Justin Bracci" w:date="2023-09-09T16:02:00Z">
            <w:r w:rsidRPr="00125FFF" w:rsidDel="00125FFF">
              <w:rPr>
                <w:rStyle w:val="Hyperlink"/>
                <w:noProof/>
              </w:rPr>
              <w:delText>5.</w:delText>
            </w:r>
            <w:r w:rsidDel="00125FFF">
              <w:rPr>
                <w:rFonts w:asciiTheme="minorHAnsi" w:eastAsiaTheme="minorEastAsia" w:hAnsiTheme="minorHAnsi"/>
                <w:noProof/>
                <w:kern w:val="2"/>
                <w14:ligatures w14:val="standardContextual"/>
              </w:rPr>
              <w:tab/>
            </w:r>
            <w:r w:rsidRPr="00125FFF" w:rsidDel="00125FFF">
              <w:rPr>
                <w:rStyle w:val="Hyperlink"/>
                <w:noProof/>
              </w:rPr>
              <w:delText>Electricity-Based Hydrogen Production Parameter Sensitivity Analysis</w:delText>
            </w:r>
            <w:r w:rsidDel="00125FFF">
              <w:rPr>
                <w:noProof/>
                <w:webHidden/>
              </w:rPr>
              <w:tab/>
            </w:r>
            <w:r w:rsidR="00CB7A11" w:rsidDel="00125FFF">
              <w:rPr>
                <w:noProof/>
                <w:webHidden/>
              </w:rPr>
              <w:delText>13</w:delText>
            </w:r>
          </w:del>
        </w:p>
        <w:p w14:paraId="4AD7AA9E" w14:textId="60A110D8" w:rsidR="00551FB8" w:rsidDel="00125FFF" w:rsidRDefault="00551FB8" w:rsidP="00877660">
          <w:pPr>
            <w:pStyle w:val="TOC2"/>
            <w:rPr>
              <w:del w:id="66" w:author="Justin Bracci" w:date="2023-09-09T16:02:00Z"/>
              <w:rFonts w:asciiTheme="minorHAnsi" w:eastAsiaTheme="minorEastAsia" w:hAnsiTheme="minorHAnsi"/>
              <w:noProof/>
              <w:kern w:val="2"/>
              <w14:ligatures w14:val="standardContextual"/>
            </w:rPr>
          </w:pPr>
          <w:del w:id="67" w:author="Justin Bracci" w:date="2023-09-09T16:02:00Z">
            <w:r w:rsidRPr="00125FFF" w:rsidDel="00125FFF">
              <w:rPr>
                <w:rStyle w:val="Hyperlink"/>
                <w:noProof/>
              </w:rPr>
              <w:delText>6.</w:delText>
            </w:r>
            <w:r w:rsidDel="00125FFF">
              <w:rPr>
                <w:rFonts w:asciiTheme="minorHAnsi" w:eastAsiaTheme="minorEastAsia" w:hAnsiTheme="minorHAnsi"/>
                <w:noProof/>
                <w:kern w:val="2"/>
                <w14:ligatures w14:val="standardContextual"/>
              </w:rPr>
              <w:tab/>
            </w:r>
            <w:r w:rsidRPr="00125FFF" w:rsidDel="00125FFF">
              <w:rPr>
                <w:rStyle w:val="Hyperlink"/>
                <w:noProof/>
              </w:rPr>
              <w:delText>Fossil-Based Hydrogen Production Parameter Sensitivity Analysis</w:delText>
            </w:r>
            <w:r w:rsidDel="00125FFF">
              <w:rPr>
                <w:noProof/>
                <w:webHidden/>
              </w:rPr>
              <w:tab/>
            </w:r>
            <w:r w:rsidR="00CB7A11" w:rsidDel="00125FFF">
              <w:rPr>
                <w:noProof/>
                <w:webHidden/>
              </w:rPr>
              <w:delText>14</w:delText>
            </w:r>
          </w:del>
        </w:p>
        <w:p w14:paraId="4EB948A3" w14:textId="481C45CD" w:rsidR="00551FB8" w:rsidDel="00125FFF" w:rsidRDefault="00551FB8" w:rsidP="00877660">
          <w:pPr>
            <w:pStyle w:val="TOC2"/>
            <w:rPr>
              <w:del w:id="68" w:author="Justin Bracci" w:date="2023-09-09T16:02:00Z"/>
              <w:rFonts w:asciiTheme="minorHAnsi" w:eastAsiaTheme="minorEastAsia" w:hAnsiTheme="minorHAnsi"/>
              <w:noProof/>
              <w:kern w:val="2"/>
              <w14:ligatures w14:val="standardContextual"/>
            </w:rPr>
          </w:pPr>
          <w:del w:id="69" w:author="Justin Bracci" w:date="2023-09-09T16:02:00Z">
            <w:r w:rsidRPr="00125FFF" w:rsidDel="00125FFF">
              <w:rPr>
                <w:rStyle w:val="Hyperlink"/>
                <w:noProof/>
              </w:rPr>
              <w:delText>7.</w:delText>
            </w:r>
            <w:r w:rsidDel="00125FFF">
              <w:rPr>
                <w:rFonts w:asciiTheme="minorHAnsi" w:eastAsiaTheme="minorEastAsia" w:hAnsiTheme="minorHAnsi"/>
                <w:noProof/>
                <w:kern w:val="2"/>
                <w14:ligatures w14:val="standardContextual"/>
              </w:rPr>
              <w:tab/>
            </w:r>
            <w:r w:rsidRPr="00125FFF" w:rsidDel="00125FFF">
              <w:rPr>
                <w:rStyle w:val="Hyperlink"/>
                <w:noProof/>
              </w:rPr>
              <w:delText>Next-Decade LCOH Input Parameter Sample Distributions for Error Bar Analysis</w:delText>
            </w:r>
            <w:r w:rsidDel="00125FFF">
              <w:rPr>
                <w:noProof/>
                <w:webHidden/>
              </w:rPr>
              <w:tab/>
            </w:r>
            <w:r w:rsidR="00CB7A11" w:rsidDel="00125FFF">
              <w:rPr>
                <w:noProof/>
                <w:webHidden/>
              </w:rPr>
              <w:delText>15</w:delText>
            </w:r>
          </w:del>
        </w:p>
        <w:p w14:paraId="35247BDE" w14:textId="03B5578A" w:rsidR="00551FB8" w:rsidDel="00125FFF" w:rsidRDefault="00551FB8" w:rsidP="00877660">
          <w:pPr>
            <w:pStyle w:val="TOC2"/>
            <w:rPr>
              <w:del w:id="70" w:author="Justin Bracci" w:date="2023-09-09T16:02:00Z"/>
              <w:rFonts w:asciiTheme="minorHAnsi" w:eastAsiaTheme="minorEastAsia" w:hAnsiTheme="minorHAnsi"/>
              <w:noProof/>
              <w:kern w:val="2"/>
              <w14:ligatures w14:val="standardContextual"/>
            </w:rPr>
          </w:pPr>
          <w:del w:id="71" w:author="Justin Bracci" w:date="2023-09-09T16:02:00Z">
            <w:r w:rsidRPr="00125FFF" w:rsidDel="00125FFF">
              <w:rPr>
                <w:rStyle w:val="Hyperlink"/>
                <w:noProof/>
              </w:rPr>
              <w:delText>8.</w:delText>
            </w:r>
            <w:r w:rsidDel="00125FFF">
              <w:rPr>
                <w:rFonts w:asciiTheme="minorHAnsi" w:eastAsiaTheme="minorEastAsia" w:hAnsiTheme="minorHAnsi"/>
                <w:noProof/>
                <w:kern w:val="2"/>
                <w14:ligatures w14:val="standardContextual"/>
              </w:rPr>
              <w:tab/>
            </w:r>
            <w:r w:rsidRPr="00125FFF" w:rsidDel="00125FFF">
              <w:rPr>
                <w:rStyle w:val="Hyperlink"/>
                <w:noProof/>
              </w:rPr>
              <w:delText>Next Decade Technology Hydrogen Production Pathway Emissions and LCOH Figures</w:delText>
            </w:r>
            <w:r w:rsidDel="00125FFF">
              <w:rPr>
                <w:noProof/>
                <w:webHidden/>
              </w:rPr>
              <w:tab/>
            </w:r>
            <w:r w:rsidR="00CB7A11" w:rsidDel="00125FFF">
              <w:rPr>
                <w:noProof/>
                <w:webHidden/>
              </w:rPr>
              <w:delText>17</w:delText>
            </w:r>
          </w:del>
        </w:p>
        <w:p w14:paraId="53B0C7A4" w14:textId="6259F504" w:rsidR="00551FB8" w:rsidDel="00125FFF" w:rsidRDefault="00551FB8" w:rsidP="00877660">
          <w:pPr>
            <w:pStyle w:val="TOC2"/>
            <w:rPr>
              <w:del w:id="72" w:author="Justin Bracci" w:date="2023-09-09T16:02:00Z"/>
              <w:rFonts w:asciiTheme="minorHAnsi" w:eastAsiaTheme="minorEastAsia" w:hAnsiTheme="minorHAnsi"/>
              <w:noProof/>
              <w:kern w:val="2"/>
              <w14:ligatures w14:val="standardContextual"/>
            </w:rPr>
          </w:pPr>
          <w:del w:id="73" w:author="Justin Bracci" w:date="2023-09-09T16:02:00Z">
            <w:r w:rsidRPr="00125FFF" w:rsidDel="00125FFF">
              <w:rPr>
                <w:rStyle w:val="Hyperlink"/>
                <w:noProof/>
              </w:rPr>
              <w:delText>9.</w:delText>
            </w:r>
            <w:r w:rsidDel="00125FFF">
              <w:rPr>
                <w:rFonts w:asciiTheme="minorHAnsi" w:eastAsiaTheme="minorEastAsia" w:hAnsiTheme="minorHAnsi"/>
                <w:noProof/>
                <w:kern w:val="2"/>
                <w14:ligatures w14:val="standardContextual"/>
              </w:rPr>
              <w:tab/>
            </w:r>
            <w:r w:rsidRPr="00125FFF" w:rsidDel="00125FFF">
              <w:rPr>
                <w:rStyle w:val="Hyperlink"/>
                <w:noProof/>
              </w:rPr>
              <w:delText>Electricity-Based Hydrogen Production Pathway Operations Figures</w:delText>
            </w:r>
            <w:r w:rsidDel="00125FFF">
              <w:rPr>
                <w:noProof/>
                <w:webHidden/>
              </w:rPr>
              <w:tab/>
            </w:r>
            <w:r w:rsidR="00CB7A11" w:rsidDel="00125FFF">
              <w:rPr>
                <w:noProof/>
                <w:webHidden/>
              </w:rPr>
              <w:delText>18</w:delText>
            </w:r>
          </w:del>
        </w:p>
        <w:p w14:paraId="3FE7D02B" w14:textId="21DB0A54" w:rsidR="00551FB8" w:rsidDel="00125FFF" w:rsidRDefault="00551FB8" w:rsidP="00877660">
          <w:pPr>
            <w:pStyle w:val="TOC2"/>
            <w:rPr>
              <w:del w:id="74" w:author="Justin Bracci" w:date="2023-09-09T16:02:00Z"/>
              <w:rFonts w:asciiTheme="minorHAnsi" w:eastAsiaTheme="minorEastAsia" w:hAnsiTheme="minorHAnsi"/>
              <w:noProof/>
              <w:kern w:val="2"/>
              <w14:ligatures w14:val="standardContextual"/>
            </w:rPr>
          </w:pPr>
          <w:del w:id="75" w:author="Justin Bracci" w:date="2023-09-09T16:02:00Z">
            <w:r w:rsidRPr="00125FFF" w:rsidDel="00125FFF">
              <w:rPr>
                <w:rStyle w:val="Hyperlink"/>
                <w:noProof/>
              </w:rPr>
              <w:delText>10.</w:delText>
            </w:r>
            <w:r w:rsidDel="00125FFF">
              <w:rPr>
                <w:rFonts w:asciiTheme="minorHAnsi" w:eastAsiaTheme="minorEastAsia" w:hAnsiTheme="minorHAnsi"/>
                <w:noProof/>
                <w:kern w:val="2"/>
                <w14:ligatures w14:val="standardContextual"/>
              </w:rPr>
              <w:tab/>
            </w:r>
            <w:r w:rsidRPr="00125FFF" w:rsidDel="00125FFF">
              <w:rPr>
                <w:rStyle w:val="Hyperlink"/>
                <w:noProof/>
              </w:rPr>
              <w:delText>LCOH Figures with Current and Mid-Century Timeframes</w:delText>
            </w:r>
            <w:r w:rsidDel="00125FFF">
              <w:rPr>
                <w:noProof/>
                <w:webHidden/>
              </w:rPr>
              <w:tab/>
            </w:r>
            <w:r w:rsidR="00CB7A11" w:rsidDel="00125FFF">
              <w:rPr>
                <w:noProof/>
                <w:webHidden/>
              </w:rPr>
              <w:delText>26</w:delText>
            </w:r>
          </w:del>
        </w:p>
        <w:p w14:paraId="3B29E98C" w14:textId="2106A9EE" w:rsidR="00551FB8" w:rsidDel="00125FFF" w:rsidRDefault="00551FB8" w:rsidP="00877660">
          <w:pPr>
            <w:pStyle w:val="TOC2"/>
            <w:rPr>
              <w:del w:id="76" w:author="Justin Bracci" w:date="2023-09-09T16:02:00Z"/>
              <w:rFonts w:asciiTheme="minorHAnsi" w:eastAsiaTheme="minorEastAsia" w:hAnsiTheme="minorHAnsi"/>
              <w:noProof/>
              <w:kern w:val="2"/>
              <w14:ligatures w14:val="standardContextual"/>
            </w:rPr>
          </w:pPr>
          <w:del w:id="77" w:author="Justin Bracci" w:date="2023-09-09T16:02:00Z">
            <w:r w:rsidRPr="00125FFF" w:rsidDel="00125FFF">
              <w:rPr>
                <w:rStyle w:val="Hyperlink"/>
                <w:noProof/>
              </w:rPr>
              <w:delText>11.</w:delText>
            </w:r>
            <w:r w:rsidDel="00125FFF">
              <w:rPr>
                <w:rFonts w:asciiTheme="minorHAnsi" w:eastAsiaTheme="minorEastAsia" w:hAnsiTheme="minorHAnsi"/>
                <w:noProof/>
                <w:kern w:val="2"/>
                <w14:ligatures w14:val="standardContextual"/>
              </w:rPr>
              <w:tab/>
            </w:r>
            <w:r w:rsidRPr="00125FFF" w:rsidDel="00125FFF">
              <w:rPr>
                <w:rStyle w:val="Hyperlink"/>
                <w:noProof/>
              </w:rPr>
              <w:delText>Inflation Reduction Act Analysis with Current Technology Timeframe</w:delText>
            </w:r>
            <w:r w:rsidDel="00125FFF">
              <w:rPr>
                <w:noProof/>
                <w:webHidden/>
              </w:rPr>
              <w:tab/>
            </w:r>
            <w:r w:rsidR="00CB7A11" w:rsidDel="00125FFF">
              <w:rPr>
                <w:noProof/>
                <w:webHidden/>
              </w:rPr>
              <w:delText>28</w:delText>
            </w:r>
          </w:del>
        </w:p>
        <w:p w14:paraId="51F1773A" w14:textId="3CDC88FE" w:rsidR="00551FB8" w:rsidDel="00125FFF" w:rsidRDefault="00551FB8" w:rsidP="00877660">
          <w:pPr>
            <w:pStyle w:val="TOC2"/>
            <w:rPr>
              <w:del w:id="78" w:author="Justin Bracci" w:date="2023-09-09T16:02:00Z"/>
              <w:rFonts w:asciiTheme="minorHAnsi" w:eastAsiaTheme="minorEastAsia" w:hAnsiTheme="minorHAnsi"/>
              <w:noProof/>
              <w:kern w:val="2"/>
              <w14:ligatures w14:val="standardContextual"/>
            </w:rPr>
          </w:pPr>
          <w:del w:id="79" w:author="Justin Bracci" w:date="2023-09-09T16:02:00Z">
            <w:r w:rsidRPr="00125FFF" w:rsidDel="00125FFF">
              <w:rPr>
                <w:rStyle w:val="Hyperlink"/>
                <w:noProof/>
              </w:rPr>
              <w:delText>References</w:delText>
            </w:r>
            <w:r w:rsidDel="00125FFF">
              <w:rPr>
                <w:noProof/>
                <w:webHidden/>
              </w:rPr>
              <w:tab/>
            </w:r>
            <w:r w:rsidR="00CB7A11" w:rsidDel="00125FFF">
              <w:rPr>
                <w:noProof/>
                <w:webHidden/>
              </w:rPr>
              <w:delText>30</w:delText>
            </w:r>
          </w:del>
        </w:p>
        <w:p w14:paraId="3AD4F658" w14:textId="61EEFE67" w:rsidR="00116BD4" w:rsidRDefault="00116BD4">
          <w:r>
            <w:rPr>
              <w:b/>
              <w:bCs/>
              <w:noProof/>
            </w:rPr>
            <w:fldChar w:fldCharType="end"/>
          </w:r>
        </w:p>
      </w:sdtContent>
    </w:sdt>
    <w:p w14:paraId="491EEC4B" w14:textId="61EDF77E" w:rsidR="0084657B" w:rsidRDefault="0084657B" w:rsidP="0084657B">
      <w:pPr>
        <w:pStyle w:val="TableofFigures"/>
        <w:tabs>
          <w:tab w:val="right" w:leader="dot" w:pos="9350"/>
        </w:tabs>
        <w:spacing w:after="240"/>
        <w:rPr>
          <w:b/>
          <w:bCs/>
        </w:rPr>
      </w:pPr>
    </w:p>
    <w:p w14:paraId="013C800F" w14:textId="0909666A" w:rsidR="00534D5C" w:rsidRDefault="00534D5C" w:rsidP="00534D5C"/>
    <w:p w14:paraId="48AAB55E" w14:textId="57FCB9B7" w:rsidR="00534D5C" w:rsidRDefault="00534D5C" w:rsidP="00534D5C"/>
    <w:p w14:paraId="156D8C7B" w14:textId="26B30CD9" w:rsidR="00534D5C" w:rsidRDefault="00534D5C" w:rsidP="00534D5C"/>
    <w:p w14:paraId="3E00A338" w14:textId="398272A3" w:rsidR="00534D5C" w:rsidRDefault="00534D5C" w:rsidP="00534D5C"/>
    <w:p w14:paraId="5C74A224" w14:textId="017D317F" w:rsidR="00534D5C" w:rsidRDefault="00534D5C" w:rsidP="00534D5C"/>
    <w:p w14:paraId="3AE096A0" w14:textId="54FF4886" w:rsidR="00534D5C" w:rsidRDefault="00534D5C" w:rsidP="00534D5C"/>
    <w:p w14:paraId="608E1E29" w14:textId="4727F0CC" w:rsidR="00534D5C" w:rsidRDefault="00534D5C" w:rsidP="00534D5C"/>
    <w:p w14:paraId="624D9D25" w14:textId="569288E1" w:rsidR="00534D5C" w:rsidRDefault="00534D5C" w:rsidP="00534D5C"/>
    <w:p w14:paraId="4E9A03EB" w14:textId="05952298" w:rsidR="00534D5C" w:rsidRDefault="00534D5C" w:rsidP="00534D5C"/>
    <w:p w14:paraId="455CDAFD" w14:textId="1649F77A" w:rsidR="00534D5C" w:rsidRDefault="00534D5C" w:rsidP="00534D5C"/>
    <w:p w14:paraId="2EA7B573" w14:textId="72E8C41B" w:rsidR="00534D5C" w:rsidRDefault="00534D5C" w:rsidP="00534D5C"/>
    <w:p w14:paraId="1A005A7A" w14:textId="77777777" w:rsidR="00534D5C" w:rsidRPr="00534D5C" w:rsidRDefault="00534D5C" w:rsidP="00534D5C"/>
    <w:p w14:paraId="3F7E3B54" w14:textId="21CD41F7" w:rsidR="0084657B" w:rsidRPr="0084657B" w:rsidRDefault="0084657B" w:rsidP="00807304">
      <w:pPr>
        <w:pStyle w:val="TOCHeading"/>
      </w:pPr>
      <w:r>
        <w:lastRenderedPageBreak/>
        <w:t>Tables and Figures</w:t>
      </w:r>
    </w:p>
    <w:p w14:paraId="4BE04E21" w14:textId="4A96B7DF" w:rsidR="00127E0F" w:rsidRDefault="0025751B">
      <w:pPr>
        <w:pStyle w:val="TableofFigures"/>
        <w:tabs>
          <w:tab w:val="right" w:leader="dot" w:pos="9350"/>
        </w:tabs>
        <w:rPr>
          <w:ins w:id="80" w:author="Justin Bracci" w:date="2023-09-09T15:54:00Z"/>
          <w:rFonts w:asciiTheme="minorHAnsi" w:eastAsiaTheme="minorEastAsia" w:hAnsiTheme="minorHAnsi"/>
          <w:noProof/>
          <w:kern w:val="2"/>
          <w14:ligatures w14:val="standardContextual"/>
        </w:rPr>
      </w:pPr>
      <w:r>
        <w:rPr>
          <w:b/>
          <w:bCs/>
        </w:rPr>
        <w:fldChar w:fldCharType="begin"/>
      </w:r>
      <w:r>
        <w:rPr>
          <w:b/>
          <w:bCs/>
        </w:rPr>
        <w:instrText xml:space="preserve"> TOC \t "Caption" \c </w:instrText>
      </w:r>
      <w:r>
        <w:rPr>
          <w:b/>
          <w:bCs/>
        </w:rPr>
        <w:fldChar w:fldCharType="separate"/>
      </w:r>
      <w:ins w:id="81" w:author="Justin Bracci" w:date="2023-09-09T15:54:00Z">
        <w:r w:rsidR="00127E0F">
          <w:rPr>
            <w:noProof/>
          </w:rPr>
          <w:t>Table S.1: Electricity-based hydrogen production model input parameters for current, next decade, and mid-century timeframes..</w:t>
        </w:r>
        <w:r w:rsidR="00127E0F">
          <w:rPr>
            <w:noProof/>
          </w:rPr>
          <w:tab/>
        </w:r>
        <w:r w:rsidR="00127E0F">
          <w:rPr>
            <w:noProof/>
          </w:rPr>
          <w:fldChar w:fldCharType="begin"/>
        </w:r>
        <w:r w:rsidR="00127E0F">
          <w:rPr>
            <w:noProof/>
          </w:rPr>
          <w:instrText xml:space="preserve"> PAGEREF _Toc145167262 \h </w:instrText>
        </w:r>
      </w:ins>
      <w:r w:rsidR="00127E0F">
        <w:rPr>
          <w:noProof/>
        </w:rPr>
      </w:r>
      <w:r w:rsidR="00127E0F">
        <w:rPr>
          <w:noProof/>
        </w:rPr>
        <w:fldChar w:fldCharType="separate"/>
      </w:r>
      <w:ins w:id="82" w:author="Justin Bracci [2]" w:date="2023-09-19T18:59:00Z">
        <w:r w:rsidR="00572F56">
          <w:rPr>
            <w:noProof/>
          </w:rPr>
          <w:t>10</w:t>
        </w:r>
      </w:ins>
      <w:ins w:id="83" w:author="Justin Bracci" w:date="2023-09-09T15:54:00Z">
        <w:r w:rsidR="00127E0F">
          <w:rPr>
            <w:noProof/>
          </w:rPr>
          <w:fldChar w:fldCharType="end"/>
        </w:r>
      </w:ins>
    </w:p>
    <w:p w14:paraId="77222E43" w14:textId="393CAC15" w:rsidR="00127E0F" w:rsidRDefault="00127E0F">
      <w:pPr>
        <w:pStyle w:val="TableofFigures"/>
        <w:tabs>
          <w:tab w:val="right" w:leader="dot" w:pos="9350"/>
        </w:tabs>
        <w:rPr>
          <w:ins w:id="84" w:author="Justin Bracci" w:date="2023-09-09T15:54:00Z"/>
          <w:rFonts w:asciiTheme="minorHAnsi" w:eastAsiaTheme="minorEastAsia" w:hAnsiTheme="minorHAnsi"/>
          <w:noProof/>
          <w:kern w:val="2"/>
          <w14:ligatures w14:val="standardContextual"/>
        </w:rPr>
      </w:pPr>
      <w:ins w:id="85" w:author="Justin Bracci" w:date="2023-09-09T15:54:00Z">
        <w:r>
          <w:rPr>
            <w:noProof/>
          </w:rPr>
          <w:t>Table S.2: Embodied emissions estimates for various electricity generating technologies.</w:t>
        </w:r>
        <w:r>
          <w:rPr>
            <w:noProof/>
          </w:rPr>
          <w:tab/>
        </w:r>
        <w:r>
          <w:rPr>
            <w:noProof/>
          </w:rPr>
          <w:fldChar w:fldCharType="begin"/>
        </w:r>
        <w:r>
          <w:rPr>
            <w:noProof/>
          </w:rPr>
          <w:instrText xml:space="preserve"> PAGEREF _Toc145167263 \h </w:instrText>
        </w:r>
      </w:ins>
      <w:r>
        <w:rPr>
          <w:noProof/>
        </w:rPr>
      </w:r>
      <w:r>
        <w:rPr>
          <w:noProof/>
        </w:rPr>
        <w:fldChar w:fldCharType="separate"/>
      </w:r>
      <w:ins w:id="86" w:author="Justin Bracci [2]" w:date="2023-09-19T18:59:00Z">
        <w:r w:rsidR="00572F56">
          <w:rPr>
            <w:noProof/>
          </w:rPr>
          <w:t>11</w:t>
        </w:r>
      </w:ins>
      <w:ins w:id="87" w:author="Justin Bracci" w:date="2023-09-09T15:54:00Z">
        <w:r>
          <w:rPr>
            <w:noProof/>
          </w:rPr>
          <w:fldChar w:fldCharType="end"/>
        </w:r>
      </w:ins>
    </w:p>
    <w:p w14:paraId="7555BE37" w14:textId="5CD539E1" w:rsidR="00127E0F" w:rsidRDefault="00127E0F">
      <w:pPr>
        <w:pStyle w:val="TableofFigures"/>
        <w:tabs>
          <w:tab w:val="right" w:leader="dot" w:pos="9350"/>
        </w:tabs>
        <w:rPr>
          <w:ins w:id="88" w:author="Justin Bracci" w:date="2023-09-09T15:54:00Z"/>
          <w:rFonts w:asciiTheme="minorHAnsi" w:eastAsiaTheme="minorEastAsia" w:hAnsiTheme="minorHAnsi"/>
          <w:noProof/>
          <w:kern w:val="2"/>
          <w14:ligatures w14:val="standardContextual"/>
        </w:rPr>
      </w:pPr>
      <w:ins w:id="89" w:author="Justin Bracci" w:date="2023-09-09T15:54:00Z">
        <w:r>
          <w:rPr>
            <w:noProof/>
          </w:rPr>
          <w:t>Table S.3: Fossil-based hydrogen production model input parameters.</w:t>
        </w:r>
        <w:r>
          <w:rPr>
            <w:noProof/>
          </w:rPr>
          <w:tab/>
        </w:r>
        <w:r>
          <w:rPr>
            <w:noProof/>
          </w:rPr>
          <w:fldChar w:fldCharType="begin"/>
        </w:r>
        <w:r>
          <w:rPr>
            <w:noProof/>
          </w:rPr>
          <w:instrText xml:space="preserve"> PAGEREF _Toc145167264 \h </w:instrText>
        </w:r>
      </w:ins>
      <w:r>
        <w:rPr>
          <w:noProof/>
        </w:rPr>
      </w:r>
      <w:r>
        <w:rPr>
          <w:noProof/>
        </w:rPr>
        <w:fldChar w:fldCharType="separate"/>
      </w:r>
      <w:ins w:id="90" w:author="Justin Bracci [2]" w:date="2023-09-19T18:59:00Z">
        <w:r w:rsidR="00572F56">
          <w:rPr>
            <w:noProof/>
          </w:rPr>
          <w:t>13</w:t>
        </w:r>
      </w:ins>
      <w:ins w:id="91" w:author="Justin Bracci" w:date="2023-09-09T15:54:00Z">
        <w:r>
          <w:rPr>
            <w:noProof/>
          </w:rPr>
          <w:fldChar w:fldCharType="end"/>
        </w:r>
      </w:ins>
    </w:p>
    <w:p w14:paraId="756F4A2D" w14:textId="3D73A683" w:rsidR="00127E0F" w:rsidRDefault="00127E0F">
      <w:pPr>
        <w:pStyle w:val="TableofFigures"/>
        <w:tabs>
          <w:tab w:val="right" w:leader="dot" w:pos="9350"/>
        </w:tabs>
        <w:rPr>
          <w:ins w:id="92" w:author="Justin Bracci" w:date="2023-09-09T15:54:00Z"/>
          <w:rFonts w:asciiTheme="minorHAnsi" w:eastAsiaTheme="minorEastAsia" w:hAnsiTheme="minorHAnsi"/>
          <w:noProof/>
          <w:kern w:val="2"/>
          <w14:ligatures w14:val="standardContextual"/>
        </w:rPr>
      </w:pPr>
      <w:ins w:id="93" w:author="Justin Bracci" w:date="2023-09-09T15:54:00Z">
        <w:r>
          <w:rPr>
            <w:noProof/>
          </w:rPr>
          <w:t>Table S.4: Fossil-based hydrogen production model input parameters that change for current, next decade, and mid-century timeframes.</w:t>
        </w:r>
        <w:r>
          <w:rPr>
            <w:noProof/>
          </w:rPr>
          <w:tab/>
        </w:r>
        <w:r>
          <w:rPr>
            <w:noProof/>
          </w:rPr>
          <w:fldChar w:fldCharType="begin"/>
        </w:r>
        <w:r>
          <w:rPr>
            <w:noProof/>
          </w:rPr>
          <w:instrText xml:space="preserve"> PAGEREF _Toc145167265 \h </w:instrText>
        </w:r>
      </w:ins>
      <w:r>
        <w:rPr>
          <w:noProof/>
        </w:rPr>
      </w:r>
      <w:r>
        <w:rPr>
          <w:noProof/>
        </w:rPr>
        <w:fldChar w:fldCharType="separate"/>
      </w:r>
      <w:ins w:id="94" w:author="Justin Bracci [2]" w:date="2023-09-19T18:59:00Z">
        <w:r w:rsidR="00572F56">
          <w:rPr>
            <w:noProof/>
          </w:rPr>
          <w:t>14</w:t>
        </w:r>
      </w:ins>
      <w:ins w:id="95" w:author="Justin Bracci" w:date="2023-09-09T15:54:00Z">
        <w:r>
          <w:rPr>
            <w:noProof/>
          </w:rPr>
          <w:fldChar w:fldCharType="end"/>
        </w:r>
      </w:ins>
    </w:p>
    <w:p w14:paraId="497D867A" w14:textId="418D6965" w:rsidR="00127E0F" w:rsidRDefault="00127E0F">
      <w:pPr>
        <w:pStyle w:val="TableofFigures"/>
        <w:tabs>
          <w:tab w:val="right" w:leader="dot" w:pos="9350"/>
        </w:tabs>
        <w:rPr>
          <w:ins w:id="96" w:author="Justin Bracci" w:date="2023-09-09T15:54:00Z"/>
          <w:rFonts w:asciiTheme="minorHAnsi" w:eastAsiaTheme="minorEastAsia" w:hAnsiTheme="minorHAnsi"/>
          <w:noProof/>
          <w:kern w:val="2"/>
          <w14:ligatures w14:val="standardContextual"/>
        </w:rPr>
      </w:pPr>
      <w:ins w:id="97" w:author="Justin Bracci" w:date="2023-09-09T15:54:00Z">
        <w:r>
          <w:rPr>
            <w:noProof/>
          </w:rPr>
          <w:t>Table S.5: LCOH sensitivities explored for next decade electricity-based hydrogen production.</w:t>
        </w:r>
        <w:r>
          <w:rPr>
            <w:noProof/>
          </w:rPr>
          <w:tab/>
        </w:r>
        <w:r>
          <w:rPr>
            <w:noProof/>
          </w:rPr>
          <w:fldChar w:fldCharType="begin"/>
        </w:r>
        <w:r>
          <w:rPr>
            <w:noProof/>
          </w:rPr>
          <w:instrText xml:space="preserve"> PAGEREF _Toc145167266 \h </w:instrText>
        </w:r>
      </w:ins>
      <w:r>
        <w:rPr>
          <w:noProof/>
        </w:rPr>
      </w:r>
      <w:r>
        <w:rPr>
          <w:noProof/>
        </w:rPr>
        <w:fldChar w:fldCharType="separate"/>
      </w:r>
      <w:ins w:id="98" w:author="Justin Bracci [2]" w:date="2023-09-19T18:59:00Z">
        <w:r w:rsidR="00572F56">
          <w:rPr>
            <w:noProof/>
          </w:rPr>
          <w:t>15</w:t>
        </w:r>
      </w:ins>
      <w:ins w:id="99" w:author="Justin Bracci" w:date="2023-09-09T15:54:00Z">
        <w:r>
          <w:rPr>
            <w:noProof/>
          </w:rPr>
          <w:fldChar w:fldCharType="end"/>
        </w:r>
      </w:ins>
    </w:p>
    <w:p w14:paraId="6F9CBFF9" w14:textId="50A4F710" w:rsidR="00127E0F" w:rsidRDefault="00127E0F">
      <w:pPr>
        <w:pStyle w:val="TableofFigures"/>
        <w:tabs>
          <w:tab w:val="right" w:leader="dot" w:pos="9350"/>
        </w:tabs>
        <w:rPr>
          <w:ins w:id="100" w:author="Justin Bracci" w:date="2023-09-09T15:54:00Z"/>
          <w:rFonts w:asciiTheme="minorHAnsi" w:eastAsiaTheme="minorEastAsia" w:hAnsiTheme="minorHAnsi"/>
          <w:noProof/>
          <w:kern w:val="2"/>
          <w14:ligatures w14:val="standardContextual"/>
        </w:rPr>
      </w:pPr>
      <w:ins w:id="101" w:author="Justin Bracci" w:date="2023-09-09T15:54:00Z">
        <w:r>
          <w:rPr>
            <w:noProof/>
          </w:rPr>
          <w:t>Table S.6: PV/Storage/Grid* LCOH sensitivity analysis with next decade technology</w:t>
        </w:r>
        <w:r>
          <w:rPr>
            <w:noProof/>
          </w:rPr>
          <w:tab/>
        </w:r>
        <w:r>
          <w:rPr>
            <w:noProof/>
          </w:rPr>
          <w:fldChar w:fldCharType="begin"/>
        </w:r>
        <w:r>
          <w:rPr>
            <w:noProof/>
          </w:rPr>
          <w:instrText xml:space="preserve"> PAGEREF _Toc145167267 \h </w:instrText>
        </w:r>
      </w:ins>
      <w:r>
        <w:rPr>
          <w:noProof/>
        </w:rPr>
      </w:r>
      <w:r>
        <w:rPr>
          <w:noProof/>
        </w:rPr>
        <w:fldChar w:fldCharType="separate"/>
      </w:r>
      <w:ins w:id="102" w:author="Justin Bracci [2]" w:date="2023-09-19T18:59:00Z">
        <w:r w:rsidR="00572F56">
          <w:rPr>
            <w:noProof/>
          </w:rPr>
          <w:t>15</w:t>
        </w:r>
      </w:ins>
      <w:ins w:id="103" w:author="Justin Bracci" w:date="2023-09-09T15:54:00Z">
        <w:r>
          <w:rPr>
            <w:noProof/>
          </w:rPr>
          <w:fldChar w:fldCharType="end"/>
        </w:r>
      </w:ins>
    </w:p>
    <w:p w14:paraId="6B7DA280" w14:textId="16B4384F" w:rsidR="00127E0F" w:rsidRDefault="00127E0F">
      <w:pPr>
        <w:pStyle w:val="TableofFigures"/>
        <w:tabs>
          <w:tab w:val="right" w:leader="dot" w:pos="9350"/>
        </w:tabs>
        <w:rPr>
          <w:ins w:id="104" w:author="Justin Bracci" w:date="2023-09-09T15:54:00Z"/>
          <w:rFonts w:asciiTheme="minorHAnsi" w:eastAsiaTheme="minorEastAsia" w:hAnsiTheme="minorHAnsi"/>
          <w:noProof/>
          <w:kern w:val="2"/>
          <w14:ligatures w14:val="standardContextual"/>
        </w:rPr>
      </w:pPr>
      <w:ins w:id="105" w:author="Justin Bracci" w:date="2023-09-09T15:54:00Z">
        <w:r>
          <w:rPr>
            <w:noProof/>
          </w:rPr>
          <w:t>Figure S.1: PV/Storage/Grid* pathway spider plots with sensitivity results for 7 key input parameters</w:t>
        </w:r>
        <w:r>
          <w:rPr>
            <w:noProof/>
          </w:rPr>
          <w:tab/>
        </w:r>
        <w:r>
          <w:rPr>
            <w:noProof/>
          </w:rPr>
          <w:fldChar w:fldCharType="begin"/>
        </w:r>
        <w:r>
          <w:rPr>
            <w:noProof/>
          </w:rPr>
          <w:instrText xml:space="preserve"> PAGEREF _Toc145167268 \h </w:instrText>
        </w:r>
      </w:ins>
      <w:r>
        <w:rPr>
          <w:noProof/>
        </w:rPr>
      </w:r>
      <w:r>
        <w:rPr>
          <w:noProof/>
        </w:rPr>
        <w:fldChar w:fldCharType="separate"/>
      </w:r>
      <w:ins w:id="106" w:author="Justin Bracci [2]" w:date="2023-09-19T18:59:00Z">
        <w:r w:rsidR="00572F56">
          <w:rPr>
            <w:noProof/>
          </w:rPr>
          <w:t>16</w:t>
        </w:r>
      </w:ins>
      <w:ins w:id="107" w:author="Justin Bracci" w:date="2023-09-09T15:54:00Z">
        <w:r>
          <w:rPr>
            <w:noProof/>
          </w:rPr>
          <w:fldChar w:fldCharType="end"/>
        </w:r>
      </w:ins>
    </w:p>
    <w:p w14:paraId="4DCFE9D5" w14:textId="43B5C2F7" w:rsidR="00127E0F" w:rsidRDefault="00127E0F">
      <w:pPr>
        <w:pStyle w:val="TableofFigures"/>
        <w:tabs>
          <w:tab w:val="right" w:leader="dot" w:pos="9350"/>
        </w:tabs>
        <w:rPr>
          <w:ins w:id="108" w:author="Justin Bracci" w:date="2023-09-09T15:54:00Z"/>
          <w:rFonts w:asciiTheme="minorHAnsi" w:eastAsiaTheme="minorEastAsia" w:hAnsiTheme="minorHAnsi"/>
          <w:noProof/>
          <w:kern w:val="2"/>
          <w14:ligatures w14:val="standardContextual"/>
        </w:rPr>
      </w:pPr>
      <w:ins w:id="109" w:author="Justin Bracci" w:date="2023-09-09T15:54:00Z">
        <w:r>
          <w:rPr>
            <w:noProof/>
          </w:rPr>
          <w:t>Table S.7: LCOH sensitivities explored for next decade fossil-based hydrogen production via ATR-CCS</w:t>
        </w:r>
        <w:r>
          <w:rPr>
            <w:noProof/>
          </w:rPr>
          <w:tab/>
        </w:r>
        <w:r>
          <w:rPr>
            <w:noProof/>
          </w:rPr>
          <w:fldChar w:fldCharType="begin"/>
        </w:r>
        <w:r>
          <w:rPr>
            <w:noProof/>
          </w:rPr>
          <w:instrText xml:space="preserve"> PAGEREF _Toc145167269 \h </w:instrText>
        </w:r>
      </w:ins>
      <w:r>
        <w:rPr>
          <w:noProof/>
        </w:rPr>
      </w:r>
      <w:r>
        <w:rPr>
          <w:noProof/>
        </w:rPr>
        <w:fldChar w:fldCharType="separate"/>
      </w:r>
      <w:ins w:id="110" w:author="Justin Bracci [2]" w:date="2023-09-19T18:59:00Z">
        <w:r w:rsidR="00572F56">
          <w:rPr>
            <w:noProof/>
          </w:rPr>
          <w:t>17</w:t>
        </w:r>
      </w:ins>
      <w:ins w:id="111" w:author="Justin Bracci" w:date="2023-09-09T15:54:00Z">
        <w:r>
          <w:rPr>
            <w:noProof/>
          </w:rPr>
          <w:fldChar w:fldCharType="end"/>
        </w:r>
      </w:ins>
    </w:p>
    <w:p w14:paraId="3C4A686C" w14:textId="78626BB6" w:rsidR="00127E0F" w:rsidRDefault="00127E0F">
      <w:pPr>
        <w:pStyle w:val="TableofFigures"/>
        <w:tabs>
          <w:tab w:val="right" w:leader="dot" w:pos="9350"/>
        </w:tabs>
        <w:rPr>
          <w:ins w:id="112" w:author="Justin Bracci" w:date="2023-09-09T15:54:00Z"/>
          <w:rFonts w:asciiTheme="minorHAnsi" w:eastAsiaTheme="minorEastAsia" w:hAnsiTheme="minorHAnsi"/>
          <w:noProof/>
          <w:kern w:val="2"/>
          <w14:ligatures w14:val="standardContextual"/>
        </w:rPr>
      </w:pPr>
      <w:ins w:id="113" w:author="Justin Bracci" w:date="2023-09-09T15:54:00Z">
        <w:r>
          <w:rPr>
            <w:noProof/>
          </w:rPr>
          <w:t>Table S.8: Hourly reliable (ATR with process CO</w:t>
        </w:r>
        <w:r w:rsidRPr="00326BAA">
          <w:rPr>
            <w:noProof/>
            <w:vertAlign w:val="subscript"/>
          </w:rPr>
          <w:t>2</w:t>
        </w:r>
        <w:r>
          <w:rPr>
            <w:noProof/>
          </w:rPr>
          <w:t xml:space="preserve"> capture) LCOH sensitivity analysis with next decade technology</w:t>
        </w:r>
        <w:r>
          <w:rPr>
            <w:noProof/>
          </w:rPr>
          <w:tab/>
        </w:r>
        <w:r>
          <w:rPr>
            <w:noProof/>
          </w:rPr>
          <w:fldChar w:fldCharType="begin"/>
        </w:r>
        <w:r>
          <w:rPr>
            <w:noProof/>
          </w:rPr>
          <w:instrText xml:space="preserve"> PAGEREF _Toc145167270 \h </w:instrText>
        </w:r>
      </w:ins>
      <w:r>
        <w:rPr>
          <w:noProof/>
        </w:rPr>
      </w:r>
      <w:r>
        <w:rPr>
          <w:noProof/>
        </w:rPr>
        <w:fldChar w:fldCharType="separate"/>
      </w:r>
      <w:ins w:id="114" w:author="Justin Bracci [2]" w:date="2023-09-19T18:59:00Z">
        <w:r w:rsidR="00572F56">
          <w:rPr>
            <w:noProof/>
          </w:rPr>
          <w:t>17</w:t>
        </w:r>
      </w:ins>
      <w:ins w:id="115" w:author="Justin Bracci" w:date="2023-09-09T15:54:00Z">
        <w:r>
          <w:rPr>
            <w:noProof/>
          </w:rPr>
          <w:fldChar w:fldCharType="end"/>
        </w:r>
      </w:ins>
    </w:p>
    <w:p w14:paraId="0D94BB1F" w14:textId="75DF527B" w:rsidR="00127E0F" w:rsidRDefault="00127E0F">
      <w:pPr>
        <w:pStyle w:val="TableofFigures"/>
        <w:tabs>
          <w:tab w:val="right" w:leader="dot" w:pos="9350"/>
        </w:tabs>
        <w:rPr>
          <w:ins w:id="116" w:author="Justin Bracci" w:date="2023-09-09T15:54:00Z"/>
          <w:rFonts w:asciiTheme="minorHAnsi" w:eastAsiaTheme="minorEastAsia" w:hAnsiTheme="minorHAnsi"/>
          <w:noProof/>
          <w:kern w:val="2"/>
          <w14:ligatures w14:val="standardContextual"/>
        </w:rPr>
      </w:pPr>
      <w:ins w:id="117" w:author="Justin Bracci" w:date="2023-09-09T15:54:00Z">
        <w:r>
          <w:rPr>
            <w:noProof/>
          </w:rPr>
          <w:t>Figure S.2: ATR-CCS pathway spider plots with sensitivity results for 7 key input parameters</w:t>
        </w:r>
        <w:r>
          <w:rPr>
            <w:noProof/>
          </w:rPr>
          <w:tab/>
        </w:r>
        <w:r>
          <w:rPr>
            <w:noProof/>
          </w:rPr>
          <w:fldChar w:fldCharType="begin"/>
        </w:r>
        <w:r>
          <w:rPr>
            <w:noProof/>
          </w:rPr>
          <w:instrText xml:space="preserve"> PAGEREF _Toc145167271 \h </w:instrText>
        </w:r>
      </w:ins>
      <w:r>
        <w:rPr>
          <w:noProof/>
        </w:rPr>
      </w:r>
      <w:r>
        <w:rPr>
          <w:noProof/>
        </w:rPr>
        <w:fldChar w:fldCharType="separate"/>
      </w:r>
      <w:ins w:id="118" w:author="Justin Bracci [2]" w:date="2023-09-19T18:59:00Z">
        <w:r w:rsidR="00572F56">
          <w:rPr>
            <w:noProof/>
          </w:rPr>
          <w:t>18</w:t>
        </w:r>
      </w:ins>
      <w:ins w:id="119" w:author="Justin Bracci" w:date="2023-09-09T15:54:00Z">
        <w:r>
          <w:rPr>
            <w:noProof/>
          </w:rPr>
          <w:fldChar w:fldCharType="end"/>
        </w:r>
      </w:ins>
    </w:p>
    <w:p w14:paraId="1DDB5D78" w14:textId="3A75E6B6" w:rsidR="00127E0F" w:rsidRDefault="00127E0F">
      <w:pPr>
        <w:pStyle w:val="TableofFigures"/>
        <w:tabs>
          <w:tab w:val="right" w:leader="dot" w:pos="9350"/>
        </w:tabs>
        <w:rPr>
          <w:ins w:id="120" w:author="Justin Bracci" w:date="2023-09-09T15:54:00Z"/>
          <w:rFonts w:asciiTheme="minorHAnsi" w:eastAsiaTheme="minorEastAsia" w:hAnsiTheme="minorHAnsi"/>
          <w:noProof/>
          <w:kern w:val="2"/>
          <w14:ligatures w14:val="standardContextual"/>
        </w:rPr>
      </w:pPr>
      <w:ins w:id="121" w:author="Justin Bracci" w:date="2023-09-09T15:54:00Z">
        <w:r>
          <w:rPr>
            <w:noProof/>
          </w:rPr>
          <w:t>Table S.9: Summary data table containing sample distributions for each input parameter</w:t>
        </w:r>
        <w:r>
          <w:rPr>
            <w:noProof/>
          </w:rPr>
          <w:tab/>
        </w:r>
        <w:r>
          <w:rPr>
            <w:noProof/>
          </w:rPr>
          <w:fldChar w:fldCharType="begin"/>
        </w:r>
        <w:r>
          <w:rPr>
            <w:noProof/>
          </w:rPr>
          <w:instrText xml:space="preserve"> PAGEREF _Toc145167272 \h </w:instrText>
        </w:r>
      </w:ins>
      <w:r>
        <w:rPr>
          <w:noProof/>
        </w:rPr>
      </w:r>
      <w:r>
        <w:rPr>
          <w:noProof/>
        </w:rPr>
        <w:fldChar w:fldCharType="separate"/>
      </w:r>
      <w:ins w:id="122" w:author="Justin Bracci [2]" w:date="2023-09-19T18:59:00Z">
        <w:r w:rsidR="00572F56">
          <w:rPr>
            <w:noProof/>
          </w:rPr>
          <w:t>19</w:t>
        </w:r>
      </w:ins>
      <w:ins w:id="123" w:author="Justin Bracci" w:date="2023-09-09T15:54:00Z">
        <w:r>
          <w:rPr>
            <w:noProof/>
          </w:rPr>
          <w:fldChar w:fldCharType="end"/>
        </w:r>
      </w:ins>
    </w:p>
    <w:p w14:paraId="039D89D5" w14:textId="786545AF" w:rsidR="00127E0F" w:rsidRDefault="00127E0F">
      <w:pPr>
        <w:pStyle w:val="TableofFigures"/>
        <w:tabs>
          <w:tab w:val="right" w:leader="dot" w:pos="9350"/>
        </w:tabs>
        <w:rPr>
          <w:ins w:id="124" w:author="Justin Bracci" w:date="2023-09-09T15:54:00Z"/>
          <w:rFonts w:asciiTheme="minorHAnsi" w:eastAsiaTheme="minorEastAsia" w:hAnsiTheme="minorHAnsi"/>
          <w:noProof/>
          <w:kern w:val="2"/>
          <w14:ligatures w14:val="standardContextual"/>
        </w:rPr>
      </w:pPr>
      <w:ins w:id="125" w:author="Justin Bracci" w:date="2023-09-09T15:54:00Z">
        <w:r>
          <w:rPr>
            <w:noProof/>
          </w:rPr>
          <w:t>Figure S.3: Next decade GHG emissions of solar PV-based hydrogen production under various levels of reliability.</w:t>
        </w:r>
        <w:r>
          <w:rPr>
            <w:noProof/>
          </w:rPr>
          <w:tab/>
        </w:r>
        <w:r>
          <w:rPr>
            <w:noProof/>
          </w:rPr>
          <w:fldChar w:fldCharType="begin"/>
        </w:r>
        <w:r>
          <w:rPr>
            <w:noProof/>
          </w:rPr>
          <w:instrText xml:space="preserve"> PAGEREF _Toc145167273 \h </w:instrText>
        </w:r>
      </w:ins>
      <w:r>
        <w:rPr>
          <w:noProof/>
        </w:rPr>
      </w:r>
      <w:r>
        <w:rPr>
          <w:noProof/>
        </w:rPr>
        <w:fldChar w:fldCharType="separate"/>
      </w:r>
      <w:ins w:id="126" w:author="Justin Bracci [2]" w:date="2023-09-19T18:59:00Z">
        <w:r w:rsidR="00572F56">
          <w:rPr>
            <w:noProof/>
          </w:rPr>
          <w:t>21</w:t>
        </w:r>
      </w:ins>
      <w:ins w:id="127" w:author="Justin Bracci" w:date="2023-09-09T15:54:00Z">
        <w:r>
          <w:rPr>
            <w:noProof/>
          </w:rPr>
          <w:fldChar w:fldCharType="end"/>
        </w:r>
      </w:ins>
    </w:p>
    <w:p w14:paraId="4DBD5D8F" w14:textId="0D695341" w:rsidR="00127E0F" w:rsidRDefault="00127E0F">
      <w:pPr>
        <w:pStyle w:val="TableofFigures"/>
        <w:tabs>
          <w:tab w:val="right" w:leader="dot" w:pos="9350"/>
        </w:tabs>
        <w:rPr>
          <w:ins w:id="128" w:author="Justin Bracci" w:date="2023-09-09T15:54:00Z"/>
          <w:rFonts w:asciiTheme="minorHAnsi" w:eastAsiaTheme="minorEastAsia" w:hAnsiTheme="minorHAnsi"/>
          <w:noProof/>
          <w:kern w:val="2"/>
          <w14:ligatures w14:val="standardContextual"/>
        </w:rPr>
      </w:pPr>
      <w:ins w:id="129" w:author="Justin Bracci" w:date="2023-09-09T15:54:00Z">
        <w:r>
          <w:rPr>
            <w:noProof/>
          </w:rPr>
          <w:t>Figure S.4: Next-decade GHG emissions of various fossil-based hydrogen production pathways</w:t>
        </w:r>
        <w:r>
          <w:rPr>
            <w:noProof/>
          </w:rPr>
          <w:tab/>
        </w:r>
        <w:r>
          <w:rPr>
            <w:noProof/>
          </w:rPr>
          <w:fldChar w:fldCharType="begin"/>
        </w:r>
        <w:r>
          <w:rPr>
            <w:noProof/>
          </w:rPr>
          <w:instrText xml:space="preserve"> PAGEREF _Toc145167274 \h </w:instrText>
        </w:r>
      </w:ins>
      <w:r>
        <w:rPr>
          <w:noProof/>
        </w:rPr>
      </w:r>
      <w:r>
        <w:rPr>
          <w:noProof/>
        </w:rPr>
        <w:fldChar w:fldCharType="separate"/>
      </w:r>
      <w:ins w:id="130" w:author="Justin Bracci [2]" w:date="2023-09-19T18:59:00Z">
        <w:r w:rsidR="00572F56">
          <w:rPr>
            <w:noProof/>
          </w:rPr>
          <w:t>21</w:t>
        </w:r>
      </w:ins>
      <w:ins w:id="131" w:author="Justin Bracci" w:date="2023-09-09T15:54:00Z">
        <w:r>
          <w:rPr>
            <w:noProof/>
          </w:rPr>
          <w:fldChar w:fldCharType="end"/>
        </w:r>
      </w:ins>
    </w:p>
    <w:p w14:paraId="74BB2517" w14:textId="7D0DA680" w:rsidR="00127E0F" w:rsidRDefault="00127E0F">
      <w:pPr>
        <w:pStyle w:val="TableofFigures"/>
        <w:tabs>
          <w:tab w:val="right" w:leader="dot" w:pos="9350"/>
        </w:tabs>
        <w:rPr>
          <w:ins w:id="132" w:author="Justin Bracci" w:date="2023-09-09T15:54:00Z"/>
          <w:rFonts w:asciiTheme="minorHAnsi" w:eastAsiaTheme="minorEastAsia" w:hAnsiTheme="minorHAnsi"/>
          <w:noProof/>
          <w:kern w:val="2"/>
          <w14:ligatures w14:val="standardContextual"/>
        </w:rPr>
      </w:pPr>
      <w:ins w:id="133" w:author="Justin Bracci" w:date="2023-09-09T15:54:00Z">
        <w:r>
          <w:rPr>
            <w:noProof/>
          </w:rPr>
          <w:t>Figure S.5: Levelized cost of hourly-reliable net-zero hydrogen produced from fossil-based pathways.</w:t>
        </w:r>
        <w:r>
          <w:rPr>
            <w:noProof/>
          </w:rPr>
          <w:tab/>
        </w:r>
        <w:r>
          <w:rPr>
            <w:noProof/>
          </w:rPr>
          <w:fldChar w:fldCharType="begin"/>
        </w:r>
        <w:r>
          <w:rPr>
            <w:noProof/>
          </w:rPr>
          <w:instrText xml:space="preserve"> PAGEREF _Toc145167275 \h </w:instrText>
        </w:r>
      </w:ins>
      <w:r>
        <w:rPr>
          <w:noProof/>
        </w:rPr>
      </w:r>
      <w:r>
        <w:rPr>
          <w:noProof/>
        </w:rPr>
        <w:fldChar w:fldCharType="separate"/>
      </w:r>
      <w:ins w:id="134" w:author="Justin Bracci [2]" w:date="2023-09-19T18:59:00Z">
        <w:r w:rsidR="00572F56">
          <w:rPr>
            <w:noProof/>
          </w:rPr>
          <w:t>22</w:t>
        </w:r>
      </w:ins>
      <w:ins w:id="135" w:author="Justin Bracci" w:date="2023-09-09T15:54:00Z">
        <w:r>
          <w:rPr>
            <w:noProof/>
          </w:rPr>
          <w:fldChar w:fldCharType="end"/>
        </w:r>
      </w:ins>
    </w:p>
    <w:p w14:paraId="4A8AE402" w14:textId="5828CBA0" w:rsidR="00127E0F" w:rsidRDefault="00127E0F">
      <w:pPr>
        <w:pStyle w:val="TableofFigures"/>
        <w:tabs>
          <w:tab w:val="right" w:leader="dot" w:pos="9350"/>
        </w:tabs>
        <w:rPr>
          <w:ins w:id="136" w:author="Justin Bracci" w:date="2023-09-09T15:54:00Z"/>
          <w:rFonts w:asciiTheme="minorHAnsi" w:eastAsiaTheme="minorEastAsia" w:hAnsiTheme="minorHAnsi"/>
          <w:noProof/>
          <w:kern w:val="2"/>
          <w14:ligatures w14:val="standardContextual"/>
        </w:rPr>
      </w:pPr>
      <w:ins w:id="137" w:author="Justin Bracci" w:date="2023-09-09T15:54:00Z">
        <w:r>
          <w:rPr>
            <w:noProof/>
          </w:rPr>
          <w:t>Table S.10: Next-decade electricity-based system component sizing and electricity utilization for all pathways.</w:t>
        </w:r>
        <w:r>
          <w:rPr>
            <w:noProof/>
          </w:rPr>
          <w:tab/>
        </w:r>
        <w:r>
          <w:rPr>
            <w:noProof/>
          </w:rPr>
          <w:fldChar w:fldCharType="begin"/>
        </w:r>
        <w:r>
          <w:rPr>
            <w:noProof/>
          </w:rPr>
          <w:instrText xml:space="preserve"> PAGEREF _Toc145167276 \h </w:instrText>
        </w:r>
      </w:ins>
      <w:r>
        <w:rPr>
          <w:noProof/>
        </w:rPr>
      </w:r>
      <w:r>
        <w:rPr>
          <w:noProof/>
        </w:rPr>
        <w:fldChar w:fldCharType="separate"/>
      </w:r>
      <w:ins w:id="138" w:author="Justin Bracci [2]" w:date="2023-09-19T18:59:00Z">
        <w:r w:rsidR="00572F56">
          <w:rPr>
            <w:noProof/>
          </w:rPr>
          <w:t>23</w:t>
        </w:r>
      </w:ins>
      <w:ins w:id="139" w:author="Justin Bracci" w:date="2023-09-09T15:54:00Z">
        <w:r>
          <w:rPr>
            <w:noProof/>
          </w:rPr>
          <w:fldChar w:fldCharType="end"/>
        </w:r>
      </w:ins>
    </w:p>
    <w:p w14:paraId="4D59F5EB" w14:textId="3A2F7AE0" w:rsidR="00127E0F" w:rsidRDefault="00127E0F">
      <w:pPr>
        <w:pStyle w:val="TableofFigures"/>
        <w:tabs>
          <w:tab w:val="right" w:leader="dot" w:pos="9350"/>
        </w:tabs>
        <w:rPr>
          <w:ins w:id="140" w:author="Justin Bracci" w:date="2023-09-09T15:54:00Z"/>
          <w:rFonts w:asciiTheme="minorHAnsi" w:eastAsiaTheme="minorEastAsia" w:hAnsiTheme="minorHAnsi"/>
          <w:noProof/>
          <w:kern w:val="2"/>
          <w14:ligatures w14:val="standardContextual"/>
        </w:rPr>
      </w:pPr>
      <w:ins w:id="141" w:author="Justin Bracci" w:date="2023-09-09T15:54:00Z">
        <w:r>
          <w:rPr>
            <w:noProof/>
          </w:rPr>
          <w:t>Figure S.6: Next decade electricity utilization for various levels of hydrogen production reliability pathways</w:t>
        </w:r>
        <w:r>
          <w:rPr>
            <w:noProof/>
          </w:rPr>
          <w:tab/>
        </w:r>
        <w:r>
          <w:rPr>
            <w:noProof/>
          </w:rPr>
          <w:fldChar w:fldCharType="begin"/>
        </w:r>
        <w:r>
          <w:rPr>
            <w:noProof/>
          </w:rPr>
          <w:instrText xml:space="preserve"> PAGEREF _Toc145167277 \h </w:instrText>
        </w:r>
      </w:ins>
      <w:r>
        <w:rPr>
          <w:noProof/>
        </w:rPr>
      </w:r>
      <w:r>
        <w:rPr>
          <w:noProof/>
        </w:rPr>
        <w:fldChar w:fldCharType="separate"/>
      </w:r>
      <w:ins w:id="142" w:author="Justin Bracci [2]" w:date="2023-09-19T18:59:00Z">
        <w:r w:rsidR="00572F56">
          <w:rPr>
            <w:noProof/>
          </w:rPr>
          <w:t>24</w:t>
        </w:r>
      </w:ins>
      <w:ins w:id="143" w:author="Justin Bracci" w:date="2023-09-09T15:54:00Z">
        <w:r>
          <w:rPr>
            <w:noProof/>
          </w:rPr>
          <w:fldChar w:fldCharType="end"/>
        </w:r>
      </w:ins>
    </w:p>
    <w:p w14:paraId="0F3C265E" w14:textId="227D0986" w:rsidR="00127E0F" w:rsidRDefault="00127E0F">
      <w:pPr>
        <w:pStyle w:val="TableofFigures"/>
        <w:tabs>
          <w:tab w:val="right" w:leader="dot" w:pos="9350"/>
        </w:tabs>
        <w:rPr>
          <w:ins w:id="144" w:author="Justin Bracci" w:date="2023-09-09T15:54:00Z"/>
          <w:rFonts w:asciiTheme="minorHAnsi" w:eastAsiaTheme="minorEastAsia" w:hAnsiTheme="minorHAnsi"/>
          <w:noProof/>
          <w:kern w:val="2"/>
          <w14:ligatures w14:val="standardContextual"/>
        </w:rPr>
      </w:pPr>
      <w:ins w:id="145" w:author="Justin Bracci" w:date="2023-09-09T15:54:00Z">
        <w:r>
          <w:rPr>
            <w:noProof/>
          </w:rPr>
          <w:t>Figure S.7: Next decade electricity utilization for hourly production reliability pathways</w:t>
        </w:r>
        <w:r>
          <w:rPr>
            <w:noProof/>
          </w:rPr>
          <w:tab/>
        </w:r>
        <w:r>
          <w:rPr>
            <w:noProof/>
          </w:rPr>
          <w:fldChar w:fldCharType="begin"/>
        </w:r>
        <w:r>
          <w:rPr>
            <w:noProof/>
          </w:rPr>
          <w:instrText xml:space="preserve"> PAGEREF _Toc145167278 \h </w:instrText>
        </w:r>
      </w:ins>
      <w:r>
        <w:rPr>
          <w:noProof/>
        </w:rPr>
      </w:r>
      <w:r>
        <w:rPr>
          <w:noProof/>
        </w:rPr>
        <w:fldChar w:fldCharType="separate"/>
      </w:r>
      <w:ins w:id="146" w:author="Justin Bracci [2]" w:date="2023-09-19T18:59:00Z">
        <w:r w:rsidR="00572F56">
          <w:rPr>
            <w:noProof/>
          </w:rPr>
          <w:t>24</w:t>
        </w:r>
      </w:ins>
      <w:ins w:id="147" w:author="Justin Bracci" w:date="2023-09-09T15:54:00Z">
        <w:r>
          <w:rPr>
            <w:noProof/>
          </w:rPr>
          <w:fldChar w:fldCharType="end"/>
        </w:r>
      </w:ins>
    </w:p>
    <w:p w14:paraId="1198B081" w14:textId="70E68D65" w:rsidR="00127E0F" w:rsidRDefault="00127E0F">
      <w:pPr>
        <w:pStyle w:val="TableofFigures"/>
        <w:tabs>
          <w:tab w:val="right" w:leader="dot" w:pos="9350"/>
        </w:tabs>
        <w:rPr>
          <w:ins w:id="148" w:author="Justin Bracci" w:date="2023-09-09T15:54:00Z"/>
          <w:rFonts w:asciiTheme="minorHAnsi" w:eastAsiaTheme="minorEastAsia" w:hAnsiTheme="minorHAnsi"/>
          <w:noProof/>
          <w:kern w:val="2"/>
          <w14:ligatures w14:val="standardContextual"/>
        </w:rPr>
      </w:pPr>
      <w:ins w:id="149" w:author="Justin Bracci" w:date="2023-09-09T15:54:00Z">
        <w:r>
          <w:rPr>
            <w:noProof/>
          </w:rPr>
          <w:t>Figure S.8: Daily electricity utilization for the yearly reliable solar PV hydrogen production pathway in Sacramento, California</w:t>
        </w:r>
        <w:r>
          <w:rPr>
            <w:noProof/>
          </w:rPr>
          <w:tab/>
        </w:r>
        <w:r>
          <w:rPr>
            <w:noProof/>
          </w:rPr>
          <w:fldChar w:fldCharType="begin"/>
        </w:r>
        <w:r>
          <w:rPr>
            <w:noProof/>
          </w:rPr>
          <w:instrText xml:space="preserve"> PAGEREF _Toc145167279 \h </w:instrText>
        </w:r>
      </w:ins>
      <w:r>
        <w:rPr>
          <w:noProof/>
        </w:rPr>
      </w:r>
      <w:r>
        <w:rPr>
          <w:noProof/>
        </w:rPr>
        <w:fldChar w:fldCharType="separate"/>
      </w:r>
      <w:ins w:id="150" w:author="Justin Bracci [2]" w:date="2023-09-19T18:59:00Z">
        <w:r w:rsidR="00572F56">
          <w:rPr>
            <w:noProof/>
          </w:rPr>
          <w:t>25</w:t>
        </w:r>
      </w:ins>
      <w:ins w:id="151" w:author="Justin Bracci" w:date="2023-09-09T15:54:00Z">
        <w:r>
          <w:rPr>
            <w:noProof/>
          </w:rPr>
          <w:fldChar w:fldCharType="end"/>
        </w:r>
      </w:ins>
    </w:p>
    <w:p w14:paraId="29B7FBDD" w14:textId="2EF318FA" w:rsidR="00127E0F" w:rsidRDefault="00127E0F">
      <w:pPr>
        <w:pStyle w:val="TableofFigures"/>
        <w:tabs>
          <w:tab w:val="right" w:leader="dot" w:pos="9350"/>
        </w:tabs>
        <w:rPr>
          <w:ins w:id="152" w:author="Justin Bracci" w:date="2023-09-09T15:54:00Z"/>
          <w:rFonts w:asciiTheme="minorHAnsi" w:eastAsiaTheme="minorEastAsia" w:hAnsiTheme="minorHAnsi"/>
          <w:noProof/>
          <w:kern w:val="2"/>
          <w14:ligatures w14:val="standardContextual"/>
        </w:rPr>
      </w:pPr>
      <w:ins w:id="153" w:author="Justin Bracci" w:date="2023-09-09T15:54:00Z">
        <w:r>
          <w:rPr>
            <w:noProof/>
          </w:rPr>
          <w:t>Figure S.9: Daily electricity utilization for the hourly reliable solar PV with storage hydrogen production pathway in Sacramento, California.</w:t>
        </w:r>
        <w:r>
          <w:rPr>
            <w:noProof/>
          </w:rPr>
          <w:tab/>
        </w:r>
        <w:r>
          <w:rPr>
            <w:noProof/>
          </w:rPr>
          <w:fldChar w:fldCharType="begin"/>
        </w:r>
        <w:r>
          <w:rPr>
            <w:noProof/>
          </w:rPr>
          <w:instrText xml:space="preserve"> PAGEREF _Toc145167280 \h </w:instrText>
        </w:r>
      </w:ins>
      <w:r>
        <w:rPr>
          <w:noProof/>
        </w:rPr>
      </w:r>
      <w:r>
        <w:rPr>
          <w:noProof/>
        </w:rPr>
        <w:fldChar w:fldCharType="separate"/>
      </w:r>
      <w:ins w:id="154" w:author="Justin Bracci [2]" w:date="2023-09-19T18:59:00Z">
        <w:r w:rsidR="00572F56">
          <w:rPr>
            <w:noProof/>
          </w:rPr>
          <w:t>25</w:t>
        </w:r>
      </w:ins>
      <w:ins w:id="155" w:author="Justin Bracci" w:date="2023-09-09T15:54:00Z">
        <w:r>
          <w:rPr>
            <w:noProof/>
          </w:rPr>
          <w:fldChar w:fldCharType="end"/>
        </w:r>
      </w:ins>
    </w:p>
    <w:p w14:paraId="12460D34" w14:textId="314AB3EC" w:rsidR="00127E0F" w:rsidRDefault="00127E0F">
      <w:pPr>
        <w:pStyle w:val="TableofFigures"/>
        <w:tabs>
          <w:tab w:val="right" w:leader="dot" w:pos="9350"/>
        </w:tabs>
        <w:rPr>
          <w:ins w:id="156" w:author="Justin Bracci" w:date="2023-09-09T15:54:00Z"/>
          <w:rFonts w:asciiTheme="minorHAnsi" w:eastAsiaTheme="minorEastAsia" w:hAnsiTheme="minorHAnsi"/>
          <w:noProof/>
          <w:kern w:val="2"/>
          <w14:ligatures w14:val="standardContextual"/>
        </w:rPr>
      </w:pPr>
      <w:ins w:id="157" w:author="Justin Bracci" w:date="2023-09-09T15:54:00Z">
        <w:r>
          <w:rPr>
            <w:noProof/>
          </w:rPr>
          <w:t>Figure S.10: Daily electricity utilization for the hourly reliable solar PV, storage, and grid connected hydrogen production pathway in Sacramento, California</w:t>
        </w:r>
        <w:r>
          <w:rPr>
            <w:noProof/>
          </w:rPr>
          <w:tab/>
        </w:r>
        <w:r>
          <w:rPr>
            <w:noProof/>
          </w:rPr>
          <w:fldChar w:fldCharType="begin"/>
        </w:r>
        <w:r>
          <w:rPr>
            <w:noProof/>
          </w:rPr>
          <w:instrText xml:space="preserve"> PAGEREF _Toc145167281 \h </w:instrText>
        </w:r>
      </w:ins>
      <w:r>
        <w:rPr>
          <w:noProof/>
        </w:rPr>
      </w:r>
      <w:r>
        <w:rPr>
          <w:noProof/>
        </w:rPr>
        <w:fldChar w:fldCharType="separate"/>
      </w:r>
      <w:ins w:id="158" w:author="Justin Bracci [2]" w:date="2023-09-19T18:59:00Z">
        <w:r w:rsidR="00572F56">
          <w:rPr>
            <w:noProof/>
          </w:rPr>
          <w:t>26</w:t>
        </w:r>
      </w:ins>
      <w:ins w:id="159" w:author="Justin Bracci" w:date="2023-09-09T15:54:00Z">
        <w:r>
          <w:rPr>
            <w:noProof/>
          </w:rPr>
          <w:fldChar w:fldCharType="end"/>
        </w:r>
      </w:ins>
    </w:p>
    <w:p w14:paraId="2475350C" w14:textId="08C9D428" w:rsidR="00127E0F" w:rsidRDefault="00127E0F">
      <w:pPr>
        <w:pStyle w:val="TableofFigures"/>
        <w:tabs>
          <w:tab w:val="right" w:leader="dot" w:pos="9350"/>
        </w:tabs>
        <w:rPr>
          <w:ins w:id="160" w:author="Justin Bracci" w:date="2023-09-09T15:54:00Z"/>
          <w:rFonts w:asciiTheme="minorHAnsi" w:eastAsiaTheme="minorEastAsia" w:hAnsiTheme="minorHAnsi"/>
          <w:noProof/>
          <w:kern w:val="2"/>
          <w14:ligatures w14:val="standardContextual"/>
        </w:rPr>
      </w:pPr>
      <w:ins w:id="161" w:author="Justin Bracci" w:date="2023-09-09T15:54:00Z">
        <w:r>
          <w:rPr>
            <w:noProof/>
          </w:rPr>
          <w:t>Figure S.11: Daily electricity utilization for the hourly reliable solar PV, storage, and limited grid connected hydrogen production pathway in Sacramento, California</w:t>
        </w:r>
        <w:r>
          <w:rPr>
            <w:noProof/>
          </w:rPr>
          <w:tab/>
        </w:r>
        <w:r>
          <w:rPr>
            <w:noProof/>
          </w:rPr>
          <w:fldChar w:fldCharType="begin"/>
        </w:r>
        <w:r>
          <w:rPr>
            <w:noProof/>
          </w:rPr>
          <w:instrText xml:space="preserve"> PAGEREF _Toc145167282 \h </w:instrText>
        </w:r>
      </w:ins>
      <w:r>
        <w:rPr>
          <w:noProof/>
        </w:rPr>
      </w:r>
      <w:r>
        <w:rPr>
          <w:noProof/>
        </w:rPr>
        <w:fldChar w:fldCharType="separate"/>
      </w:r>
      <w:ins w:id="162" w:author="Justin Bracci [2]" w:date="2023-09-19T18:59:00Z">
        <w:r w:rsidR="00572F56">
          <w:rPr>
            <w:noProof/>
          </w:rPr>
          <w:t>26</w:t>
        </w:r>
      </w:ins>
      <w:ins w:id="163" w:author="Justin Bracci" w:date="2023-09-09T15:54:00Z">
        <w:r>
          <w:rPr>
            <w:noProof/>
          </w:rPr>
          <w:fldChar w:fldCharType="end"/>
        </w:r>
      </w:ins>
    </w:p>
    <w:p w14:paraId="3F80C6D4" w14:textId="4E1C3B6B" w:rsidR="00127E0F" w:rsidRDefault="00127E0F">
      <w:pPr>
        <w:pStyle w:val="TableofFigures"/>
        <w:tabs>
          <w:tab w:val="right" w:leader="dot" w:pos="9350"/>
        </w:tabs>
        <w:rPr>
          <w:ins w:id="164" w:author="Justin Bracci" w:date="2023-09-09T15:54:00Z"/>
          <w:rFonts w:asciiTheme="minorHAnsi" w:eastAsiaTheme="minorEastAsia" w:hAnsiTheme="minorHAnsi"/>
          <w:noProof/>
          <w:kern w:val="2"/>
          <w14:ligatures w14:val="standardContextual"/>
        </w:rPr>
      </w:pPr>
      <w:ins w:id="165" w:author="Justin Bracci" w:date="2023-09-09T15:54:00Z">
        <w:r>
          <w:rPr>
            <w:noProof/>
          </w:rPr>
          <w:t>Figure S.12: Hourly electricity utilization for the yearly reliable solar PV hydrogen production pathway for a week in the month of May in Sacramento, California</w:t>
        </w:r>
        <w:r>
          <w:rPr>
            <w:noProof/>
          </w:rPr>
          <w:tab/>
        </w:r>
        <w:r>
          <w:rPr>
            <w:noProof/>
          </w:rPr>
          <w:fldChar w:fldCharType="begin"/>
        </w:r>
        <w:r>
          <w:rPr>
            <w:noProof/>
          </w:rPr>
          <w:instrText xml:space="preserve"> PAGEREF _Toc145167283 \h </w:instrText>
        </w:r>
      </w:ins>
      <w:r>
        <w:rPr>
          <w:noProof/>
        </w:rPr>
      </w:r>
      <w:r>
        <w:rPr>
          <w:noProof/>
        </w:rPr>
        <w:fldChar w:fldCharType="separate"/>
      </w:r>
      <w:ins w:id="166" w:author="Justin Bracci [2]" w:date="2023-09-19T18:59:00Z">
        <w:r w:rsidR="00572F56">
          <w:rPr>
            <w:noProof/>
          </w:rPr>
          <w:t>27</w:t>
        </w:r>
      </w:ins>
      <w:ins w:id="167" w:author="Justin Bracci" w:date="2023-09-09T15:54:00Z">
        <w:r>
          <w:rPr>
            <w:noProof/>
          </w:rPr>
          <w:fldChar w:fldCharType="end"/>
        </w:r>
      </w:ins>
    </w:p>
    <w:p w14:paraId="4A589911" w14:textId="72583D58" w:rsidR="00127E0F" w:rsidRDefault="00127E0F">
      <w:pPr>
        <w:pStyle w:val="TableofFigures"/>
        <w:tabs>
          <w:tab w:val="right" w:leader="dot" w:pos="9350"/>
        </w:tabs>
        <w:rPr>
          <w:ins w:id="168" w:author="Justin Bracci" w:date="2023-09-09T15:54:00Z"/>
          <w:rFonts w:asciiTheme="minorHAnsi" w:eastAsiaTheme="minorEastAsia" w:hAnsiTheme="minorHAnsi"/>
          <w:noProof/>
          <w:kern w:val="2"/>
          <w14:ligatures w14:val="standardContextual"/>
        </w:rPr>
      </w:pPr>
      <w:ins w:id="169" w:author="Justin Bracci" w:date="2023-09-09T15:54:00Z">
        <w:r>
          <w:rPr>
            <w:noProof/>
          </w:rPr>
          <w:t>Figure S.13: Hourly electricity utilization for the hourly reliable solar PV and storage hydrogen production pathway for a week in the month of May in Sacramento, California</w:t>
        </w:r>
        <w:r>
          <w:rPr>
            <w:noProof/>
          </w:rPr>
          <w:tab/>
        </w:r>
        <w:r>
          <w:rPr>
            <w:noProof/>
          </w:rPr>
          <w:fldChar w:fldCharType="begin"/>
        </w:r>
        <w:r>
          <w:rPr>
            <w:noProof/>
          </w:rPr>
          <w:instrText xml:space="preserve"> PAGEREF _Toc145167284 \h </w:instrText>
        </w:r>
      </w:ins>
      <w:r>
        <w:rPr>
          <w:noProof/>
        </w:rPr>
      </w:r>
      <w:r>
        <w:rPr>
          <w:noProof/>
        </w:rPr>
        <w:fldChar w:fldCharType="separate"/>
      </w:r>
      <w:ins w:id="170" w:author="Justin Bracci [2]" w:date="2023-09-19T18:59:00Z">
        <w:r w:rsidR="00572F56">
          <w:rPr>
            <w:noProof/>
          </w:rPr>
          <w:t>27</w:t>
        </w:r>
      </w:ins>
      <w:ins w:id="171" w:author="Justin Bracci" w:date="2023-09-09T15:54:00Z">
        <w:r>
          <w:rPr>
            <w:noProof/>
          </w:rPr>
          <w:fldChar w:fldCharType="end"/>
        </w:r>
      </w:ins>
    </w:p>
    <w:p w14:paraId="43F50A27" w14:textId="41929226" w:rsidR="00127E0F" w:rsidRDefault="00127E0F">
      <w:pPr>
        <w:pStyle w:val="TableofFigures"/>
        <w:tabs>
          <w:tab w:val="right" w:leader="dot" w:pos="9350"/>
        </w:tabs>
        <w:rPr>
          <w:ins w:id="172" w:author="Justin Bracci" w:date="2023-09-09T15:54:00Z"/>
          <w:rFonts w:asciiTheme="minorHAnsi" w:eastAsiaTheme="minorEastAsia" w:hAnsiTheme="minorHAnsi"/>
          <w:noProof/>
          <w:kern w:val="2"/>
          <w14:ligatures w14:val="standardContextual"/>
        </w:rPr>
      </w:pPr>
      <w:ins w:id="173" w:author="Justin Bracci" w:date="2023-09-09T15:54:00Z">
        <w:r>
          <w:rPr>
            <w:noProof/>
          </w:rPr>
          <w:t>Figure S.</w:t>
        </w:r>
        <w:r w:rsidRPr="00326BAA">
          <w:rPr>
            <w:noProof/>
          </w:rPr>
          <w:t>14</w:t>
        </w:r>
        <w:r>
          <w:rPr>
            <w:noProof/>
          </w:rPr>
          <w:t>: Hourly electricity utilization for the hourly reliable solar PV, storage, and grid connected hydrogen production pathway for a week in the month of May in Sacramento, California</w:t>
        </w:r>
        <w:r>
          <w:rPr>
            <w:noProof/>
          </w:rPr>
          <w:tab/>
        </w:r>
        <w:r>
          <w:rPr>
            <w:noProof/>
          </w:rPr>
          <w:fldChar w:fldCharType="begin"/>
        </w:r>
        <w:r>
          <w:rPr>
            <w:noProof/>
          </w:rPr>
          <w:instrText xml:space="preserve"> PAGEREF _Toc145167285 \h </w:instrText>
        </w:r>
      </w:ins>
      <w:r>
        <w:rPr>
          <w:noProof/>
        </w:rPr>
      </w:r>
      <w:r>
        <w:rPr>
          <w:noProof/>
        </w:rPr>
        <w:fldChar w:fldCharType="separate"/>
      </w:r>
      <w:ins w:id="174" w:author="Justin Bracci [2]" w:date="2023-09-19T18:59:00Z">
        <w:r w:rsidR="00572F56">
          <w:rPr>
            <w:noProof/>
          </w:rPr>
          <w:t>28</w:t>
        </w:r>
      </w:ins>
      <w:ins w:id="175" w:author="Justin Bracci" w:date="2023-09-09T15:54:00Z">
        <w:r>
          <w:rPr>
            <w:noProof/>
          </w:rPr>
          <w:fldChar w:fldCharType="end"/>
        </w:r>
      </w:ins>
    </w:p>
    <w:p w14:paraId="2A934001" w14:textId="515FCCBE" w:rsidR="00127E0F" w:rsidRDefault="00127E0F">
      <w:pPr>
        <w:pStyle w:val="TableofFigures"/>
        <w:tabs>
          <w:tab w:val="right" w:leader="dot" w:pos="9350"/>
        </w:tabs>
        <w:rPr>
          <w:ins w:id="176" w:author="Justin Bracci" w:date="2023-09-09T15:54:00Z"/>
          <w:rFonts w:asciiTheme="minorHAnsi" w:eastAsiaTheme="minorEastAsia" w:hAnsiTheme="minorHAnsi"/>
          <w:noProof/>
          <w:kern w:val="2"/>
          <w14:ligatures w14:val="standardContextual"/>
        </w:rPr>
      </w:pPr>
      <w:ins w:id="177" w:author="Justin Bracci" w:date="2023-09-09T15:54:00Z">
        <w:r>
          <w:rPr>
            <w:noProof/>
          </w:rPr>
          <w:t>Figure S.15: Hourly electricity utilization for the hourly reliable solar PV, storage, and limited grid connected hydrogen production pathway for a week in the month of May in Sacramento, California</w:t>
        </w:r>
        <w:r>
          <w:rPr>
            <w:noProof/>
          </w:rPr>
          <w:tab/>
        </w:r>
        <w:r>
          <w:rPr>
            <w:noProof/>
          </w:rPr>
          <w:fldChar w:fldCharType="begin"/>
        </w:r>
        <w:r>
          <w:rPr>
            <w:noProof/>
          </w:rPr>
          <w:instrText xml:space="preserve"> PAGEREF _Toc145167286 \h </w:instrText>
        </w:r>
      </w:ins>
      <w:r>
        <w:rPr>
          <w:noProof/>
        </w:rPr>
      </w:r>
      <w:r>
        <w:rPr>
          <w:noProof/>
        </w:rPr>
        <w:fldChar w:fldCharType="separate"/>
      </w:r>
      <w:ins w:id="178" w:author="Justin Bracci [2]" w:date="2023-09-19T18:59:00Z">
        <w:r w:rsidR="00572F56">
          <w:rPr>
            <w:noProof/>
          </w:rPr>
          <w:t>28</w:t>
        </w:r>
      </w:ins>
      <w:ins w:id="179" w:author="Justin Bracci" w:date="2023-09-09T15:54:00Z">
        <w:r>
          <w:rPr>
            <w:noProof/>
          </w:rPr>
          <w:fldChar w:fldCharType="end"/>
        </w:r>
      </w:ins>
    </w:p>
    <w:p w14:paraId="6E0B24ED" w14:textId="6DBCBF9E" w:rsidR="00127E0F" w:rsidRDefault="00127E0F">
      <w:pPr>
        <w:pStyle w:val="TableofFigures"/>
        <w:tabs>
          <w:tab w:val="right" w:leader="dot" w:pos="9350"/>
        </w:tabs>
        <w:rPr>
          <w:ins w:id="180" w:author="Justin Bracci" w:date="2023-09-09T15:54:00Z"/>
          <w:rFonts w:asciiTheme="minorHAnsi" w:eastAsiaTheme="minorEastAsia" w:hAnsiTheme="minorHAnsi"/>
          <w:noProof/>
          <w:kern w:val="2"/>
          <w14:ligatures w14:val="standardContextual"/>
        </w:rPr>
      </w:pPr>
      <w:ins w:id="181" w:author="Justin Bracci" w:date="2023-09-09T15:54:00Z">
        <w:r>
          <w:rPr>
            <w:noProof/>
          </w:rPr>
          <w:t>Figure S.16: Hourly hydrogen delivery for yearly reliable solar PV hydrogen production for a week in the month of May in Sacramento, California</w:t>
        </w:r>
        <w:r>
          <w:rPr>
            <w:noProof/>
          </w:rPr>
          <w:tab/>
        </w:r>
        <w:r>
          <w:rPr>
            <w:noProof/>
          </w:rPr>
          <w:fldChar w:fldCharType="begin"/>
        </w:r>
        <w:r>
          <w:rPr>
            <w:noProof/>
          </w:rPr>
          <w:instrText xml:space="preserve"> PAGEREF _Toc145167287 \h </w:instrText>
        </w:r>
      </w:ins>
      <w:r>
        <w:rPr>
          <w:noProof/>
        </w:rPr>
      </w:r>
      <w:r>
        <w:rPr>
          <w:noProof/>
        </w:rPr>
        <w:fldChar w:fldCharType="separate"/>
      </w:r>
      <w:ins w:id="182" w:author="Justin Bracci [2]" w:date="2023-09-19T18:59:00Z">
        <w:r w:rsidR="00572F56">
          <w:rPr>
            <w:noProof/>
          </w:rPr>
          <w:t>29</w:t>
        </w:r>
      </w:ins>
      <w:ins w:id="183" w:author="Justin Bracci" w:date="2023-09-09T15:54:00Z">
        <w:r>
          <w:rPr>
            <w:noProof/>
          </w:rPr>
          <w:fldChar w:fldCharType="end"/>
        </w:r>
      </w:ins>
    </w:p>
    <w:p w14:paraId="3C948BA3" w14:textId="6AC46800" w:rsidR="00127E0F" w:rsidRDefault="00127E0F">
      <w:pPr>
        <w:pStyle w:val="TableofFigures"/>
        <w:tabs>
          <w:tab w:val="right" w:leader="dot" w:pos="9350"/>
        </w:tabs>
        <w:rPr>
          <w:ins w:id="184" w:author="Justin Bracci" w:date="2023-09-09T15:54:00Z"/>
          <w:rFonts w:asciiTheme="minorHAnsi" w:eastAsiaTheme="minorEastAsia" w:hAnsiTheme="minorHAnsi"/>
          <w:noProof/>
          <w:kern w:val="2"/>
          <w14:ligatures w14:val="standardContextual"/>
        </w:rPr>
      </w:pPr>
      <w:ins w:id="185" w:author="Justin Bracci" w:date="2023-09-09T15:54:00Z">
        <w:r>
          <w:rPr>
            <w:noProof/>
          </w:rPr>
          <w:t>Figure S.17: Hourly hydrogen delivery for hourly reliable solar PV and storage hydrogen production pathway for a week in the month of May in Sacramento, California</w:t>
        </w:r>
        <w:r>
          <w:rPr>
            <w:noProof/>
          </w:rPr>
          <w:tab/>
        </w:r>
        <w:r>
          <w:rPr>
            <w:noProof/>
          </w:rPr>
          <w:fldChar w:fldCharType="begin"/>
        </w:r>
        <w:r>
          <w:rPr>
            <w:noProof/>
          </w:rPr>
          <w:instrText xml:space="preserve"> PAGEREF _Toc145167288 \h </w:instrText>
        </w:r>
      </w:ins>
      <w:r>
        <w:rPr>
          <w:noProof/>
        </w:rPr>
      </w:r>
      <w:r>
        <w:rPr>
          <w:noProof/>
        </w:rPr>
        <w:fldChar w:fldCharType="separate"/>
      </w:r>
      <w:ins w:id="186" w:author="Justin Bracci [2]" w:date="2023-09-19T18:59:00Z">
        <w:r w:rsidR="00572F56">
          <w:rPr>
            <w:noProof/>
          </w:rPr>
          <w:t>29</w:t>
        </w:r>
      </w:ins>
      <w:ins w:id="187" w:author="Justin Bracci" w:date="2023-09-09T15:54:00Z">
        <w:r>
          <w:rPr>
            <w:noProof/>
          </w:rPr>
          <w:fldChar w:fldCharType="end"/>
        </w:r>
      </w:ins>
    </w:p>
    <w:p w14:paraId="29BDC9A7" w14:textId="46EB65BF" w:rsidR="00127E0F" w:rsidRDefault="00127E0F">
      <w:pPr>
        <w:pStyle w:val="TableofFigures"/>
        <w:tabs>
          <w:tab w:val="right" w:leader="dot" w:pos="9350"/>
        </w:tabs>
        <w:rPr>
          <w:ins w:id="188" w:author="Justin Bracci" w:date="2023-09-09T15:54:00Z"/>
          <w:rFonts w:asciiTheme="minorHAnsi" w:eastAsiaTheme="minorEastAsia" w:hAnsiTheme="minorHAnsi"/>
          <w:noProof/>
          <w:kern w:val="2"/>
          <w14:ligatures w14:val="standardContextual"/>
        </w:rPr>
      </w:pPr>
      <w:ins w:id="189" w:author="Justin Bracci" w:date="2023-09-09T15:54:00Z">
        <w:r>
          <w:rPr>
            <w:noProof/>
          </w:rPr>
          <w:t>Figure S.18: Hourly hydrogen delivery for hourly reliable solar PV, storage, and grid connected hydrogen production pathway for a week in the month of May in Sacramento, California.</w:t>
        </w:r>
        <w:r>
          <w:rPr>
            <w:noProof/>
          </w:rPr>
          <w:tab/>
        </w:r>
        <w:r>
          <w:rPr>
            <w:noProof/>
          </w:rPr>
          <w:fldChar w:fldCharType="begin"/>
        </w:r>
        <w:r>
          <w:rPr>
            <w:noProof/>
          </w:rPr>
          <w:instrText xml:space="preserve"> PAGEREF _Toc145167289 \h </w:instrText>
        </w:r>
      </w:ins>
      <w:r>
        <w:rPr>
          <w:noProof/>
        </w:rPr>
      </w:r>
      <w:r>
        <w:rPr>
          <w:noProof/>
        </w:rPr>
        <w:fldChar w:fldCharType="separate"/>
      </w:r>
      <w:ins w:id="190" w:author="Justin Bracci [2]" w:date="2023-09-19T18:59:00Z">
        <w:r w:rsidR="00572F56">
          <w:rPr>
            <w:noProof/>
          </w:rPr>
          <w:t>30</w:t>
        </w:r>
      </w:ins>
      <w:ins w:id="191" w:author="Justin Bracci" w:date="2023-09-09T15:54:00Z">
        <w:r>
          <w:rPr>
            <w:noProof/>
          </w:rPr>
          <w:fldChar w:fldCharType="end"/>
        </w:r>
      </w:ins>
    </w:p>
    <w:p w14:paraId="70EDD28C" w14:textId="7299FA98" w:rsidR="00127E0F" w:rsidRDefault="00127E0F">
      <w:pPr>
        <w:pStyle w:val="TableofFigures"/>
        <w:tabs>
          <w:tab w:val="right" w:leader="dot" w:pos="9350"/>
        </w:tabs>
        <w:rPr>
          <w:ins w:id="192" w:author="Justin Bracci" w:date="2023-09-09T15:54:00Z"/>
          <w:rFonts w:asciiTheme="minorHAnsi" w:eastAsiaTheme="minorEastAsia" w:hAnsiTheme="minorHAnsi"/>
          <w:noProof/>
          <w:kern w:val="2"/>
          <w14:ligatures w14:val="standardContextual"/>
        </w:rPr>
      </w:pPr>
      <w:ins w:id="193" w:author="Justin Bracci" w:date="2023-09-09T15:54:00Z">
        <w:r>
          <w:rPr>
            <w:noProof/>
          </w:rPr>
          <w:lastRenderedPageBreak/>
          <w:t>Figure S.19: Hourly hydrogen delivery for hourly reliable solar PV, storage, and limited grid connected hydrogen production pathway for a week in the month of May in Sacramento, California.</w:t>
        </w:r>
        <w:r>
          <w:rPr>
            <w:noProof/>
          </w:rPr>
          <w:tab/>
        </w:r>
        <w:r>
          <w:rPr>
            <w:noProof/>
          </w:rPr>
          <w:fldChar w:fldCharType="begin"/>
        </w:r>
        <w:r>
          <w:rPr>
            <w:noProof/>
          </w:rPr>
          <w:instrText xml:space="preserve"> PAGEREF _Toc145167290 \h </w:instrText>
        </w:r>
      </w:ins>
      <w:r>
        <w:rPr>
          <w:noProof/>
        </w:rPr>
      </w:r>
      <w:r>
        <w:rPr>
          <w:noProof/>
        </w:rPr>
        <w:fldChar w:fldCharType="separate"/>
      </w:r>
      <w:ins w:id="194" w:author="Justin Bracci [2]" w:date="2023-09-19T18:59:00Z">
        <w:r w:rsidR="00572F56">
          <w:rPr>
            <w:noProof/>
          </w:rPr>
          <w:t>30</w:t>
        </w:r>
      </w:ins>
      <w:ins w:id="195" w:author="Justin Bracci" w:date="2023-09-09T15:54:00Z">
        <w:r>
          <w:rPr>
            <w:noProof/>
          </w:rPr>
          <w:fldChar w:fldCharType="end"/>
        </w:r>
      </w:ins>
    </w:p>
    <w:p w14:paraId="6EB33E9E" w14:textId="75EF6C76" w:rsidR="00127E0F" w:rsidRDefault="00127E0F">
      <w:pPr>
        <w:pStyle w:val="TableofFigures"/>
        <w:tabs>
          <w:tab w:val="right" w:leader="dot" w:pos="9350"/>
        </w:tabs>
        <w:rPr>
          <w:ins w:id="196" w:author="Justin Bracci" w:date="2023-09-09T15:54:00Z"/>
          <w:rFonts w:asciiTheme="minorHAnsi" w:eastAsiaTheme="minorEastAsia" w:hAnsiTheme="minorHAnsi"/>
          <w:noProof/>
          <w:kern w:val="2"/>
          <w14:ligatures w14:val="standardContextual"/>
        </w:rPr>
      </w:pPr>
      <w:ins w:id="197" w:author="Justin Bracci" w:date="2023-09-09T15:54:00Z">
        <w:r>
          <w:rPr>
            <w:noProof/>
          </w:rPr>
          <w:t>Figure S.20: Hourly hydrogen storage for hourly reliable solar PV and storage hydrogen production pathway for a week in the month of May in Sacramento, California.</w:t>
        </w:r>
        <w:r>
          <w:rPr>
            <w:noProof/>
          </w:rPr>
          <w:tab/>
        </w:r>
        <w:r>
          <w:rPr>
            <w:noProof/>
          </w:rPr>
          <w:fldChar w:fldCharType="begin"/>
        </w:r>
        <w:r>
          <w:rPr>
            <w:noProof/>
          </w:rPr>
          <w:instrText xml:space="preserve"> PAGEREF _Toc145167291 \h </w:instrText>
        </w:r>
      </w:ins>
      <w:r>
        <w:rPr>
          <w:noProof/>
        </w:rPr>
      </w:r>
      <w:r>
        <w:rPr>
          <w:noProof/>
        </w:rPr>
        <w:fldChar w:fldCharType="separate"/>
      </w:r>
      <w:ins w:id="198" w:author="Justin Bracci [2]" w:date="2023-09-19T18:59:00Z">
        <w:r w:rsidR="00572F56">
          <w:rPr>
            <w:noProof/>
          </w:rPr>
          <w:t>31</w:t>
        </w:r>
      </w:ins>
      <w:ins w:id="199" w:author="Justin Bracci" w:date="2023-09-09T15:54:00Z">
        <w:r>
          <w:rPr>
            <w:noProof/>
          </w:rPr>
          <w:fldChar w:fldCharType="end"/>
        </w:r>
      </w:ins>
    </w:p>
    <w:p w14:paraId="6D7613AE" w14:textId="73BE79A9" w:rsidR="00127E0F" w:rsidRDefault="00127E0F">
      <w:pPr>
        <w:pStyle w:val="TableofFigures"/>
        <w:tabs>
          <w:tab w:val="right" w:leader="dot" w:pos="9350"/>
        </w:tabs>
        <w:rPr>
          <w:ins w:id="200" w:author="Justin Bracci" w:date="2023-09-09T15:54:00Z"/>
          <w:rFonts w:asciiTheme="minorHAnsi" w:eastAsiaTheme="minorEastAsia" w:hAnsiTheme="minorHAnsi"/>
          <w:noProof/>
          <w:kern w:val="2"/>
          <w14:ligatures w14:val="standardContextual"/>
        </w:rPr>
      </w:pPr>
      <w:ins w:id="201" w:author="Justin Bracci" w:date="2023-09-09T15:54:00Z">
        <w:r>
          <w:rPr>
            <w:noProof/>
          </w:rPr>
          <w:t>Figure S.21: Hourly hydrogen storage for hourly reliable solar PV, storage, and grid connected hydrogen production pathway for a week in the month of May in Sacramento, California.</w:t>
        </w:r>
        <w:r>
          <w:rPr>
            <w:noProof/>
          </w:rPr>
          <w:tab/>
        </w:r>
        <w:r>
          <w:rPr>
            <w:noProof/>
          </w:rPr>
          <w:fldChar w:fldCharType="begin"/>
        </w:r>
        <w:r>
          <w:rPr>
            <w:noProof/>
          </w:rPr>
          <w:instrText xml:space="preserve"> PAGEREF _Toc145167292 \h </w:instrText>
        </w:r>
      </w:ins>
      <w:r>
        <w:rPr>
          <w:noProof/>
        </w:rPr>
      </w:r>
      <w:r>
        <w:rPr>
          <w:noProof/>
        </w:rPr>
        <w:fldChar w:fldCharType="separate"/>
      </w:r>
      <w:ins w:id="202" w:author="Justin Bracci [2]" w:date="2023-09-19T18:59:00Z">
        <w:r w:rsidR="00572F56">
          <w:rPr>
            <w:noProof/>
          </w:rPr>
          <w:t>31</w:t>
        </w:r>
      </w:ins>
      <w:ins w:id="203" w:author="Justin Bracci" w:date="2023-09-09T15:54:00Z">
        <w:r>
          <w:rPr>
            <w:noProof/>
          </w:rPr>
          <w:fldChar w:fldCharType="end"/>
        </w:r>
      </w:ins>
    </w:p>
    <w:p w14:paraId="65DDE3C8" w14:textId="6B3915E2" w:rsidR="00127E0F" w:rsidRDefault="00127E0F">
      <w:pPr>
        <w:pStyle w:val="TableofFigures"/>
        <w:tabs>
          <w:tab w:val="right" w:leader="dot" w:pos="9350"/>
        </w:tabs>
        <w:rPr>
          <w:ins w:id="204" w:author="Justin Bracci" w:date="2023-09-09T15:54:00Z"/>
          <w:rFonts w:asciiTheme="minorHAnsi" w:eastAsiaTheme="minorEastAsia" w:hAnsiTheme="minorHAnsi"/>
          <w:noProof/>
          <w:kern w:val="2"/>
          <w14:ligatures w14:val="standardContextual"/>
        </w:rPr>
      </w:pPr>
      <w:ins w:id="205" w:author="Justin Bracci" w:date="2023-09-09T15:54:00Z">
        <w:r>
          <w:rPr>
            <w:noProof/>
          </w:rPr>
          <w:t>Figure S.22: Hourly hydrogen storage for hourly reliable solar PV, storage, and limited grid connected hydrogen production pathway for a week in the month of May in Sacramento, California.</w:t>
        </w:r>
        <w:r>
          <w:rPr>
            <w:noProof/>
          </w:rPr>
          <w:tab/>
        </w:r>
        <w:r>
          <w:rPr>
            <w:noProof/>
          </w:rPr>
          <w:fldChar w:fldCharType="begin"/>
        </w:r>
        <w:r>
          <w:rPr>
            <w:noProof/>
          </w:rPr>
          <w:instrText xml:space="preserve"> PAGEREF _Toc145167293 \h </w:instrText>
        </w:r>
      </w:ins>
      <w:r>
        <w:rPr>
          <w:noProof/>
        </w:rPr>
      </w:r>
      <w:r>
        <w:rPr>
          <w:noProof/>
        </w:rPr>
        <w:fldChar w:fldCharType="separate"/>
      </w:r>
      <w:ins w:id="206" w:author="Justin Bracci [2]" w:date="2023-09-19T18:59:00Z">
        <w:r w:rsidR="00572F56">
          <w:rPr>
            <w:noProof/>
          </w:rPr>
          <w:t>32</w:t>
        </w:r>
      </w:ins>
      <w:ins w:id="207" w:author="Justin Bracci" w:date="2023-09-09T15:54:00Z">
        <w:r>
          <w:rPr>
            <w:noProof/>
          </w:rPr>
          <w:fldChar w:fldCharType="end"/>
        </w:r>
      </w:ins>
    </w:p>
    <w:p w14:paraId="0C786D51" w14:textId="6E7FAF6D" w:rsidR="00127E0F" w:rsidRDefault="00127E0F">
      <w:pPr>
        <w:pStyle w:val="TableofFigures"/>
        <w:tabs>
          <w:tab w:val="right" w:leader="dot" w:pos="9350"/>
        </w:tabs>
        <w:rPr>
          <w:ins w:id="208" w:author="Justin Bracci" w:date="2023-09-09T15:54:00Z"/>
          <w:rFonts w:asciiTheme="minorHAnsi" w:eastAsiaTheme="minorEastAsia" w:hAnsiTheme="minorHAnsi"/>
          <w:noProof/>
          <w:kern w:val="2"/>
          <w14:ligatures w14:val="standardContextual"/>
        </w:rPr>
      </w:pPr>
      <w:ins w:id="209" w:author="Justin Bracci" w:date="2023-09-09T15:54:00Z">
        <w:r>
          <w:rPr>
            <w:noProof/>
          </w:rPr>
          <w:t>Figure S.23: Net-zero hydrogen production cost comparison between all electricity-based production pathways looking at all timeframes and locations.</w:t>
        </w:r>
        <w:r>
          <w:rPr>
            <w:noProof/>
          </w:rPr>
          <w:tab/>
        </w:r>
        <w:r>
          <w:rPr>
            <w:noProof/>
          </w:rPr>
          <w:fldChar w:fldCharType="begin"/>
        </w:r>
        <w:r>
          <w:rPr>
            <w:noProof/>
          </w:rPr>
          <w:instrText xml:space="preserve"> PAGEREF _Toc145167294 \h </w:instrText>
        </w:r>
      </w:ins>
      <w:r>
        <w:rPr>
          <w:noProof/>
        </w:rPr>
      </w:r>
      <w:r>
        <w:rPr>
          <w:noProof/>
        </w:rPr>
        <w:fldChar w:fldCharType="separate"/>
      </w:r>
      <w:ins w:id="210" w:author="Justin Bracci [2]" w:date="2023-09-19T18:59:00Z">
        <w:r w:rsidR="00572F56">
          <w:rPr>
            <w:noProof/>
          </w:rPr>
          <w:t>33</w:t>
        </w:r>
      </w:ins>
      <w:ins w:id="211" w:author="Justin Bracci" w:date="2023-09-09T15:54:00Z">
        <w:r>
          <w:rPr>
            <w:noProof/>
          </w:rPr>
          <w:fldChar w:fldCharType="end"/>
        </w:r>
      </w:ins>
    </w:p>
    <w:p w14:paraId="030660FF" w14:textId="658901F1" w:rsidR="00127E0F" w:rsidRDefault="00127E0F">
      <w:pPr>
        <w:pStyle w:val="TableofFigures"/>
        <w:tabs>
          <w:tab w:val="right" w:leader="dot" w:pos="9350"/>
        </w:tabs>
        <w:rPr>
          <w:ins w:id="212" w:author="Justin Bracci" w:date="2023-09-09T15:54:00Z"/>
          <w:rFonts w:asciiTheme="minorHAnsi" w:eastAsiaTheme="minorEastAsia" w:hAnsiTheme="minorHAnsi"/>
          <w:noProof/>
          <w:kern w:val="2"/>
          <w14:ligatures w14:val="standardContextual"/>
        </w:rPr>
      </w:pPr>
      <w:ins w:id="213" w:author="Justin Bracci" w:date="2023-09-09T15:54:00Z">
        <w:r>
          <w:rPr>
            <w:noProof/>
          </w:rPr>
          <w:t>Figure S.24: Hourly reliable, net-zero hydrogen production cost comparison between electricity-based and fossil-based production pathways looking at all timeframes and locations</w:t>
        </w:r>
        <w:r>
          <w:rPr>
            <w:noProof/>
          </w:rPr>
          <w:tab/>
        </w:r>
        <w:r>
          <w:rPr>
            <w:noProof/>
          </w:rPr>
          <w:fldChar w:fldCharType="begin"/>
        </w:r>
        <w:r>
          <w:rPr>
            <w:noProof/>
          </w:rPr>
          <w:instrText xml:space="preserve"> PAGEREF _Toc145167295 \h </w:instrText>
        </w:r>
      </w:ins>
      <w:r>
        <w:rPr>
          <w:noProof/>
        </w:rPr>
      </w:r>
      <w:r>
        <w:rPr>
          <w:noProof/>
        </w:rPr>
        <w:fldChar w:fldCharType="separate"/>
      </w:r>
      <w:ins w:id="214" w:author="Justin Bracci [2]" w:date="2023-09-19T18:59:00Z">
        <w:r w:rsidR="00572F56">
          <w:rPr>
            <w:noProof/>
          </w:rPr>
          <w:t>34</w:t>
        </w:r>
      </w:ins>
      <w:ins w:id="215" w:author="Justin Bracci" w:date="2023-09-09T15:54:00Z">
        <w:r>
          <w:rPr>
            <w:noProof/>
          </w:rPr>
          <w:fldChar w:fldCharType="end"/>
        </w:r>
      </w:ins>
    </w:p>
    <w:p w14:paraId="26C3BC54" w14:textId="5FE0DAD9" w:rsidR="00127E0F" w:rsidRDefault="00127E0F">
      <w:pPr>
        <w:pStyle w:val="TableofFigures"/>
        <w:tabs>
          <w:tab w:val="right" w:leader="dot" w:pos="9350"/>
        </w:tabs>
        <w:rPr>
          <w:ins w:id="216" w:author="Justin Bracci" w:date="2023-09-09T15:54:00Z"/>
          <w:rFonts w:asciiTheme="minorHAnsi" w:eastAsiaTheme="minorEastAsia" w:hAnsiTheme="minorHAnsi"/>
          <w:noProof/>
          <w:kern w:val="2"/>
          <w14:ligatures w14:val="standardContextual"/>
        </w:rPr>
      </w:pPr>
      <w:ins w:id="217" w:author="Justin Bracci" w:date="2023-09-09T15:54:00Z">
        <w:r>
          <w:rPr>
            <w:noProof/>
          </w:rPr>
          <w:t>Figure S.25: Current technology IRA emission and cost analysis</w:t>
        </w:r>
        <w:r>
          <w:rPr>
            <w:noProof/>
          </w:rPr>
          <w:tab/>
        </w:r>
        <w:r>
          <w:rPr>
            <w:noProof/>
          </w:rPr>
          <w:fldChar w:fldCharType="begin"/>
        </w:r>
        <w:r>
          <w:rPr>
            <w:noProof/>
          </w:rPr>
          <w:instrText xml:space="preserve"> PAGEREF _Toc145167296 \h </w:instrText>
        </w:r>
      </w:ins>
      <w:r>
        <w:rPr>
          <w:noProof/>
        </w:rPr>
      </w:r>
      <w:r>
        <w:rPr>
          <w:noProof/>
        </w:rPr>
        <w:fldChar w:fldCharType="separate"/>
      </w:r>
      <w:ins w:id="218" w:author="Justin Bracci [2]" w:date="2023-09-19T18:59:00Z">
        <w:r w:rsidR="00572F56">
          <w:rPr>
            <w:noProof/>
          </w:rPr>
          <w:t>35</w:t>
        </w:r>
      </w:ins>
      <w:ins w:id="219" w:author="Justin Bracci" w:date="2023-09-09T15:54:00Z">
        <w:r>
          <w:rPr>
            <w:noProof/>
          </w:rPr>
          <w:fldChar w:fldCharType="end"/>
        </w:r>
      </w:ins>
    </w:p>
    <w:p w14:paraId="49B46055" w14:textId="3E1CA401" w:rsidR="00551FB8" w:rsidDel="00127E0F" w:rsidRDefault="00551FB8" w:rsidP="00551FB8">
      <w:pPr>
        <w:pStyle w:val="TableofFigures"/>
        <w:tabs>
          <w:tab w:val="right" w:leader="dot" w:pos="9350"/>
        </w:tabs>
        <w:rPr>
          <w:del w:id="220" w:author="Justin Bracci" w:date="2023-09-09T15:54:00Z"/>
          <w:rFonts w:asciiTheme="minorHAnsi" w:eastAsiaTheme="minorEastAsia" w:hAnsiTheme="minorHAnsi"/>
          <w:noProof/>
          <w:kern w:val="2"/>
          <w14:ligatures w14:val="standardContextual"/>
        </w:rPr>
      </w:pPr>
      <w:del w:id="221" w:author="Justin Bracci" w:date="2023-09-09T15:54:00Z">
        <w:r w:rsidDel="00127E0F">
          <w:rPr>
            <w:noProof/>
          </w:rPr>
          <w:delText>Table S.1: Electricity-based hydrogen production model input parameters for current, next decade, and mid-century timeframes</w:delText>
        </w:r>
        <w:r w:rsidDel="00127E0F">
          <w:rPr>
            <w:noProof/>
          </w:rPr>
          <w:tab/>
        </w:r>
        <w:r w:rsidR="00DE33BB" w:rsidDel="00127E0F">
          <w:rPr>
            <w:noProof/>
          </w:rPr>
          <w:delText>11</w:delText>
        </w:r>
      </w:del>
    </w:p>
    <w:p w14:paraId="27E0845B" w14:textId="79165F6D" w:rsidR="00551FB8" w:rsidDel="00127E0F" w:rsidRDefault="00551FB8">
      <w:pPr>
        <w:pStyle w:val="TableofFigures"/>
        <w:tabs>
          <w:tab w:val="right" w:leader="dot" w:pos="9350"/>
        </w:tabs>
        <w:rPr>
          <w:del w:id="222" w:author="Justin Bracci" w:date="2023-09-09T15:54:00Z"/>
          <w:rFonts w:asciiTheme="minorHAnsi" w:eastAsiaTheme="minorEastAsia" w:hAnsiTheme="minorHAnsi"/>
          <w:noProof/>
          <w:kern w:val="2"/>
          <w14:ligatures w14:val="standardContextual"/>
        </w:rPr>
      </w:pPr>
      <w:del w:id="223" w:author="Justin Bracci" w:date="2023-09-09T15:54:00Z">
        <w:r w:rsidDel="00127E0F">
          <w:rPr>
            <w:noProof/>
          </w:rPr>
          <w:delText>Table S.3: Fossil-based hydrogen production model input parameters</w:delText>
        </w:r>
        <w:r w:rsidDel="00127E0F">
          <w:rPr>
            <w:noProof/>
          </w:rPr>
          <w:tab/>
        </w:r>
        <w:r w:rsidR="00DE33BB" w:rsidDel="00127E0F">
          <w:rPr>
            <w:noProof/>
          </w:rPr>
          <w:delText>12</w:delText>
        </w:r>
      </w:del>
    </w:p>
    <w:p w14:paraId="6B426AFA" w14:textId="314D33AD" w:rsidR="00551FB8" w:rsidDel="00127E0F" w:rsidRDefault="00551FB8">
      <w:pPr>
        <w:pStyle w:val="TableofFigures"/>
        <w:tabs>
          <w:tab w:val="right" w:leader="dot" w:pos="9350"/>
        </w:tabs>
        <w:rPr>
          <w:del w:id="224" w:author="Justin Bracci" w:date="2023-09-09T15:54:00Z"/>
          <w:rFonts w:asciiTheme="minorHAnsi" w:eastAsiaTheme="minorEastAsia" w:hAnsiTheme="minorHAnsi"/>
          <w:noProof/>
          <w:kern w:val="2"/>
          <w14:ligatures w14:val="standardContextual"/>
        </w:rPr>
      </w:pPr>
      <w:del w:id="225" w:author="Justin Bracci" w:date="2023-09-09T15:54:00Z">
        <w:r w:rsidDel="00127E0F">
          <w:rPr>
            <w:noProof/>
          </w:rPr>
          <w:delText>Table S.4: Fossil-based hydrogen production model input parameters that change for current, next decade, and mid-century timeframes.</w:delText>
        </w:r>
        <w:r w:rsidDel="00127E0F">
          <w:rPr>
            <w:noProof/>
          </w:rPr>
          <w:tab/>
        </w:r>
        <w:r w:rsidR="00DE33BB" w:rsidDel="00127E0F">
          <w:rPr>
            <w:noProof/>
          </w:rPr>
          <w:delText>13</w:delText>
        </w:r>
      </w:del>
    </w:p>
    <w:p w14:paraId="6E0EE371" w14:textId="2F488220" w:rsidR="00551FB8" w:rsidDel="00127E0F" w:rsidRDefault="00551FB8">
      <w:pPr>
        <w:pStyle w:val="TableofFigures"/>
        <w:tabs>
          <w:tab w:val="right" w:leader="dot" w:pos="9350"/>
        </w:tabs>
        <w:rPr>
          <w:del w:id="226" w:author="Justin Bracci" w:date="2023-09-09T15:54:00Z"/>
          <w:rFonts w:asciiTheme="minorHAnsi" w:eastAsiaTheme="minorEastAsia" w:hAnsiTheme="minorHAnsi"/>
          <w:noProof/>
          <w:kern w:val="2"/>
          <w14:ligatures w14:val="standardContextual"/>
        </w:rPr>
      </w:pPr>
      <w:del w:id="227" w:author="Justin Bracci" w:date="2023-09-09T15:54:00Z">
        <w:r w:rsidDel="00127E0F">
          <w:rPr>
            <w:noProof/>
          </w:rPr>
          <w:delText>Table S.5: LCOH sensitivities explored for next decade electricity-based hydrogen production. Grid electricity related parameter changes are only explored in the pathways with a grid connection.</w:delText>
        </w:r>
        <w:r w:rsidDel="00127E0F">
          <w:rPr>
            <w:noProof/>
          </w:rPr>
          <w:tab/>
        </w:r>
        <w:r w:rsidR="00DE33BB" w:rsidDel="00127E0F">
          <w:rPr>
            <w:noProof/>
          </w:rPr>
          <w:delText>13</w:delText>
        </w:r>
      </w:del>
    </w:p>
    <w:p w14:paraId="4C38522C" w14:textId="551115A8" w:rsidR="00551FB8" w:rsidDel="00127E0F" w:rsidRDefault="00551FB8">
      <w:pPr>
        <w:pStyle w:val="TableofFigures"/>
        <w:tabs>
          <w:tab w:val="right" w:leader="dot" w:pos="9350"/>
        </w:tabs>
        <w:rPr>
          <w:del w:id="228" w:author="Justin Bracci" w:date="2023-09-09T15:54:00Z"/>
          <w:rFonts w:asciiTheme="minorHAnsi" w:eastAsiaTheme="minorEastAsia" w:hAnsiTheme="minorHAnsi"/>
          <w:noProof/>
          <w:kern w:val="2"/>
          <w14:ligatures w14:val="standardContextual"/>
        </w:rPr>
      </w:pPr>
      <w:del w:id="229" w:author="Justin Bracci" w:date="2023-09-09T15:54:00Z">
        <w:r w:rsidDel="00127E0F">
          <w:rPr>
            <w:noProof/>
          </w:rPr>
          <w:delText>Table S.6: PV/Storage/Grid* LCOH sensitivity analysis with next decade technology</w:delText>
        </w:r>
        <w:r w:rsidDel="00127E0F">
          <w:rPr>
            <w:noProof/>
          </w:rPr>
          <w:tab/>
        </w:r>
        <w:r w:rsidR="00DE33BB" w:rsidDel="00127E0F">
          <w:rPr>
            <w:noProof/>
          </w:rPr>
          <w:delText>13</w:delText>
        </w:r>
      </w:del>
    </w:p>
    <w:p w14:paraId="27B54005" w14:textId="2B046FFB" w:rsidR="00551FB8" w:rsidDel="00127E0F" w:rsidRDefault="00551FB8">
      <w:pPr>
        <w:pStyle w:val="TableofFigures"/>
        <w:tabs>
          <w:tab w:val="right" w:leader="dot" w:pos="9350"/>
        </w:tabs>
        <w:rPr>
          <w:del w:id="230" w:author="Justin Bracci" w:date="2023-09-09T15:54:00Z"/>
          <w:rFonts w:asciiTheme="minorHAnsi" w:eastAsiaTheme="minorEastAsia" w:hAnsiTheme="minorHAnsi"/>
          <w:noProof/>
          <w:kern w:val="2"/>
          <w14:ligatures w14:val="standardContextual"/>
        </w:rPr>
      </w:pPr>
      <w:del w:id="231" w:author="Justin Bracci" w:date="2023-09-09T15:54:00Z">
        <w:r w:rsidDel="00127E0F">
          <w:rPr>
            <w:noProof/>
          </w:rPr>
          <w:delText>Figure S.1: PV/Storage/Grid* pathway spider plots with sensitivity results for 7 key input parameters</w:delText>
        </w:r>
        <w:r w:rsidDel="00127E0F">
          <w:rPr>
            <w:noProof/>
          </w:rPr>
          <w:tab/>
        </w:r>
        <w:r w:rsidR="00DE33BB" w:rsidDel="00127E0F">
          <w:rPr>
            <w:noProof/>
          </w:rPr>
          <w:delText>14</w:delText>
        </w:r>
      </w:del>
    </w:p>
    <w:p w14:paraId="6F65D814" w14:textId="3F68140D" w:rsidR="00551FB8" w:rsidDel="00127E0F" w:rsidRDefault="00551FB8">
      <w:pPr>
        <w:pStyle w:val="TableofFigures"/>
        <w:tabs>
          <w:tab w:val="right" w:leader="dot" w:pos="9350"/>
        </w:tabs>
        <w:rPr>
          <w:del w:id="232" w:author="Justin Bracci" w:date="2023-09-09T15:54:00Z"/>
          <w:rFonts w:asciiTheme="minorHAnsi" w:eastAsiaTheme="minorEastAsia" w:hAnsiTheme="minorHAnsi"/>
          <w:noProof/>
          <w:kern w:val="2"/>
          <w14:ligatures w14:val="standardContextual"/>
        </w:rPr>
      </w:pPr>
      <w:del w:id="233" w:author="Justin Bracci" w:date="2023-09-09T15:54:00Z">
        <w:r w:rsidDel="00127E0F">
          <w:rPr>
            <w:noProof/>
          </w:rPr>
          <w:delText>Table S.7: LCOH sensitivities explored for next decade fossil-based hydrogen production via ATR-CCS</w:delText>
        </w:r>
        <w:r w:rsidDel="00127E0F">
          <w:rPr>
            <w:noProof/>
          </w:rPr>
          <w:tab/>
        </w:r>
        <w:r w:rsidR="00DE33BB" w:rsidDel="00127E0F">
          <w:rPr>
            <w:noProof/>
          </w:rPr>
          <w:delText>14</w:delText>
        </w:r>
      </w:del>
    </w:p>
    <w:p w14:paraId="311F766C" w14:textId="74B31327" w:rsidR="00551FB8" w:rsidDel="00127E0F" w:rsidRDefault="00551FB8">
      <w:pPr>
        <w:pStyle w:val="TableofFigures"/>
        <w:tabs>
          <w:tab w:val="right" w:leader="dot" w:pos="9350"/>
        </w:tabs>
        <w:rPr>
          <w:del w:id="234" w:author="Justin Bracci" w:date="2023-09-09T15:54:00Z"/>
          <w:rFonts w:asciiTheme="minorHAnsi" w:eastAsiaTheme="minorEastAsia" w:hAnsiTheme="minorHAnsi"/>
          <w:noProof/>
          <w:kern w:val="2"/>
          <w14:ligatures w14:val="standardContextual"/>
        </w:rPr>
      </w:pPr>
      <w:del w:id="235" w:author="Justin Bracci" w:date="2023-09-09T15:54:00Z">
        <w:r w:rsidDel="00127E0F">
          <w:rPr>
            <w:noProof/>
          </w:rPr>
          <w:delText>Table S.8: Hourly reliable (ATR with process CO</w:delText>
        </w:r>
        <w:r w:rsidRPr="009257E3" w:rsidDel="00127E0F">
          <w:rPr>
            <w:noProof/>
            <w:vertAlign w:val="subscript"/>
          </w:rPr>
          <w:delText>2</w:delText>
        </w:r>
        <w:r w:rsidDel="00127E0F">
          <w:rPr>
            <w:noProof/>
          </w:rPr>
          <w:delText xml:space="preserve"> capture) LCOH sensitivity analysis with next decade technology</w:delText>
        </w:r>
        <w:r w:rsidDel="00127E0F">
          <w:rPr>
            <w:noProof/>
          </w:rPr>
          <w:tab/>
        </w:r>
        <w:r w:rsidR="00DE33BB" w:rsidDel="00127E0F">
          <w:rPr>
            <w:noProof/>
          </w:rPr>
          <w:delText>15</w:delText>
        </w:r>
      </w:del>
    </w:p>
    <w:p w14:paraId="1F0ECA27" w14:textId="1A63E3EC" w:rsidR="00551FB8" w:rsidDel="00127E0F" w:rsidRDefault="00551FB8">
      <w:pPr>
        <w:pStyle w:val="TableofFigures"/>
        <w:tabs>
          <w:tab w:val="right" w:leader="dot" w:pos="9350"/>
        </w:tabs>
        <w:rPr>
          <w:del w:id="236" w:author="Justin Bracci" w:date="2023-09-09T15:54:00Z"/>
          <w:rFonts w:asciiTheme="minorHAnsi" w:eastAsiaTheme="minorEastAsia" w:hAnsiTheme="minorHAnsi"/>
          <w:noProof/>
          <w:kern w:val="2"/>
          <w14:ligatures w14:val="standardContextual"/>
        </w:rPr>
      </w:pPr>
      <w:del w:id="237" w:author="Justin Bracci" w:date="2023-09-09T15:54:00Z">
        <w:r w:rsidDel="00127E0F">
          <w:rPr>
            <w:noProof/>
          </w:rPr>
          <w:delText>Figure S.2: ATR-CCS pathway spider plots with sensitivity results for 7 key input parameters</w:delText>
        </w:r>
        <w:r w:rsidDel="00127E0F">
          <w:rPr>
            <w:noProof/>
          </w:rPr>
          <w:tab/>
        </w:r>
        <w:r w:rsidR="00DE33BB" w:rsidDel="00127E0F">
          <w:rPr>
            <w:noProof/>
          </w:rPr>
          <w:delText>15</w:delText>
        </w:r>
      </w:del>
    </w:p>
    <w:p w14:paraId="156E077F" w14:textId="66FEAF66" w:rsidR="00551FB8" w:rsidDel="00127E0F" w:rsidRDefault="00551FB8">
      <w:pPr>
        <w:pStyle w:val="TableofFigures"/>
        <w:tabs>
          <w:tab w:val="right" w:leader="dot" w:pos="9350"/>
        </w:tabs>
        <w:rPr>
          <w:del w:id="238" w:author="Justin Bracci" w:date="2023-09-09T15:54:00Z"/>
          <w:rFonts w:asciiTheme="minorHAnsi" w:eastAsiaTheme="minorEastAsia" w:hAnsiTheme="minorHAnsi"/>
          <w:noProof/>
          <w:kern w:val="2"/>
          <w14:ligatures w14:val="standardContextual"/>
        </w:rPr>
      </w:pPr>
      <w:del w:id="239" w:author="Justin Bracci" w:date="2023-09-09T15:54:00Z">
        <w:r w:rsidDel="00127E0F">
          <w:rPr>
            <w:noProof/>
          </w:rPr>
          <w:delText>Table S.9: Summary data table containing sample distributions for each input parameter. These distributions are used to generate error bars on next-decade LCOH figures through Monte Carlo simulation.</w:delText>
        </w:r>
        <w:r w:rsidDel="00127E0F">
          <w:rPr>
            <w:noProof/>
          </w:rPr>
          <w:tab/>
        </w:r>
        <w:r w:rsidR="00DE33BB" w:rsidDel="00127E0F">
          <w:rPr>
            <w:noProof/>
          </w:rPr>
          <w:delText>16</w:delText>
        </w:r>
      </w:del>
    </w:p>
    <w:p w14:paraId="392257FF" w14:textId="6CADFD00" w:rsidR="00551FB8" w:rsidDel="00127E0F" w:rsidRDefault="00551FB8">
      <w:pPr>
        <w:pStyle w:val="TableofFigures"/>
        <w:tabs>
          <w:tab w:val="right" w:leader="dot" w:pos="9350"/>
        </w:tabs>
        <w:rPr>
          <w:del w:id="240" w:author="Justin Bracci" w:date="2023-09-09T15:54:00Z"/>
          <w:rFonts w:asciiTheme="minorHAnsi" w:eastAsiaTheme="minorEastAsia" w:hAnsiTheme="minorHAnsi"/>
          <w:noProof/>
          <w:kern w:val="2"/>
          <w14:ligatures w14:val="standardContextual"/>
        </w:rPr>
      </w:pPr>
      <w:del w:id="241" w:author="Justin Bracci" w:date="2023-09-09T15:54:00Z">
        <w:r w:rsidDel="00127E0F">
          <w:rPr>
            <w:noProof/>
          </w:rPr>
          <w:delText>Figure S.3: Next decade GHG emissions of solar PV-based hydrogen production under various levels of reliability.</w:delText>
        </w:r>
        <w:r w:rsidDel="00127E0F">
          <w:rPr>
            <w:noProof/>
          </w:rPr>
          <w:tab/>
        </w:r>
        <w:r w:rsidR="00DE33BB" w:rsidDel="00127E0F">
          <w:rPr>
            <w:noProof/>
          </w:rPr>
          <w:delText>17</w:delText>
        </w:r>
      </w:del>
    </w:p>
    <w:p w14:paraId="7596A8B3" w14:textId="5D28F1C4" w:rsidR="00551FB8" w:rsidDel="00127E0F" w:rsidRDefault="00551FB8">
      <w:pPr>
        <w:pStyle w:val="TableofFigures"/>
        <w:tabs>
          <w:tab w:val="right" w:leader="dot" w:pos="9350"/>
        </w:tabs>
        <w:rPr>
          <w:del w:id="242" w:author="Justin Bracci" w:date="2023-09-09T15:54:00Z"/>
          <w:rFonts w:asciiTheme="minorHAnsi" w:eastAsiaTheme="minorEastAsia" w:hAnsiTheme="minorHAnsi"/>
          <w:noProof/>
          <w:kern w:val="2"/>
          <w14:ligatures w14:val="standardContextual"/>
        </w:rPr>
      </w:pPr>
      <w:del w:id="243" w:author="Justin Bracci" w:date="2023-09-09T15:54:00Z">
        <w:r w:rsidDel="00127E0F">
          <w:rPr>
            <w:noProof/>
          </w:rPr>
          <w:delText>Figure S.4: Next-decade GHG emissions of various fossil-based hydrogen production pathways</w:delText>
        </w:r>
        <w:r w:rsidDel="00127E0F">
          <w:rPr>
            <w:noProof/>
          </w:rPr>
          <w:tab/>
        </w:r>
        <w:r w:rsidR="00DE33BB" w:rsidDel="00127E0F">
          <w:rPr>
            <w:noProof/>
          </w:rPr>
          <w:delText>17</w:delText>
        </w:r>
      </w:del>
    </w:p>
    <w:p w14:paraId="2FD2DDC7" w14:textId="65628C4C" w:rsidR="00551FB8" w:rsidDel="00127E0F" w:rsidRDefault="00551FB8">
      <w:pPr>
        <w:pStyle w:val="TableofFigures"/>
        <w:tabs>
          <w:tab w:val="right" w:leader="dot" w:pos="9350"/>
        </w:tabs>
        <w:rPr>
          <w:del w:id="244" w:author="Justin Bracci" w:date="2023-09-09T15:54:00Z"/>
          <w:rFonts w:asciiTheme="minorHAnsi" w:eastAsiaTheme="minorEastAsia" w:hAnsiTheme="minorHAnsi"/>
          <w:noProof/>
          <w:kern w:val="2"/>
          <w14:ligatures w14:val="standardContextual"/>
        </w:rPr>
      </w:pPr>
      <w:del w:id="245" w:author="Justin Bracci" w:date="2023-09-09T15:54:00Z">
        <w:r w:rsidDel="00127E0F">
          <w:rPr>
            <w:noProof/>
          </w:rPr>
          <w:delText>Figure S.5: Levelized cost of hourly-reliable net-zero hydrogen produced from fossil-based pathways</w:delText>
        </w:r>
        <w:r w:rsidDel="00127E0F">
          <w:rPr>
            <w:noProof/>
          </w:rPr>
          <w:tab/>
        </w:r>
        <w:r w:rsidR="00DE33BB" w:rsidDel="00127E0F">
          <w:rPr>
            <w:noProof/>
          </w:rPr>
          <w:delText>18</w:delText>
        </w:r>
      </w:del>
    </w:p>
    <w:p w14:paraId="4792F3C8" w14:textId="55FB62BD" w:rsidR="00551FB8" w:rsidDel="00127E0F" w:rsidRDefault="00551FB8">
      <w:pPr>
        <w:pStyle w:val="TableofFigures"/>
        <w:tabs>
          <w:tab w:val="right" w:leader="dot" w:pos="9350"/>
        </w:tabs>
        <w:rPr>
          <w:del w:id="246" w:author="Justin Bracci" w:date="2023-09-09T15:54:00Z"/>
          <w:rFonts w:asciiTheme="minorHAnsi" w:eastAsiaTheme="minorEastAsia" w:hAnsiTheme="minorHAnsi"/>
          <w:noProof/>
          <w:kern w:val="2"/>
          <w14:ligatures w14:val="standardContextual"/>
        </w:rPr>
      </w:pPr>
      <w:del w:id="247" w:author="Justin Bracci" w:date="2023-09-09T15:54:00Z">
        <w:r w:rsidDel="00127E0F">
          <w:rPr>
            <w:noProof/>
          </w:rPr>
          <w:delText>Figure S.6: Next decade electricity utilization for various levels of hydrogen production reliability pathways</w:delText>
        </w:r>
        <w:r w:rsidDel="00127E0F">
          <w:rPr>
            <w:noProof/>
          </w:rPr>
          <w:tab/>
        </w:r>
      </w:del>
      <w:del w:id="248" w:author="Justin Bracci" w:date="2023-09-09T15:49:00Z">
        <w:r w:rsidR="00CB7A11" w:rsidDel="00DE33BB">
          <w:rPr>
            <w:noProof/>
          </w:rPr>
          <w:delText>18</w:delText>
        </w:r>
      </w:del>
    </w:p>
    <w:p w14:paraId="6B9F2D59" w14:textId="7D774B24" w:rsidR="00551FB8" w:rsidDel="00127E0F" w:rsidRDefault="00551FB8">
      <w:pPr>
        <w:pStyle w:val="TableofFigures"/>
        <w:tabs>
          <w:tab w:val="right" w:leader="dot" w:pos="9350"/>
        </w:tabs>
        <w:rPr>
          <w:del w:id="249" w:author="Justin Bracci" w:date="2023-09-09T15:54:00Z"/>
          <w:rFonts w:asciiTheme="minorHAnsi" w:eastAsiaTheme="minorEastAsia" w:hAnsiTheme="minorHAnsi"/>
          <w:noProof/>
          <w:kern w:val="2"/>
          <w14:ligatures w14:val="standardContextual"/>
        </w:rPr>
      </w:pPr>
      <w:del w:id="250" w:author="Justin Bracci" w:date="2023-09-09T15:54:00Z">
        <w:r w:rsidDel="00127E0F">
          <w:rPr>
            <w:noProof/>
          </w:rPr>
          <w:delText>Figure S.7: Next decade electricity utilization for hourly production reliability pathways.</w:delText>
        </w:r>
        <w:r w:rsidDel="00127E0F">
          <w:rPr>
            <w:noProof/>
          </w:rPr>
          <w:tab/>
        </w:r>
        <w:r w:rsidR="00DE33BB" w:rsidDel="00127E0F">
          <w:rPr>
            <w:noProof/>
          </w:rPr>
          <w:delText>19</w:delText>
        </w:r>
      </w:del>
    </w:p>
    <w:p w14:paraId="549BAC89" w14:textId="2807C71A" w:rsidR="00551FB8" w:rsidDel="00127E0F" w:rsidRDefault="00551FB8">
      <w:pPr>
        <w:pStyle w:val="TableofFigures"/>
        <w:tabs>
          <w:tab w:val="right" w:leader="dot" w:pos="9350"/>
        </w:tabs>
        <w:rPr>
          <w:del w:id="251" w:author="Justin Bracci" w:date="2023-09-09T15:54:00Z"/>
          <w:rFonts w:asciiTheme="minorHAnsi" w:eastAsiaTheme="minorEastAsia" w:hAnsiTheme="minorHAnsi"/>
          <w:noProof/>
          <w:kern w:val="2"/>
          <w14:ligatures w14:val="standardContextual"/>
        </w:rPr>
      </w:pPr>
      <w:del w:id="252" w:author="Justin Bracci" w:date="2023-09-09T15:54:00Z">
        <w:r w:rsidDel="00127E0F">
          <w:rPr>
            <w:noProof/>
          </w:rPr>
          <w:delText>Figure S.8: Daily electricity utilization for the yearly reliable solar PV hydrogen production pathway in Sacramento, California.</w:delText>
        </w:r>
        <w:r w:rsidDel="00127E0F">
          <w:rPr>
            <w:noProof/>
          </w:rPr>
          <w:tab/>
        </w:r>
      </w:del>
      <w:del w:id="253" w:author="Justin Bracci" w:date="2023-09-09T15:49:00Z">
        <w:r w:rsidR="00CB7A11" w:rsidDel="00DE33BB">
          <w:rPr>
            <w:noProof/>
          </w:rPr>
          <w:delText>19</w:delText>
        </w:r>
      </w:del>
    </w:p>
    <w:p w14:paraId="7336F1B0" w14:textId="193E11C8" w:rsidR="00551FB8" w:rsidDel="00127E0F" w:rsidRDefault="00551FB8">
      <w:pPr>
        <w:pStyle w:val="TableofFigures"/>
        <w:tabs>
          <w:tab w:val="right" w:leader="dot" w:pos="9350"/>
        </w:tabs>
        <w:rPr>
          <w:del w:id="254" w:author="Justin Bracci" w:date="2023-09-09T15:54:00Z"/>
          <w:rFonts w:asciiTheme="minorHAnsi" w:eastAsiaTheme="minorEastAsia" w:hAnsiTheme="minorHAnsi"/>
          <w:noProof/>
          <w:kern w:val="2"/>
          <w14:ligatures w14:val="standardContextual"/>
        </w:rPr>
      </w:pPr>
      <w:del w:id="255" w:author="Justin Bracci" w:date="2023-09-09T15:54:00Z">
        <w:r w:rsidDel="00127E0F">
          <w:rPr>
            <w:noProof/>
          </w:rPr>
          <w:delText>Figure S.9: Daily electricity utilization for the hourly reliable solar PV with storage hydrogen production pathway in Sacramento, California.</w:delText>
        </w:r>
        <w:r w:rsidDel="00127E0F">
          <w:rPr>
            <w:noProof/>
          </w:rPr>
          <w:tab/>
        </w:r>
        <w:r w:rsidR="00DE33BB" w:rsidDel="00127E0F">
          <w:rPr>
            <w:noProof/>
          </w:rPr>
          <w:delText>20</w:delText>
        </w:r>
      </w:del>
    </w:p>
    <w:p w14:paraId="1DE2D8B0" w14:textId="4D6DED23" w:rsidR="00551FB8" w:rsidDel="00127E0F" w:rsidRDefault="00551FB8">
      <w:pPr>
        <w:pStyle w:val="TableofFigures"/>
        <w:tabs>
          <w:tab w:val="right" w:leader="dot" w:pos="9350"/>
        </w:tabs>
        <w:rPr>
          <w:del w:id="256" w:author="Justin Bracci" w:date="2023-09-09T15:54:00Z"/>
          <w:rFonts w:asciiTheme="minorHAnsi" w:eastAsiaTheme="minorEastAsia" w:hAnsiTheme="minorHAnsi"/>
          <w:noProof/>
          <w:kern w:val="2"/>
          <w14:ligatures w14:val="standardContextual"/>
        </w:rPr>
      </w:pPr>
      <w:del w:id="257" w:author="Justin Bracci" w:date="2023-09-09T15:54:00Z">
        <w:r w:rsidDel="00127E0F">
          <w:rPr>
            <w:noProof/>
          </w:rPr>
          <w:delText>Figure S.10: Daily electricity utilization for the hourly reliable solar PV, storage, and grid connected hydrogen production pathway in Sacramento, California (Equivalent to PV/Storage/Grid* pathway).</w:delText>
        </w:r>
        <w:r w:rsidDel="00127E0F">
          <w:rPr>
            <w:noProof/>
          </w:rPr>
          <w:tab/>
        </w:r>
      </w:del>
      <w:del w:id="258" w:author="Justin Bracci" w:date="2023-09-09T15:49:00Z">
        <w:r w:rsidR="00CB7A11" w:rsidDel="00DE33BB">
          <w:rPr>
            <w:noProof/>
          </w:rPr>
          <w:delText>20</w:delText>
        </w:r>
      </w:del>
    </w:p>
    <w:p w14:paraId="229F9335" w14:textId="7FC47A49" w:rsidR="00551FB8" w:rsidDel="00127E0F" w:rsidRDefault="00551FB8">
      <w:pPr>
        <w:pStyle w:val="TableofFigures"/>
        <w:tabs>
          <w:tab w:val="right" w:leader="dot" w:pos="9350"/>
        </w:tabs>
        <w:rPr>
          <w:del w:id="259" w:author="Justin Bracci" w:date="2023-09-09T15:54:00Z"/>
          <w:rFonts w:asciiTheme="minorHAnsi" w:eastAsiaTheme="minorEastAsia" w:hAnsiTheme="minorHAnsi"/>
          <w:noProof/>
          <w:kern w:val="2"/>
          <w14:ligatures w14:val="standardContextual"/>
        </w:rPr>
      </w:pPr>
      <w:del w:id="260" w:author="Justin Bracci" w:date="2023-09-09T15:54:00Z">
        <w:r w:rsidDel="00127E0F">
          <w:rPr>
            <w:noProof/>
          </w:rPr>
          <w:delText>Figure S.11: Daily electricity utilization for the hourly reliable solar PV, storage, and limited grid connected hydrogen production pathway in Sacramento, California (Equivalent to PV/Storage/Grid** pathway).</w:delText>
        </w:r>
        <w:r w:rsidDel="00127E0F">
          <w:rPr>
            <w:noProof/>
          </w:rPr>
          <w:tab/>
        </w:r>
        <w:r w:rsidR="00DE33BB" w:rsidDel="00127E0F">
          <w:rPr>
            <w:noProof/>
          </w:rPr>
          <w:delText>21</w:delText>
        </w:r>
      </w:del>
    </w:p>
    <w:p w14:paraId="5EDF25BA" w14:textId="0D2F3681" w:rsidR="00551FB8" w:rsidDel="00127E0F" w:rsidRDefault="00551FB8">
      <w:pPr>
        <w:pStyle w:val="TableofFigures"/>
        <w:tabs>
          <w:tab w:val="right" w:leader="dot" w:pos="9350"/>
        </w:tabs>
        <w:rPr>
          <w:del w:id="261" w:author="Justin Bracci" w:date="2023-09-09T15:54:00Z"/>
          <w:rFonts w:asciiTheme="minorHAnsi" w:eastAsiaTheme="minorEastAsia" w:hAnsiTheme="minorHAnsi"/>
          <w:noProof/>
          <w:kern w:val="2"/>
          <w14:ligatures w14:val="standardContextual"/>
        </w:rPr>
      </w:pPr>
      <w:del w:id="262" w:author="Justin Bracci" w:date="2023-09-09T15:54:00Z">
        <w:r w:rsidDel="00127E0F">
          <w:rPr>
            <w:noProof/>
          </w:rPr>
          <w:delText>Figure S.12: Hourly electricity utilization for the yearly reliable solar PV hydrogen production pathway for a week in the month of May in Sacramento, California.</w:delText>
        </w:r>
        <w:r w:rsidDel="00127E0F">
          <w:rPr>
            <w:noProof/>
          </w:rPr>
          <w:tab/>
        </w:r>
      </w:del>
      <w:del w:id="263" w:author="Justin Bracci" w:date="2023-09-09T15:49:00Z">
        <w:r w:rsidR="00CB7A11" w:rsidDel="00DE33BB">
          <w:rPr>
            <w:noProof/>
          </w:rPr>
          <w:delText>21</w:delText>
        </w:r>
      </w:del>
    </w:p>
    <w:p w14:paraId="31B749BB" w14:textId="45CE8572" w:rsidR="00551FB8" w:rsidDel="00127E0F" w:rsidRDefault="00551FB8">
      <w:pPr>
        <w:pStyle w:val="TableofFigures"/>
        <w:tabs>
          <w:tab w:val="right" w:leader="dot" w:pos="9350"/>
        </w:tabs>
        <w:rPr>
          <w:del w:id="264" w:author="Justin Bracci" w:date="2023-09-09T15:54:00Z"/>
          <w:rFonts w:asciiTheme="minorHAnsi" w:eastAsiaTheme="minorEastAsia" w:hAnsiTheme="minorHAnsi"/>
          <w:noProof/>
          <w:kern w:val="2"/>
          <w14:ligatures w14:val="standardContextual"/>
        </w:rPr>
      </w:pPr>
      <w:del w:id="265" w:author="Justin Bracci" w:date="2023-09-09T15:54:00Z">
        <w:r w:rsidDel="00127E0F">
          <w:rPr>
            <w:noProof/>
          </w:rPr>
          <w:delText>Figure S.13: Hourly electricity utilization for the hourly reliable solar PV and storage hydrogen production pathway for a week in the month of May in Sacramento, California (Equivalent to PV/Storage pathway).</w:delText>
        </w:r>
        <w:r w:rsidDel="00127E0F">
          <w:rPr>
            <w:noProof/>
          </w:rPr>
          <w:tab/>
        </w:r>
        <w:r w:rsidR="00DE33BB" w:rsidDel="00127E0F">
          <w:rPr>
            <w:noProof/>
          </w:rPr>
          <w:delText>22</w:delText>
        </w:r>
      </w:del>
    </w:p>
    <w:p w14:paraId="5F9459C2" w14:textId="674A9DB8" w:rsidR="00551FB8" w:rsidDel="00127E0F" w:rsidRDefault="00551FB8">
      <w:pPr>
        <w:pStyle w:val="TableofFigures"/>
        <w:tabs>
          <w:tab w:val="right" w:leader="dot" w:pos="9350"/>
        </w:tabs>
        <w:rPr>
          <w:del w:id="266" w:author="Justin Bracci" w:date="2023-09-09T15:54:00Z"/>
          <w:rFonts w:asciiTheme="minorHAnsi" w:eastAsiaTheme="minorEastAsia" w:hAnsiTheme="minorHAnsi"/>
          <w:noProof/>
          <w:kern w:val="2"/>
          <w14:ligatures w14:val="standardContextual"/>
        </w:rPr>
      </w:pPr>
      <w:del w:id="267" w:author="Justin Bracci" w:date="2023-09-09T15:54:00Z">
        <w:r w:rsidDel="00127E0F">
          <w:rPr>
            <w:noProof/>
          </w:rPr>
          <w:delText>Figure S.14: Hourly electricity utilization for the hourly reliable solar PV, storage, and grid connected hydrogen production pathway for a week in the month of May in Sacramento, California (Equivalent to PV/Storage/Grid* pathway).</w:delText>
        </w:r>
        <w:r w:rsidDel="00127E0F">
          <w:rPr>
            <w:noProof/>
          </w:rPr>
          <w:tab/>
        </w:r>
      </w:del>
      <w:del w:id="268" w:author="Justin Bracci" w:date="2023-09-09T15:49:00Z">
        <w:r w:rsidR="00CB7A11" w:rsidDel="00DE33BB">
          <w:rPr>
            <w:noProof/>
          </w:rPr>
          <w:delText>22</w:delText>
        </w:r>
      </w:del>
    </w:p>
    <w:p w14:paraId="5944449C" w14:textId="22674018" w:rsidR="00551FB8" w:rsidDel="00127E0F" w:rsidRDefault="00551FB8">
      <w:pPr>
        <w:pStyle w:val="TableofFigures"/>
        <w:tabs>
          <w:tab w:val="right" w:leader="dot" w:pos="9350"/>
        </w:tabs>
        <w:rPr>
          <w:del w:id="269" w:author="Justin Bracci" w:date="2023-09-09T15:54:00Z"/>
          <w:rFonts w:asciiTheme="minorHAnsi" w:eastAsiaTheme="minorEastAsia" w:hAnsiTheme="minorHAnsi"/>
          <w:noProof/>
          <w:kern w:val="2"/>
          <w14:ligatures w14:val="standardContextual"/>
        </w:rPr>
      </w:pPr>
      <w:del w:id="270" w:author="Justin Bracci" w:date="2023-09-09T15:54:00Z">
        <w:r w:rsidDel="00127E0F">
          <w:rPr>
            <w:noProof/>
          </w:rPr>
          <w:delText>Figure S.15: Hourly electricity utilization for the hourly reliable solar PV, storage, and limited grid connected hydrogen production pathway for a week in the month of May in Sacramento, California (Equivalent to PV/Storage/Grid** pathway).</w:delText>
        </w:r>
        <w:r w:rsidDel="00127E0F">
          <w:rPr>
            <w:noProof/>
          </w:rPr>
          <w:tab/>
        </w:r>
        <w:r w:rsidR="00DE33BB" w:rsidDel="00127E0F">
          <w:rPr>
            <w:noProof/>
          </w:rPr>
          <w:delText>23</w:delText>
        </w:r>
      </w:del>
    </w:p>
    <w:p w14:paraId="2B090C69" w14:textId="34919827" w:rsidR="00551FB8" w:rsidDel="00127E0F" w:rsidRDefault="00551FB8">
      <w:pPr>
        <w:pStyle w:val="TableofFigures"/>
        <w:tabs>
          <w:tab w:val="right" w:leader="dot" w:pos="9350"/>
        </w:tabs>
        <w:rPr>
          <w:del w:id="271" w:author="Justin Bracci" w:date="2023-09-09T15:54:00Z"/>
          <w:rFonts w:asciiTheme="minorHAnsi" w:eastAsiaTheme="minorEastAsia" w:hAnsiTheme="minorHAnsi"/>
          <w:noProof/>
          <w:kern w:val="2"/>
          <w14:ligatures w14:val="standardContextual"/>
        </w:rPr>
      </w:pPr>
      <w:del w:id="272" w:author="Justin Bracci" w:date="2023-09-09T15:54:00Z">
        <w:r w:rsidDel="00127E0F">
          <w:rPr>
            <w:noProof/>
          </w:rPr>
          <w:delText>Figure S.16: Hourly hydrogen delivery for yearly reliable solar PV hydrogen production for a week in the month of May in Sacramento, California</w:delText>
        </w:r>
        <w:r w:rsidDel="00127E0F">
          <w:rPr>
            <w:noProof/>
          </w:rPr>
          <w:tab/>
        </w:r>
      </w:del>
      <w:del w:id="273" w:author="Justin Bracci" w:date="2023-09-09T15:49:00Z">
        <w:r w:rsidR="00CB7A11" w:rsidDel="00DE33BB">
          <w:rPr>
            <w:noProof/>
          </w:rPr>
          <w:delText>23</w:delText>
        </w:r>
      </w:del>
    </w:p>
    <w:p w14:paraId="152DD5AA" w14:textId="21E9930D" w:rsidR="00551FB8" w:rsidDel="00127E0F" w:rsidRDefault="00551FB8">
      <w:pPr>
        <w:pStyle w:val="TableofFigures"/>
        <w:tabs>
          <w:tab w:val="right" w:leader="dot" w:pos="9350"/>
        </w:tabs>
        <w:rPr>
          <w:del w:id="274" w:author="Justin Bracci" w:date="2023-09-09T15:54:00Z"/>
          <w:rFonts w:asciiTheme="minorHAnsi" w:eastAsiaTheme="minorEastAsia" w:hAnsiTheme="minorHAnsi"/>
          <w:noProof/>
          <w:kern w:val="2"/>
          <w14:ligatures w14:val="standardContextual"/>
        </w:rPr>
      </w:pPr>
      <w:del w:id="275" w:author="Justin Bracci" w:date="2023-09-09T15:54:00Z">
        <w:r w:rsidDel="00127E0F">
          <w:rPr>
            <w:noProof/>
          </w:rPr>
          <w:delText>Figure S.17: Hourly hydrogen delivery for hourly reliable solar PV and storage hydrogen production pathway for a week in the month of May in Sacramento, California (Equivalent to PV/Storage pathway).</w:delText>
        </w:r>
        <w:r w:rsidDel="00127E0F">
          <w:rPr>
            <w:noProof/>
          </w:rPr>
          <w:tab/>
        </w:r>
        <w:r w:rsidR="00DE33BB" w:rsidDel="00127E0F">
          <w:rPr>
            <w:noProof/>
          </w:rPr>
          <w:delText>24</w:delText>
        </w:r>
      </w:del>
    </w:p>
    <w:p w14:paraId="1A6A931B" w14:textId="5086D0C1" w:rsidR="00551FB8" w:rsidDel="00127E0F" w:rsidRDefault="00551FB8">
      <w:pPr>
        <w:pStyle w:val="TableofFigures"/>
        <w:tabs>
          <w:tab w:val="right" w:leader="dot" w:pos="9350"/>
        </w:tabs>
        <w:rPr>
          <w:del w:id="276" w:author="Justin Bracci" w:date="2023-09-09T15:54:00Z"/>
          <w:rFonts w:asciiTheme="minorHAnsi" w:eastAsiaTheme="minorEastAsia" w:hAnsiTheme="minorHAnsi"/>
          <w:noProof/>
          <w:kern w:val="2"/>
          <w14:ligatures w14:val="standardContextual"/>
        </w:rPr>
      </w:pPr>
      <w:del w:id="277" w:author="Justin Bracci" w:date="2023-09-09T15:54:00Z">
        <w:r w:rsidDel="00127E0F">
          <w:rPr>
            <w:noProof/>
          </w:rPr>
          <w:delText>Figure S.18: Hourly hydrogen delivery for hourly reliable solar PV, storage, and grid connected hydrogen production pathway for a week in the month of May in Sacramento, California (Equivalent to PV/Storage/Grid* pathway).</w:delText>
        </w:r>
        <w:r w:rsidDel="00127E0F">
          <w:rPr>
            <w:noProof/>
          </w:rPr>
          <w:tab/>
        </w:r>
      </w:del>
      <w:del w:id="278" w:author="Justin Bracci" w:date="2023-09-09T15:49:00Z">
        <w:r w:rsidR="00CB7A11" w:rsidDel="00DE33BB">
          <w:rPr>
            <w:noProof/>
          </w:rPr>
          <w:delText>24</w:delText>
        </w:r>
      </w:del>
    </w:p>
    <w:p w14:paraId="059A3D11" w14:textId="54538703" w:rsidR="00551FB8" w:rsidDel="00127E0F" w:rsidRDefault="00551FB8">
      <w:pPr>
        <w:pStyle w:val="TableofFigures"/>
        <w:tabs>
          <w:tab w:val="right" w:leader="dot" w:pos="9350"/>
        </w:tabs>
        <w:rPr>
          <w:del w:id="279" w:author="Justin Bracci" w:date="2023-09-09T15:54:00Z"/>
          <w:rFonts w:asciiTheme="minorHAnsi" w:eastAsiaTheme="minorEastAsia" w:hAnsiTheme="minorHAnsi"/>
          <w:noProof/>
          <w:kern w:val="2"/>
          <w14:ligatures w14:val="standardContextual"/>
        </w:rPr>
      </w:pPr>
      <w:del w:id="280" w:author="Justin Bracci" w:date="2023-09-09T15:54:00Z">
        <w:r w:rsidDel="00127E0F">
          <w:rPr>
            <w:noProof/>
          </w:rPr>
          <w:delText>Figure S.19: Hourly hydrogen delivery for hourly reliable solar PV, storage, and limited grid connected hydrogen production pathway for a week in the month of May in Sacramento, California (Equivalent to PV/Storage/Grid** pathway).</w:delText>
        </w:r>
        <w:r w:rsidDel="00127E0F">
          <w:rPr>
            <w:noProof/>
          </w:rPr>
          <w:tab/>
        </w:r>
        <w:r w:rsidR="00DE33BB" w:rsidDel="00127E0F">
          <w:rPr>
            <w:noProof/>
          </w:rPr>
          <w:delText>25</w:delText>
        </w:r>
      </w:del>
    </w:p>
    <w:p w14:paraId="092568E1" w14:textId="5F036BFB" w:rsidR="00551FB8" w:rsidDel="00127E0F" w:rsidRDefault="00551FB8">
      <w:pPr>
        <w:pStyle w:val="TableofFigures"/>
        <w:tabs>
          <w:tab w:val="right" w:leader="dot" w:pos="9350"/>
        </w:tabs>
        <w:rPr>
          <w:del w:id="281" w:author="Justin Bracci" w:date="2023-09-09T15:54:00Z"/>
          <w:rFonts w:asciiTheme="minorHAnsi" w:eastAsiaTheme="minorEastAsia" w:hAnsiTheme="minorHAnsi"/>
          <w:noProof/>
          <w:kern w:val="2"/>
          <w14:ligatures w14:val="standardContextual"/>
        </w:rPr>
      </w:pPr>
      <w:del w:id="282" w:author="Justin Bracci" w:date="2023-09-09T15:54:00Z">
        <w:r w:rsidDel="00127E0F">
          <w:rPr>
            <w:noProof/>
          </w:rPr>
          <w:delText>Figure S.20: Hourly hydrogen storage for hourly reliable solar PV and storage hydrogen production pathway for a week in the month of May in Sacramento, California (Equivalent to the PV/Storage pathway).</w:delText>
        </w:r>
        <w:r w:rsidDel="00127E0F">
          <w:rPr>
            <w:noProof/>
          </w:rPr>
          <w:tab/>
        </w:r>
      </w:del>
      <w:del w:id="283" w:author="Justin Bracci" w:date="2023-09-09T15:49:00Z">
        <w:r w:rsidR="00CB7A11" w:rsidDel="00DE33BB">
          <w:rPr>
            <w:noProof/>
          </w:rPr>
          <w:delText>25</w:delText>
        </w:r>
      </w:del>
    </w:p>
    <w:p w14:paraId="7B353FF3" w14:textId="13A69A26" w:rsidR="00551FB8" w:rsidDel="00127E0F" w:rsidRDefault="00551FB8">
      <w:pPr>
        <w:pStyle w:val="TableofFigures"/>
        <w:tabs>
          <w:tab w:val="right" w:leader="dot" w:pos="9350"/>
        </w:tabs>
        <w:rPr>
          <w:del w:id="284" w:author="Justin Bracci" w:date="2023-09-09T15:54:00Z"/>
          <w:rFonts w:asciiTheme="minorHAnsi" w:eastAsiaTheme="minorEastAsia" w:hAnsiTheme="minorHAnsi"/>
          <w:noProof/>
          <w:kern w:val="2"/>
          <w14:ligatures w14:val="standardContextual"/>
        </w:rPr>
      </w:pPr>
      <w:del w:id="285" w:author="Justin Bracci" w:date="2023-09-09T15:54:00Z">
        <w:r w:rsidDel="00127E0F">
          <w:rPr>
            <w:noProof/>
          </w:rPr>
          <w:delText>Figure S.21: Hourly hydrogen storage for hourly reliable solar PV, storage, and grid connected hydrogen production pathway for a week in the month of May in Sacramento, California (Equivalent to the PV/Storage/Grid* pathway).</w:delText>
        </w:r>
        <w:r w:rsidDel="00127E0F">
          <w:rPr>
            <w:noProof/>
          </w:rPr>
          <w:tab/>
        </w:r>
        <w:r w:rsidR="00DE33BB" w:rsidDel="00127E0F">
          <w:rPr>
            <w:noProof/>
          </w:rPr>
          <w:delText>26</w:delText>
        </w:r>
      </w:del>
    </w:p>
    <w:p w14:paraId="44E340AB" w14:textId="21525D4B" w:rsidR="00551FB8" w:rsidDel="00127E0F" w:rsidRDefault="00551FB8">
      <w:pPr>
        <w:pStyle w:val="TableofFigures"/>
        <w:tabs>
          <w:tab w:val="right" w:leader="dot" w:pos="9350"/>
        </w:tabs>
        <w:rPr>
          <w:del w:id="286" w:author="Justin Bracci" w:date="2023-09-09T15:54:00Z"/>
          <w:rFonts w:asciiTheme="minorHAnsi" w:eastAsiaTheme="minorEastAsia" w:hAnsiTheme="minorHAnsi"/>
          <w:noProof/>
          <w:kern w:val="2"/>
          <w14:ligatures w14:val="standardContextual"/>
        </w:rPr>
      </w:pPr>
      <w:del w:id="287" w:author="Justin Bracci" w:date="2023-09-09T15:54:00Z">
        <w:r w:rsidDel="00127E0F">
          <w:rPr>
            <w:noProof/>
          </w:rPr>
          <w:delText>Figure S.22: Hourly hydrogen storage for hourly reliable solar PV, storage, and limited grid connected hydrogen production pathway for a week in the month of May in Sacramento, California (Equivalent to the PV/Storage/Grid** pathway).</w:delText>
        </w:r>
        <w:r w:rsidDel="00127E0F">
          <w:rPr>
            <w:noProof/>
          </w:rPr>
          <w:tab/>
        </w:r>
      </w:del>
      <w:del w:id="288" w:author="Justin Bracci" w:date="2023-09-09T15:49:00Z">
        <w:r w:rsidR="00CB7A11" w:rsidDel="00DE33BB">
          <w:rPr>
            <w:noProof/>
          </w:rPr>
          <w:delText>26</w:delText>
        </w:r>
      </w:del>
    </w:p>
    <w:p w14:paraId="5D34AF78" w14:textId="6FD1C94E" w:rsidR="00551FB8" w:rsidDel="00127E0F" w:rsidRDefault="00551FB8">
      <w:pPr>
        <w:pStyle w:val="TableofFigures"/>
        <w:tabs>
          <w:tab w:val="right" w:leader="dot" w:pos="9350"/>
        </w:tabs>
        <w:rPr>
          <w:del w:id="289" w:author="Justin Bracci" w:date="2023-09-09T15:54:00Z"/>
          <w:rFonts w:asciiTheme="minorHAnsi" w:eastAsiaTheme="minorEastAsia" w:hAnsiTheme="minorHAnsi"/>
          <w:noProof/>
          <w:kern w:val="2"/>
          <w14:ligatures w14:val="standardContextual"/>
        </w:rPr>
      </w:pPr>
      <w:del w:id="290" w:author="Justin Bracci" w:date="2023-09-09T15:54:00Z">
        <w:r w:rsidDel="00127E0F">
          <w:rPr>
            <w:noProof/>
          </w:rPr>
          <w:delText>Figure S.23: Net-zero hydrogen production cost comparison between all electricity-based production pathways looking at all timeframes and locations.</w:delText>
        </w:r>
        <w:r w:rsidDel="00127E0F">
          <w:rPr>
            <w:noProof/>
          </w:rPr>
          <w:tab/>
        </w:r>
      </w:del>
      <w:del w:id="291" w:author="Justin Bracci" w:date="2023-09-09T15:49:00Z">
        <w:r w:rsidR="00CB7A11" w:rsidDel="00DE33BB">
          <w:rPr>
            <w:noProof/>
          </w:rPr>
          <w:delText>27</w:delText>
        </w:r>
      </w:del>
    </w:p>
    <w:p w14:paraId="493C7625" w14:textId="5E24A4FA" w:rsidR="00551FB8" w:rsidDel="00127E0F" w:rsidRDefault="00551FB8">
      <w:pPr>
        <w:pStyle w:val="TableofFigures"/>
        <w:tabs>
          <w:tab w:val="right" w:leader="dot" w:pos="9350"/>
        </w:tabs>
        <w:rPr>
          <w:del w:id="292" w:author="Justin Bracci" w:date="2023-09-09T15:54:00Z"/>
          <w:rFonts w:asciiTheme="minorHAnsi" w:eastAsiaTheme="minorEastAsia" w:hAnsiTheme="minorHAnsi"/>
          <w:noProof/>
          <w:kern w:val="2"/>
          <w14:ligatures w14:val="standardContextual"/>
        </w:rPr>
      </w:pPr>
      <w:del w:id="293" w:author="Justin Bracci" w:date="2023-09-09T15:54:00Z">
        <w:r w:rsidDel="00127E0F">
          <w:rPr>
            <w:noProof/>
          </w:rPr>
          <w:delText>Figure S.24: Hourly reliable, net-zero hydrogen production cost comparison between electricity-based and fossil-based production pathways looking at all timeframes and locations</w:delText>
        </w:r>
        <w:r w:rsidDel="00127E0F">
          <w:rPr>
            <w:noProof/>
          </w:rPr>
          <w:tab/>
        </w:r>
      </w:del>
      <w:del w:id="294" w:author="Justin Bracci" w:date="2023-09-09T15:49:00Z">
        <w:r w:rsidR="00CB7A11" w:rsidDel="00DE33BB">
          <w:rPr>
            <w:noProof/>
          </w:rPr>
          <w:delText>28</w:delText>
        </w:r>
      </w:del>
    </w:p>
    <w:p w14:paraId="2F8D4455" w14:textId="3ED9FD89" w:rsidR="00551FB8" w:rsidDel="00127E0F" w:rsidRDefault="00551FB8">
      <w:pPr>
        <w:pStyle w:val="TableofFigures"/>
        <w:tabs>
          <w:tab w:val="right" w:leader="dot" w:pos="9350"/>
        </w:tabs>
        <w:rPr>
          <w:del w:id="295" w:author="Justin Bracci" w:date="2023-09-09T15:54:00Z"/>
          <w:rFonts w:asciiTheme="minorHAnsi" w:eastAsiaTheme="minorEastAsia" w:hAnsiTheme="minorHAnsi"/>
          <w:noProof/>
          <w:kern w:val="2"/>
          <w14:ligatures w14:val="standardContextual"/>
        </w:rPr>
      </w:pPr>
      <w:del w:id="296" w:author="Justin Bracci" w:date="2023-09-09T15:54:00Z">
        <w:r w:rsidDel="00127E0F">
          <w:rPr>
            <w:noProof/>
          </w:rPr>
          <w:delText>Figure S.25: Current technology IRA emission and cost analysis.</w:delText>
        </w:r>
        <w:r w:rsidDel="00127E0F">
          <w:rPr>
            <w:noProof/>
          </w:rPr>
          <w:tab/>
        </w:r>
      </w:del>
      <w:del w:id="297" w:author="Justin Bracci" w:date="2023-09-09T15:49:00Z">
        <w:r w:rsidR="00CB7A11" w:rsidDel="00DE33BB">
          <w:rPr>
            <w:noProof/>
          </w:rPr>
          <w:delText>29</w:delText>
        </w:r>
      </w:del>
    </w:p>
    <w:p w14:paraId="65ADD2E8" w14:textId="00545715" w:rsidR="00FA6A0F" w:rsidRDefault="0025751B" w:rsidP="0084657B">
      <w:pPr>
        <w:pStyle w:val="Heading2"/>
        <w:spacing w:after="240"/>
      </w:pPr>
      <w:r>
        <w:rPr>
          <w:b w:val="0"/>
          <w:bCs w:val="0"/>
        </w:rPr>
        <w:fldChar w:fldCharType="end"/>
      </w:r>
    </w:p>
    <w:p w14:paraId="6538D4B7" w14:textId="77777777" w:rsidR="00FA6A0F" w:rsidRDefault="00FA6A0F" w:rsidP="005404A7">
      <w:pPr>
        <w:pStyle w:val="Heading2"/>
      </w:pPr>
    </w:p>
    <w:p w14:paraId="3890E2AA" w14:textId="77777777" w:rsidR="00282B3D" w:rsidRDefault="00282B3D" w:rsidP="00282B3D"/>
    <w:p w14:paraId="5FB3F659" w14:textId="77777777" w:rsidR="00282B3D" w:rsidRDefault="00282B3D" w:rsidP="00282B3D"/>
    <w:p w14:paraId="34683801" w14:textId="77777777" w:rsidR="00282B3D" w:rsidRDefault="00282B3D" w:rsidP="00282B3D"/>
    <w:p w14:paraId="31A7F8CB" w14:textId="77777777" w:rsidR="00282B3D" w:rsidRDefault="00282B3D" w:rsidP="00282B3D"/>
    <w:p w14:paraId="7F9D872F" w14:textId="77777777" w:rsidR="00282B3D" w:rsidRDefault="00282B3D" w:rsidP="00282B3D"/>
    <w:p w14:paraId="1E7CBE58" w14:textId="77777777" w:rsidR="00282B3D" w:rsidRDefault="00282B3D" w:rsidP="00282B3D"/>
    <w:p w14:paraId="2E0FE90E" w14:textId="77777777" w:rsidR="00282B3D" w:rsidRDefault="00282B3D" w:rsidP="00282B3D"/>
    <w:p w14:paraId="342399D2" w14:textId="77777777" w:rsidR="00282B3D" w:rsidRDefault="00282B3D" w:rsidP="00282B3D"/>
    <w:p w14:paraId="519A08B9" w14:textId="77777777" w:rsidR="00282B3D" w:rsidRDefault="00282B3D" w:rsidP="00282B3D"/>
    <w:p w14:paraId="3365CD3B" w14:textId="77777777" w:rsidR="00282B3D" w:rsidRDefault="00282B3D" w:rsidP="00282B3D"/>
    <w:p w14:paraId="133391B9" w14:textId="77777777" w:rsidR="00282B3D" w:rsidRDefault="00282B3D" w:rsidP="00282B3D">
      <w:pPr>
        <w:rPr>
          <w:ins w:id="298" w:author="Justin Bracci" w:date="2023-09-09T15:59:00Z"/>
        </w:rPr>
      </w:pPr>
    </w:p>
    <w:p w14:paraId="7823FB96" w14:textId="77777777" w:rsidR="00125FFF" w:rsidRDefault="00125FFF" w:rsidP="00282B3D">
      <w:pPr>
        <w:rPr>
          <w:ins w:id="299" w:author="Justin Bracci" w:date="2023-09-09T15:59:00Z"/>
        </w:rPr>
      </w:pPr>
    </w:p>
    <w:p w14:paraId="4AA28D9A" w14:textId="77777777" w:rsidR="00125FFF" w:rsidRDefault="00125FFF" w:rsidP="00282B3D">
      <w:pPr>
        <w:rPr>
          <w:ins w:id="300" w:author="Justin Bracci" w:date="2023-09-09T15:59:00Z"/>
        </w:rPr>
      </w:pPr>
    </w:p>
    <w:p w14:paraId="0B09733C" w14:textId="77777777" w:rsidR="00125FFF" w:rsidRDefault="00125FFF" w:rsidP="00282B3D">
      <w:pPr>
        <w:rPr>
          <w:ins w:id="301" w:author="Justin Bracci" w:date="2023-09-09T15:59:00Z"/>
        </w:rPr>
      </w:pPr>
    </w:p>
    <w:p w14:paraId="421B5519" w14:textId="77777777" w:rsidR="00125FFF" w:rsidRDefault="00125FFF" w:rsidP="00282B3D">
      <w:pPr>
        <w:rPr>
          <w:ins w:id="302" w:author="Justin Bracci" w:date="2023-09-09T15:59:00Z"/>
        </w:rPr>
      </w:pPr>
    </w:p>
    <w:p w14:paraId="597D9FBF" w14:textId="77777777" w:rsidR="00125FFF" w:rsidRDefault="00125FFF" w:rsidP="00282B3D">
      <w:pPr>
        <w:rPr>
          <w:ins w:id="303" w:author="Justin Bracci" w:date="2023-09-09T15:59:00Z"/>
        </w:rPr>
      </w:pPr>
    </w:p>
    <w:p w14:paraId="3B52BE99" w14:textId="77777777" w:rsidR="00125FFF" w:rsidRDefault="00125FFF" w:rsidP="00282B3D"/>
    <w:p w14:paraId="55B7C308" w14:textId="77777777" w:rsidR="00282B3D" w:rsidRDefault="00282B3D" w:rsidP="00282B3D"/>
    <w:p w14:paraId="300C32D8" w14:textId="77777777" w:rsidR="00282B3D" w:rsidRDefault="00282B3D" w:rsidP="00282B3D"/>
    <w:p w14:paraId="695FBC3A" w14:textId="63831051" w:rsidR="005B3316" w:rsidRDefault="005B3316" w:rsidP="006964FE">
      <w:pPr>
        <w:pStyle w:val="Heading2"/>
        <w:numPr>
          <w:ilvl w:val="0"/>
          <w:numId w:val="4"/>
        </w:numPr>
      </w:pPr>
      <w:bookmarkStart w:id="304" w:name="_Toc138270817"/>
      <w:bookmarkStart w:id="305" w:name="_Toc139471983"/>
      <w:bookmarkStart w:id="306" w:name="_Toc138270818"/>
      <w:bookmarkStart w:id="307" w:name="_Toc139471984"/>
      <w:bookmarkStart w:id="308" w:name="_Toc138270819"/>
      <w:bookmarkStart w:id="309" w:name="_Toc139471985"/>
      <w:bookmarkStart w:id="310" w:name="_Toc138270820"/>
      <w:bookmarkStart w:id="311" w:name="_Toc139471986"/>
      <w:bookmarkStart w:id="312" w:name="_Toc138270821"/>
      <w:bookmarkStart w:id="313" w:name="_Toc139471987"/>
      <w:bookmarkStart w:id="314" w:name="_Toc138270822"/>
      <w:bookmarkStart w:id="315" w:name="_Toc139471988"/>
      <w:bookmarkStart w:id="316" w:name="_Toc138270823"/>
      <w:bookmarkStart w:id="317" w:name="_Toc139471989"/>
      <w:bookmarkStart w:id="318" w:name="_Toc138270824"/>
      <w:bookmarkStart w:id="319" w:name="_Toc139471990"/>
      <w:bookmarkStart w:id="320" w:name="_Toc138270825"/>
      <w:bookmarkStart w:id="321" w:name="_Toc139471991"/>
      <w:bookmarkStart w:id="322" w:name="_Toc138270826"/>
      <w:bookmarkStart w:id="323" w:name="_Toc139471992"/>
      <w:bookmarkStart w:id="324" w:name="_Toc138270827"/>
      <w:bookmarkStart w:id="325" w:name="_Toc139471993"/>
      <w:bookmarkStart w:id="326" w:name="_Toc138270828"/>
      <w:bookmarkStart w:id="327" w:name="_Toc139471994"/>
      <w:bookmarkStart w:id="328" w:name="_Toc138270829"/>
      <w:bookmarkStart w:id="329" w:name="_Toc139471995"/>
      <w:bookmarkStart w:id="330" w:name="_Toc138270830"/>
      <w:bookmarkStart w:id="331" w:name="_Toc139471996"/>
      <w:bookmarkStart w:id="332" w:name="_Toc138270831"/>
      <w:bookmarkStart w:id="333" w:name="_Toc139471997"/>
      <w:bookmarkStart w:id="334" w:name="_Toc138270832"/>
      <w:bookmarkStart w:id="335" w:name="_Toc139471998"/>
      <w:bookmarkStart w:id="336" w:name="_Toc138270833"/>
      <w:bookmarkStart w:id="337" w:name="_Toc139471999"/>
      <w:bookmarkStart w:id="338" w:name="_Toc138270834"/>
      <w:bookmarkStart w:id="339" w:name="_Toc139472000"/>
      <w:bookmarkStart w:id="340" w:name="_Toc138270835"/>
      <w:bookmarkStart w:id="341" w:name="_Toc139472001"/>
      <w:bookmarkStart w:id="342" w:name="_Toc138270836"/>
      <w:bookmarkStart w:id="343" w:name="_Toc139472002"/>
      <w:bookmarkStart w:id="344" w:name="_Toc138270837"/>
      <w:bookmarkStart w:id="345" w:name="_Toc139472003"/>
      <w:bookmarkStart w:id="346" w:name="_Toc138270838"/>
      <w:bookmarkStart w:id="347" w:name="_Toc139472004"/>
      <w:bookmarkStart w:id="348" w:name="_Toc145167744"/>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Pr="005404A7">
        <w:lastRenderedPageBreak/>
        <w:t>Electricity-Based Hydrogen Production Mathematical Approach</w:t>
      </w:r>
      <w:bookmarkEnd w:id="348"/>
    </w:p>
    <w:p w14:paraId="6910185A" w14:textId="019C296E" w:rsidR="00565893" w:rsidRPr="00565893" w:rsidRDefault="00C44CA9" w:rsidP="00565893">
      <w:r>
        <w:t xml:space="preserve">This section details the decision variables, constraints, and </w:t>
      </w:r>
      <w:r w:rsidR="00E263FF">
        <w:t xml:space="preserve">the </w:t>
      </w:r>
      <w:r w:rsidR="00B81327">
        <w:t xml:space="preserve">objective function </w:t>
      </w:r>
      <w:r w:rsidR="00265C99">
        <w:t xml:space="preserve">used </w:t>
      </w:r>
      <w:r w:rsidR="00B81327">
        <w:t>for the electricity-based hydrogen production model</w:t>
      </w:r>
      <w:r w:rsidR="00265C99">
        <w:t>.</w:t>
      </w:r>
    </w:p>
    <w:p w14:paraId="016222B4" w14:textId="5D3C4F33" w:rsidR="005B3316" w:rsidRPr="0068255E" w:rsidRDefault="005B3316" w:rsidP="0068255E">
      <w:pPr>
        <w:spacing w:after="0"/>
        <w:rPr>
          <w:u w:val="single"/>
        </w:rPr>
      </w:pPr>
      <w:r w:rsidRPr="00C53229">
        <w:rPr>
          <w:u w:val="single"/>
        </w:rPr>
        <w:t>Decision Variables:</w:t>
      </w:r>
      <w:r w:rsidRPr="00C53229">
        <w:rPr>
          <w:u w:val="single"/>
        </w:rPr>
        <w:br/>
      </w:r>
      <w:r w:rsidRPr="00DE33BB">
        <w:rPr>
          <w:i/>
          <w:iCs/>
        </w:rPr>
        <w:t>S</w:t>
      </w:r>
      <w:r w:rsidRPr="00DE33BB">
        <w:rPr>
          <w:i/>
          <w:iCs/>
          <w:vertAlign w:val="subscript"/>
        </w:rPr>
        <w:t>B</w:t>
      </w:r>
      <w:r>
        <w:t xml:space="preserve"> - Solar </w:t>
      </w:r>
      <w:r w:rsidR="008F5284">
        <w:t>s</w:t>
      </w:r>
      <w:r>
        <w:t>ize (</w:t>
      </w:r>
      <w:r w:rsidR="008F5284">
        <w:t>c</w:t>
      </w:r>
      <w:r>
        <w:t xml:space="preserve">apacity of </w:t>
      </w:r>
      <w:r w:rsidR="008F5284">
        <w:t>s</w:t>
      </w:r>
      <w:r>
        <w:t xml:space="preserve">olar </w:t>
      </w:r>
      <w:r w:rsidR="008F5284">
        <w:t>f</w:t>
      </w:r>
      <w:r>
        <w:t xml:space="preserve">arm to </w:t>
      </w:r>
      <w:r w:rsidR="008F5284">
        <w:t>b</w:t>
      </w:r>
      <w:r>
        <w:t xml:space="preserve">uild – </w:t>
      </w:r>
      <w:proofErr w:type="spellStart"/>
      <w:r>
        <w:t>kW</w:t>
      </w:r>
      <w:r w:rsidR="006F5DFA">
        <w:rPr>
          <w:vertAlign w:val="subscript"/>
        </w:rPr>
        <w:t>e</w:t>
      </w:r>
      <w:proofErr w:type="spellEnd"/>
      <w:r>
        <w:t>)</w:t>
      </w:r>
    </w:p>
    <w:p w14:paraId="2CD9FF13" w14:textId="480AD91E" w:rsidR="005B3316" w:rsidRDefault="005B3316" w:rsidP="0068255E">
      <w:pPr>
        <w:spacing w:after="0"/>
      </w:pPr>
      <w:r w:rsidRPr="00DE33BB">
        <w:rPr>
          <w:i/>
          <w:iCs/>
        </w:rPr>
        <w:t>E</w:t>
      </w:r>
      <w:r w:rsidRPr="00DE33BB">
        <w:rPr>
          <w:i/>
          <w:iCs/>
          <w:vertAlign w:val="subscript"/>
        </w:rPr>
        <w:t>B</w:t>
      </w:r>
      <w:r>
        <w:t xml:space="preserve"> - Electrolyzer </w:t>
      </w:r>
      <w:r w:rsidR="008F5284">
        <w:t>s</w:t>
      </w:r>
      <w:r>
        <w:t>ize (</w:t>
      </w:r>
      <w:r w:rsidR="008F5284">
        <w:t>c</w:t>
      </w:r>
      <w:r>
        <w:t xml:space="preserve">apacity of </w:t>
      </w:r>
      <w:r w:rsidR="008F5284">
        <w:t>e</w:t>
      </w:r>
      <w:r>
        <w:t xml:space="preserve">lectrolyzer – </w:t>
      </w:r>
      <w:proofErr w:type="spellStart"/>
      <w:r>
        <w:t>kW</w:t>
      </w:r>
      <w:r w:rsidR="006F5DFA">
        <w:rPr>
          <w:vertAlign w:val="subscript"/>
        </w:rPr>
        <w:t>e</w:t>
      </w:r>
      <w:proofErr w:type="spellEnd"/>
      <w:r>
        <w:t>)</w:t>
      </w:r>
    </w:p>
    <w:p w14:paraId="4BE2A209" w14:textId="061EACC4" w:rsidR="005B3316" w:rsidRPr="005B3316" w:rsidRDefault="005B3316" w:rsidP="0068255E">
      <w:pPr>
        <w:spacing w:after="0"/>
      </w:pPr>
      <w:r w:rsidRPr="00DE33BB">
        <w:rPr>
          <w:i/>
          <w:iCs/>
        </w:rPr>
        <w:t>T</w:t>
      </w:r>
      <w:r w:rsidRPr="00DE33BB">
        <w:rPr>
          <w:i/>
          <w:iCs/>
          <w:vertAlign w:val="subscript"/>
        </w:rPr>
        <w:t>B</w:t>
      </w:r>
      <w:r>
        <w:t xml:space="preserve"> – Hydrogen </w:t>
      </w:r>
      <w:r w:rsidR="008F5284">
        <w:t>s</w:t>
      </w:r>
      <w:r>
        <w:t xml:space="preserve">torage </w:t>
      </w:r>
      <w:r w:rsidR="008F5284">
        <w:t>t</w:t>
      </w:r>
      <w:r>
        <w:t xml:space="preserve">ank </w:t>
      </w:r>
      <w:r w:rsidR="008F5284">
        <w:t>s</w:t>
      </w:r>
      <w:r>
        <w:t>ize (kg</w:t>
      </w:r>
      <w:r w:rsidR="006F5DFA">
        <w:rPr>
          <w:vertAlign w:val="subscript"/>
        </w:rPr>
        <w:t>H2</w:t>
      </w:r>
      <w:r>
        <w:t>)</w:t>
      </w:r>
    </w:p>
    <w:p w14:paraId="39088C2C" w14:textId="7854B871" w:rsidR="005B3316" w:rsidRDefault="005B3316" w:rsidP="0068255E">
      <w:pPr>
        <w:spacing w:after="0"/>
      </w:pPr>
      <w:r w:rsidRPr="00DE33BB">
        <w:rPr>
          <w:i/>
          <w:iCs/>
        </w:rPr>
        <w:t>B</w:t>
      </w:r>
      <w:r w:rsidRPr="00DE33BB">
        <w:rPr>
          <w:i/>
          <w:iCs/>
          <w:vertAlign w:val="subscript"/>
        </w:rPr>
        <w:t>B</w:t>
      </w:r>
      <w:r>
        <w:t xml:space="preserve"> – Battery </w:t>
      </w:r>
      <w:r w:rsidR="008F5284">
        <w:t>s</w:t>
      </w:r>
      <w:r>
        <w:t xml:space="preserve">torage </w:t>
      </w:r>
      <w:r w:rsidR="008F5284">
        <w:t>s</w:t>
      </w:r>
      <w:r>
        <w:t>ize (</w:t>
      </w:r>
      <w:proofErr w:type="spellStart"/>
      <w:r>
        <w:t>kWh</w:t>
      </w:r>
      <w:r w:rsidR="00943290">
        <w:rPr>
          <w:vertAlign w:val="subscript"/>
        </w:rPr>
        <w:t>e</w:t>
      </w:r>
      <w:proofErr w:type="spellEnd"/>
      <w:r>
        <w:t>)</w:t>
      </w:r>
    </w:p>
    <w:p w14:paraId="477F7509" w14:textId="5E636ABF" w:rsidR="005B3316" w:rsidRDefault="005B3316" w:rsidP="0068255E">
      <w:pPr>
        <w:spacing w:after="0"/>
      </w:pPr>
      <w:r w:rsidRPr="00DE33BB">
        <w:rPr>
          <w:i/>
          <w:iCs/>
        </w:rPr>
        <w:t>L</w:t>
      </w:r>
      <w:r w:rsidR="009809BE" w:rsidRPr="00DE33BB">
        <w:rPr>
          <w:i/>
          <w:iCs/>
          <w:vertAlign w:val="subscript"/>
        </w:rPr>
        <w:t>A</w:t>
      </w:r>
      <w:r>
        <w:t xml:space="preserve"> </w:t>
      </w:r>
      <w:r w:rsidR="00531BDD">
        <w:t>–</w:t>
      </w:r>
      <w:r>
        <w:t xml:space="preserve"> Land </w:t>
      </w:r>
      <w:r w:rsidR="008F5284">
        <w:t>r</w:t>
      </w:r>
      <w:r>
        <w:t xml:space="preserve">equired for PV </w:t>
      </w:r>
      <w:r w:rsidR="008F5284">
        <w:t>f</w:t>
      </w:r>
      <w:r>
        <w:t>acility (acres)</w:t>
      </w:r>
    </w:p>
    <w:p w14:paraId="71EED5AE" w14:textId="70CDFB93" w:rsidR="008F5284" w:rsidRPr="008F5284" w:rsidRDefault="008F5284" w:rsidP="0068255E">
      <w:pPr>
        <w:spacing w:after="0"/>
      </w:pPr>
      <w:r w:rsidRPr="00DE33BB">
        <w:rPr>
          <w:i/>
          <w:iCs/>
        </w:rPr>
        <w:t>G</w:t>
      </w:r>
      <w:r w:rsidRPr="00DE33BB">
        <w:rPr>
          <w:i/>
          <w:iCs/>
          <w:vertAlign w:val="subscript"/>
        </w:rPr>
        <w:t>B</w:t>
      </w:r>
      <w:r>
        <w:t xml:space="preserve"> – Grid connection size (</w:t>
      </w:r>
      <w:proofErr w:type="spellStart"/>
      <w:r>
        <w:t>kW</w:t>
      </w:r>
      <w:r w:rsidR="00531BDD">
        <w:rPr>
          <w:vertAlign w:val="subscript"/>
        </w:rPr>
        <w:t>e</w:t>
      </w:r>
      <w:proofErr w:type="spellEnd"/>
      <w:r>
        <w:t>)</w:t>
      </w:r>
    </w:p>
    <w:p w14:paraId="730A46BC" w14:textId="0F84BAC5" w:rsidR="005B3316" w:rsidRDefault="005B3316" w:rsidP="0068255E">
      <w:pPr>
        <w:spacing w:after="0"/>
      </w:pPr>
      <w:r w:rsidRPr="00DE33BB">
        <w:rPr>
          <w:i/>
          <w:iCs/>
        </w:rPr>
        <w:t>E</w:t>
      </w:r>
      <w:r w:rsidRPr="00DE33BB">
        <w:rPr>
          <w:i/>
          <w:iCs/>
          <w:vertAlign w:val="subscript"/>
        </w:rPr>
        <w:t>U</w:t>
      </w:r>
      <w:r>
        <w:t xml:space="preserve"> – Electricity </w:t>
      </w:r>
      <w:r w:rsidR="008F5284">
        <w:t>u</w:t>
      </w:r>
      <w:r>
        <w:t xml:space="preserve">sed </w:t>
      </w:r>
      <w:r w:rsidR="008F5284">
        <w:t>e</w:t>
      </w:r>
      <w:r>
        <w:t xml:space="preserve">ach </w:t>
      </w:r>
      <w:r w:rsidR="008F5284">
        <w:t>h</w:t>
      </w:r>
      <w:r>
        <w:t xml:space="preserve">our of the </w:t>
      </w:r>
      <w:r w:rsidR="008F5284">
        <w:t>y</w:t>
      </w:r>
      <w:r>
        <w:t>ear</w:t>
      </w:r>
      <w:r w:rsidR="008F5284">
        <w:t xml:space="preserve"> (</w:t>
      </w:r>
      <w:proofErr w:type="spellStart"/>
      <w:r w:rsidR="008F5284">
        <w:t>kWh</w:t>
      </w:r>
      <w:r w:rsidR="00943290">
        <w:rPr>
          <w:vertAlign w:val="subscript"/>
        </w:rPr>
        <w:t>e</w:t>
      </w:r>
      <w:proofErr w:type="spellEnd"/>
      <w:r w:rsidR="008F5284">
        <w:t>)</w:t>
      </w:r>
    </w:p>
    <w:p w14:paraId="666080E7" w14:textId="6EFBC3C3" w:rsidR="005B3316" w:rsidRDefault="005B3316" w:rsidP="0068255E">
      <w:pPr>
        <w:spacing w:after="0"/>
      </w:pPr>
      <w:r w:rsidRPr="00DE33BB">
        <w:rPr>
          <w:i/>
          <w:iCs/>
        </w:rPr>
        <w:t>E</w:t>
      </w:r>
      <w:r w:rsidR="000B5639" w:rsidRPr="00DE33BB">
        <w:rPr>
          <w:i/>
          <w:iCs/>
          <w:vertAlign w:val="subscript"/>
        </w:rPr>
        <w:t>N</w:t>
      </w:r>
      <w:r>
        <w:t xml:space="preserve"> – Electricity </w:t>
      </w:r>
      <w:r w:rsidR="008F5284">
        <w:t>c</w:t>
      </w:r>
      <w:r>
        <w:t xml:space="preserve">urtailed </w:t>
      </w:r>
      <w:r w:rsidR="008F5284">
        <w:t>e</w:t>
      </w:r>
      <w:r>
        <w:t xml:space="preserve">ach </w:t>
      </w:r>
      <w:r w:rsidR="008F5284">
        <w:t>h</w:t>
      </w:r>
      <w:r>
        <w:t xml:space="preserve">our of the </w:t>
      </w:r>
      <w:r w:rsidR="008F5284">
        <w:t>y</w:t>
      </w:r>
      <w:r>
        <w:t>ear</w:t>
      </w:r>
      <w:r w:rsidR="008F5284">
        <w:t xml:space="preserve"> (</w:t>
      </w:r>
      <w:proofErr w:type="spellStart"/>
      <w:r w:rsidR="008F5284">
        <w:t>kWh</w:t>
      </w:r>
      <w:r w:rsidR="00943290">
        <w:rPr>
          <w:vertAlign w:val="subscript"/>
        </w:rPr>
        <w:t>e</w:t>
      </w:r>
      <w:proofErr w:type="spellEnd"/>
      <w:r w:rsidR="008F5284">
        <w:t>)</w:t>
      </w:r>
    </w:p>
    <w:p w14:paraId="389063B5" w14:textId="799B8161" w:rsidR="008F5284" w:rsidRDefault="008F5284" w:rsidP="0068255E">
      <w:pPr>
        <w:spacing w:after="0"/>
      </w:pPr>
      <w:r w:rsidRPr="00DE33BB">
        <w:rPr>
          <w:i/>
          <w:iCs/>
        </w:rPr>
        <w:t>H</w:t>
      </w:r>
      <w:r w:rsidRPr="00DE33BB">
        <w:rPr>
          <w:i/>
          <w:iCs/>
          <w:vertAlign w:val="subscript"/>
        </w:rPr>
        <w:t>UD</w:t>
      </w:r>
      <w:r>
        <w:t xml:space="preserve"> – Hydrogen used directly from electrolyzer each hour of the year (kg</w:t>
      </w:r>
      <w:r w:rsidR="00531BDD">
        <w:rPr>
          <w:vertAlign w:val="subscript"/>
        </w:rPr>
        <w:t>H2</w:t>
      </w:r>
      <w:r>
        <w:t>)</w:t>
      </w:r>
    </w:p>
    <w:p w14:paraId="09B13834" w14:textId="1B60C9F3" w:rsidR="008F5284" w:rsidRDefault="008F5284" w:rsidP="0068255E">
      <w:pPr>
        <w:spacing w:after="0"/>
      </w:pPr>
      <w:r w:rsidRPr="00DE33BB">
        <w:rPr>
          <w:i/>
          <w:iCs/>
        </w:rPr>
        <w:t>H</w:t>
      </w:r>
      <w:r w:rsidRPr="00DE33BB">
        <w:rPr>
          <w:i/>
          <w:iCs/>
          <w:vertAlign w:val="subscript"/>
        </w:rPr>
        <w:t>S</w:t>
      </w:r>
      <w:r>
        <w:t xml:space="preserve"> – Hydrogen put into storage each hour of the year (kg</w:t>
      </w:r>
      <w:r w:rsidR="00531BDD">
        <w:rPr>
          <w:vertAlign w:val="subscript"/>
        </w:rPr>
        <w:t>H2</w:t>
      </w:r>
      <w:r>
        <w:t>)</w:t>
      </w:r>
    </w:p>
    <w:p w14:paraId="1280843E" w14:textId="44EFD1E8" w:rsidR="008F5284" w:rsidRDefault="008F5284" w:rsidP="0068255E">
      <w:pPr>
        <w:spacing w:after="0"/>
      </w:pPr>
      <w:r w:rsidRPr="00DE33BB">
        <w:rPr>
          <w:i/>
          <w:iCs/>
        </w:rPr>
        <w:t>H</w:t>
      </w:r>
      <w:r w:rsidRPr="00DE33BB">
        <w:rPr>
          <w:i/>
          <w:iCs/>
          <w:vertAlign w:val="subscript"/>
        </w:rPr>
        <w:t>T</w:t>
      </w:r>
      <w:r>
        <w:t xml:space="preserve"> – Hydrogen taken</w:t>
      </w:r>
      <w:r w:rsidR="00171CBE">
        <w:t xml:space="preserve"> and used</w:t>
      </w:r>
      <w:r>
        <w:t xml:space="preserve"> from storage each hour of the year (kg</w:t>
      </w:r>
      <w:r w:rsidR="00531BDD">
        <w:rPr>
          <w:vertAlign w:val="subscript"/>
        </w:rPr>
        <w:t>H2</w:t>
      </w:r>
      <w:r>
        <w:t>)</w:t>
      </w:r>
    </w:p>
    <w:p w14:paraId="14F1A271" w14:textId="39185962" w:rsidR="008F5284" w:rsidRDefault="008F5284" w:rsidP="0068255E">
      <w:pPr>
        <w:spacing w:after="0"/>
      </w:pPr>
      <w:r w:rsidRPr="00DE33BB">
        <w:rPr>
          <w:i/>
          <w:iCs/>
        </w:rPr>
        <w:t>H</w:t>
      </w:r>
      <w:r w:rsidRPr="00DE33BB">
        <w:rPr>
          <w:i/>
          <w:iCs/>
          <w:vertAlign w:val="subscript"/>
        </w:rPr>
        <w:t>IS</w:t>
      </w:r>
      <w:r>
        <w:t xml:space="preserve"> – Hydrogen in storage each hour of the year (kg</w:t>
      </w:r>
      <w:r w:rsidR="00531BDD">
        <w:rPr>
          <w:vertAlign w:val="subscript"/>
        </w:rPr>
        <w:t>H2</w:t>
      </w:r>
      <w:r>
        <w:t>)</w:t>
      </w:r>
    </w:p>
    <w:p w14:paraId="12A4CE16" w14:textId="4F677959" w:rsidR="008F5284" w:rsidRDefault="008F5284" w:rsidP="0068255E">
      <w:pPr>
        <w:spacing w:after="0"/>
      </w:pPr>
      <w:r w:rsidRPr="00DE33BB">
        <w:rPr>
          <w:i/>
          <w:iCs/>
        </w:rPr>
        <w:t>E</w:t>
      </w:r>
      <w:r w:rsidRPr="00DE33BB">
        <w:rPr>
          <w:i/>
          <w:iCs/>
          <w:vertAlign w:val="subscript"/>
        </w:rPr>
        <w:t>S</w:t>
      </w:r>
      <w:r>
        <w:t xml:space="preserve"> – Electricity put into storage each hour of the year (</w:t>
      </w:r>
      <w:proofErr w:type="spellStart"/>
      <w:r>
        <w:t>kWh</w:t>
      </w:r>
      <w:r w:rsidR="00943290">
        <w:rPr>
          <w:vertAlign w:val="subscript"/>
        </w:rPr>
        <w:t>e</w:t>
      </w:r>
      <w:proofErr w:type="spellEnd"/>
      <w:r>
        <w:t>)</w:t>
      </w:r>
    </w:p>
    <w:p w14:paraId="5782D804" w14:textId="602608E4" w:rsidR="008F5284" w:rsidRDefault="008F5284" w:rsidP="0068255E">
      <w:pPr>
        <w:spacing w:after="0"/>
      </w:pPr>
      <w:r w:rsidRPr="00DE33BB">
        <w:rPr>
          <w:i/>
          <w:iCs/>
        </w:rPr>
        <w:t>E</w:t>
      </w:r>
      <w:r w:rsidRPr="00DE33BB">
        <w:rPr>
          <w:i/>
          <w:iCs/>
          <w:vertAlign w:val="subscript"/>
        </w:rPr>
        <w:t>T</w:t>
      </w:r>
      <w:r>
        <w:t xml:space="preserve"> – Electricity taken from storage each hour of the year (</w:t>
      </w:r>
      <w:proofErr w:type="spellStart"/>
      <w:r>
        <w:t>kWh</w:t>
      </w:r>
      <w:r w:rsidR="00943290">
        <w:rPr>
          <w:vertAlign w:val="subscript"/>
        </w:rPr>
        <w:t>e</w:t>
      </w:r>
      <w:proofErr w:type="spellEnd"/>
      <w:r>
        <w:t>)</w:t>
      </w:r>
    </w:p>
    <w:p w14:paraId="51A5E9DE" w14:textId="23B14F23" w:rsidR="008F5284" w:rsidRDefault="008F5284" w:rsidP="0068255E">
      <w:pPr>
        <w:spacing w:after="0"/>
      </w:pPr>
      <w:r w:rsidRPr="00DE33BB">
        <w:rPr>
          <w:i/>
          <w:iCs/>
        </w:rPr>
        <w:t>E</w:t>
      </w:r>
      <w:r w:rsidRPr="00DE33BB">
        <w:rPr>
          <w:i/>
          <w:iCs/>
          <w:vertAlign w:val="subscript"/>
        </w:rPr>
        <w:t>IS</w:t>
      </w:r>
      <w:r>
        <w:t xml:space="preserve"> – Electricity in storage each hour of the year (</w:t>
      </w:r>
      <w:proofErr w:type="spellStart"/>
      <w:r>
        <w:t>kWh</w:t>
      </w:r>
      <w:r w:rsidR="00943290">
        <w:rPr>
          <w:vertAlign w:val="subscript"/>
        </w:rPr>
        <w:t>e</w:t>
      </w:r>
      <w:proofErr w:type="spellEnd"/>
      <w:r>
        <w:t>)</w:t>
      </w:r>
    </w:p>
    <w:p w14:paraId="478625DB" w14:textId="750CC4B3" w:rsidR="008F5284" w:rsidRDefault="008F5284" w:rsidP="0068255E">
      <w:pPr>
        <w:spacing w:after="0"/>
      </w:pPr>
      <w:r w:rsidRPr="00DE33BB">
        <w:rPr>
          <w:i/>
          <w:iCs/>
        </w:rPr>
        <w:t>E</w:t>
      </w:r>
      <w:r w:rsidRPr="00DE33BB">
        <w:rPr>
          <w:i/>
          <w:iCs/>
          <w:vertAlign w:val="subscript"/>
        </w:rPr>
        <w:t>G</w:t>
      </w:r>
      <w:r>
        <w:t xml:space="preserve"> – Electricity taken from the grid each hour of the year (</w:t>
      </w:r>
      <w:proofErr w:type="spellStart"/>
      <w:r>
        <w:t>kWh</w:t>
      </w:r>
      <w:r w:rsidR="00943290">
        <w:rPr>
          <w:vertAlign w:val="subscript"/>
        </w:rPr>
        <w:t>e</w:t>
      </w:r>
      <w:proofErr w:type="spellEnd"/>
      <w:r>
        <w:t>)</w:t>
      </w:r>
    </w:p>
    <w:p w14:paraId="5179AE7C" w14:textId="428D8923" w:rsidR="005B029A" w:rsidRDefault="005B029A" w:rsidP="0068255E">
      <w:pPr>
        <w:spacing w:after="0"/>
      </w:pPr>
      <w:r w:rsidRPr="00DE33BB">
        <w:rPr>
          <w:i/>
          <w:iCs/>
        </w:rPr>
        <w:t>C</w:t>
      </w:r>
      <w:r w:rsidRPr="00DE33BB">
        <w:rPr>
          <w:i/>
          <w:iCs/>
          <w:vertAlign w:val="subscript"/>
        </w:rPr>
        <w:t>A</w:t>
      </w:r>
      <w:r>
        <w:t xml:space="preserve"> – Annual CO</w:t>
      </w:r>
      <w:r>
        <w:rPr>
          <w:vertAlign w:val="subscript"/>
        </w:rPr>
        <w:t>2</w:t>
      </w:r>
      <w:r>
        <w:t>-equivalent emissions (kg</w:t>
      </w:r>
      <w:r w:rsidR="00531BDD">
        <w:rPr>
          <w:vertAlign w:val="subscript"/>
        </w:rPr>
        <w:t>CO2</w:t>
      </w:r>
      <w:r w:rsidR="00586B8D">
        <w:rPr>
          <w:vertAlign w:val="subscript"/>
        </w:rPr>
        <w:t>e</w:t>
      </w:r>
      <w:r>
        <w:t>)</w:t>
      </w:r>
    </w:p>
    <w:p w14:paraId="121E74D5" w14:textId="741640DF" w:rsidR="005B029A" w:rsidRDefault="005B029A" w:rsidP="0068255E">
      <w:pPr>
        <w:spacing w:after="0"/>
      </w:pPr>
      <w:r w:rsidRPr="00DE33BB">
        <w:rPr>
          <w:i/>
          <w:iCs/>
        </w:rPr>
        <w:t>W</w:t>
      </w:r>
      <w:r w:rsidR="00377206" w:rsidRPr="00DE33BB">
        <w:rPr>
          <w:i/>
          <w:iCs/>
          <w:vertAlign w:val="subscript"/>
        </w:rPr>
        <w:t>CA</w:t>
      </w:r>
      <w:r>
        <w:t xml:space="preserve"> – Annual water costs</w:t>
      </w:r>
    </w:p>
    <w:p w14:paraId="3E0E579C" w14:textId="177901F4" w:rsidR="005B029A" w:rsidRPr="005B029A" w:rsidRDefault="005B029A" w:rsidP="0068255E">
      <w:pPr>
        <w:spacing w:after="0"/>
      </w:pPr>
      <w:r w:rsidRPr="00DE33BB">
        <w:rPr>
          <w:i/>
          <w:iCs/>
        </w:rPr>
        <w:t>R</w:t>
      </w:r>
      <w:r w:rsidRPr="00DE33BB">
        <w:rPr>
          <w:i/>
          <w:iCs/>
          <w:vertAlign w:val="subscript"/>
        </w:rPr>
        <w:t>E</w:t>
      </w:r>
      <w:r>
        <w:t xml:space="preserve"> – Electrolyzer ramping (Change in </w:t>
      </w:r>
      <w:proofErr w:type="spellStart"/>
      <w:r>
        <w:t>kW</w:t>
      </w:r>
      <w:r w:rsidR="00586B8D">
        <w:rPr>
          <w:vertAlign w:val="subscript"/>
        </w:rPr>
        <w:t>e</w:t>
      </w:r>
      <w:proofErr w:type="spellEnd"/>
      <w:r>
        <w:t xml:space="preserve"> between each hour of the year)</w:t>
      </w:r>
    </w:p>
    <w:p w14:paraId="2D9F0604" w14:textId="35C94453" w:rsidR="005B029A" w:rsidRPr="005B029A" w:rsidRDefault="005B029A" w:rsidP="0068255E">
      <w:pPr>
        <w:spacing w:after="0"/>
      </w:pPr>
      <w:r w:rsidRPr="00DE33BB">
        <w:rPr>
          <w:i/>
          <w:iCs/>
        </w:rPr>
        <w:t>R</w:t>
      </w:r>
      <w:r w:rsidRPr="00DE33BB">
        <w:rPr>
          <w:i/>
          <w:iCs/>
          <w:vertAlign w:val="subscript"/>
        </w:rPr>
        <w:t>B</w:t>
      </w:r>
      <w:r>
        <w:t xml:space="preserve"> – Battery storage ramping (Change in </w:t>
      </w:r>
      <w:proofErr w:type="spellStart"/>
      <w:r>
        <w:t>kWh</w:t>
      </w:r>
      <w:r w:rsidR="00943290">
        <w:rPr>
          <w:vertAlign w:val="subscript"/>
        </w:rPr>
        <w:t>e</w:t>
      </w:r>
      <w:proofErr w:type="spellEnd"/>
      <w:r>
        <w:t xml:space="preserve"> stored between each hour of the year)</w:t>
      </w:r>
    </w:p>
    <w:p w14:paraId="48B69108" w14:textId="16263EBC" w:rsidR="005B029A" w:rsidRPr="005B029A" w:rsidRDefault="005B029A" w:rsidP="0068255E">
      <w:r w:rsidRPr="00DE33BB">
        <w:rPr>
          <w:i/>
          <w:iCs/>
        </w:rPr>
        <w:t>R</w:t>
      </w:r>
      <w:r w:rsidRPr="00DE33BB">
        <w:rPr>
          <w:i/>
          <w:iCs/>
          <w:vertAlign w:val="subscript"/>
        </w:rPr>
        <w:t>T</w:t>
      </w:r>
      <w:r>
        <w:t xml:space="preserve"> – Hydrogen storage ramping (Change in kg</w:t>
      </w:r>
      <w:r w:rsidR="00586B8D">
        <w:rPr>
          <w:vertAlign w:val="subscript"/>
        </w:rPr>
        <w:t>H2</w:t>
      </w:r>
      <w:r>
        <w:t xml:space="preserve"> stored between each hour of the year)</w:t>
      </w:r>
    </w:p>
    <w:p w14:paraId="1148A22B" w14:textId="4730494A" w:rsidR="005B029A" w:rsidRDefault="005B029A" w:rsidP="005B029A">
      <w:pPr>
        <w:spacing w:after="0"/>
        <w:rPr>
          <w:u w:val="single"/>
        </w:rPr>
      </w:pPr>
      <w:r>
        <w:rPr>
          <w:u w:val="single"/>
        </w:rPr>
        <w:t>Constraints:</w:t>
      </w:r>
    </w:p>
    <w:p w14:paraId="22786A69" w14:textId="1C3BF956" w:rsidR="00354D50" w:rsidRPr="00675C6F" w:rsidRDefault="00675C6F" w:rsidP="00100532">
      <w:pPr>
        <w:spacing w:before="240"/>
      </w:pPr>
      <w:r>
        <w:t>Electricity Balance:</w:t>
      </w:r>
    </w:p>
    <w:p w14:paraId="718641C3" w14:textId="17EA1181" w:rsidR="005B029A" w:rsidRPr="005045AF" w:rsidRDefault="00000000" w:rsidP="00DE33BB">
      <w:pPr>
        <w:spacing w:after="0"/>
        <w:jc w:val="right"/>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CF</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e>
          <m:sub>
            <m:r>
              <w:rPr>
                <w:rFonts w:ascii="Cambria Math" w:hAnsi="Cambria Math"/>
              </w:rPr>
              <m:t>i</m:t>
            </m:r>
          </m:sub>
        </m:sSub>
      </m:oMath>
      <w:r w:rsidR="005045AF">
        <w:rPr>
          <w:rFonts w:eastAsiaTheme="minorEastAsia"/>
        </w:rPr>
        <w:tab/>
      </w:r>
      <w:r w:rsidR="005045AF">
        <w:rPr>
          <w:rFonts w:eastAsiaTheme="minorEastAsia"/>
        </w:rPr>
        <w:tab/>
        <w:t>Eq. #1</w:t>
      </w:r>
    </w:p>
    <w:p w14:paraId="3805D8CA" w14:textId="64C73F29" w:rsidR="00C33CBC" w:rsidRDefault="00C33CBC" w:rsidP="00C33CBC">
      <w:pPr>
        <w:spacing w:before="240" w:after="0"/>
      </w:pPr>
      <w:r>
        <w:t>where:</w:t>
      </w:r>
    </w:p>
    <w:p w14:paraId="4ACEFFDB" w14:textId="6442F167" w:rsidR="00C33CBC" w:rsidRDefault="00C33CBC" w:rsidP="00C33CBC">
      <w:pPr>
        <w:pStyle w:val="ListParagraph"/>
        <w:numPr>
          <w:ilvl w:val="0"/>
          <w:numId w:val="1"/>
        </w:numPr>
        <w:spacing w:before="240" w:after="0"/>
      </w:pPr>
      <w:proofErr w:type="spellStart"/>
      <w:r w:rsidRPr="00DE33BB">
        <w:rPr>
          <w:i/>
          <w:iCs/>
        </w:rPr>
        <w:t>i</w:t>
      </w:r>
      <w:proofErr w:type="spellEnd"/>
      <w:r>
        <w:t xml:space="preserve"> = each hour of a year</w:t>
      </w:r>
    </w:p>
    <w:p w14:paraId="7733F2F4" w14:textId="62000988" w:rsidR="00C33CBC" w:rsidRDefault="00C33CBC" w:rsidP="00C33CBC">
      <w:pPr>
        <w:pStyle w:val="ListParagraph"/>
        <w:numPr>
          <w:ilvl w:val="0"/>
          <w:numId w:val="1"/>
        </w:numPr>
        <w:spacing w:before="240" w:after="0"/>
      </w:pPr>
      <w:r w:rsidRPr="00DE33BB">
        <w:rPr>
          <w:i/>
          <w:iCs/>
        </w:rPr>
        <w:t>n</w:t>
      </w:r>
      <w:r>
        <w:t xml:space="preserve"> = total number of hours in a year</w:t>
      </w:r>
    </w:p>
    <w:p w14:paraId="367A9800" w14:textId="270300FF" w:rsidR="00C33CBC" w:rsidRDefault="00C33CBC" w:rsidP="00C33CBC">
      <w:pPr>
        <w:pStyle w:val="ListParagraph"/>
        <w:numPr>
          <w:ilvl w:val="0"/>
          <w:numId w:val="1"/>
        </w:numPr>
        <w:spacing w:before="240" w:after="0"/>
      </w:pPr>
      <w:r w:rsidRPr="00DE33BB">
        <w:rPr>
          <w:i/>
          <w:iCs/>
        </w:rPr>
        <w:t>CF</w:t>
      </w:r>
      <w:r w:rsidRPr="00DE33BB">
        <w:rPr>
          <w:i/>
          <w:iCs/>
          <w:vertAlign w:val="subscript"/>
        </w:rPr>
        <w:t>S</w:t>
      </w:r>
      <w:r>
        <w:t xml:space="preserve"> = solar PV capacity factor each hour of the year</w:t>
      </w:r>
    </w:p>
    <w:p w14:paraId="1BAFE774" w14:textId="75D8F6A3" w:rsidR="00F55394" w:rsidRPr="00C33CBC" w:rsidRDefault="00F55394" w:rsidP="00C33CBC">
      <w:pPr>
        <w:pStyle w:val="ListParagraph"/>
        <w:numPr>
          <w:ilvl w:val="0"/>
          <w:numId w:val="1"/>
        </w:numPr>
        <w:spacing w:before="240" w:after="0"/>
      </w:pPr>
      <w:r w:rsidRPr="00DE33BB">
        <w:rPr>
          <w:i/>
          <w:iCs/>
        </w:rPr>
        <w:t>m</w:t>
      </w:r>
      <w:r>
        <w:t xml:space="preserve"> = 0 or 1, depending on if a grid connection is considered</w:t>
      </w:r>
    </w:p>
    <w:p w14:paraId="2ACFFEB1" w14:textId="3C8F8C58" w:rsidR="005B029A" w:rsidRDefault="005B029A" w:rsidP="008F5284">
      <w:pPr>
        <w:rPr>
          <w:u w:val="single"/>
        </w:rPr>
      </w:pPr>
    </w:p>
    <w:p w14:paraId="6A07F145" w14:textId="232A7FCC" w:rsidR="0068255E" w:rsidRPr="00E33A30" w:rsidRDefault="00E33A30" w:rsidP="008F5284">
      <w:r>
        <w:t>Electrolyzer Capacity Constraint:</w:t>
      </w:r>
    </w:p>
    <w:p w14:paraId="01501A4C" w14:textId="34439359" w:rsidR="00F55394" w:rsidRDefault="00000000" w:rsidP="00DE33BB">
      <w:pPr>
        <w:spacing w:after="0"/>
        <w:jc w:val="right"/>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oMath>
      <w:r w:rsidR="005045AF">
        <w:rPr>
          <w:rFonts w:eastAsiaTheme="minorEastAsia"/>
        </w:rPr>
        <w:tab/>
      </w:r>
      <w:r w:rsidR="005045AF">
        <w:rPr>
          <w:rFonts w:eastAsiaTheme="minorEastAsia"/>
        </w:rPr>
        <w:tab/>
      </w:r>
      <w:r w:rsidR="005045AF">
        <w:rPr>
          <w:rFonts w:eastAsiaTheme="minorEastAsia"/>
        </w:rPr>
        <w:tab/>
        <w:t>Eq. #2</w:t>
      </w:r>
    </w:p>
    <w:p w14:paraId="790D7424" w14:textId="77777777" w:rsidR="00F55394" w:rsidRDefault="00F55394" w:rsidP="00F55394">
      <w:pPr>
        <w:spacing w:before="240" w:after="0"/>
      </w:pPr>
      <w:r>
        <w:t>where:</w:t>
      </w:r>
    </w:p>
    <w:p w14:paraId="142D76D1" w14:textId="2D878041" w:rsidR="00F55394" w:rsidRDefault="0068255E" w:rsidP="00F55394">
      <w:pPr>
        <w:pStyle w:val="ListParagraph"/>
        <w:numPr>
          <w:ilvl w:val="0"/>
          <w:numId w:val="1"/>
        </w:numPr>
        <w:spacing w:before="240" w:after="0"/>
      </w:pPr>
      <w:r w:rsidRPr="00DE33BB">
        <w:rPr>
          <w:i/>
          <w:iCs/>
        </w:rPr>
        <w:t>C</w:t>
      </w:r>
      <w:r w:rsidRPr="00DE33BB">
        <w:rPr>
          <w:i/>
          <w:iCs/>
          <w:vertAlign w:val="subscript"/>
        </w:rPr>
        <w:t>E</w:t>
      </w:r>
      <w:r>
        <w:t xml:space="preserve"> </w:t>
      </w:r>
      <w:r w:rsidR="00F55394">
        <w:t xml:space="preserve">= </w:t>
      </w:r>
      <w:r>
        <w:t>energy requirement for hydrogen compression (</w:t>
      </w:r>
      <w:proofErr w:type="spellStart"/>
      <w:r>
        <w:t>kWh</w:t>
      </w:r>
      <w:r w:rsidR="00943290">
        <w:rPr>
          <w:vertAlign w:val="subscript"/>
        </w:rPr>
        <w:t>e</w:t>
      </w:r>
      <w:proofErr w:type="spellEnd"/>
      <w:r>
        <w:t>/kg H</w:t>
      </w:r>
      <w:r>
        <w:rPr>
          <w:vertAlign w:val="subscript"/>
        </w:rPr>
        <w:t>2</w:t>
      </w:r>
      <w:r>
        <w:t>)</w:t>
      </w:r>
    </w:p>
    <w:p w14:paraId="089AD218" w14:textId="4DBFD415" w:rsidR="0068255E" w:rsidRDefault="0068255E" w:rsidP="0068255E">
      <w:pPr>
        <w:spacing w:before="240" w:after="0"/>
      </w:pPr>
    </w:p>
    <w:p w14:paraId="533818AC" w14:textId="394AC6FD" w:rsidR="0068255E" w:rsidRDefault="000C355E" w:rsidP="00E33A30">
      <w:pPr>
        <w:spacing w:before="240"/>
      </w:pPr>
      <w:r>
        <w:t>E</w:t>
      </w:r>
      <w:r w:rsidR="00A17E9A">
        <w:t xml:space="preserve">lectricity and Hydrogen </w:t>
      </w:r>
      <w:r w:rsidR="00F12E5E">
        <w:t xml:space="preserve">Energy </w:t>
      </w:r>
      <w:r w:rsidR="00A17E9A">
        <w:t>Balance</w:t>
      </w:r>
      <w:r w:rsidR="00F12E5E">
        <w:t>:</w:t>
      </w:r>
    </w:p>
    <w:p w14:paraId="20332FF8" w14:textId="78CECDDB" w:rsidR="0068255E" w:rsidRDefault="00000000" w:rsidP="00DE33BB">
      <w:pPr>
        <w:spacing w:after="0"/>
        <w:jc w:val="right"/>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E</m:t>
                </m:r>
              </m:sub>
            </m:sSub>
          </m:e>
        </m:d>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E</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m:t>
                    </m:r>
                  </m:sub>
                </m:sSub>
              </m:e>
            </m:d>
          </m:e>
        </m:d>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e>
          <m:sub>
            <m:r>
              <w:rPr>
                <w:rFonts w:ascii="Cambria Math" w:hAnsi="Cambria Math"/>
              </w:rPr>
              <m:t>i</m:t>
            </m:r>
          </m:sub>
        </m:sSub>
      </m:oMath>
      <w:r w:rsidR="005045AF">
        <w:rPr>
          <w:rFonts w:eastAsiaTheme="minorEastAsia"/>
        </w:rPr>
        <w:tab/>
      </w:r>
      <w:r w:rsidR="00680DCC">
        <w:rPr>
          <w:rFonts w:eastAsiaTheme="minorEastAsia"/>
        </w:rPr>
        <w:t xml:space="preserve">    </w:t>
      </w:r>
      <w:r w:rsidR="005045AF">
        <w:rPr>
          <w:rFonts w:eastAsiaTheme="minorEastAsia"/>
        </w:rPr>
        <w:t>Eq. #3</w:t>
      </w:r>
    </w:p>
    <w:p w14:paraId="66C402DA" w14:textId="77777777" w:rsidR="0068255E" w:rsidRDefault="0068255E" w:rsidP="0068255E">
      <w:pPr>
        <w:spacing w:before="240" w:after="0"/>
      </w:pPr>
      <w:r>
        <w:t>where:</w:t>
      </w:r>
    </w:p>
    <w:p w14:paraId="08AE4329" w14:textId="31B15AFC" w:rsidR="0068255E" w:rsidRDefault="0068255E" w:rsidP="0068255E">
      <w:pPr>
        <w:pStyle w:val="ListParagraph"/>
        <w:numPr>
          <w:ilvl w:val="0"/>
          <w:numId w:val="1"/>
        </w:numPr>
        <w:spacing w:before="240" w:after="0"/>
      </w:pPr>
      <w:r w:rsidRPr="00DE33BB">
        <w:rPr>
          <w:i/>
          <w:iCs/>
        </w:rPr>
        <w:t>E</w:t>
      </w:r>
      <w:r w:rsidRPr="00DE33BB">
        <w:rPr>
          <w:i/>
          <w:iCs/>
          <w:vertAlign w:val="subscript"/>
        </w:rPr>
        <w:t>E</w:t>
      </w:r>
      <w:r>
        <w:t xml:space="preserve"> = electricity input requirement for hydrogen production from electrolysis (</w:t>
      </w:r>
      <w:proofErr w:type="spellStart"/>
      <w:r>
        <w:t>kWh</w:t>
      </w:r>
      <w:r w:rsidR="00943290">
        <w:rPr>
          <w:vertAlign w:val="subscript"/>
        </w:rPr>
        <w:t>e</w:t>
      </w:r>
      <w:proofErr w:type="spellEnd"/>
      <w:r>
        <w:t>/kg H</w:t>
      </w:r>
      <w:r>
        <w:rPr>
          <w:vertAlign w:val="subscript"/>
        </w:rPr>
        <w:t>2</w:t>
      </w:r>
      <w:r>
        <w:t>)</w:t>
      </w:r>
    </w:p>
    <w:p w14:paraId="14FF4628" w14:textId="77777777" w:rsidR="0068255E" w:rsidRDefault="0068255E" w:rsidP="0068255E">
      <w:pPr>
        <w:spacing w:before="240" w:after="0"/>
      </w:pPr>
    </w:p>
    <w:p w14:paraId="0B31DAD5" w14:textId="03CB5BB2" w:rsidR="008F5284" w:rsidRDefault="00BC411A" w:rsidP="005B3316">
      <w:r>
        <w:t>Hydrogen Delivery Reliability Constraints:</w:t>
      </w:r>
    </w:p>
    <w:p w14:paraId="46034B30" w14:textId="7851694E" w:rsidR="00171CBE" w:rsidRPr="00171CBE" w:rsidRDefault="00000000"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n</m:t>
            </m:r>
          </m:den>
        </m:f>
        <m:r>
          <w:rPr>
            <w:rFonts w:ascii="Cambria Math" w:hAnsi="Cambria Math"/>
          </w:rPr>
          <m:t>)</m:t>
        </m:r>
      </m:oMath>
      <w:r w:rsidR="00117930">
        <w:rPr>
          <w:rFonts w:eastAsiaTheme="minorEastAsia"/>
        </w:rPr>
        <w:t xml:space="preserve">     </w:t>
      </w:r>
      <w:r w:rsidR="005548D5">
        <w:rPr>
          <w:rFonts w:eastAsiaTheme="minorEastAsia"/>
        </w:rPr>
        <w:t xml:space="preserve"> </w:t>
      </w:r>
      <w:r w:rsidR="00257404">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hourly hydrogen delivery constraint</w:t>
      </w:r>
      <w:r w:rsidR="00162A4D">
        <w:rPr>
          <w:rFonts w:eastAsiaTheme="minorEastAsia"/>
        </w:rPr>
        <w:t xml:space="preserve"> </w:t>
      </w:r>
      <w:r w:rsidR="00AA0767">
        <w:rPr>
          <w:rFonts w:eastAsiaTheme="minorEastAsia"/>
        </w:rPr>
        <w:tab/>
      </w:r>
      <w:r w:rsidR="00680DCC">
        <w:rPr>
          <w:rFonts w:eastAsiaTheme="minorEastAsia"/>
        </w:rPr>
        <w:t>Eq. #</w:t>
      </w:r>
      <w:r w:rsidR="005C6214">
        <w:rPr>
          <w:rFonts w:eastAsiaTheme="minorEastAsia"/>
        </w:rPr>
        <w:t>4</w:t>
      </w:r>
    </w:p>
    <w:p w14:paraId="5944F021" w14:textId="4A0C358D" w:rsidR="00171CBE" w:rsidRDefault="00000000"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a∈a=1…x: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a</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a</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eastAsiaTheme="minorEastAsia" w:hAnsi="Cambria Math"/>
              </w:rPr>
              <m:t>x</m:t>
            </m:r>
          </m:den>
        </m:f>
        <m:r>
          <w:rPr>
            <w:rFonts w:ascii="Cambria Math" w:eastAsiaTheme="minorEastAsia" w:hAnsi="Cambria Math"/>
          </w:rPr>
          <m:t>)</m:t>
        </m:r>
      </m:oMath>
      <w:r w:rsidR="00117930">
        <w:rPr>
          <w:rFonts w:eastAsiaTheme="minorEastAsia"/>
        </w:rPr>
        <w:t xml:space="preserve"> </w:t>
      </w:r>
      <w:r w:rsidR="00257404">
        <w:rPr>
          <w:rFonts w:eastAsiaTheme="minorEastAsia"/>
        </w:rPr>
        <w:t xml:space="preserve">    </w:t>
      </w:r>
      <w:r w:rsidR="005548D5">
        <w:rPr>
          <w:rFonts w:eastAsiaTheme="minorEastAsia"/>
        </w:rPr>
        <w:t xml:space="preserve"> </w:t>
      </w:r>
      <w:r w:rsidR="00257404">
        <w:rPr>
          <w:rFonts w:eastAsiaTheme="minorEastAsia"/>
        </w:rPr>
        <w:t xml:space="preserve">         with </w:t>
      </w:r>
      <w:r w:rsidR="00117930">
        <w:rPr>
          <w:rFonts w:eastAsiaTheme="minorEastAsia"/>
        </w:rPr>
        <w:t>daily hydrogen delivery constraint</w:t>
      </w:r>
      <w:r w:rsidR="005C6214" w:rsidRPr="005C6214">
        <w:rPr>
          <w:rFonts w:eastAsiaTheme="minorEastAsia"/>
        </w:rPr>
        <w:t xml:space="preserve"> </w:t>
      </w:r>
      <w:r w:rsidR="005C6214">
        <w:rPr>
          <w:rFonts w:eastAsiaTheme="minorEastAsia"/>
        </w:rPr>
        <w:tab/>
        <w:t>Eq. #5</w:t>
      </w:r>
    </w:p>
    <w:p w14:paraId="0576D672" w14:textId="3304A156" w:rsidR="00171CBE" w:rsidRPr="00171CBE" w:rsidRDefault="00000000"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b∈b=1…y: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b</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y</m:t>
            </m:r>
          </m:den>
        </m:f>
        <m:r>
          <w:rPr>
            <w:rFonts w:ascii="Cambria Math" w:hAnsi="Cambria Math"/>
          </w:rPr>
          <m:t>)</m:t>
        </m:r>
      </m:oMath>
      <w:r w:rsidR="00257404">
        <w:rPr>
          <w:rFonts w:eastAsiaTheme="minorEastAsia"/>
        </w:rPr>
        <w:t xml:space="preserve">  </w:t>
      </w:r>
      <w:r w:rsidR="00117930">
        <w:rPr>
          <w:rFonts w:eastAsiaTheme="minorEastAsia"/>
        </w:rPr>
        <w:t xml:space="preserve">  </w:t>
      </w:r>
      <w:r w:rsidR="005548D5">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monthly hydrogen delivery constraint</w:t>
      </w:r>
      <w:r w:rsidR="005C6214" w:rsidRPr="005C6214">
        <w:rPr>
          <w:rFonts w:eastAsiaTheme="minorEastAsia"/>
        </w:rPr>
        <w:t xml:space="preserve"> </w:t>
      </w:r>
      <w:r w:rsidR="005C6214">
        <w:rPr>
          <w:rFonts w:eastAsiaTheme="minorEastAsia"/>
        </w:rPr>
        <w:tab/>
        <w:t>Eq. #6</w:t>
      </w:r>
    </w:p>
    <w:p w14:paraId="13DC4CB1" w14:textId="2D791D31" w:rsidR="00171CBE" w:rsidRPr="00171CBE" w:rsidRDefault="00000000" w:rsidP="00117930">
      <w:pPr>
        <w:spacing w:after="0"/>
        <w:jc w:val="right"/>
        <w:rPr>
          <w:rFonts w:eastAsiaTheme="minorEastAsia"/>
        </w:rPr>
      </w:pPr>
      <m:oMath>
        <m:sSub>
          <m:sSubPr>
            <m:ctrlPr>
              <w:rPr>
                <w:rFonts w:ascii="Cambria Math" w:hAnsi="Cambria Math"/>
                <w:i/>
              </w:rPr>
            </m:ctrlPr>
          </m:sSubPr>
          <m:e>
            <m:r>
              <w:rPr>
                <w:rFonts w:ascii="Cambria Math" w:hAnsi="Cambria Math"/>
              </w:rPr>
              <m:t xml:space="preserve">∀ c∈c=1…z: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UD</m:t>
                    </m:r>
                  </m:sub>
                </m:sSub>
              </m:e>
            </m:d>
          </m:e>
          <m:sub>
            <m:r>
              <w:rPr>
                <w:rFonts w:ascii="Cambria Math" w:hAnsi="Cambria Math"/>
              </w:rPr>
              <m:t>c</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z</m:t>
            </m:r>
          </m:den>
        </m:f>
        <m:r>
          <w:rPr>
            <w:rFonts w:ascii="Cambria Math" w:hAnsi="Cambria Math"/>
          </w:rPr>
          <m:t>)</m:t>
        </m:r>
      </m:oMath>
      <w:r w:rsidR="00117930">
        <w:rPr>
          <w:rFonts w:eastAsiaTheme="minorEastAsia"/>
        </w:rPr>
        <w:t xml:space="preserve">   </w:t>
      </w:r>
      <w:r w:rsidR="00257404">
        <w:rPr>
          <w:rFonts w:eastAsiaTheme="minorEastAsia"/>
        </w:rPr>
        <w:t xml:space="preserve"> </w:t>
      </w:r>
      <w:r w:rsidR="005548D5">
        <w:rPr>
          <w:rFonts w:eastAsiaTheme="minorEastAsia"/>
        </w:rPr>
        <w:t xml:space="preserve"> </w:t>
      </w:r>
      <w:r w:rsidR="00117930">
        <w:rPr>
          <w:rFonts w:eastAsiaTheme="minorEastAsia"/>
        </w:rPr>
        <w:t xml:space="preserve">        </w:t>
      </w:r>
      <w:r w:rsidR="00257404">
        <w:rPr>
          <w:rFonts w:eastAsiaTheme="minorEastAsia"/>
        </w:rPr>
        <w:t xml:space="preserve">with </w:t>
      </w:r>
      <w:r w:rsidR="00117930">
        <w:rPr>
          <w:rFonts w:eastAsiaTheme="minorEastAsia"/>
        </w:rPr>
        <w:t>yearly hydrogen delivery constraint</w:t>
      </w:r>
      <w:r w:rsidR="005C6214" w:rsidRPr="005C6214">
        <w:rPr>
          <w:rFonts w:eastAsiaTheme="minorEastAsia"/>
        </w:rPr>
        <w:t xml:space="preserve"> </w:t>
      </w:r>
      <w:r w:rsidR="005C6214">
        <w:rPr>
          <w:rFonts w:eastAsiaTheme="minorEastAsia"/>
        </w:rPr>
        <w:tab/>
        <w:t>Eq. #7</w:t>
      </w:r>
    </w:p>
    <w:p w14:paraId="61ECEA7C" w14:textId="64E639F2" w:rsidR="00DF7243" w:rsidRDefault="00DF7243" w:rsidP="00171CBE">
      <w:pPr>
        <w:spacing w:before="240" w:after="0"/>
      </w:pPr>
      <w:r>
        <w:t>with:</w:t>
      </w:r>
    </w:p>
    <w:p w14:paraId="04A1C463" w14:textId="47C330C6" w:rsidR="00DF7243" w:rsidRDefault="00000000" w:rsidP="00DE33BB">
      <w:pPr>
        <w:spacing w:before="240" w:after="0"/>
        <w:jc w:val="right"/>
      </w:pPr>
      <m:oMath>
        <m:sSub>
          <m:sSubPr>
            <m:ctrlPr>
              <w:rPr>
                <w:rFonts w:ascii="Cambria Math" w:hAnsi="Cambria Math"/>
                <w:i/>
              </w:rPr>
            </m:ctrlPr>
          </m:sSubPr>
          <m:e>
            <m:r>
              <w:rPr>
                <w:rFonts w:ascii="Cambria Math" w:hAnsi="Cambria Math"/>
              </w:rPr>
              <m:t>∀ a∈a=1…x: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a</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x</m:t>
                    </m:r>
                  </m:den>
                </m:f>
              </m:e>
            </m:d>
            <m:r>
              <w:rPr>
                <w:rFonts w:ascii="Cambria Math" w:hAnsi="Cambria Math"/>
              </w:rPr>
              <m:t>+1</m:t>
            </m:r>
          </m:sub>
          <m:sup>
            <m:r>
              <w:rPr>
                <w:rFonts w:ascii="Cambria Math" w:hAnsi="Cambria Math"/>
              </w:rPr>
              <m:t>a*(</m:t>
            </m:r>
            <m:f>
              <m:fPr>
                <m:ctrlPr>
                  <w:rPr>
                    <w:rFonts w:ascii="Cambria Math" w:hAnsi="Cambria Math"/>
                    <w:i/>
                  </w:rPr>
                </m:ctrlPr>
              </m:fPr>
              <m:num>
                <m:r>
                  <w:rPr>
                    <w:rFonts w:ascii="Cambria Math" w:hAnsi="Cambria Math"/>
                  </w:rPr>
                  <m:t>n</m:t>
                </m:r>
              </m:num>
              <m:den>
                <m:r>
                  <w:rPr>
                    <w:rFonts w:ascii="Cambria Math" w:hAnsi="Cambria Math"/>
                  </w:rPr>
                  <m:t>x</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r w:rsidR="00AA0767" w:rsidRPr="00AA0767">
        <w:rPr>
          <w:rFonts w:eastAsiaTheme="minorEastAsia"/>
        </w:rPr>
        <w:t xml:space="preserve"> </w:t>
      </w:r>
      <w:r w:rsidR="00AA0767">
        <w:rPr>
          <w:rFonts w:eastAsiaTheme="minorEastAsia"/>
        </w:rPr>
        <w:tab/>
      </w:r>
      <w:r w:rsidR="00AA0767">
        <w:rPr>
          <w:rFonts w:eastAsiaTheme="minorEastAsia"/>
        </w:rPr>
        <w:tab/>
        <w:t>Eq. #8</w:t>
      </w:r>
    </w:p>
    <w:p w14:paraId="4911EB91" w14:textId="4CDB40E6" w:rsidR="00F67E15" w:rsidRDefault="00000000" w:rsidP="00DE33BB">
      <w:pPr>
        <w:spacing w:before="240" w:after="0"/>
        <w:jc w:val="right"/>
      </w:pPr>
      <m:oMath>
        <m:sSub>
          <m:sSubPr>
            <m:ctrlPr>
              <w:rPr>
                <w:rFonts w:ascii="Cambria Math" w:hAnsi="Cambria Math"/>
                <w:i/>
              </w:rPr>
            </m:ctrlPr>
          </m:sSubPr>
          <m:e>
            <m:r>
              <w:rPr>
                <w:rFonts w:ascii="Cambria Math" w:hAnsi="Cambria Math"/>
              </w:rPr>
              <m:t>∀ b∈b=1…y: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b</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b</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b-1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y</m:t>
                    </m:r>
                  </m:den>
                </m:f>
              </m:e>
            </m:d>
            <m:r>
              <w:rPr>
                <w:rFonts w:ascii="Cambria Math" w:hAnsi="Cambria Math"/>
              </w:rPr>
              <m:t>+1</m:t>
            </m:r>
          </m:sub>
          <m:sup>
            <m:r>
              <w:rPr>
                <w:rFonts w:ascii="Cambria Math" w:hAnsi="Cambria Math"/>
              </w:rPr>
              <m:t>b*(</m:t>
            </m:r>
            <m:f>
              <m:fPr>
                <m:ctrlPr>
                  <w:rPr>
                    <w:rFonts w:ascii="Cambria Math" w:hAnsi="Cambria Math"/>
                    <w:i/>
                  </w:rPr>
                </m:ctrlPr>
              </m:fPr>
              <m:num>
                <m:r>
                  <w:rPr>
                    <w:rFonts w:ascii="Cambria Math" w:hAnsi="Cambria Math"/>
                  </w:rPr>
                  <m:t>n</m:t>
                </m:r>
              </m:num>
              <m:den>
                <m:r>
                  <w:rPr>
                    <w:rFonts w:ascii="Cambria Math" w:hAnsi="Cambria Math"/>
                  </w:rPr>
                  <m:t>y</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r w:rsidR="00AA0767" w:rsidRPr="00AA0767">
        <w:rPr>
          <w:rFonts w:eastAsiaTheme="minorEastAsia"/>
        </w:rPr>
        <w:t xml:space="preserve"> </w:t>
      </w:r>
      <w:r w:rsidR="00AA0767">
        <w:rPr>
          <w:rFonts w:eastAsiaTheme="minorEastAsia"/>
        </w:rPr>
        <w:tab/>
      </w:r>
      <w:r w:rsidR="00AA0767">
        <w:rPr>
          <w:rFonts w:eastAsiaTheme="minorEastAsia"/>
        </w:rPr>
        <w:tab/>
        <w:t>Eq. #9</w:t>
      </w:r>
    </w:p>
    <w:p w14:paraId="566E8A9C" w14:textId="309EA986" w:rsidR="00F67E15" w:rsidRDefault="00000000" w:rsidP="00DE33BB">
      <w:pPr>
        <w:spacing w:before="240" w:after="0"/>
        <w:jc w:val="right"/>
      </w:pPr>
      <m:oMath>
        <m:sSub>
          <m:sSubPr>
            <m:ctrlPr>
              <w:rPr>
                <w:rFonts w:ascii="Cambria Math" w:hAnsi="Cambria Math"/>
                <w:i/>
              </w:rPr>
            </m:ctrlPr>
          </m:sSubPr>
          <m:e>
            <m:r>
              <w:rPr>
                <w:rFonts w:ascii="Cambria Math" w:hAnsi="Cambria Math"/>
              </w:rPr>
              <m:t>∀ c∈c=1…z: (</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 xml:space="preserve">i= </m:t>
            </m:r>
            <m:d>
              <m:dPr>
                <m:ctrlPr>
                  <w:rPr>
                    <w:rFonts w:ascii="Cambria Math" w:hAnsi="Cambria Math"/>
                    <w:i/>
                  </w:rPr>
                </m:ctrlPr>
              </m:dPr>
              <m:e>
                <m:r>
                  <w:rPr>
                    <w:rFonts w:ascii="Cambria Math" w:hAnsi="Cambria Math"/>
                  </w:rPr>
                  <m:t>c-1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z</m:t>
                    </m:r>
                  </m:den>
                </m:f>
              </m:e>
            </m:d>
            <m:r>
              <w:rPr>
                <w:rFonts w:ascii="Cambria Math" w:hAnsi="Cambria Math"/>
              </w:rPr>
              <m:t>+1</m:t>
            </m:r>
          </m:sub>
          <m:sup>
            <m:r>
              <w:rPr>
                <w:rFonts w:ascii="Cambria Math" w:hAnsi="Cambria Math"/>
              </w:rPr>
              <m:t>c*(</m:t>
            </m:r>
            <m:f>
              <m:fPr>
                <m:ctrlPr>
                  <w:rPr>
                    <w:rFonts w:ascii="Cambria Math" w:hAnsi="Cambria Math"/>
                    <w:i/>
                  </w:rPr>
                </m:ctrlPr>
              </m:fPr>
              <m:num>
                <m:r>
                  <w:rPr>
                    <w:rFonts w:ascii="Cambria Math" w:hAnsi="Cambria Math"/>
                  </w:rPr>
                  <m:t>n</m:t>
                </m:r>
              </m:num>
              <m:den>
                <m:r>
                  <w:rPr>
                    <w:rFonts w:ascii="Cambria Math" w:hAnsi="Cambria Math"/>
                  </w:rPr>
                  <m:t>z</m:t>
                </m:r>
              </m:den>
            </m:f>
            <m:r>
              <w:rPr>
                <w:rFonts w:ascii="Cambria Math" w:hAnsi="Cambria Math"/>
              </w:rPr>
              <m:t>)</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UD</m:t>
                    </m:r>
                  </m:sub>
                </m:sSub>
                <m:r>
                  <w:rPr>
                    <w:rFonts w:ascii="Cambria Math" w:hAnsi="Cambria Math"/>
                  </w:rPr>
                  <m: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e>
              <m:sub>
                <m:r>
                  <w:rPr>
                    <w:rFonts w:ascii="Cambria Math" w:hAnsi="Cambria Math"/>
                  </w:rPr>
                  <m:t>i</m:t>
                </m:r>
              </m:sub>
            </m:sSub>
          </m:e>
        </m:nary>
      </m:oMath>
      <w:r w:rsidR="00AA0767" w:rsidRPr="00AA0767">
        <w:rPr>
          <w:rFonts w:eastAsiaTheme="minorEastAsia"/>
        </w:rPr>
        <w:t xml:space="preserve"> </w:t>
      </w:r>
      <w:r w:rsidR="00AA0767">
        <w:rPr>
          <w:rFonts w:eastAsiaTheme="minorEastAsia"/>
        </w:rPr>
        <w:tab/>
      </w:r>
      <w:r w:rsidR="007C6EA3">
        <w:rPr>
          <w:rFonts w:eastAsiaTheme="minorEastAsia"/>
        </w:rPr>
        <w:t xml:space="preserve">           E</w:t>
      </w:r>
      <w:r w:rsidR="00AA0767">
        <w:rPr>
          <w:rFonts w:eastAsiaTheme="minorEastAsia"/>
        </w:rPr>
        <w:t>q. #10</w:t>
      </w:r>
    </w:p>
    <w:p w14:paraId="0AD98358" w14:textId="018EB3AB" w:rsidR="00171CBE" w:rsidRDefault="00171CBE" w:rsidP="00171CBE">
      <w:pPr>
        <w:spacing w:before="240" w:after="0"/>
      </w:pPr>
      <w:r>
        <w:t>where:</w:t>
      </w:r>
    </w:p>
    <w:p w14:paraId="5590750C" w14:textId="1393459B" w:rsidR="00171CBE" w:rsidRDefault="00171CBE" w:rsidP="00171CBE">
      <w:pPr>
        <w:pStyle w:val="ListParagraph"/>
        <w:numPr>
          <w:ilvl w:val="0"/>
          <w:numId w:val="1"/>
        </w:numPr>
        <w:spacing w:before="240" w:after="0"/>
      </w:pPr>
      <w:proofErr w:type="spellStart"/>
      <w:r w:rsidRPr="00DE33BB">
        <w:rPr>
          <w:i/>
          <w:iCs/>
        </w:rPr>
        <w:t>i</w:t>
      </w:r>
      <w:proofErr w:type="spellEnd"/>
      <w:r>
        <w:t xml:space="preserve"> = each hour per year, n = total hours per year = 8760</w:t>
      </w:r>
    </w:p>
    <w:p w14:paraId="6620BE23" w14:textId="5E8A70E6" w:rsidR="00171CBE" w:rsidRDefault="00171CBE" w:rsidP="00171CBE">
      <w:pPr>
        <w:pStyle w:val="ListParagraph"/>
        <w:numPr>
          <w:ilvl w:val="0"/>
          <w:numId w:val="1"/>
        </w:numPr>
        <w:spacing w:before="240" w:after="0"/>
      </w:pPr>
      <w:r w:rsidRPr="00DE33BB">
        <w:rPr>
          <w:i/>
          <w:iCs/>
        </w:rPr>
        <w:t>x</w:t>
      </w:r>
      <w:r>
        <w:t xml:space="preserve"> = each day per year, </w:t>
      </w:r>
      <w:r w:rsidR="00117930">
        <w:t>a</w:t>
      </w:r>
      <w:r>
        <w:t xml:space="preserve"> = total days per year = 365</w:t>
      </w:r>
    </w:p>
    <w:p w14:paraId="23930DA4" w14:textId="6257FC51" w:rsidR="00171CBE" w:rsidRDefault="00171CBE" w:rsidP="00171CBE">
      <w:pPr>
        <w:pStyle w:val="ListParagraph"/>
        <w:numPr>
          <w:ilvl w:val="0"/>
          <w:numId w:val="1"/>
        </w:numPr>
        <w:spacing w:before="240" w:after="0"/>
      </w:pPr>
      <w:r w:rsidRPr="00DE33BB">
        <w:rPr>
          <w:i/>
          <w:iCs/>
        </w:rPr>
        <w:t>y</w:t>
      </w:r>
      <w:r>
        <w:t xml:space="preserve"> = </w:t>
      </w:r>
      <w:r w:rsidR="00117930">
        <w:t>each</w:t>
      </w:r>
      <w:r>
        <w:t xml:space="preserve"> month per year</w:t>
      </w:r>
      <w:r w:rsidR="00117930">
        <w:t>, b = total months per year = 12</w:t>
      </w:r>
    </w:p>
    <w:p w14:paraId="2C7BD83C" w14:textId="4F3B0395" w:rsidR="00171CBE" w:rsidRDefault="00171CBE" w:rsidP="00171CBE">
      <w:pPr>
        <w:pStyle w:val="ListParagraph"/>
        <w:numPr>
          <w:ilvl w:val="0"/>
          <w:numId w:val="1"/>
        </w:numPr>
        <w:spacing w:before="240" w:after="0"/>
      </w:pPr>
      <w:r w:rsidRPr="00DE33BB">
        <w:rPr>
          <w:i/>
          <w:iCs/>
        </w:rPr>
        <w:t>z</w:t>
      </w:r>
      <w:r>
        <w:t xml:space="preserve"> = </w:t>
      </w:r>
      <w:r w:rsidR="00117930">
        <w:t>each year per year, c = total years per year = 1</w:t>
      </w:r>
    </w:p>
    <w:p w14:paraId="5CC359D5" w14:textId="5603CCB8" w:rsidR="00171CBE" w:rsidRDefault="00BE09C0" w:rsidP="00171CBE">
      <w:pPr>
        <w:pStyle w:val="ListParagraph"/>
        <w:numPr>
          <w:ilvl w:val="0"/>
          <w:numId w:val="1"/>
        </w:numPr>
        <w:spacing w:before="240" w:after="0"/>
      </w:pPr>
      <w:r w:rsidRPr="00DE33BB">
        <w:rPr>
          <w:i/>
          <w:iCs/>
        </w:rPr>
        <w:t>P</w:t>
      </w:r>
      <w:r w:rsidR="00286387" w:rsidRPr="00DE33BB">
        <w:rPr>
          <w:i/>
          <w:iCs/>
          <w:vertAlign w:val="subscript"/>
        </w:rPr>
        <w:t>E</w:t>
      </w:r>
      <w:r w:rsidR="00117930">
        <w:t xml:space="preserve"> = yearly hydrogen production rate</w:t>
      </w:r>
      <w:r w:rsidR="000B62BD">
        <w:t xml:space="preserve"> for electricity-based production</w:t>
      </w:r>
      <w:r w:rsidR="00117930">
        <w:t xml:space="preserve"> (kg H</w:t>
      </w:r>
      <w:r w:rsidR="00117930">
        <w:rPr>
          <w:vertAlign w:val="subscript"/>
        </w:rPr>
        <w:t>2</w:t>
      </w:r>
      <w:r w:rsidR="00117930">
        <w:t xml:space="preserve"> per year)</w:t>
      </w:r>
    </w:p>
    <w:p w14:paraId="6108A865" w14:textId="756DA82B" w:rsidR="00171CBE" w:rsidRDefault="00171CBE" w:rsidP="0058603C">
      <w:pPr>
        <w:spacing w:before="240" w:after="0"/>
      </w:pPr>
    </w:p>
    <w:p w14:paraId="032762CA" w14:textId="53590D7B" w:rsidR="00BC411A" w:rsidRDefault="00CF6424" w:rsidP="00171CBE">
      <w:r>
        <w:t>Grid C</w:t>
      </w:r>
      <w:r w:rsidR="00EB3A4E">
        <w:t>onnection</w:t>
      </w:r>
      <w:r w:rsidR="00063F53">
        <w:t xml:space="preserve"> Capacity Constraints:</w:t>
      </w:r>
    </w:p>
    <w:p w14:paraId="31BB712D" w14:textId="6DCB417E" w:rsidR="00C8506D" w:rsidRPr="002C5AB0"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G</m:t>
                    </m:r>
                  </m:sub>
                </m:sSub>
              </m:e>
            </m:d>
          </m:e>
          <m:sub>
            <m:r>
              <w:rPr>
                <w:rFonts w:ascii="Cambria Math" w:hAnsi="Cambria Math"/>
              </w:rPr>
              <m:t>i</m:t>
            </m:r>
          </m:sub>
        </m:sSub>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m:t>
        </m:r>
      </m:oMath>
      <w:r w:rsidR="007C6EA3" w:rsidRPr="007C6EA3">
        <w:rPr>
          <w:rFonts w:eastAsiaTheme="minorEastAsia"/>
        </w:rPr>
        <w:t xml:space="preserve"> </w:t>
      </w:r>
      <w:r w:rsidR="007C6EA3">
        <w:rPr>
          <w:rFonts w:eastAsiaTheme="minorEastAsia"/>
        </w:rPr>
        <w:tab/>
      </w:r>
      <w:r w:rsidR="007C6EA3">
        <w:rPr>
          <w:rFonts w:eastAsiaTheme="minorEastAsia"/>
        </w:rPr>
        <w:tab/>
      </w:r>
      <w:r w:rsidR="007C6EA3">
        <w:rPr>
          <w:rFonts w:eastAsiaTheme="minorEastAsia"/>
        </w:rPr>
        <w:tab/>
      </w:r>
      <w:r w:rsidR="007C6EA3">
        <w:rPr>
          <w:rFonts w:eastAsiaTheme="minorEastAsia"/>
        </w:rPr>
        <w:tab/>
      </w:r>
      <w:r w:rsidR="007C6EA3">
        <w:rPr>
          <w:rFonts w:eastAsiaTheme="minorEastAsia"/>
        </w:rPr>
        <w:tab/>
        <w:t>Eq. #</w:t>
      </w:r>
      <w:r w:rsidR="00100C23">
        <w:rPr>
          <w:rFonts w:eastAsiaTheme="minorEastAsia"/>
        </w:rPr>
        <w:t>11</w:t>
      </w:r>
    </w:p>
    <w:p w14:paraId="4E1E1075" w14:textId="77777777" w:rsidR="00435E99" w:rsidRDefault="00435E99" w:rsidP="002C5AB0">
      <w:pPr>
        <w:spacing w:after="0"/>
        <w:rPr>
          <w:rFonts w:eastAsiaTheme="minorEastAsia"/>
        </w:rPr>
      </w:pPr>
    </w:p>
    <w:p w14:paraId="259E5A01" w14:textId="2C049214" w:rsidR="00D50A40" w:rsidRDefault="00000000" w:rsidP="00DE33BB">
      <w:pPr>
        <w:spacing w:after="0"/>
        <w:jc w:val="right"/>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N</m:t>
                    </m:r>
                  </m:sub>
                </m:sSub>
              </m:e>
            </m:d>
          </m:e>
          <m:sub>
            <m:r>
              <w:rPr>
                <w:rFonts w:ascii="Cambria Math" w:hAnsi="Cambria Math"/>
              </w:rPr>
              <m:t>i</m:t>
            </m:r>
          </m:sub>
        </m:sSub>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m:t>
        </m:r>
      </m:oMath>
      <w:r w:rsidR="007C6EA3" w:rsidRPr="007C6EA3">
        <w:rPr>
          <w:rFonts w:eastAsiaTheme="minorEastAsia"/>
        </w:rPr>
        <w:t xml:space="preserve"> </w:t>
      </w:r>
      <w:r w:rsidR="00100C23">
        <w:rPr>
          <w:rFonts w:eastAsiaTheme="minorEastAsia"/>
        </w:rPr>
        <w:tab/>
      </w:r>
      <w:r w:rsidR="00100C23">
        <w:rPr>
          <w:rFonts w:eastAsiaTheme="minorEastAsia"/>
        </w:rPr>
        <w:tab/>
      </w:r>
      <w:r w:rsidR="00100C23">
        <w:rPr>
          <w:rFonts w:eastAsiaTheme="minorEastAsia"/>
        </w:rPr>
        <w:tab/>
      </w:r>
      <w:r w:rsidR="00100C23">
        <w:rPr>
          <w:rFonts w:eastAsiaTheme="minorEastAsia"/>
        </w:rPr>
        <w:tab/>
      </w:r>
      <w:r w:rsidR="00100C23">
        <w:rPr>
          <w:rFonts w:eastAsiaTheme="minorEastAsia"/>
        </w:rPr>
        <w:tab/>
      </w:r>
      <w:r w:rsidR="007C6EA3">
        <w:rPr>
          <w:rFonts w:eastAsiaTheme="minorEastAsia"/>
        </w:rPr>
        <w:t>Eq. #</w:t>
      </w:r>
      <w:r w:rsidR="00100C23">
        <w:rPr>
          <w:rFonts w:eastAsiaTheme="minorEastAsia"/>
        </w:rPr>
        <w:t>12</w:t>
      </w:r>
    </w:p>
    <w:p w14:paraId="0DA3B724" w14:textId="63859F81" w:rsidR="00D50A40" w:rsidRDefault="00D50A40" w:rsidP="00DE33BB">
      <w:pPr>
        <w:spacing w:before="240"/>
      </w:pPr>
      <w:r>
        <w:t xml:space="preserve">Grid </w:t>
      </w:r>
      <w:r w:rsidR="00351D0E">
        <w:t>Use Allowance</w:t>
      </w:r>
      <w:r>
        <w:t>:</w:t>
      </w:r>
    </w:p>
    <w:p w14:paraId="26511FB6" w14:textId="3D0DDCE3" w:rsidR="000B3D2F" w:rsidRDefault="00000000" w:rsidP="00DE33BB">
      <w:pPr>
        <w:spacing w:after="0"/>
        <w:jc w:val="right"/>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G</m:t>
                        </m:r>
                      </m:sub>
                    </m:sSub>
                  </m:e>
                </m:d>
              </m:e>
              <m:sub>
                <m:r>
                  <w:rPr>
                    <w:rFonts w:ascii="Cambria Math" w:hAnsi="Cambria Math"/>
                  </w:rPr>
                  <m:t>i</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eastAsiaTheme="minorEastAsia"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N</m:t>
                            </m:r>
                          </m:sub>
                        </m:sSub>
                      </m:e>
                    </m:d>
                  </m:e>
                  <m:sub>
                    <m:r>
                      <w:rPr>
                        <w:rFonts w:ascii="Cambria Math" w:hAnsi="Cambria Math"/>
                      </w:rPr>
                      <m:t>i</m:t>
                    </m:r>
                  </m:sub>
                </m:sSub>
                <m:ctrlPr>
                  <w:rPr>
                    <w:rFonts w:ascii="Cambria Math" w:hAnsi="Cambria Math"/>
                    <w:i/>
                  </w:rPr>
                </m:ctrlPr>
              </m:e>
            </m:d>
          </m:e>
        </m:nary>
      </m:oMath>
      <w:r w:rsidR="00707E46" w:rsidRPr="00707E46">
        <w:rPr>
          <w:rFonts w:eastAsiaTheme="minorEastAsia"/>
        </w:rPr>
        <w:t xml:space="preserve"> </w:t>
      </w:r>
      <w:r w:rsidR="00707E46">
        <w:rPr>
          <w:rFonts w:eastAsiaTheme="minorEastAsia"/>
        </w:rPr>
        <w:tab/>
      </w:r>
      <w:r w:rsidR="00707E46">
        <w:rPr>
          <w:rFonts w:eastAsiaTheme="minorEastAsia"/>
        </w:rPr>
        <w:tab/>
      </w:r>
      <w:r w:rsidR="00707E46">
        <w:rPr>
          <w:rFonts w:eastAsiaTheme="minorEastAsia"/>
        </w:rPr>
        <w:tab/>
        <w:t xml:space="preserve">      Eq. #13</w:t>
      </w:r>
    </w:p>
    <w:p w14:paraId="7F657F7C" w14:textId="77777777" w:rsidR="000B3D2F" w:rsidRDefault="000B3D2F" w:rsidP="00DE33BB">
      <w:pPr>
        <w:spacing w:before="240"/>
        <w:rPr>
          <w:rFonts w:eastAsiaTheme="minorEastAsia"/>
        </w:rPr>
      </w:pPr>
      <w:r>
        <w:rPr>
          <w:rFonts w:eastAsiaTheme="minorEastAsia"/>
        </w:rPr>
        <w:lastRenderedPageBreak/>
        <w:t>where:</w:t>
      </w:r>
    </w:p>
    <w:p w14:paraId="1213B3AE" w14:textId="07AD1A62" w:rsidR="00C3022A" w:rsidRDefault="00C3022A" w:rsidP="00C3022A">
      <w:pPr>
        <w:pStyle w:val="ListParagraph"/>
        <w:numPr>
          <w:ilvl w:val="0"/>
          <w:numId w:val="1"/>
        </w:numPr>
        <w:spacing w:after="0"/>
        <w:rPr>
          <w:rFonts w:eastAsiaTheme="minorEastAsia"/>
        </w:rPr>
      </w:pPr>
      <w:r w:rsidRPr="00DE33BB">
        <w:rPr>
          <w:rFonts w:eastAsiaTheme="minorEastAsia" w:cs="Times New Roman"/>
          <w:i/>
          <w:iCs/>
        </w:rPr>
        <w:t>G</w:t>
      </w:r>
      <w:r w:rsidRPr="00DE33BB">
        <w:rPr>
          <w:rFonts w:eastAsiaTheme="minorEastAsia" w:cs="Times New Roman"/>
          <w:i/>
          <w:iCs/>
          <w:vertAlign w:val="subscript"/>
        </w:rPr>
        <w:t>A</w:t>
      </w:r>
      <w:r w:rsidR="000B3D2F">
        <w:rPr>
          <w:rFonts w:eastAsiaTheme="minorEastAsia"/>
        </w:rPr>
        <w:t xml:space="preserve"> = </w:t>
      </w:r>
      <w:r w:rsidR="00BF4870">
        <w:rPr>
          <w:rFonts w:eastAsiaTheme="minorEastAsia"/>
        </w:rPr>
        <w:t xml:space="preserve">fraction of </w:t>
      </w:r>
      <w:r w:rsidR="009B0457">
        <w:rPr>
          <w:rFonts w:eastAsiaTheme="minorEastAsia"/>
        </w:rPr>
        <w:t>total electricity</w:t>
      </w:r>
      <w:r w:rsidR="00000D0E">
        <w:rPr>
          <w:rFonts w:eastAsiaTheme="minorEastAsia"/>
        </w:rPr>
        <w:t xml:space="preserve"> at hydrogen production facility that can be from the grid</w:t>
      </w:r>
      <w:r w:rsidR="00D42059">
        <w:rPr>
          <w:rFonts w:eastAsiaTheme="minorEastAsia"/>
        </w:rPr>
        <w:t xml:space="preserve">. This is </w:t>
      </w:r>
      <w:r w:rsidR="00393981">
        <w:rPr>
          <w:rFonts w:eastAsiaTheme="minorEastAsia"/>
        </w:rPr>
        <w:t xml:space="preserve">set to 1 in the </w:t>
      </w:r>
      <w:r w:rsidR="00DA13C0">
        <w:rPr>
          <w:rFonts w:eastAsiaTheme="minorEastAsia"/>
        </w:rPr>
        <w:t xml:space="preserve">hourly </w:t>
      </w:r>
      <w:r w:rsidR="00393981">
        <w:rPr>
          <w:rFonts w:eastAsiaTheme="minorEastAsia"/>
          <w:i/>
          <w:iCs/>
        </w:rPr>
        <w:t>PV/Storage/Grid*</w:t>
      </w:r>
      <w:r w:rsidR="00EE642C">
        <w:rPr>
          <w:rFonts w:eastAsiaTheme="minorEastAsia"/>
          <w:i/>
          <w:iCs/>
        </w:rPr>
        <w:t xml:space="preserve"> </w:t>
      </w:r>
      <w:r w:rsidR="00EE642C">
        <w:rPr>
          <w:rFonts w:eastAsiaTheme="minorEastAsia"/>
        </w:rPr>
        <w:t>pathway</w:t>
      </w:r>
      <w:r w:rsidR="00393981">
        <w:rPr>
          <w:rFonts w:eastAsiaTheme="minorEastAsia"/>
        </w:rPr>
        <w:t xml:space="preserve"> </w:t>
      </w:r>
      <w:r w:rsidR="00EE642C">
        <w:rPr>
          <w:rFonts w:eastAsiaTheme="minorEastAsia"/>
        </w:rPr>
        <w:t>and set to 0.1 in the</w:t>
      </w:r>
      <w:r w:rsidR="00DA13C0">
        <w:rPr>
          <w:rFonts w:eastAsiaTheme="minorEastAsia"/>
        </w:rPr>
        <w:t xml:space="preserve"> hourly</w:t>
      </w:r>
      <w:r w:rsidR="00EE642C">
        <w:rPr>
          <w:rFonts w:eastAsiaTheme="minorEastAsia"/>
        </w:rPr>
        <w:t xml:space="preserve"> </w:t>
      </w:r>
      <w:r w:rsidR="00EE642C">
        <w:rPr>
          <w:rFonts w:eastAsiaTheme="minorEastAsia"/>
          <w:i/>
          <w:iCs/>
        </w:rPr>
        <w:t>PV/Storage/Grid**</w:t>
      </w:r>
      <w:r w:rsidR="00EE642C">
        <w:rPr>
          <w:rFonts w:eastAsiaTheme="minorEastAsia"/>
        </w:rPr>
        <w:t xml:space="preserve"> pathway.</w:t>
      </w:r>
    </w:p>
    <w:p w14:paraId="00628ECF" w14:textId="77777777" w:rsidR="00C3022A" w:rsidRPr="00DE33BB" w:rsidRDefault="00C3022A" w:rsidP="00C3022A">
      <w:pPr>
        <w:spacing w:after="0"/>
        <w:rPr>
          <w:rFonts w:eastAsiaTheme="minorEastAsia"/>
        </w:rPr>
      </w:pPr>
    </w:p>
    <w:p w14:paraId="7C000B5E" w14:textId="75903C49" w:rsidR="00063F53" w:rsidRPr="00435E99" w:rsidRDefault="00063F53" w:rsidP="00DE33BB">
      <w:pPr>
        <w:spacing w:after="0"/>
        <w:rPr>
          <w:rFonts w:eastAsiaTheme="minorEastAsia"/>
        </w:rPr>
      </w:pPr>
      <w:r>
        <w:rPr>
          <w:rFonts w:eastAsiaTheme="minorEastAsia"/>
        </w:rPr>
        <w:t>Energy Storage Balance:</w:t>
      </w:r>
    </w:p>
    <w:p w14:paraId="601467C8" w14:textId="6D7618FF" w:rsidR="002C5AB0" w:rsidRPr="00FA6CCC" w:rsidRDefault="00000000" w:rsidP="00DE33BB">
      <w:pPr>
        <w:spacing w:before="240"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oMath>
      <w:r w:rsidR="00707E46" w:rsidRPr="00707E46">
        <w:rPr>
          <w:rFonts w:eastAsiaTheme="minorEastAsia"/>
        </w:rPr>
        <w:t xml:space="preserve"> </w:t>
      </w:r>
      <w:r w:rsidR="002D6847">
        <w:rPr>
          <w:rFonts w:eastAsiaTheme="minorEastAsia"/>
        </w:rPr>
        <w:tab/>
      </w:r>
      <w:r w:rsidR="002D6847">
        <w:rPr>
          <w:rFonts w:eastAsiaTheme="minorEastAsia"/>
        </w:rPr>
        <w:tab/>
      </w:r>
      <w:r w:rsidR="00707E46">
        <w:rPr>
          <w:rFonts w:eastAsiaTheme="minorEastAsia"/>
        </w:rPr>
        <w:t>Eq. #</w:t>
      </w:r>
      <w:r w:rsidR="002D6847">
        <w:rPr>
          <w:rFonts w:eastAsiaTheme="minorEastAsia"/>
        </w:rPr>
        <w:t>14</w:t>
      </w:r>
    </w:p>
    <w:p w14:paraId="6FC401C5" w14:textId="4D84DC2D" w:rsidR="00FA6CCC" w:rsidRDefault="00FA6CCC" w:rsidP="00C8506D">
      <w:pPr>
        <w:spacing w:after="0"/>
        <w:rPr>
          <w:rFonts w:eastAsiaTheme="minorEastAsia"/>
        </w:rPr>
      </w:pPr>
    </w:p>
    <w:p w14:paraId="7CFF7CB1" w14:textId="649EE33F" w:rsidR="00FA6CCC" w:rsidRPr="008878C6"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η</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oMath>
      <w:r w:rsidR="00707E46" w:rsidRPr="00707E46">
        <w:rPr>
          <w:rFonts w:eastAsiaTheme="minorEastAsia"/>
        </w:rPr>
        <w:t xml:space="preserve"> </w:t>
      </w:r>
      <w:r w:rsidR="002D6847">
        <w:rPr>
          <w:rFonts w:eastAsiaTheme="minorEastAsia"/>
        </w:rPr>
        <w:tab/>
      </w:r>
      <w:r w:rsidR="002D6847">
        <w:rPr>
          <w:rFonts w:eastAsiaTheme="minorEastAsia"/>
        </w:rPr>
        <w:tab/>
      </w:r>
      <w:r w:rsidR="00707E46">
        <w:rPr>
          <w:rFonts w:eastAsiaTheme="minorEastAsia"/>
        </w:rPr>
        <w:t>Eq. #</w:t>
      </w:r>
      <w:r w:rsidR="002D6847">
        <w:rPr>
          <w:rFonts w:eastAsiaTheme="minorEastAsia"/>
        </w:rPr>
        <w:t>15</w:t>
      </w:r>
    </w:p>
    <w:p w14:paraId="19D5BBEF" w14:textId="77777777" w:rsidR="008878C6" w:rsidRPr="008878C6" w:rsidRDefault="008878C6" w:rsidP="00C8506D">
      <w:pPr>
        <w:spacing w:after="0"/>
        <w:rPr>
          <w:rFonts w:eastAsiaTheme="minorEastAsia"/>
        </w:rPr>
      </w:pPr>
    </w:p>
    <w:p w14:paraId="47EFE57D" w14:textId="28AAE972" w:rsidR="008878C6" w:rsidRDefault="008878C6" w:rsidP="008878C6">
      <w:pPr>
        <w:rPr>
          <w:rFonts w:eastAsiaTheme="minorEastAsia"/>
        </w:rPr>
      </w:pPr>
      <w:r>
        <w:rPr>
          <w:rFonts w:eastAsiaTheme="minorEastAsia"/>
        </w:rPr>
        <w:t>where:</w:t>
      </w:r>
    </w:p>
    <w:p w14:paraId="52A4502D" w14:textId="792CEE08" w:rsidR="008878C6" w:rsidRDefault="00763825" w:rsidP="008878C6">
      <w:pPr>
        <w:pStyle w:val="ListParagraph"/>
        <w:numPr>
          <w:ilvl w:val="0"/>
          <w:numId w:val="1"/>
        </w:numPr>
        <w:spacing w:after="0"/>
        <w:rPr>
          <w:rFonts w:eastAsiaTheme="minorEastAsia"/>
        </w:rPr>
      </w:pPr>
      <w:proofErr w:type="spellStart"/>
      <w:r w:rsidRPr="00DE33BB">
        <w:rPr>
          <w:rFonts w:eastAsiaTheme="minorEastAsia" w:cs="Times New Roman"/>
          <w:i/>
          <w:iCs/>
        </w:rPr>
        <w:t>η</w:t>
      </w:r>
      <w:r w:rsidRPr="00DE33BB">
        <w:rPr>
          <w:rFonts w:eastAsiaTheme="minorEastAsia"/>
          <w:i/>
          <w:iCs/>
          <w:vertAlign w:val="subscript"/>
        </w:rPr>
        <w:t>B</w:t>
      </w:r>
      <w:proofErr w:type="spellEnd"/>
      <w:r>
        <w:rPr>
          <w:rFonts w:eastAsiaTheme="minorEastAsia"/>
        </w:rPr>
        <w:t xml:space="preserve"> = battery storage efficiency</w:t>
      </w:r>
    </w:p>
    <w:p w14:paraId="4BB4A61C" w14:textId="021B7964" w:rsidR="00073A53" w:rsidRPr="0053731D" w:rsidRDefault="00073A53" w:rsidP="0053731D">
      <w:pPr>
        <w:pStyle w:val="ListParagraph"/>
        <w:numPr>
          <w:ilvl w:val="0"/>
          <w:numId w:val="1"/>
        </w:numPr>
        <w:spacing w:after="0"/>
        <w:rPr>
          <w:rFonts w:eastAsiaTheme="minorEastAsia"/>
        </w:rPr>
      </w:pPr>
      <w:proofErr w:type="spellStart"/>
      <w:r w:rsidRPr="00DE33BB">
        <w:rPr>
          <w:rFonts w:eastAsiaTheme="minorEastAsia" w:cs="Times New Roman"/>
          <w:i/>
          <w:iCs/>
        </w:rPr>
        <w:t>η</w:t>
      </w:r>
      <w:r w:rsidRPr="00DE33BB">
        <w:rPr>
          <w:rFonts w:eastAsiaTheme="minorEastAsia"/>
          <w:i/>
          <w:iCs/>
          <w:vertAlign w:val="subscript"/>
        </w:rPr>
        <w:t>T</w:t>
      </w:r>
      <w:proofErr w:type="spellEnd"/>
      <w:r>
        <w:rPr>
          <w:rFonts w:eastAsiaTheme="minorEastAsia"/>
        </w:rPr>
        <w:t xml:space="preserve"> = hydrogen tank storage efficiency</w:t>
      </w:r>
    </w:p>
    <w:p w14:paraId="299EE290" w14:textId="4F666742" w:rsidR="00AF1A00" w:rsidRDefault="00AF1A00" w:rsidP="00C8506D">
      <w:pPr>
        <w:spacing w:after="0"/>
        <w:rPr>
          <w:rFonts w:eastAsiaTheme="minorEastAsia"/>
        </w:rPr>
      </w:pPr>
    </w:p>
    <w:p w14:paraId="6D68A705" w14:textId="3645F129" w:rsidR="00AF1A00" w:rsidRPr="00522F39" w:rsidRDefault="00000000" w:rsidP="00DE33BB">
      <w:pPr>
        <w:spacing w:after="0"/>
        <w:jc w:val="right"/>
        <w:rPr>
          <w:rFonts w:eastAsiaTheme="minorEastAsia"/>
        </w:rPr>
      </w:p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1</m:t>
            </m:r>
          </m:sub>
        </m:sSub>
        <m:r>
          <w:rPr>
            <w:rFonts w:ascii="Cambria Math" w:hAnsi="Cambria Math"/>
          </w:rPr>
          <m:t xml:space="preserve"> =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n</m:t>
            </m:r>
          </m:sub>
        </m:sSub>
      </m:oMath>
      <w:r w:rsidR="002D6847" w:rsidRPr="002D6847">
        <w:rPr>
          <w:rFonts w:eastAsiaTheme="minorEastAsia"/>
        </w:rPr>
        <w:t xml:space="preserve"> </w:t>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2D6847">
        <w:rPr>
          <w:rFonts w:eastAsiaTheme="minorEastAsia"/>
        </w:rPr>
        <w:t>Eq. #</w:t>
      </w:r>
      <w:r w:rsidR="00D644A7">
        <w:rPr>
          <w:rFonts w:eastAsiaTheme="minorEastAsia"/>
        </w:rPr>
        <w:t>16</w:t>
      </w:r>
    </w:p>
    <w:p w14:paraId="5881E795" w14:textId="0A9E299C" w:rsidR="00522F39" w:rsidRDefault="00522F39" w:rsidP="00C8506D">
      <w:pPr>
        <w:spacing w:after="0"/>
        <w:rPr>
          <w:rFonts w:eastAsiaTheme="minorEastAsia"/>
        </w:rPr>
      </w:pPr>
    </w:p>
    <w:p w14:paraId="01EF8B9F" w14:textId="05DE9E74" w:rsidR="00522F39" w:rsidRPr="007E3764" w:rsidRDefault="00000000" w:rsidP="00DE33BB">
      <w:pPr>
        <w:spacing w:after="0"/>
        <w:jc w:val="right"/>
        <w:rPr>
          <w:rFonts w:eastAsiaTheme="minorEastAsia"/>
        </w:rPr>
      </w:p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1</m:t>
            </m:r>
          </m:sub>
        </m:sSub>
        <m:r>
          <w:rPr>
            <w:rFonts w:ascii="Cambria Math" w:hAnsi="Cambria Math"/>
          </w:rPr>
          <m:t xml:space="preserve"> =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n</m:t>
            </m:r>
          </m:sub>
        </m:sSub>
      </m:oMath>
      <w:r w:rsidR="002D6847" w:rsidRPr="002D6847">
        <w:rPr>
          <w:rFonts w:eastAsiaTheme="minorEastAsia"/>
        </w:rPr>
        <w:t xml:space="preserve"> </w:t>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D644A7">
        <w:rPr>
          <w:rFonts w:eastAsiaTheme="minorEastAsia"/>
        </w:rPr>
        <w:tab/>
      </w:r>
      <w:r w:rsidR="002D6847">
        <w:rPr>
          <w:rFonts w:eastAsiaTheme="minorEastAsia"/>
        </w:rPr>
        <w:t>Eq. #</w:t>
      </w:r>
      <w:r w:rsidR="00D644A7">
        <w:rPr>
          <w:rFonts w:eastAsiaTheme="minorEastAsia"/>
        </w:rPr>
        <w:t>17</w:t>
      </w:r>
    </w:p>
    <w:p w14:paraId="70AEEE0E" w14:textId="34385D31" w:rsidR="00522F39" w:rsidRDefault="00E4739F" w:rsidP="00E4739F">
      <w:pPr>
        <w:spacing w:before="240" w:after="0"/>
        <w:rPr>
          <w:rFonts w:eastAsiaTheme="minorEastAsia"/>
        </w:rPr>
      </w:pPr>
      <w:r>
        <w:rPr>
          <w:rFonts w:eastAsiaTheme="minorEastAsia"/>
        </w:rPr>
        <w:t>Energy Storage Capacity Constraints:</w:t>
      </w:r>
    </w:p>
    <w:p w14:paraId="76461A5B" w14:textId="77777777" w:rsidR="0050053F" w:rsidRPr="007E3764" w:rsidRDefault="0050053F" w:rsidP="00C8506D">
      <w:pPr>
        <w:spacing w:after="0"/>
        <w:rPr>
          <w:rFonts w:eastAsiaTheme="minorEastAsia"/>
        </w:rPr>
      </w:pPr>
    </w:p>
    <w:p w14:paraId="19F9673D" w14:textId="005D0D75" w:rsidR="00790344" w:rsidRPr="00A212D1"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18</w:t>
      </w:r>
    </w:p>
    <w:p w14:paraId="5F042EAF" w14:textId="5B939112" w:rsidR="00A212D1" w:rsidRPr="00FA6CCC"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19</w:t>
      </w:r>
    </w:p>
    <w:p w14:paraId="257E72E0" w14:textId="7EF31D65" w:rsidR="007E3764" w:rsidRPr="005F0F61"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20</w:t>
      </w:r>
    </w:p>
    <w:p w14:paraId="34B73BFE" w14:textId="74855703" w:rsidR="005F0F61" w:rsidRDefault="005F0F61" w:rsidP="00DE33BB">
      <w:pPr>
        <w:spacing w:after="0"/>
        <w:jc w:val="right"/>
        <w:rPr>
          <w:rFonts w:eastAsiaTheme="minorEastAsia"/>
        </w:rPr>
      </w:pPr>
    </w:p>
    <w:p w14:paraId="434158DB" w14:textId="72997980" w:rsidR="005F0F61" w:rsidRPr="00A212D1"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21</w:t>
      </w:r>
    </w:p>
    <w:p w14:paraId="3CFA9B3B" w14:textId="7FE6477B" w:rsidR="005F0F61" w:rsidRPr="00FA6CCC"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22</w:t>
      </w:r>
    </w:p>
    <w:p w14:paraId="7521FFD2" w14:textId="7667ED7F" w:rsidR="005F0F61" w:rsidRPr="00E4739F"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e>
            </m:d>
          </m:e>
          <m:sub>
            <m:r>
              <w:rPr>
                <w:rFonts w:ascii="Cambria Math" w:hAnsi="Cambria Math"/>
              </w:rPr>
              <m:t>i</m:t>
            </m:r>
          </m:sub>
        </m:sSub>
        <m:r>
          <w:rPr>
            <w:rFonts w:ascii="Cambria Math" w:hAnsi="Cambria Math"/>
          </w:rPr>
          <m:t xml:space="preserve"> &lt;=(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r w:rsidR="00D644A7" w:rsidRPr="00D644A7">
        <w:rPr>
          <w:rFonts w:eastAsiaTheme="minorEastAsia"/>
        </w:rPr>
        <w:t xml:space="preserve"> </w:t>
      </w:r>
      <w:r w:rsidR="00DD7BFA">
        <w:rPr>
          <w:rFonts w:eastAsiaTheme="minorEastAsia"/>
        </w:rPr>
        <w:tab/>
      </w:r>
      <w:r w:rsidR="00DD7BFA">
        <w:rPr>
          <w:rFonts w:eastAsiaTheme="minorEastAsia"/>
        </w:rPr>
        <w:tab/>
      </w:r>
      <w:r w:rsidR="00DD7BFA">
        <w:rPr>
          <w:rFonts w:eastAsiaTheme="minorEastAsia"/>
        </w:rPr>
        <w:tab/>
      </w:r>
      <w:r w:rsidR="00DD7BFA">
        <w:rPr>
          <w:rFonts w:eastAsiaTheme="minorEastAsia"/>
        </w:rPr>
        <w:tab/>
      </w:r>
      <w:r w:rsidR="00D644A7">
        <w:rPr>
          <w:rFonts w:eastAsiaTheme="minorEastAsia"/>
        </w:rPr>
        <w:t>Eq. #</w:t>
      </w:r>
      <w:r w:rsidR="00DD7BFA">
        <w:rPr>
          <w:rFonts w:eastAsiaTheme="minorEastAsia"/>
        </w:rPr>
        <w:t>23</w:t>
      </w:r>
    </w:p>
    <w:p w14:paraId="7057DAFF" w14:textId="4664C489" w:rsidR="00E4739F" w:rsidRPr="007E3764" w:rsidRDefault="005652EC" w:rsidP="00E4739F">
      <w:pPr>
        <w:spacing w:before="240" w:after="0"/>
        <w:rPr>
          <w:rFonts w:eastAsiaTheme="minorEastAsia"/>
        </w:rPr>
      </w:pPr>
      <w:r>
        <w:rPr>
          <w:rFonts w:eastAsiaTheme="minorEastAsia"/>
        </w:rPr>
        <w:t xml:space="preserve">Land Area </w:t>
      </w:r>
      <w:r w:rsidR="0088139A">
        <w:rPr>
          <w:rFonts w:eastAsiaTheme="minorEastAsia"/>
        </w:rPr>
        <w:t>Calculation</w:t>
      </w:r>
      <w:r>
        <w:rPr>
          <w:rFonts w:eastAsiaTheme="minorEastAsia"/>
        </w:rPr>
        <w:t>:</w:t>
      </w:r>
    </w:p>
    <w:p w14:paraId="3A6802D4" w14:textId="77777777" w:rsidR="005F0F61" w:rsidRPr="007E3764" w:rsidRDefault="005F0F61" w:rsidP="00C8506D">
      <w:pPr>
        <w:spacing w:after="0"/>
        <w:rPr>
          <w:rFonts w:eastAsiaTheme="minorEastAsia"/>
        </w:rPr>
      </w:pPr>
    </w:p>
    <w:p w14:paraId="7F3F12A6" w14:textId="2A246ED1" w:rsidR="00C8506D" w:rsidRPr="00EC6C01" w:rsidRDefault="00000000" w:rsidP="00DE33BB">
      <w:pPr>
        <w:jc w:val="right"/>
        <w:rPr>
          <w:rFonts w:eastAsiaTheme="minorEastAsia"/>
        </w:rPr>
      </w:pP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e>
        </m:d>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sub>
                </m:sSub>
              </m:num>
              <m:den>
                <m:eqArr>
                  <m:eqArrPr>
                    <m:ctrlPr>
                      <w:rPr>
                        <w:rFonts w:ascii="Cambria Math" w:hAnsi="Cambria Math"/>
                        <w:i/>
                      </w:rPr>
                    </m:ctrlPr>
                  </m:eqArrPr>
                  <m:e>
                    <m:r>
                      <w:rPr>
                        <w:rFonts w:ascii="Cambria Math" w:hAnsi="Cambria Math"/>
                      </w:rPr>
                      <m:t>1000</m:t>
                    </m:r>
                    <m:f>
                      <m:fPr>
                        <m:ctrlPr>
                          <w:rPr>
                            <w:rFonts w:ascii="Cambria Math" w:hAnsi="Cambria Math"/>
                            <w:i/>
                          </w:rPr>
                        </m:ctrlPr>
                      </m:fPr>
                      <m:num>
                        <m:r>
                          <w:rPr>
                            <w:rFonts w:ascii="Cambria Math" w:hAnsi="Cambria Math"/>
                          </w:rPr>
                          <m:t>kW</m:t>
                        </m:r>
                      </m:num>
                      <m:den>
                        <m:r>
                          <w:rPr>
                            <w:rFonts w:ascii="Cambria Math" w:hAnsi="Cambria Math"/>
                          </w:rPr>
                          <m:t>MW</m:t>
                        </m:r>
                      </m:den>
                    </m:f>
                  </m:e>
                  <m:e>
                    <m:r>
                      <w:rPr>
                        <w:rFonts w:ascii="Cambria Math" w:hAnsi="Cambria Math"/>
                      </w:rPr>
                      <m:t xml:space="preserve"> </m:t>
                    </m:r>
                  </m:e>
                </m:eqArr>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oMath>
      <w:r w:rsidR="00370F76" w:rsidRPr="00370F76">
        <w:rPr>
          <w:rFonts w:eastAsiaTheme="minorEastAsia"/>
        </w:rPr>
        <w:t xml:space="preserve"> </w:t>
      </w:r>
      <w:r w:rsidR="00370F76">
        <w:rPr>
          <w:rFonts w:eastAsiaTheme="minorEastAsia"/>
        </w:rPr>
        <w:tab/>
      </w:r>
      <w:r w:rsidR="00370F76">
        <w:rPr>
          <w:rFonts w:eastAsiaTheme="minorEastAsia"/>
        </w:rPr>
        <w:tab/>
      </w:r>
      <w:r w:rsidR="00370F76">
        <w:rPr>
          <w:rFonts w:eastAsiaTheme="minorEastAsia"/>
        </w:rPr>
        <w:tab/>
      </w:r>
      <w:r w:rsidR="00370F76">
        <w:rPr>
          <w:rFonts w:eastAsiaTheme="minorEastAsia"/>
        </w:rPr>
        <w:tab/>
      </w:r>
      <w:r w:rsidR="00370F76">
        <w:rPr>
          <w:rFonts w:eastAsiaTheme="minorEastAsia"/>
        </w:rPr>
        <w:tab/>
        <w:t>Eq. #24</w:t>
      </w:r>
    </w:p>
    <w:p w14:paraId="35D3099B" w14:textId="51F99A0C" w:rsidR="00EC6C01" w:rsidRDefault="00EC6C01" w:rsidP="00171CBE">
      <w:pPr>
        <w:rPr>
          <w:rFonts w:eastAsiaTheme="minorEastAsia"/>
        </w:rPr>
      </w:pPr>
      <w:r>
        <w:rPr>
          <w:rFonts w:eastAsiaTheme="minorEastAsia"/>
        </w:rPr>
        <w:t>where:</w:t>
      </w:r>
    </w:p>
    <w:p w14:paraId="6F97A875" w14:textId="58BD3527" w:rsidR="00EC6C01" w:rsidRPr="00EC6C01" w:rsidRDefault="00457DE6" w:rsidP="00EC6C01">
      <w:pPr>
        <w:pStyle w:val="ListParagraph"/>
        <w:numPr>
          <w:ilvl w:val="0"/>
          <w:numId w:val="1"/>
        </w:numPr>
        <w:rPr>
          <w:rFonts w:eastAsiaTheme="minorEastAsia"/>
        </w:rPr>
      </w:pPr>
      <w:r w:rsidRPr="00DE33BB">
        <w:rPr>
          <w:rFonts w:eastAsiaTheme="minorEastAsia"/>
          <w:i/>
          <w:iCs/>
        </w:rPr>
        <w:t>A</w:t>
      </w:r>
      <w:r w:rsidRPr="00DE33BB">
        <w:rPr>
          <w:rFonts w:eastAsiaTheme="minorEastAsia"/>
          <w:i/>
          <w:iCs/>
          <w:vertAlign w:val="subscript"/>
        </w:rPr>
        <w:t>S</w:t>
      </w:r>
      <w:r>
        <w:rPr>
          <w:rFonts w:eastAsiaTheme="minorEastAsia"/>
        </w:rPr>
        <w:t xml:space="preserve"> = </w:t>
      </w:r>
      <w:r w:rsidR="00DA1218">
        <w:rPr>
          <w:rFonts w:eastAsiaTheme="minorEastAsia"/>
        </w:rPr>
        <w:t>Land a</w:t>
      </w:r>
      <w:r>
        <w:rPr>
          <w:rFonts w:eastAsiaTheme="minorEastAsia"/>
        </w:rPr>
        <w:t xml:space="preserve">rea required </w:t>
      </w:r>
      <w:r w:rsidR="00DA1218">
        <w:rPr>
          <w:rFonts w:eastAsiaTheme="minorEastAsia"/>
        </w:rPr>
        <w:t>per MW of solar PV installed (acres/MW)</w:t>
      </w:r>
    </w:p>
    <w:p w14:paraId="1383201E" w14:textId="22D4893F" w:rsidR="005652EC" w:rsidRPr="008F5284" w:rsidRDefault="00E669BB" w:rsidP="005652EC">
      <w:pPr>
        <w:spacing w:before="240" w:after="0"/>
      </w:pPr>
      <w:r>
        <w:t>Annual Emission C</w:t>
      </w:r>
      <w:r w:rsidR="0088139A">
        <w:t>alculation</w:t>
      </w:r>
      <w:r>
        <w:t>:</w:t>
      </w:r>
    </w:p>
    <w:p w14:paraId="5E8C7A51" w14:textId="7ABE748F" w:rsidR="00AF207C" w:rsidRPr="00781F22"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CF</m:t>
                    </m:r>
                  </m:e>
                  <m:sub>
                    <m:r>
                      <w:rPr>
                        <w:rFonts w:ascii="Cambria Math" w:hAnsi="Cambria Math"/>
                      </w:rPr>
                      <m:t>S</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G,pc</m:t>
                        </m:r>
                      </m:sub>
                    </m:sSub>
                    <m:r>
                      <w:rPr>
                        <w:rFonts w:ascii="Cambria Math" w:hAnsi="Cambria Math"/>
                      </w:rPr>
                      <m:t>)</m:t>
                    </m:r>
                  </m:e>
                  <m:sub>
                    <m:r>
                      <w:rPr>
                        <w:rFonts w:ascii="Cambria Math" w:hAnsi="Cambria Math"/>
                      </w:rPr>
                      <m:t>i</m:t>
                    </m:r>
                  </m:sub>
                </m:sSub>
              </m:e>
            </m:nary>
          </m:e>
        </m:nary>
      </m:oMath>
      <w:r w:rsidR="00370F76" w:rsidRPr="00370F76">
        <w:rPr>
          <w:rFonts w:eastAsiaTheme="minorEastAsia"/>
        </w:rPr>
        <w:t xml:space="preserve"> </w:t>
      </w:r>
      <w:r w:rsidR="00370F76">
        <w:rPr>
          <w:rFonts w:eastAsiaTheme="minorEastAsia"/>
        </w:rPr>
        <w:tab/>
      </w:r>
      <w:r w:rsidR="00370F76">
        <w:rPr>
          <w:rFonts w:eastAsiaTheme="minorEastAsia"/>
        </w:rPr>
        <w:tab/>
      </w:r>
      <w:r w:rsidR="001C11D9">
        <w:rPr>
          <w:rFonts w:eastAsiaTheme="minorEastAsia"/>
        </w:rPr>
        <w:t xml:space="preserve">      </w:t>
      </w:r>
      <w:r w:rsidR="00370F76">
        <w:rPr>
          <w:rFonts w:eastAsiaTheme="minorEastAsia"/>
        </w:rPr>
        <w:t>Eq. #25</w:t>
      </w:r>
    </w:p>
    <w:p w14:paraId="4FA29977" w14:textId="2E71FB4F" w:rsidR="00781F22" w:rsidRDefault="00781F22" w:rsidP="00AF207C">
      <w:pPr>
        <w:spacing w:before="240" w:after="0"/>
        <w:rPr>
          <w:rFonts w:eastAsiaTheme="minorEastAsia"/>
        </w:rPr>
      </w:pPr>
      <w:r>
        <w:rPr>
          <w:rFonts w:eastAsiaTheme="minorEastAsia"/>
        </w:rPr>
        <w:t>where:</w:t>
      </w:r>
    </w:p>
    <w:p w14:paraId="65C2C610" w14:textId="73E9672C" w:rsidR="00781F22" w:rsidRDefault="00781F22" w:rsidP="00781F22">
      <w:pPr>
        <w:pStyle w:val="ListParagraph"/>
        <w:numPr>
          <w:ilvl w:val="0"/>
          <w:numId w:val="1"/>
        </w:numPr>
        <w:spacing w:before="240" w:after="0"/>
      </w:pPr>
      <w:r w:rsidRPr="00DE33BB">
        <w:rPr>
          <w:i/>
          <w:iCs/>
        </w:rPr>
        <w:t>C</w:t>
      </w:r>
      <w:r w:rsidRPr="00DE33BB">
        <w:rPr>
          <w:i/>
          <w:iCs/>
          <w:vertAlign w:val="subscript"/>
        </w:rPr>
        <w:t>S</w:t>
      </w:r>
      <w:r>
        <w:t xml:space="preserve"> = </w:t>
      </w:r>
      <w:r w:rsidR="00A14694">
        <w:t xml:space="preserve">the </w:t>
      </w:r>
      <w:r w:rsidR="000E0015">
        <w:t xml:space="preserve">life-cycle </w:t>
      </w:r>
      <w:r w:rsidR="00A14694">
        <w:t>carbon intensity of solar PV (kg CO</w:t>
      </w:r>
      <w:r w:rsidR="00A14694">
        <w:rPr>
          <w:vertAlign w:val="subscript"/>
        </w:rPr>
        <w:t>2</w:t>
      </w:r>
      <w:r w:rsidR="00A14694">
        <w:t>e</w:t>
      </w:r>
      <w:r w:rsidR="00A14694">
        <w:rPr>
          <w:vertAlign w:val="subscript"/>
        </w:rPr>
        <w:t xml:space="preserve"> </w:t>
      </w:r>
      <w:r w:rsidR="00A14694">
        <w:t xml:space="preserve">/ </w:t>
      </w:r>
      <w:proofErr w:type="spellStart"/>
      <w:r w:rsidR="00A14694">
        <w:t>kWh</w:t>
      </w:r>
      <w:r w:rsidR="001D16CF">
        <w:rPr>
          <w:vertAlign w:val="subscript"/>
        </w:rPr>
        <w:t>e</w:t>
      </w:r>
      <w:proofErr w:type="spellEnd"/>
      <w:r w:rsidR="00A14694">
        <w:t>)</w:t>
      </w:r>
    </w:p>
    <w:p w14:paraId="0A3C420F" w14:textId="264586DA" w:rsidR="00BA6EEF" w:rsidRDefault="00BA6EEF" w:rsidP="00BA6EEF">
      <w:pPr>
        <w:pStyle w:val="ListParagraph"/>
        <w:numPr>
          <w:ilvl w:val="0"/>
          <w:numId w:val="1"/>
        </w:numPr>
        <w:spacing w:before="240" w:after="0"/>
      </w:pPr>
      <w:proofErr w:type="spellStart"/>
      <w:r w:rsidRPr="00DE33BB">
        <w:rPr>
          <w:i/>
          <w:iCs/>
        </w:rPr>
        <w:t>C</w:t>
      </w:r>
      <w:r w:rsidRPr="00DE33BB">
        <w:rPr>
          <w:i/>
          <w:iCs/>
          <w:vertAlign w:val="subscript"/>
        </w:rPr>
        <w:t>G,pc</w:t>
      </w:r>
      <w:proofErr w:type="spellEnd"/>
      <w:r>
        <w:t xml:space="preserve"> = the operations-related grid emissions data</w:t>
      </w:r>
      <w:r w:rsidR="002A55E2">
        <w:t xml:space="preserve"> for each hour of a year</w:t>
      </w:r>
      <w:r w:rsidR="0088218A">
        <w:t xml:space="preserve"> </w:t>
      </w:r>
      <w:r>
        <w:t>(kg CO</w:t>
      </w:r>
      <w:r>
        <w:rPr>
          <w:vertAlign w:val="subscript"/>
        </w:rPr>
        <w:t>2</w:t>
      </w:r>
      <w:r>
        <w:t>e</w:t>
      </w:r>
      <w:r>
        <w:rPr>
          <w:vertAlign w:val="subscript"/>
        </w:rPr>
        <w:t xml:space="preserve"> </w:t>
      </w:r>
      <w:r>
        <w:t xml:space="preserve">/ </w:t>
      </w:r>
      <w:proofErr w:type="spellStart"/>
      <w:r>
        <w:t>kWh</w:t>
      </w:r>
      <w:r w:rsidR="001D16CF">
        <w:rPr>
          <w:vertAlign w:val="subscript"/>
        </w:rPr>
        <w:t>e</w:t>
      </w:r>
      <w:proofErr w:type="spellEnd"/>
      <w:r>
        <w:t>)</w:t>
      </w:r>
    </w:p>
    <w:p w14:paraId="73B2463F" w14:textId="565BE93C" w:rsidR="009F4E37" w:rsidRDefault="003E3016" w:rsidP="009F4E37">
      <w:pPr>
        <w:spacing w:before="240" w:after="0"/>
      </w:pPr>
      <w:r>
        <w:t>with:</w:t>
      </w:r>
    </w:p>
    <w:p w14:paraId="5C76B4E5" w14:textId="66767A53" w:rsidR="003E3016" w:rsidRDefault="00D073FD" w:rsidP="00DE33BB">
      <w:pPr>
        <w:spacing w:before="240" w:after="0"/>
        <w:jc w:val="right"/>
      </w:pPr>
      <m:oMath>
        <m:r>
          <w:rPr>
            <w:rFonts w:ascii="Cambria Math" w:hAnsi="Cambria Math"/>
          </w:rPr>
          <w:lastRenderedPageBreak/>
          <m:t>∀i∈i=1…n:</m:t>
        </m:r>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(C</m:t>
                </m:r>
              </m:e>
              <m:sub>
                <m:r>
                  <w:rPr>
                    <w:rFonts w:ascii="Cambria Math" w:hAnsi="Cambria Math"/>
                  </w:rPr>
                  <m:t>G</m:t>
                </m:r>
              </m:sub>
            </m:sSub>
            <m:r>
              <w:rPr>
                <w:rFonts w:ascii="Cambria Math" w:hAnsi="Cambria Math"/>
              </w:rPr>
              <m:t>)</m:t>
            </m:r>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G,pc</m:t>
                </m:r>
              </m:sub>
            </m:sSub>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g=1</m:t>
                </m:r>
              </m:sub>
              <m:sup>
                <m:sSub>
                  <m:sSubPr>
                    <m:ctrlPr>
                      <w:rPr>
                        <w:rFonts w:ascii="Cambria Math" w:hAnsi="Cambria Math"/>
                        <w:i/>
                      </w:rPr>
                    </m:ctrlPr>
                  </m:sSubPr>
                  <m:e>
                    <m:r>
                      <w:rPr>
                        <w:rFonts w:ascii="Cambria Math" w:hAnsi="Cambria Math"/>
                      </w:rPr>
                      <m:t>g</m:t>
                    </m:r>
                  </m:e>
                  <m:sub>
                    <m:r>
                      <w:rPr>
                        <w:rFonts w:ascii="Cambria Math" w:hAnsi="Cambria Math"/>
                      </w:rPr>
                      <m:t>t</m:t>
                    </m:r>
                  </m:sub>
                </m:s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em</m:t>
                        </m:r>
                      </m:sub>
                    </m:sSub>
                    <m:r>
                      <w:rPr>
                        <w:rFonts w:ascii="Cambria Math" w:hAnsi="Cambria Math"/>
                      </w:rPr>
                      <m: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prod</m:t>
                        </m:r>
                      </m:sub>
                    </m:sSub>
                    <m:r>
                      <w:rPr>
                        <w:rFonts w:ascii="Cambria Math" w:hAnsi="Cambria Math"/>
                      </w:rPr>
                      <m:t>)</m:t>
                    </m:r>
                  </m:e>
                  <m:sub>
                    <m:r>
                      <w:rPr>
                        <w:rFonts w:ascii="Cambria Math" w:hAnsi="Cambria Math"/>
                      </w:rPr>
                      <m:t>i,g</m:t>
                    </m:r>
                  </m:sub>
                </m:sSub>
              </m:e>
            </m:nary>
          </m:num>
          <m:den>
            <m:nary>
              <m:naryPr>
                <m:chr m:val="∑"/>
                <m:limLoc m:val="undOvr"/>
                <m:ctrlPr>
                  <w:rPr>
                    <w:rFonts w:ascii="Cambria Math" w:hAnsi="Cambria Math"/>
                    <w:i/>
                  </w:rPr>
                </m:ctrlPr>
              </m:naryPr>
              <m:sub>
                <m:r>
                  <w:rPr>
                    <w:rFonts w:ascii="Cambria Math" w:hAnsi="Cambria Math"/>
                  </w:rPr>
                  <m:t>g=1</m:t>
                </m:r>
              </m:sub>
              <m:sup>
                <m:sSub>
                  <m:sSubPr>
                    <m:ctrlPr>
                      <w:rPr>
                        <w:rFonts w:ascii="Cambria Math" w:hAnsi="Cambria Math"/>
                        <w:i/>
                      </w:rPr>
                    </m:ctrlPr>
                  </m:sSubPr>
                  <m:e>
                    <m:r>
                      <w:rPr>
                        <w:rFonts w:ascii="Cambria Math" w:hAnsi="Cambria Math"/>
                      </w:rPr>
                      <m:t>g</m:t>
                    </m:r>
                  </m:e>
                  <m:sub>
                    <m:r>
                      <w:rPr>
                        <w:rFonts w:ascii="Cambria Math" w:hAnsi="Cambria Math"/>
                      </w:rPr>
                      <m:t>t</m:t>
                    </m:r>
                  </m:sub>
                </m:sSub>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prod</m:t>
                        </m:r>
                      </m:sub>
                    </m:sSub>
                    <m:r>
                      <w:rPr>
                        <w:rFonts w:ascii="Cambria Math" w:hAnsi="Cambria Math"/>
                      </w:rPr>
                      <m:t>)</m:t>
                    </m:r>
                  </m:e>
                  <m:sub>
                    <m:r>
                      <w:rPr>
                        <w:rFonts w:ascii="Cambria Math" w:hAnsi="Cambria Math"/>
                      </w:rPr>
                      <m:t>i,g</m:t>
                    </m:r>
                  </m:sub>
                </m:sSub>
              </m:e>
            </m:nary>
          </m:den>
        </m:f>
      </m:oMath>
      <w:r w:rsidR="001C11D9" w:rsidRPr="001C11D9">
        <w:rPr>
          <w:rFonts w:eastAsiaTheme="minorEastAsia"/>
        </w:rPr>
        <w:t xml:space="preserve"> </w:t>
      </w:r>
      <w:r w:rsidR="001C11D9">
        <w:rPr>
          <w:rFonts w:eastAsiaTheme="minorEastAsia"/>
        </w:rPr>
        <w:tab/>
      </w:r>
      <w:r w:rsidR="001C11D9">
        <w:rPr>
          <w:rFonts w:eastAsiaTheme="minorEastAsia"/>
        </w:rPr>
        <w:tab/>
      </w:r>
      <w:r w:rsidR="001C11D9">
        <w:rPr>
          <w:rFonts w:eastAsiaTheme="minorEastAsia"/>
        </w:rPr>
        <w:tab/>
        <w:t xml:space="preserve"> Eq. #26</w:t>
      </w:r>
    </w:p>
    <w:p w14:paraId="47A8B123" w14:textId="77777777" w:rsidR="00AE5D82" w:rsidRDefault="00AE5D82" w:rsidP="00AE5D82">
      <w:pPr>
        <w:spacing w:before="240" w:after="0"/>
        <w:rPr>
          <w:rFonts w:eastAsiaTheme="minorEastAsia"/>
        </w:rPr>
      </w:pPr>
      <w:r>
        <w:rPr>
          <w:rFonts w:eastAsiaTheme="minorEastAsia"/>
        </w:rPr>
        <w:t>where:</w:t>
      </w:r>
    </w:p>
    <w:p w14:paraId="20D936E8" w14:textId="7C83008B" w:rsidR="00BA6EEF" w:rsidRDefault="00BA6EEF" w:rsidP="00BA6EEF">
      <w:pPr>
        <w:pStyle w:val="ListParagraph"/>
        <w:numPr>
          <w:ilvl w:val="0"/>
          <w:numId w:val="1"/>
        </w:numPr>
        <w:spacing w:before="240" w:after="0"/>
      </w:pPr>
      <w:r w:rsidRPr="00DE33BB">
        <w:rPr>
          <w:i/>
          <w:iCs/>
        </w:rPr>
        <w:t>C</w:t>
      </w:r>
      <w:r w:rsidRPr="00DE33BB">
        <w:rPr>
          <w:i/>
          <w:iCs/>
          <w:vertAlign w:val="subscript"/>
        </w:rPr>
        <w:t>G</w:t>
      </w:r>
      <w:r>
        <w:t xml:space="preserve"> = the life-cycle carbon intensity of the grid each hour of a year</w:t>
      </w:r>
      <w:r w:rsidR="00A7601A">
        <w:t xml:space="preserve"> (kg CO</w:t>
      </w:r>
      <w:r w:rsidR="00A7601A">
        <w:rPr>
          <w:vertAlign w:val="subscript"/>
        </w:rPr>
        <w:t>2</w:t>
      </w:r>
      <w:r w:rsidR="00A7601A">
        <w:t>e</w:t>
      </w:r>
      <w:r w:rsidR="00A7601A">
        <w:rPr>
          <w:vertAlign w:val="subscript"/>
        </w:rPr>
        <w:t xml:space="preserve"> </w:t>
      </w:r>
      <w:r w:rsidR="00A7601A">
        <w:t xml:space="preserve">/ </w:t>
      </w:r>
      <w:proofErr w:type="spellStart"/>
      <w:r w:rsidR="00A7601A">
        <w:t>kWh</w:t>
      </w:r>
      <w:r w:rsidR="001D16CF">
        <w:rPr>
          <w:vertAlign w:val="subscript"/>
        </w:rPr>
        <w:t>e</w:t>
      </w:r>
      <w:proofErr w:type="spellEnd"/>
      <w:r w:rsidR="00A7601A">
        <w:t>)</w:t>
      </w:r>
      <w:r w:rsidR="005A2476">
        <w:t>. C</w:t>
      </w:r>
      <w:r w:rsidR="00EA3C0C">
        <w:t>alculated outside</w:t>
      </w:r>
      <w:r w:rsidR="005A2476">
        <w:t xml:space="preserve"> of the </w:t>
      </w:r>
      <w:r w:rsidR="00A7601A">
        <w:t>optimization.</w:t>
      </w:r>
      <w:r>
        <w:t xml:space="preserve"> </w:t>
      </w:r>
    </w:p>
    <w:p w14:paraId="5451238C" w14:textId="182CF08C" w:rsidR="00F279E2" w:rsidRDefault="00F279E2" w:rsidP="00AE5D82">
      <w:pPr>
        <w:pStyle w:val="ListParagraph"/>
        <w:numPr>
          <w:ilvl w:val="0"/>
          <w:numId w:val="1"/>
        </w:numPr>
        <w:spacing w:before="240" w:after="0"/>
      </w:pPr>
      <w:r w:rsidRPr="00DE33BB">
        <w:rPr>
          <w:i/>
          <w:iCs/>
        </w:rPr>
        <w:t>g</w:t>
      </w:r>
      <w:r>
        <w:t xml:space="preserve"> = </w:t>
      </w:r>
      <w:r w:rsidR="00390CF3">
        <w:t>electricity generation technology</w:t>
      </w:r>
    </w:p>
    <w:p w14:paraId="7B308944" w14:textId="31D443B6" w:rsidR="00390CF3" w:rsidRDefault="00390CF3" w:rsidP="00AE5D82">
      <w:pPr>
        <w:pStyle w:val="ListParagraph"/>
        <w:numPr>
          <w:ilvl w:val="0"/>
          <w:numId w:val="1"/>
        </w:numPr>
        <w:spacing w:before="240" w:after="0"/>
      </w:pPr>
      <w:proofErr w:type="spellStart"/>
      <w:r w:rsidRPr="00DE33BB">
        <w:rPr>
          <w:i/>
          <w:iCs/>
        </w:rPr>
        <w:t>g</w:t>
      </w:r>
      <w:r w:rsidRPr="00DE33BB">
        <w:rPr>
          <w:i/>
          <w:iCs/>
          <w:vertAlign w:val="subscript"/>
        </w:rPr>
        <w:t>t</w:t>
      </w:r>
      <w:proofErr w:type="spellEnd"/>
      <w:r>
        <w:t xml:space="preserve"> = total number of electricity generating technologies in the grid portfolio</w:t>
      </w:r>
    </w:p>
    <w:p w14:paraId="7E93B74F" w14:textId="4C02FBF6" w:rsidR="00AE5D82" w:rsidRDefault="00AE5D82" w:rsidP="00AE5D82">
      <w:pPr>
        <w:pStyle w:val="ListParagraph"/>
        <w:numPr>
          <w:ilvl w:val="0"/>
          <w:numId w:val="1"/>
        </w:numPr>
        <w:spacing w:before="240"/>
      </w:pPr>
      <w:r w:rsidRPr="00DE33BB">
        <w:rPr>
          <w:i/>
          <w:iCs/>
        </w:rPr>
        <w:t>C</w:t>
      </w:r>
      <w:r w:rsidR="00CF666C" w:rsidRPr="00DE33BB">
        <w:rPr>
          <w:i/>
          <w:iCs/>
          <w:vertAlign w:val="subscript"/>
        </w:rPr>
        <w:t>em</w:t>
      </w:r>
      <w:r>
        <w:t xml:space="preserve"> = the </w:t>
      </w:r>
      <w:r w:rsidR="00F279E2">
        <w:t>embodied emissions of each</w:t>
      </w:r>
      <w:r>
        <w:t xml:space="preserve"> </w:t>
      </w:r>
      <w:r w:rsidR="00BE6C40">
        <w:t>electricity generation technology</w:t>
      </w:r>
      <w:r>
        <w:t xml:space="preserve"> (kg CO</w:t>
      </w:r>
      <w:r>
        <w:rPr>
          <w:vertAlign w:val="subscript"/>
        </w:rPr>
        <w:t>2</w:t>
      </w:r>
      <w:r>
        <w:t>e</w:t>
      </w:r>
      <w:r>
        <w:rPr>
          <w:vertAlign w:val="subscript"/>
        </w:rPr>
        <w:t xml:space="preserve"> </w:t>
      </w:r>
      <w:r>
        <w:t xml:space="preserve">/ </w:t>
      </w:r>
      <w:proofErr w:type="spellStart"/>
      <w:r>
        <w:t>kWh</w:t>
      </w:r>
      <w:r w:rsidR="001D16CF">
        <w:rPr>
          <w:vertAlign w:val="subscript"/>
        </w:rPr>
        <w:t>e</w:t>
      </w:r>
      <w:proofErr w:type="spellEnd"/>
      <w:r>
        <w:t>)</w:t>
      </w:r>
    </w:p>
    <w:p w14:paraId="6C5C3E99" w14:textId="718A13CB" w:rsidR="005E2E17" w:rsidRDefault="005E2E17" w:rsidP="00DE33BB">
      <w:pPr>
        <w:pStyle w:val="ListParagraph"/>
        <w:numPr>
          <w:ilvl w:val="0"/>
          <w:numId w:val="1"/>
        </w:numPr>
        <w:spacing w:before="240"/>
      </w:pPr>
      <w:proofErr w:type="spellStart"/>
      <w:r w:rsidRPr="00DE33BB">
        <w:rPr>
          <w:i/>
          <w:iCs/>
        </w:rPr>
        <w:t>E</w:t>
      </w:r>
      <w:r w:rsidRPr="00DE33BB">
        <w:rPr>
          <w:i/>
          <w:iCs/>
          <w:vertAlign w:val="subscript"/>
        </w:rPr>
        <w:t>prod</w:t>
      </w:r>
      <w:proofErr w:type="spellEnd"/>
      <w:r>
        <w:t xml:space="preserve"> = electricity </w:t>
      </w:r>
      <w:r w:rsidR="003336D9">
        <w:t xml:space="preserve">generated in each hour </w:t>
      </w:r>
      <w:proofErr w:type="spellStart"/>
      <w:r w:rsidR="003336D9">
        <w:rPr>
          <w:i/>
          <w:iCs/>
        </w:rPr>
        <w:t>i</w:t>
      </w:r>
      <w:proofErr w:type="spellEnd"/>
      <w:r w:rsidR="003336D9">
        <w:t>,</w:t>
      </w:r>
      <w:r w:rsidR="00A97E87">
        <w:t xml:space="preserve"> by each technology type </w:t>
      </w:r>
      <w:r w:rsidR="00A97E87">
        <w:rPr>
          <w:i/>
          <w:iCs/>
        </w:rPr>
        <w:t>g</w:t>
      </w:r>
      <w:r w:rsidR="00A97E87">
        <w:t>,</w:t>
      </w:r>
      <w:r w:rsidR="00E17C37">
        <w:t xml:space="preserve"> to support </w:t>
      </w:r>
      <w:r w:rsidR="00FB7C8E">
        <w:t>grid demands (</w:t>
      </w:r>
      <w:proofErr w:type="spellStart"/>
      <w:r w:rsidR="00FB7C8E">
        <w:t>kWh</w:t>
      </w:r>
      <w:r w:rsidR="001D16CF">
        <w:rPr>
          <w:vertAlign w:val="subscript"/>
        </w:rPr>
        <w:t>e</w:t>
      </w:r>
      <w:proofErr w:type="spellEnd"/>
      <w:r w:rsidR="00FB7C8E">
        <w:t>)</w:t>
      </w:r>
    </w:p>
    <w:p w14:paraId="00CA0CAC" w14:textId="1F0F997C" w:rsidR="008F5284" w:rsidRDefault="00D24AAA" w:rsidP="00325945">
      <w:pPr>
        <w:spacing w:before="240"/>
      </w:pPr>
      <w:r>
        <w:t xml:space="preserve">Annual Water Cost </w:t>
      </w:r>
      <w:r w:rsidR="00141D62">
        <w:t>Calculation</w:t>
      </w:r>
      <w:r>
        <w:t>:</w:t>
      </w:r>
    </w:p>
    <w:p w14:paraId="1D6B5F8B" w14:textId="420D62D6" w:rsidR="00EB26D9" w:rsidRPr="00781F22" w:rsidRDefault="00000000" w:rsidP="00DE33BB">
      <w:pPr>
        <w:spacing w:before="240" w:after="0"/>
        <w:jc w:val="right"/>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U</m:t>
            </m:r>
          </m:sub>
        </m:sSub>
        <m:r>
          <w:rPr>
            <w:rFonts w:ascii="Cambria Math" w:hAnsi="Cambria Math"/>
          </w:rPr>
          <m:t>)</m:t>
        </m:r>
      </m:oMath>
      <w:r w:rsidR="001C11D9" w:rsidRPr="001C11D9">
        <w:rPr>
          <w:rFonts w:eastAsiaTheme="minorEastAsia"/>
        </w:rPr>
        <w:t xml:space="preserve"> </w:t>
      </w:r>
      <w:r w:rsidR="001C11D9">
        <w:rPr>
          <w:rFonts w:eastAsiaTheme="minorEastAsia"/>
        </w:rPr>
        <w:tab/>
      </w:r>
      <w:r w:rsidR="001C11D9">
        <w:rPr>
          <w:rFonts w:eastAsiaTheme="minorEastAsia"/>
        </w:rPr>
        <w:tab/>
      </w:r>
      <w:r w:rsidR="001C11D9">
        <w:rPr>
          <w:rFonts w:eastAsiaTheme="minorEastAsia"/>
        </w:rPr>
        <w:tab/>
      </w:r>
      <w:r w:rsidR="001C11D9">
        <w:rPr>
          <w:rFonts w:eastAsiaTheme="minorEastAsia"/>
        </w:rPr>
        <w:tab/>
      </w:r>
      <w:r w:rsidR="00CA3AC5">
        <w:rPr>
          <w:rFonts w:eastAsiaTheme="minorEastAsia"/>
        </w:rPr>
        <w:t xml:space="preserve">      </w:t>
      </w:r>
      <w:r w:rsidR="001C11D9">
        <w:rPr>
          <w:rFonts w:eastAsiaTheme="minorEastAsia"/>
        </w:rPr>
        <w:t>Eq. #27</w:t>
      </w:r>
    </w:p>
    <w:p w14:paraId="3B3D09C6" w14:textId="77777777" w:rsidR="00EB26D9" w:rsidRDefault="00EB26D9" w:rsidP="00EB26D9">
      <w:pPr>
        <w:spacing w:before="240" w:after="0"/>
        <w:rPr>
          <w:rFonts w:eastAsiaTheme="minorEastAsia"/>
        </w:rPr>
      </w:pPr>
      <w:r>
        <w:rPr>
          <w:rFonts w:eastAsiaTheme="minorEastAsia"/>
        </w:rPr>
        <w:t>where:</w:t>
      </w:r>
    </w:p>
    <w:p w14:paraId="2FACC633" w14:textId="0010A1B5" w:rsidR="00EB26D9" w:rsidRDefault="00F06AD6" w:rsidP="00EB26D9">
      <w:pPr>
        <w:pStyle w:val="ListParagraph"/>
        <w:numPr>
          <w:ilvl w:val="0"/>
          <w:numId w:val="1"/>
        </w:numPr>
        <w:spacing w:before="240" w:after="0"/>
      </w:pPr>
      <w:r w:rsidRPr="00DE33BB">
        <w:rPr>
          <w:i/>
          <w:iCs/>
        </w:rPr>
        <w:t>W</w:t>
      </w:r>
      <w:r w:rsidRPr="00DE33BB">
        <w:rPr>
          <w:i/>
          <w:iCs/>
          <w:vertAlign w:val="subscript"/>
        </w:rPr>
        <w:t>C</w:t>
      </w:r>
      <w:r w:rsidR="00EB26D9">
        <w:t xml:space="preserve"> = the </w:t>
      </w:r>
      <w:r w:rsidR="00D40612">
        <w:t xml:space="preserve">cost of water </w:t>
      </w:r>
      <w:r w:rsidR="00EB26D9">
        <w:t>(</w:t>
      </w:r>
      <w:r w:rsidR="00D40612">
        <w:t>$</w:t>
      </w:r>
      <w:r w:rsidR="00EB26D9">
        <w:t xml:space="preserve"> </w:t>
      </w:r>
      <w:r w:rsidR="00D40612">
        <w:t>/ kg H</w:t>
      </w:r>
      <w:r w:rsidR="00D40612">
        <w:rPr>
          <w:vertAlign w:val="subscript"/>
        </w:rPr>
        <w:t>2</w:t>
      </w:r>
      <w:r w:rsidR="00D40612">
        <w:t>O)</w:t>
      </w:r>
    </w:p>
    <w:p w14:paraId="123C6121" w14:textId="44F7BF15" w:rsidR="00EB26D9" w:rsidRDefault="00D40612" w:rsidP="00EB26D9">
      <w:pPr>
        <w:pStyle w:val="ListParagraph"/>
        <w:numPr>
          <w:ilvl w:val="0"/>
          <w:numId w:val="1"/>
        </w:numPr>
        <w:spacing w:before="240" w:after="0"/>
      </w:pPr>
      <w:r w:rsidRPr="00DE33BB">
        <w:rPr>
          <w:i/>
          <w:iCs/>
        </w:rPr>
        <w:t>W</w:t>
      </w:r>
      <w:r w:rsidRPr="00DE33BB">
        <w:rPr>
          <w:i/>
          <w:iCs/>
          <w:vertAlign w:val="subscript"/>
        </w:rPr>
        <w:t>U</w:t>
      </w:r>
      <w:r w:rsidR="00EB26D9">
        <w:t xml:space="preserve"> = the </w:t>
      </w:r>
      <w:r>
        <w:t>usage rate of water (kg H</w:t>
      </w:r>
      <w:r>
        <w:rPr>
          <w:vertAlign w:val="subscript"/>
        </w:rPr>
        <w:t>2</w:t>
      </w:r>
      <w:r>
        <w:t>O / kg H</w:t>
      </w:r>
      <w:r>
        <w:rPr>
          <w:vertAlign w:val="subscript"/>
        </w:rPr>
        <w:t>2</w:t>
      </w:r>
      <w:r>
        <w:t xml:space="preserve"> produced)</w:t>
      </w:r>
    </w:p>
    <w:p w14:paraId="6F6A71D3" w14:textId="5D481F59" w:rsidR="006E2DA0" w:rsidRDefault="00D24AAA" w:rsidP="00D24AAA">
      <w:pPr>
        <w:spacing w:before="240"/>
      </w:pPr>
      <w:r>
        <w:t>Ram</w:t>
      </w:r>
      <w:r w:rsidR="00186A2C">
        <w:t>ping Constraints:</w:t>
      </w:r>
    </w:p>
    <w:p w14:paraId="309F658A" w14:textId="598193C0" w:rsidR="006E2DA0" w:rsidRDefault="00000000" w:rsidP="00DE33BB">
      <w:pPr>
        <w:spacing w:after="0"/>
        <w:jc w:val="right"/>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i+1</m:t>
            </m:r>
          </m:sub>
        </m:sSub>
      </m:oMath>
      <w:r w:rsidR="00CA3AC5" w:rsidRPr="00CA3AC5">
        <w:rPr>
          <w:rFonts w:eastAsiaTheme="minorEastAsia"/>
        </w:rPr>
        <w:t xml:space="preserve"> </w:t>
      </w:r>
      <w:r w:rsidR="00CA3AC5">
        <w:rPr>
          <w:rFonts w:eastAsiaTheme="minorEastAsia"/>
        </w:rPr>
        <w:tab/>
      </w:r>
      <w:r w:rsidR="00CA3AC5">
        <w:rPr>
          <w:rFonts w:eastAsiaTheme="minorEastAsia"/>
        </w:rPr>
        <w:tab/>
      </w:r>
      <w:r w:rsidR="00CA3AC5">
        <w:rPr>
          <w:rFonts w:eastAsiaTheme="minorEastAsia"/>
        </w:rPr>
        <w:tab/>
      </w:r>
      <w:r w:rsidR="00B01F12">
        <w:rPr>
          <w:rFonts w:eastAsiaTheme="minorEastAsia"/>
        </w:rPr>
        <w:t xml:space="preserve">   </w:t>
      </w:r>
      <w:r w:rsidR="00CA3AC5">
        <w:rPr>
          <w:rFonts w:eastAsiaTheme="minorEastAsia"/>
        </w:rPr>
        <w:t>Eq. #28</w:t>
      </w:r>
    </w:p>
    <w:p w14:paraId="72AEF921" w14:textId="6F796F91" w:rsidR="007B5CA3" w:rsidRPr="00130827" w:rsidRDefault="00000000" w:rsidP="00DE33BB">
      <w:pPr>
        <w:spacing w:after="0"/>
        <w:jc w:val="right"/>
        <w:rPr>
          <w:rFonts w:eastAsiaTheme="minorEastAsia"/>
        </w:rPr>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e>
            </m:d>
          </m:e>
          <m:sub>
            <m:r>
              <w:rPr>
                <w:rFonts w:ascii="Cambria Math" w:hAnsi="Cambria Math"/>
              </w:rPr>
              <m:t>i+1</m:t>
            </m:r>
          </m:sub>
        </m:sSub>
        <m:r>
          <w:rPr>
            <w:rFonts w:ascii="Cambria Math" w:hAnsi="Cambria Math"/>
          </w:rPr>
          <m:t>)</m:t>
        </m:r>
      </m:oMath>
      <w:r w:rsidR="00CA3AC5" w:rsidRPr="00CA3AC5">
        <w:rPr>
          <w:rFonts w:eastAsiaTheme="minorEastAsia"/>
        </w:rPr>
        <w:t xml:space="preserve"> </w:t>
      </w:r>
      <w:r w:rsidR="00B01F12">
        <w:rPr>
          <w:rFonts w:eastAsiaTheme="minorEastAsia"/>
        </w:rPr>
        <w:tab/>
      </w:r>
      <w:r w:rsidR="00B01F12">
        <w:rPr>
          <w:rFonts w:eastAsiaTheme="minorEastAsia"/>
        </w:rPr>
        <w:tab/>
        <w:t xml:space="preserve">      </w:t>
      </w:r>
      <w:r w:rsidR="00CA3AC5">
        <w:rPr>
          <w:rFonts w:eastAsiaTheme="minorEastAsia"/>
        </w:rPr>
        <w:t>Eq. #29</w:t>
      </w:r>
    </w:p>
    <w:p w14:paraId="30D9F6A7" w14:textId="34D8421B" w:rsidR="00130827" w:rsidRDefault="00130827" w:rsidP="00DE33BB">
      <w:pPr>
        <w:spacing w:after="0"/>
        <w:jc w:val="right"/>
        <w:rPr>
          <w:rFonts w:eastAsiaTheme="minorEastAsia"/>
        </w:rPr>
      </w:pPr>
    </w:p>
    <w:p w14:paraId="53F575B2" w14:textId="05858A76" w:rsidR="00130827" w:rsidRDefault="00000000" w:rsidP="00DE33BB">
      <w:pPr>
        <w:spacing w:after="0"/>
        <w:jc w:val="right"/>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oMath>
      <w:r w:rsidR="00CA3AC5" w:rsidRPr="00CA3AC5">
        <w:rPr>
          <w:rFonts w:eastAsiaTheme="minorEastAsia"/>
        </w:rPr>
        <w:t xml:space="preserve"> </w:t>
      </w:r>
      <w:r w:rsidR="00B01F12">
        <w:rPr>
          <w:rFonts w:eastAsiaTheme="minorEastAsia"/>
        </w:rPr>
        <w:tab/>
      </w:r>
      <w:r w:rsidR="00B01F12">
        <w:rPr>
          <w:rFonts w:eastAsiaTheme="minorEastAsia"/>
        </w:rPr>
        <w:tab/>
        <w:t xml:space="preserve">    </w:t>
      </w:r>
      <w:r w:rsidR="00CA3AC5">
        <w:rPr>
          <w:rFonts w:eastAsiaTheme="minorEastAsia"/>
        </w:rPr>
        <w:t>Eq. #30</w:t>
      </w:r>
    </w:p>
    <w:p w14:paraId="0AB10DE0" w14:textId="5BAF5060" w:rsidR="00130827" w:rsidRDefault="00000000" w:rsidP="00DE33BB">
      <w:pPr>
        <w:spacing w:after="0"/>
        <w:jc w:val="right"/>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IS</m:t>
                    </m:r>
                  </m:sub>
                </m:sSub>
              </m:e>
            </m:d>
          </m:e>
          <m:sub>
            <m:r>
              <w:rPr>
                <w:rFonts w:ascii="Cambria Math" w:hAnsi="Cambria Math"/>
              </w:rPr>
              <m:t>i+1</m:t>
            </m:r>
          </m:sub>
        </m:sSub>
        <m:r>
          <w:rPr>
            <w:rFonts w:ascii="Cambria Math" w:hAnsi="Cambria Math"/>
          </w:rPr>
          <m:t>)</m:t>
        </m:r>
      </m:oMath>
      <w:r w:rsidR="00CA3AC5" w:rsidRPr="00CA3AC5">
        <w:rPr>
          <w:rFonts w:eastAsiaTheme="minorEastAsia"/>
        </w:rPr>
        <w:t xml:space="preserve"> </w:t>
      </w:r>
      <w:r w:rsidR="00B01F12">
        <w:rPr>
          <w:rFonts w:eastAsiaTheme="minorEastAsia"/>
        </w:rPr>
        <w:tab/>
      </w:r>
      <w:r w:rsidR="00B01F12">
        <w:rPr>
          <w:rFonts w:eastAsiaTheme="minorEastAsia"/>
        </w:rPr>
        <w:tab/>
        <w:t xml:space="preserve">       </w:t>
      </w:r>
      <w:r w:rsidR="00CA3AC5">
        <w:rPr>
          <w:rFonts w:eastAsiaTheme="minorEastAsia"/>
        </w:rPr>
        <w:t>Eq. #31</w:t>
      </w:r>
    </w:p>
    <w:p w14:paraId="676CCCB0" w14:textId="1E03AB07" w:rsidR="00130827" w:rsidRDefault="00130827" w:rsidP="00DE33BB">
      <w:pPr>
        <w:spacing w:after="0"/>
        <w:jc w:val="right"/>
      </w:pPr>
    </w:p>
    <w:p w14:paraId="559849E2" w14:textId="78B0C708" w:rsidR="00130827" w:rsidRDefault="00000000" w:rsidP="00DE33BB">
      <w:pPr>
        <w:spacing w:after="0"/>
        <w:jc w:val="right"/>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i+1</m:t>
            </m:r>
          </m:sub>
        </m:sSub>
      </m:oMath>
      <w:r w:rsidR="00CA3AC5" w:rsidRPr="00CA3AC5">
        <w:rPr>
          <w:rFonts w:eastAsiaTheme="minorEastAsia"/>
        </w:rPr>
        <w:t xml:space="preserve"> </w:t>
      </w:r>
      <w:r w:rsidR="00B01F12">
        <w:rPr>
          <w:rFonts w:eastAsiaTheme="minorEastAsia"/>
        </w:rPr>
        <w:tab/>
      </w:r>
      <w:r w:rsidR="00B01F12">
        <w:rPr>
          <w:rFonts w:eastAsiaTheme="minorEastAsia"/>
        </w:rPr>
        <w:tab/>
        <w:t xml:space="preserve">     </w:t>
      </w:r>
      <w:r w:rsidR="00CA3AC5">
        <w:rPr>
          <w:rFonts w:eastAsiaTheme="minorEastAsia"/>
        </w:rPr>
        <w:t>Eq. #32</w:t>
      </w:r>
    </w:p>
    <w:p w14:paraId="4E5743D5" w14:textId="36122410" w:rsidR="00130827" w:rsidRDefault="00000000" w:rsidP="00DE33BB">
      <w:pPr>
        <w:spacing w:after="0"/>
        <w:jc w:val="right"/>
      </w:pPr>
      <m:oMath>
        <m:sSub>
          <m:sSubPr>
            <m:ctrlPr>
              <w:rPr>
                <w:rFonts w:ascii="Cambria Math" w:hAnsi="Cambria Math"/>
                <w:i/>
              </w:rPr>
            </m:ctrlPr>
          </m:sSubPr>
          <m:e>
            <m:r>
              <w:rPr>
                <w:rFonts w:ascii="Cambria Math" w:hAnsi="Cambria Math"/>
              </w:rPr>
              <m:t xml:space="preserve">∀i∈i=1…n-1: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e>
            </m:d>
          </m:e>
          <m:sub>
            <m:r>
              <w:rPr>
                <w:rFonts w:ascii="Cambria Math" w:hAnsi="Cambria Math"/>
              </w:rPr>
              <m:t>i+1</m:t>
            </m:r>
          </m:sub>
        </m:sSub>
        <m:r>
          <w:rPr>
            <w:rFonts w:ascii="Cambria Math" w:hAnsi="Cambria Math"/>
          </w:rPr>
          <m:t>)</m:t>
        </m:r>
      </m:oMath>
      <w:r w:rsidR="00CA3AC5" w:rsidRPr="00CA3AC5">
        <w:rPr>
          <w:rFonts w:eastAsiaTheme="minorEastAsia"/>
        </w:rPr>
        <w:t xml:space="preserve"> </w:t>
      </w:r>
      <w:r w:rsidR="00B01F12">
        <w:rPr>
          <w:rFonts w:eastAsiaTheme="minorEastAsia"/>
        </w:rPr>
        <w:tab/>
      </w:r>
      <w:r w:rsidR="00B01F12">
        <w:rPr>
          <w:rFonts w:eastAsiaTheme="minorEastAsia"/>
        </w:rPr>
        <w:tab/>
        <w:t xml:space="preserve">        </w:t>
      </w:r>
      <w:r w:rsidR="00CA3AC5">
        <w:rPr>
          <w:rFonts w:eastAsiaTheme="minorEastAsia"/>
        </w:rPr>
        <w:t>Eq. #33</w:t>
      </w:r>
    </w:p>
    <w:p w14:paraId="0DC4E52B" w14:textId="77777777" w:rsidR="00130827" w:rsidRDefault="00130827" w:rsidP="007B5CA3">
      <w:pPr>
        <w:spacing w:after="0"/>
      </w:pPr>
    </w:p>
    <w:p w14:paraId="1E05FC6C" w14:textId="4DFDC535" w:rsidR="005B3316" w:rsidRDefault="005B3316" w:rsidP="005B3316">
      <w:pPr>
        <w:rPr>
          <w:u w:val="single"/>
        </w:rPr>
      </w:pPr>
    </w:p>
    <w:p w14:paraId="1B8356C7" w14:textId="261732B0" w:rsidR="00F56E20" w:rsidRDefault="00F56E20" w:rsidP="005B3316">
      <w:pPr>
        <w:rPr>
          <w:u w:val="single"/>
        </w:rPr>
      </w:pPr>
      <w:r>
        <w:rPr>
          <w:u w:val="single"/>
        </w:rPr>
        <w:t>Objective Function:</w:t>
      </w:r>
    </w:p>
    <w:p w14:paraId="75990FC1" w14:textId="347FF919" w:rsidR="00576AAB" w:rsidRDefault="00F56E20" w:rsidP="005B3316">
      <w:r>
        <w:t>Minimize the levelized cost of hydrogen produced</w:t>
      </w:r>
      <w:r w:rsidR="003E0F28">
        <w:t xml:space="preserve"> (LCOH</w:t>
      </w:r>
      <w:r w:rsidR="000477CE">
        <w:t>= f(x)</w:t>
      </w:r>
      <w:r w:rsidR="003E0F28">
        <w:t>). LCOH is equivalent to the annual</w:t>
      </w:r>
      <w:r w:rsidR="0060712F">
        <w:t>ized hydrogen production cost divided by the annual hydrogen production rate:</w:t>
      </w:r>
    </w:p>
    <w:p w14:paraId="4F11A890" w14:textId="11C2B4A6" w:rsidR="00A6155E" w:rsidRPr="00576AAB" w:rsidRDefault="009F7A12" w:rsidP="005B3316">
      <m:oMathPara>
        <m:oMathParaPr>
          <m:jc m:val="left"/>
        </m:oMathParaPr>
        <m:oMath>
          <m:r>
            <w:rPr>
              <w:rFonts w:ascii="Cambria Math" w:hAnsi="Cambria Math"/>
            </w:rPr>
            <m:t>min:f(x)=</m:t>
          </m:r>
        </m:oMath>
      </m:oMathPara>
    </w:p>
    <w:p w14:paraId="630048F3" w14:textId="6EBEDDEF" w:rsidR="00F56E20" w:rsidRPr="00836EA8" w:rsidRDefault="00000000" w:rsidP="00DE33BB">
      <w:pPr>
        <w:jc w:val="right"/>
        <w:rPr>
          <w:sz w:val="18"/>
          <w:szCs w:val="18"/>
        </w:rPr>
      </w:pPr>
      <m:oMath>
        <m:f>
          <m:fPr>
            <m:ctrlPr>
              <w:rPr>
                <w:rFonts w:ascii="Cambria Math" w:hAnsi="Cambria Math"/>
                <w:i/>
                <w:sz w:val="28"/>
                <w:szCs w:val="28"/>
              </w:rPr>
            </m:ctrlPr>
          </m:fPr>
          <m:num>
            <m:eqArr>
              <m:eqArrPr>
                <m:ctrlPr>
                  <w:rPr>
                    <w:rFonts w:ascii="Cambria Math" w:hAnsi="Cambria Math"/>
                    <w:i/>
                    <w:sz w:val="28"/>
                    <w:szCs w:val="28"/>
                  </w:rPr>
                </m:ctrlPr>
              </m:eqArrPr>
              <m:e>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CRF+</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OM</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C</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CRF+</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OM</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m:t>
                    </m:r>
                  </m:sub>
                </m:sSub>
              </m:e>
              <m:e>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CRF+</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OM</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CRF+</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OM</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C</m:t>
                    </m:r>
                  </m:sub>
                </m:sSub>
                <m:ctrlPr>
                  <w:rPr>
                    <w:rFonts w:ascii="Cambria Math" w:eastAsia="Cambria Math" w:hAnsi="Cambria Math" w:cs="Cambria Math"/>
                    <w:i/>
                    <w:sz w:val="28"/>
                    <w:szCs w:val="28"/>
                  </w:rPr>
                </m:ctrlPr>
              </m:e>
              <m:e>
                <m:r>
                  <w:rPr>
                    <w:rFonts w:ascii="Cambria Math" w:hAnsi="Cambria Math"/>
                    <w:sz w:val="28"/>
                    <w:szCs w:val="28"/>
                  </w:rPr>
                  <m:t>+m*</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G</m:t>
                            </m:r>
                          </m:sub>
                        </m:sSub>
                        <m:r>
                          <w:rPr>
                            <w:rFonts w:ascii="Cambria Math" w:hAnsi="Cambria Math"/>
                            <w:sz w:val="28"/>
                            <w:szCs w:val="28"/>
                          </w:rPr>
                          <m:t>)</m:t>
                        </m:r>
                      </m:e>
                      <m:sub>
                        <m:r>
                          <w:rPr>
                            <w:rFonts w:ascii="Cambria Math" w:hAnsi="Cambria Math"/>
                            <w:sz w:val="28"/>
                            <w:szCs w:val="28"/>
                          </w:rPr>
                          <m:t>i</m:t>
                        </m:r>
                      </m:sub>
                    </m:sSub>
                    <m:r>
                      <w:rPr>
                        <w:rFonts w:ascii="Cambria Math" w:hAnsi="Cambria Math"/>
                        <w:sz w:val="28"/>
                        <w:szCs w:val="28"/>
                      </w:rPr>
                      <m:t>*(LM</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m:t>
                        </m:r>
                      </m:sub>
                    </m:sSub>
                    <m:r>
                      <w:rPr>
                        <w:rFonts w:ascii="Cambria Math" w:hAnsi="Cambria Math"/>
                        <w:sz w:val="28"/>
                        <w:szCs w:val="28"/>
                      </w:rPr>
                      <m:t>)</m:t>
                    </m:r>
                  </m:e>
                  <m:sub>
                    <m:r>
                      <w:rPr>
                        <w:rFonts w:ascii="Cambria Math" w:hAnsi="Cambria Math"/>
                        <w:sz w:val="28"/>
                        <w:szCs w:val="28"/>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NSC</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CA</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 m*(</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B</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C</m:t>
                        </m:r>
                      </m:sub>
                    </m:sSub>
                  </m:e>
                </m:d>
                <m:r>
                  <w:rPr>
                    <w:rFonts w:ascii="Cambria Math" w:hAnsi="Cambria Math"/>
                    <w:sz w:val="28"/>
                    <w:szCs w:val="28"/>
                  </w:rPr>
                  <m:t xml:space="preserve">*b+ </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C</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 m*</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CRF+</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G</m:t>
                        </m:r>
                      </m:e>
                      <m:sub>
                        <m:r>
                          <w:rPr>
                            <w:rFonts w:ascii="Cambria Math" w:eastAsia="Cambria Math" w:hAnsi="Cambria Math" w:cs="Cambria Math"/>
                            <w:sz w:val="28"/>
                            <w:szCs w:val="28"/>
                          </w:rPr>
                          <m:t>OM</m:t>
                        </m:r>
                      </m:sub>
                    </m:sSub>
                  </m:e>
                </m:d>
                <m:r>
                  <w:rPr>
                    <w:rFonts w:ascii="Cambria Math" w:eastAsia="Cambria Math" w:hAnsi="Cambria Math" w:cs="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C</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C</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C</m:t>
                    </m:r>
                  </m:sub>
                </m:sSub>
                <m:r>
                  <w:rPr>
                    <w:rFonts w:ascii="Cambria Math" w:hAnsi="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n-1</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E</m:t>
                            </m:r>
                          </m:sub>
                        </m:sSub>
                        <m:r>
                          <w:rPr>
                            <w:rFonts w:ascii="Cambria Math" w:hAnsi="Cambria Math"/>
                            <w:sz w:val="28"/>
                            <w:szCs w:val="28"/>
                          </w:rPr>
                          <m:t>)</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C1</m:t>
                        </m:r>
                      </m:sub>
                    </m:sSub>
                  </m:e>
                </m:nary>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T</m:t>
                        </m:r>
                      </m:sub>
                    </m:sSub>
                    <m:r>
                      <w:rPr>
                        <w:rFonts w:ascii="Cambria Math" w:hAnsi="Cambria Math"/>
                        <w:sz w:val="28"/>
                        <w:szCs w:val="28"/>
                      </w:rPr>
                      <m:t>)</m:t>
                    </m:r>
                  </m:e>
                  <m:sub>
                    <m:r>
                      <w:rPr>
                        <w:rFonts w:ascii="Cambria Math" w:hAnsi="Cambria Math"/>
                        <w:sz w:val="28"/>
                        <w:szCs w:val="28"/>
                      </w:rPr>
                      <m:t>i</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C2</m:t>
                        </m:r>
                      </m:sub>
                    </m:sSub>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n-2</m:t>
                    </m:r>
                  </m:sup>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B</m:t>
                            </m:r>
                          </m:sub>
                        </m:sSub>
                        <m:r>
                          <w:rPr>
                            <w:rFonts w:ascii="Cambria Math" w:hAnsi="Cambria Math"/>
                            <w:sz w:val="28"/>
                            <w:szCs w:val="28"/>
                          </w:rPr>
                          <m:t>)</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C1</m:t>
                        </m:r>
                      </m:sub>
                    </m:sSub>
                    <m:r>
                      <w:rPr>
                        <w:rFonts w:ascii="Cambria Math" w:hAnsi="Cambria Math"/>
                        <w:sz w:val="28"/>
                        <w:szCs w:val="28"/>
                      </w:rPr>
                      <m:t>)]</m:t>
                    </m:r>
                  </m:e>
                </m:nary>
              </m:e>
            </m:eqArr>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den>
        </m:f>
      </m:oMath>
      <w:r w:rsidR="001F11DC" w:rsidRPr="00DE33BB">
        <w:rPr>
          <w:rFonts w:eastAsiaTheme="minorEastAsia"/>
          <w:sz w:val="28"/>
          <w:szCs w:val="28"/>
        </w:rPr>
        <w:t xml:space="preserve"> </w:t>
      </w:r>
      <w:r w:rsidR="001F11DC">
        <w:rPr>
          <w:rFonts w:eastAsiaTheme="minorEastAsia"/>
        </w:rPr>
        <w:tab/>
      </w:r>
      <w:r w:rsidR="001F11DC">
        <w:rPr>
          <w:rFonts w:eastAsiaTheme="minorEastAsia"/>
        </w:rPr>
        <w:tab/>
      </w:r>
      <w:r w:rsidR="00B278B6">
        <w:rPr>
          <w:rFonts w:eastAsiaTheme="minorEastAsia"/>
        </w:rPr>
        <w:t xml:space="preserve">   </w:t>
      </w:r>
      <w:r w:rsidR="001F11DC">
        <w:rPr>
          <w:rFonts w:eastAsiaTheme="minorEastAsia"/>
        </w:rPr>
        <w:t>Eq. #34</w:t>
      </w:r>
    </w:p>
    <w:p w14:paraId="66B17620" w14:textId="181C7019" w:rsidR="005B3316" w:rsidRDefault="008A1928" w:rsidP="005B3316">
      <w:r>
        <w:lastRenderedPageBreak/>
        <w:t>where:</w:t>
      </w:r>
    </w:p>
    <w:p w14:paraId="16052F00" w14:textId="3A622CC0" w:rsidR="008A1928" w:rsidRDefault="008A1928" w:rsidP="008A1928">
      <w:pPr>
        <w:pStyle w:val="ListParagraph"/>
        <w:numPr>
          <w:ilvl w:val="0"/>
          <w:numId w:val="1"/>
        </w:numPr>
      </w:pPr>
      <w:r w:rsidRPr="00DE33BB">
        <w:rPr>
          <w:i/>
          <w:iCs/>
        </w:rPr>
        <w:t>CRF</w:t>
      </w:r>
      <w:r>
        <w:t xml:space="preserve"> = capital recovery factor</w:t>
      </w:r>
      <w:r w:rsidR="00BC201E">
        <w:t xml:space="preserve"> (% CAPEX/</w:t>
      </w:r>
      <w:proofErr w:type="spellStart"/>
      <w:r w:rsidR="00BC201E">
        <w:t>yr</w:t>
      </w:r>
      <w:proofErr w:type="spellEnd"/>
      <w:r w:rsidR="00BC201E">
        <w:t>)</w:t>
      </w:r>
    </w:p>
    <w:p w14:paraId="00B2F6D9" w14:textId="0AF70F6B" w:rsidR="008A1928" w:rsidRDefault="008A1928" w:rsidP="008A1928">
      <w:pPr>
        <w:pStyle w:val="ListParagraph"/>
        <w:numPr>
          <w:ilvl w:val="0"/>
          <w:numId w:val="1"/>
        </w:numPr>
      </w:pPr>
      <w:r w:rsidRPr="00DE33BB">
        <w:rPr>
          <w:i/>
          <w:iCs/>
        </w:rPr>
        <w:t>S</w:t>
      </w:r>
      <w:r w:rsidRPr="00DE33BB">
        <w:rPr>
          <w:i/>
          <w:iCs/>
          <w:vertAlign w:val="subscript"/>
        </w:rPr>
        <w:t>OM</w:t>
      </w:r>
      <w:r>
        <w:t xml:space="preserve"> = </w:t>
      </w:r>
      <w:r w:rsidR="00C7172E">
        <w:t>solar PV operation</w:t>
      </w:r>
      <w:r w:rsidR="00BC201E">
        <w:t xml:space="preserve"> and maintenance cost (% CAPEX/</w:t>
      </w:r>
      <w:proofErr w:type="spellStart"/>
      <w:r w:rsidR="00BC201E">
        <w:t>yr</w:t>
      </w:r>
      <w:proofErr w:type="spellEnd"/>
      <w:r w:rsidR="00BC201E">
        <w:t>)</w:t>
      </w:r>
    </w:p>
    <w:p w14:paraId="43172FF2" w14:textId="79CD5ED4" w:rsidR="00B11C3E" w:rsidRDefault="00B11C3E" w:rsidP="008A1928">
      <w:pPr>
        <w:pStyle w:val="ListParagraph"/>
        <w:numPr>
          <w:ilvl w:val="0"/>
          <w:numId w:val="1"/>
        </w:numPr>
      </w:pPr>
      <w:r w:rsidRPr="00DE33BB">
        <w:rPr>
          <w:i/>
          <w:iCs/>
        </w:rPr>
        <w:t>S</w:t>
      </w:r>
      <w:r w:rsidRPr="00DE33BB">
        <w:rPr>
          <w:i/>
          <w:iCs/>
          <w:vertAlign w:val="subscript"/>
        </w:rPr>
        <w:t>C</w:t>
      </w:r>
      <w:r>
        <w:t xml:space="preserve"> = solar PV capital cost</w:t>
      </w:r>
      <w:r w:rsidR="00A76AF3">
        <w:t xml:space="preserve"> ($/</w:t>
      </w:r>
      <w:proofErr w:type="spellStart"/>
      <w:r w:rsidR="00A76AF3">
        <w:t>kW</w:t>
      </w:r>
      <w:r w:rsidR="00586B8D">
        <w:rPr>
          <w:vertAlign w:val="subscript"/>
        </w:rPr>
        <w:t>e</w:t>
      </w:r>
      <w:proofErr w:type="spellEnd"/>
      <w:r w:rsidR="00A76AF3">
        <w:t>)</w:t>
      </w:r>
    </w:p>
    <w:p w14:paraId="4FA6ED79" w14:textId="02994C15" w:rsidR="008B12A4" w:rsidRDefault="008B12A4" w:rsidP="008B12A4">
      <w:pPr>
        <w:pStyle w:val="ListParagraph"/>
        <w:numPr>
          <w:ilvl w:val="0"/>
          <w:numId w:val="1"/>
        </w:numPr>
      </w:pPr>
      <w:r w:rsidRPr="00DE33BB">
        <w:rPr>
          <w:i/>
          <w:iCs/>
        </w:rPr>
        <w:t>E</w:t>
      </w:r>
      <w:r w:rsidRPr="00DE33BB">
        <w:rPr>
          <w:i/>
          <w:iCs/>
          <w:vertAlign w:val="subscript"/>
        </w:rPr>
        <w:t>OM</w:t>
      </w:r>
      <w:r>
        <w:t xml:space="preserve"> = </w:t>
      </w:r>
      <w:r w:rsidR="002A3F21">
        <w:t>electrolyzer</w:t>
      </w:r>
      <w:r>
        <w:t xml:space="preserve"> operation and maintenance cost (% CAPEX/</w:t>
      </w:r>
      <w:proofErr w:type="spellStart"/>
      <w:r>
        <w:t>yr</w:t>
      </w:r>
      <w:proofErr w:type="spellEnd"/>
      <w:r>
        <w:t>)</w:t>
      </w:r>
    </w:p>
    <w:p w14:paraId="51F10E94" w14:textId="03B5AC1B" w:rsidR="008B12A4" w:rsidRDefault="008B12A4" w:rsidP="008B12A4">
      <w:pPr>
        <w:pStyle w:val="ListParagraph"/>
        <w:numPr>
          <w:ilvl w:val="0"/>
          <w:numId w:val="1"/>
        </w:numPr>
      </w:pPr>
      <w:r w:rsidRPr="00DE33BB">
        <w:rPr>
          <w:i/>
          <w:iCs/>
        </w:rPr>
        <w:t>E</w:t>
      </w:r>
      <w:r w:rsidRPr="00DE33BB">
        <w:rPr>
          <w:i/>
          <w:iCs/>
          <w:vertAlign w:val="subscript"/>
        </w:rPr>
        <w:t>C</w:t>
      </w:r>
      <w:r>
        <w:t xml:space="preserve"> = </w:t>
      </w:r>
      <w:r w:rsidR="002A3F21">
        <w:t>electrolyzer</w:t>
      </w:r>
      <w:r>
        <w:t xml:space="preserve"> capital cost</w:t>
      </w:r>
      <w:r w:rsidR="00A76AF3">
        <w:t xml:space="preserve"> ($/</w:t>
      </w:r>
      <w:proofErr w:type="spellStart"/>
      <w:r w:rsidR="00A76AF3">
        <w:t>kW</w:t>
      </w:r>
      <w:r w:rsidR="00586B8D">
        <w:rPr>
          <w:vertAlign w:val="subscript"/>
        </w:rPr>
        <w:t>e</w:t>
      </w:r>
      <w:proofErr w:type="spellEnd"/>
      <w:r w:rsidR="00A76AF3">
        <w:t>)</w:t>
      </w:r>
    </w:p>
    <w:p w14:paraId="27C91284" w14:textId="6C1121F6" w:rsidR="008B12A4" w:rsidRDefault="008B12A4" w:rsidP="008B12A4">
      <w:pPr>
        <w:pStyle w:val="ListParagraph"/>
        <w:numPr>
          <w:ilvl w:val="0"/>
          <w:numId w:val="1"/>
        </w:numPr>
      </w:pPr>
      <w:r w:rsidRPr="00DE33BB">
        <w:rPr>
          <w:i/>
          <w:iCs/>
        </w:rPr>
        <w:t>T</w:t>
      </w:r>
      <w:r w:rsidRPr="00DE33BB">
        <w:rPr>
          <w:i/>
          <w:iCs/>
          <w:vertAlign w:val="subscript"/>
        </w:rPr>
        <w:t>OM</w:t>
      </w:r>
      <w:r>
        <w:t xml:space="preserve"> = </w:t>
      </w:r>
      <w:r w:rsidR="002A3F21">
        <w:t>hydrogen storage tank</w:t>
      </w:r>
      <w:r>
        <w:t xml:space="preserve"> operation and maintenance cost (% CAPEX/</w:t>
      </w:r>
      <w:proofErr w:type="spellStart"/>
      <w:r>
        <w:t>yr</w:t>
      </w:r>
      <w:proofErr w:type="spellEnd"/>
      <w:r>
        <w:t>)</w:t>
      </w:r>
    </w:p>
    <w:p w14:paraId="67D8281E" w14:textId="58BC6C39" w:rsidR="008B12A4" w:rsidRDefault="008B12A4" w:rsidP="008B12A4">
      <w:pPr>
        <w:pStyle w:val="ListParagraph"/>
        <w:numPr>
          <w:ilvl w:val="0"/>
          <w:numId w:val="1"/>
        </w:numPr>
      </w:pPr>
      <w:r w:rsidRPr="00DE33BB">
        <w:rPr>
          <w:i/>
          <w:iCs/>
        </w:rPr>
        <w:t>T</w:t>
      </w:r>
      <w:r w:rsidRPr="00DE33BB">
        <w:rPr>
          <w:i/>
          <w:iCs/>
          <w:vertAlign w:val="subscript"/>
        </w:rPr>
        <w:t>C</w:t>
      </w:r>
      <w:r>
        <w:t xml:space="preserve"> = </w:t>
      </w:r>
      <w:r w:rsidR="002A3F21">
        <w:t>hydrogen storage tank</w:t>
      </w:r>
      <w:r>
        <w:t xml:space="preserve"> capital cost</w:t>
      </w:r>
      <w:r w:rsidR="00A76AF3">
        <w:t xml:space="preserve"> ($/kg</w:t>
      </w:r>
      <w:r w:rsidR="00586B8D">
        <w:rPr>
          <w:vertAlign w:val="subscript"/>
        </w:rPr>
        <w:t>H2</w:t>
      </w:r>
      <w:r w:rsidR="00A76AF3">
        <w:t>)</w:t>
      </w:r>
    </w:p>
    <w:p w14:paraId="104D3406" w14:textId="6EBB3195" w:rsidR="008B12A4" w:rsidRDefault="008B12A4" w:rsidP="008B12A4">
      <w:pPr>
        <w:pStyle w:val="ListParagraph"/>
        <w:numPr>
          <w:ilvl w:val="0"/>
          <w:numId w:val="1"/>
        </w:numPr>
      </w:pPr>
      <w:r w:rsidRPr="00DE33BB">
        <w:rPr>
          <w:i/>
          <w:iCs/>
        </w:rPr>
        <w:t>B</w:t>
      </w:r>
      <w:r w:rsidRPr="00DE33BB">
        <w:rPr>
          <w:i/>
          <w:iCs/>
          <w:vertAlign w:val="subscript"/>
        </w:rPr>
        <w:t>OM</w:t>
      </w:r>
      <w:r>
        <w:t xml:space="preserve"> = </w:t>
      </w:r>
      <w:r w:rsidR="002A3F21">
        <w:t>battery storage</w:t>
      </w:r>
      <w:r>
        <w:t xml:space="preserve"> operation and maintenance cost (% CAPEX/</w:t>
      </w:r>
      <w:proofErr w:type="spellStart"/>
      <w:r>
        <w:t>yr</w:t>
      </w:r>
      <w:proofErr w:type="spellEnd"/>
      <w:r>
        <w:t>)</w:t>
      </w:r>
    </w:p>
    <w:p w14:paraId="7CD17BB4" w14:textId="163C6303" w:rsidR="008B12A4" w:rsidRDefault="008B12A4" w:rsidP="008B12A4">
      <w:pPr>
        <w:pStyle w:val="ListParagraph"/>
        <w:numPr>
          <w:ilvl w:val="0"/>
          <w:numId w:val="1"/>
        </w:numPr>
      </w:pPr>
      <w:r w:rsidRPr="00DE33BB">
        <w:rPr>
          <w:i/>
          <w:iCs/>
        </w:rPr>
        <w:t>B</w:t>
      </w:r>
      <w:r w:rsidRPr="00DE33BB">
        <w:rPr>
          <w:i/>
          <w:iCs/>
          <w:vertAlign w:val="subscript"/>
        </w:rPr>
        <w:t>C</w:t>
      </w:r>
      <w:r>
        <w:t xml:space="preserve"> = </w:t>
      </w:r>
      <w:r w:rsidR="002A3F21">
        <w:t>battery storage</w:t>
      </w:r>
      <w:r>
        <w:t xml:space="preserve"> capital cost</w:t>
      </w:r>
      <w:r w:rsidR="00A76AF3">
        <w:t xml:space="preserve"> ($/</w:t>
      </w:r>
      <w:proofErr w:type="spellStart"/>
      <w:r w:rsidR="00A76AF3">
        <w:t>kWh</w:t>
      </w:r>
      <w:r w:rsidR="00356B4B">
        <w:rPr>
          <w:vertAlign w:val="subscript"/>
        </w:rPr>
        <w:t>e</w:t>
      </w:r>
      <w:proofErr w:type="spellEnd"/>
      <w:r w:rsidR="00A76AF3">
        <w:t>)</w:t>
      </w:r>
    </w:p>
    <w:p w14:paraId="383968A3" w14:textId="2D31B174" w:rsidR="00B11C3E" w:rsidRDefault="00A76AF3" w:rsidP="008A1928">
      <w:pPr>
        <w:pStyle w:val="ListParagraph"/>
        <w:numPr>
          <w:ilvl w:val="0"/>
          <w:numId w:val="1"/>
        </w:numPr>
      </w:pPr>
      <w:r w:rsidRPr="00DE33BB">
        <w:rPr>
          <w:i/>
          <w:iCs/>
        </w:rPr>
        <w:t>LMP</w:t>
      </w:r>
      <w:r>
        <w:t xml:space="preserve"> = </w:t>
      </w:r>
      <w:r w:rsidR="00C124AD">
        <w:t xml:space="preserve">hourly </w:t>
      </w:r>
      <w:r>
        <w:t>locational marginal electricity pricing ($/</w:t>
      </w:r>
      <w:proofErr w:type="spellStart"/>
      <w:r>
        <w:t>kWh</w:t>
      </w:r>
      <w:r w:rsidR="00356B4B">
        <w:rPr>
          <w:vertAlign w:val="subscript"/>
        </w:rPr>
        <w:t>e</w:t>
      </w:r>
      <w:proofErr w:type="spellEnd"/>
      <w:r>
        <w:t>)</w:t>
      </w:r>
    </w:p>
    <w:p w14:paraId="28D37323" w14:textId="47CCFB15" w:rsidR="00A76AF3" w:rsidRDefault="00A76AF3" w:rsidP="008A1928">
      <w:pPr>
        <w:pStyle w:val="ListParagraph"/>
        <w:numPr>
          <w:ilvl w:val="0"/>
          <w:numId w:val="1"/>
        </w:numPr>
      </w:pPr>
      <w:r w:rsidRPr="00DE33BB">
        <w:rPr>
          <w:i/>
          <w:iCs/>
        </w:rPr>
        <w:t>NSCR</w:t>
      </w:r>
      <w:r>
        <w:t xml:space="preserve"> = net surplus compensation rate </w:t>
      </w:r>
      <w:r w:rsidR="000607D6">
        <w:t xml:space="preserve">each hour </w:t>
      </w:r>
      <w:r>
        <w:t>($/</w:t>
      </w:r>
      <w:proofErr w:type="spellStart"/>
      <w:r>
        <w:t>kWh</w:t>
      </w:r>
      <w:r w:rsidR="00356B4B">
        <w:rPr>
          <w:vertAlign w:val="subscript"/>
        </w:rPr>
        <w:t>e</w:t>
      </w:r>
      <w:proofErr w:type="spellEnd"/>
      <w:r>
        <w:t>)</w:t>
      </w:r>
    </w:p>
    <w:p w14:paraId="130B2636" w14:textId="3F3A0888" w:rsidR="00F30C3A" w:rsidRDefault="004A1FE6" w:rsidP="008A1928">
      <w:pPr>
        <w:pStyle w:val="ListParagraph"/>
        <w:numPr>
          <w:ilvl w:val="0"/>
          <w:numId w:val="1"/>
        </w:numPr>
      </w:pPr>
      <w:r w:rsidRPr="00DE33BB">
        <w:rPr>
          <w:i/>
          <w:iCs/>
        </w:rPr>
        <w:t>D</w:t>
      </w:r>
      <w:r w:rsidRPr="00DE33BB">
        <w:rPr>
          <w:i/>
          <w:iCs/>
          <w:vertAlign w:val="subscript"/>
        </w:rPr>
        <w:t>C</w:t>
      </w:r>
      <w:r>
        <w:t xml:space="preserve"> = </w:t>
      </w:r>
      <w:r w:rsidR="00752E8D">
        <w:t xml:space="preserve">grid demand charges ($/max </w:t>
      </w:r>
      <w:proofErr w:type="spellStart"/>
      <w:r w:rsidR="00752E8D">
        <w:t>kW</w:t>
      </w:r>
      <w:r w:rsidR="00586B8D">
        <w:rPr>
          <w:vertAlign w:val="subscript"/>
        </w:rPr>
        <w:t>e</w:t>
      </w:r>
      <w:proofErr w:type="spellEnd"/>
      <w:r w:rsidR="00EF2D0B">
        <w:t>/month)</w:t>
      </w:r>
    </w:p>
    <w:p w14:paraId="00949E40" w14:textId="4D400839" w:rsidR="004A1FE6" w:rsidRDefault="004A1FE6" w:rsidP="008A1928">
      <w:pPr>
        <w:pStyle w:val="ListParagraph"/>
        <w:numPr>
          <w:ilvl w:val="0"/>
          <w:numId w:val="1"/>
        </w:numPr>
      </w:pPr>
      <w:r w:rsidRPr="00DE33BB">
        <w:rPr>
          <w:i/>
          <w:iCs/>
        </w:rPr>
        <w:t>I</w:t>
      </w:r>
      <w:r w:rsidRPr="00DE33BB">
        <w:rPr>
          <w:i/>
          <w:iCs/>
          <w:vertAlign w:val="subscript"/>
        </w:rPr>
        <w:t>C</w:t>
      </w:r>
      <w:r>
        <w:t xml:space="preserve"> = </w:t>
      </w:r>
      <w:r w:rsidR="00EF2D0B">
        <w:t>grid infrastructure charge ($/</w:t>
      </w:r>
      <w:proofErr w:type="spellStart"/>
      <w:r w:rsidR="00EF2D0B">
        <w:t>kW</w:t>
      </w:r>
      <w:r w:rsidR="00586B8D">
        <w:rPr>
          <w:vertAlign w:val="subscript"/>
        </w:rPr>
        <w:t>e</w:t>
      </w:r>
      <w:proofErr w:type="spellEnd"/>
      <w:r w:rsidR="00EF2D0B">
        <w:t>/month)</w:t>
      </w:r>
    </w:p>
    <w:p w14:paraId="2FB3CDE6" w14:textId="00DF28B7" w:rsidR="004A1FE6" w:rsidRDefault="004A1FE6" w:rsidP="008A1928">
      <w:pPr>
        <w:pStyle w:val="ListParagraph"/>
        <w:numPr>
          <w:ilvl w:val="0"/>
          <w:numId w:val="1"/>
        </w:numPr>
      </w:pPr>
      <w:r w:rsidRPr="00DE33BB">
        <w:rPr>
          <w:i/>
          <w:iCs/>
        </w:rPr>
        <w:t>F</w:t>
      </w:r>
      <w:r w:rsidRPr="00DE33BB">
        <w:rPr>
          <w:i/>
          <w:iCs/>
          <w:vertAlign w:val="subscript"/>
        </w:rPr>
        <w:t>C</w:t>
      </w:r>
      <w:r>
        <w:t xml:space="preserve"> = </w:t>
      </w:r>
      <w:r w:rsidR="00EF2D0B">
        <w:t>fixed grid infrastructure charge</w:t>
      </w:r>
      <w:r w:rsidR="00B15CD5">
        <w:t xml:space="preserve"> ($/month)</w:t>
      </w:r>
    </w:p>
    <w:p w14:paraId="7A0CE5E9" w14:textId="03D5D47D" w:rsidR="005E3556" w:rsidRDefault="005E3556" w:rsidP="005E3556">
      <w:pPr>
        <w:pStyle w:val="ListParagraph"/>
        <w:numPr>
          <w:ilvl w:val="0"/>
          <w:numId w:val="1"/>
        </w:numPr>
      </w:pPr>
      <w:r w:rsidRPr="00DE33BB">
        <w:rPr>
          <w:i/>
          <w:iCs/>
        </w:rPr>
        <w:t>G</w:t>
      </w:r>
      <w:r w:rsidRPr="00DE33BB">
        <w:rPr>
          <w:i/>
          <w:iCs/>
          <w:vertAlign w:val="subscript"/>
        </w:rPr>
        <w:t>OM</w:t>
      </w:r>
      <w:r>
        <w:t xml:space="preserve"> = grid </w:t>
      </w:r>
      <w:r w:rsidR="00604F4B">
        <w:t xml:space="preserve">connection </w:t>
      </w:r>
      <w:r w:rsidR="008F2FF5">
        <w:t>operation and</w:t>
      </w:r>
      <w:r w:rsidR="00604F4B">
        <w:t xml:space="preserve"> </w:t>
      </w:r>
      <w:r>
        <w:t>maintenance cost (% CAPEX/</w:t>
      </w:r>
      <w:proofErr w:type="spellStart"/>
      <w:r>
        <w:t>yr</w:t>
      </w:r>
      <w:proofErr w:type="spellEnd"/>
      <w:r>
        <w:t>)</w:t>
      </w:r>
    </w:p>
    <w:p w14:paraId="5BDD22AA" w14:textId="0D40ADC2" w:rsidR="005E3556" w:rsidRDefault="005E3556" w:rsidP="005E3556">
      <w:pPr>
        <w:pStyle w:val="ListParagraph"/>
        <w:numPr>
          <w:ilvl w:val="0"/>
          <w:numId w:val="1"/>
        </w:numPr>
      </w:pPr>
      <w:r w:rsidRPr="00DE33BB">
        <w:rPr>
          <w:i/>
          <w:iCs/>
        </w:rPr>
        <w:t>G</w:t>
      </w:r>
      <w:r w:rsidRPr="00DE33BB">
        <w:rPr>
          <w:i/>
          <w:iCs/>
          <w:vertAlign w:val="subscript"/>
        </w:rPr>
        <w:t>C</w:t>
      </w:r>
      <w:r>
        <w:t xml:space="preserve"> = </w:t>
      </w:r>
      <w:r w:rsidR="00604F4B">
        <w:t>grid connection</w:t>
      </w:r>
      <w:r>
        <w:t xml:space="preserve"> capital cost ($/</w:t>
      </w:r>
      <w:proofErr w:type="spellStart"/>
      <w:r>
        <w:t>kW</w:t>
      </w:r>
      <w:r w:rsidR="00586B8D">
        <w:rPr>
          <w:vertAlign w:val="subscript"/>
        </w:rPr>
        <w:t>e</w:t>
      </w:r>
      <w:proofErr w:type="spellEnd"/>
      <w:r>
        <w:t>)</w:t>
      </w:r>
    </w:p>
    <w:p w14:paraId="14D230E6" w14:textId="27938FB6" w:rsidR="00864609" w:rsidRDefault="00864609" w:rsidP="005E3556">
      <w:pPr>
        <w:pStyle w:val="ListParagraph"/>
        <w:numPr>
          <w:ilvl w:val="0"/>
          <w:numId w:val="1"/>
        </w:numPr>
      </w:pPr>
      <w:r w:rsidRPr="00DE33BB">
        <w:rPr>
          <w:i/>
          <w:iCs/>
        </w:rPr>
        <w:t>L</w:t>
      </w:r>
      <w:r w:rsidRPr="00DE33BB">
        <w:rPr>
          <w:i/>
          <w:iCs/>
          <w:vertAlign w:val="subscript"/>
        </w:rPr>
        <w:t>C</w:t>
      </w:r>
      <w:r>
        <w:t xml:space="preserve"> = </w:t>
      </w:r>
      <w:r w:rsidR="00B83B8E">
        <w:t>c</w:t>
      </w:r>
      <w:r w:rsidR="00464486">
        <w:t>ost for land lease (</w:t>
      </w:r>
      <w:r w:rsidR="00B83B8E">
        <w:t>$/acre/</w:t>
      </w:r>
      <w:proofErr w:type="spellStart"/>
      <w:r w:rsidR="00B83B8E">
        <w:t>yr</w:t>
      </w:r>
      <w:proofErr w:type="spellEnd"/>
      <w:r w:rsidR="00B83B8E">
        <w:t>)</w:t>
      </w:r>
    </w:p>
    <w:p w14:paraId="7B9CAA1D" w14:textId="5EF7A0D9" w:rsidR="00A76AF3" w:rsidRDefault="00B83B8E" w:rsidP="008A1928">
      <w:pPr>
        <w:pStyle w:val="ListParagraph"/>
        <w:numPr>
          <w:ilvl w:val="0"/>
          <w:numId w:val="1"/>
        </w:numPr>
      </w:pPr>
      <w:r w:rsidRPr="00DE33BB">
        <w:rPr>
          <w:i/>
          <w:iCs/>
        </w:rPr>
        <w:t>M</w:t>
      </w:r>
      <w:r w:rsidRPr="00DE33BB">
        <w:rPr>
          <w:i/>
          <w:iCs/>
          <w:vertAlign w:val="subscript"/>
        </w:rPr>
        <w:t>C</w:t>
      </w:r>
      <w:r>
        <w:t xml:space="preserve"> = cost for CO</w:t>
      </w:r>
      <w:r>
        <w:rPr>
          <w:vertAlign w:val="subscript"/>
        </w:rPr>
        <w:t>2</w:t>
      </w:r>
      <w:r>
        <w:t xml:space="preserve"> </w:t>
      </w:r>
      <w:r w:rsidR="00E53B08">
        <w:t>removal</w:t>
      </w:r>
      <w:r>
        <w:t xml:space="preserve"> ($/kg CO</w:t>
      </w:r>
      <w:r>
        <w:rPr>
          <w:vertAlign w:val="subscript"/>
        </w:rPr>
        <w:t>2</w:t>
      </w:r>
      <w:r>
        <w:t xml:space="preserve"> </w:t>
      </w:r>
      <w:r w:rsidR="00E53B08">
        <w:t>remov</w:t>
      </w:r>
      <w:r w:rsidR="00E4025A">
        <w:t>ed</w:t>
      </w:r>
      <w:r>
        <w:t>)</w:t>
      </w:r>
    </w:p>
    <w:p w14:paraId="7ED29594" w14:textId="087E9FA2" w:rsidR="00B83B8E" w:rsidRDefault="003E2519" w:rsidP="008A1928">
      <w:pPr>
        <w:pStyle w:val="ListParagraph"/>
        <w:numPr>
          <w:ilvl w:val="0"/>
          <w:numId w:val="1"/>
        </w:numPr>
      </w:pPr>
      <w:r w:rsidRPr="00DE33BB">
        <w:rPr>
          <w:i/>
          <w:iCs/>
        </w:rPr>
        <w:t>R</w:t>
      </w:r>
      <w:r w:rsidRPr="00DE33BB">
        <w:rPr>
          <w:i/>
          <w:iCs/>
          <w:vertAlign w:val="subscript"/>
        </w:rPr>
        <w:t>C1</w:t>
      </w:r>
      <w:r>
        <w:t xml:space="preserve"> = c</w:t>
      </w:r>
      <w:r w:rsidR="007D4E41">
        <w:t>ost</w:t>
      </w:r>
      <w:r w:rsidR="00FB7E40">
        <w:t xml:space="preserve"> incurred due </w:t>
      </w:r>
      <w:r w:rsidR="0081031A">
        <w:t>to</w:t>
      </w:r>
      <w:r w:rsidR="00FB7E40">
        <w:t xml:space="preserve"> </w:t>
      </w:r>
      <w:r>
        <w:t xml:space="preserve">electrical </w:t>
      </w:r>
      <w:r w:rsidR="00FB7E40">
        <w:t>system ramping (</w:t>
      </w:r>
      <w:r w:rsidR="007C50E2">
        <w:t xml:space="preserve">$/change in </w:t>
      </w:r>
      <w:proofErr w:type="spellStart"/>
      <w:r w:rsidR="007C50E2">
        <w:t>kWh</w:t>
      </w:r>
      <w:r w:rsidR="00356B4B">
        <w:rPr>
          <w:vertAlign w:val="subscript"/>
        </w:rPr>
        <w:t>e</w:t>
      </w:r>
      <w:proofErr w:type="spellEnd"/>
      <w:r w:rsidR="007C50E2">
        <w:t>)</w:t>
      </w:r>
      <w:r w:rsidR="00CE7155">
        <w:t>.</w:t>
      </w:r>
      <w:r w:rsidR="0081031A">
        <w:t xml:space="preserve"> Prevents</w:t>
      </w:r>
      <w:r w:rsidR="00123603">
        <w:t xml:space="preserve"> unphysical ramping patterns and amounts to</w:t>
      </w:r>
      <w:r w:rsidR="005B6660">
        <w:t xml:space="preserve"> about $0.10/kg or less.</w:t>
      </w:r>
    </w:p>
    <w:p w14:paraId="621C8C1D" w14:textId="7CBEC351" w:rsidR="003E2519" w:rsidRDefault="003E2519" w:rsidP="003E2519">
      <w:pPr>
        <w:pStyle w:val="ListParagraph"/>
        <w:numPr>
          <w:ilvl w:val="0"/>
          <w:numId w:val="1"/>
        </w:numPr>
      </w:pPr>
      <w:r w:rsidRPr="00DE33BB">
        <w:rPr>
          <w:i/>
          <w:iCs/>
        </w:rPr>
        <w:t>R</w:t>
      </w:r>
      <w:r w:rsidRPr="00DE33BB">
        <w:rPr>
          <w:i/>
          <w:iCs/>
          <w:vertAlign w:val="subscript"/>
        </w:rPr>
        <w:t>C2</w:t>
      </w:r>
      <w:r>
        <w:t xml:space="preserve"> = cost incurred due to hydrogen system ramping ($/change in kg</w:t>
      </w:r>
      <w:r w:rsidR="00B05477">
        <w:t xml:space="preserve"> H</w:t>
      </w:r>
      <w:r w:rsidR="00B05477">
        <w:rPr>
          <w:vertAlign w:val="subscript"/>
        </w:rPr>
        <w:t>2</w:t>
      </w:r>
      <w:r>
        <w:t>)</w:t>
      </w:r>
      <w:r w:rsidR="00123603">
        <w:t>. Prevents</w:t>
      </w:r>
      <w:r w:rsidR="00295520">
        <w:t xml:space="preserve"> unphysical ramping patterns and amounts to </w:t>
      </w:r>
      <w:r w:rsidR="004022D4">
        <w:t>about $0.1</w:t>
      </w:r>
      <w:r w:rsidR="00250329">
        <w:t>0/kg</w:t>
      </w:r>
      <w:r w:rsidR="005B6660">
        <w:t xml:space="preserve"> or less.</w:t>
      </w:r>
    </w:p>
    <w:p w14:paraId="35F5CBED" w14:textId="77777777" w:rsidR="003E2519" w:rsidRDefault="003E2519" w:rsidP="003E2519"/>
    <w:p w14:paraId="33B23E3D" w14:textId="1B7F62B7" w:rsidR="00E536CA" w:rsidRDefault="00E536CA" w:rsidP="00E536CA">
      <w:r>
        <w:t>and:</w:t>
      </w:r>
    </w:p>
    <w:p w14:paraId="00FABCE2" w14:textId="0EF6011C" w:rsidR="00E536CA" w:rsidRPr="00E513D0" w:rsidRDefault="00E513D0" w:rsidP="00DE33BB">
      <w:pPr>
        <w:jc w:val="right"/>
        <w:rPr>
          <w:rFonts w:eastAsiaTheme="minorEastAsia"/>
        </w:rPr>
      </w:pPr>
      <m:oMath>
        <m:r>
          <w:rPr>
            <w:rFonts w:ascii="Cambria Math" w:hAnsi="Cambria Math"/>
          </w:rPr>
          <m:t>CRF=</m:t>
        </m:r>
        <m:f>
          <m:fPr>
            <m:ctrlPr>
              <w:rPr>
                <w:rFonts w:ascii="Cambria Math" w:hAnsi="Cambria Math"/>
                <w:i/>
              </w:rPr>
            </m:ctrlPr>
          </m:fPr>
          <m:num>
            <m:r>
              <w:rPr>
                <w:rFonts w:ascii="Cambria Math" w:hAnsi="Cambria Math"/>
              </w:rPr>
              <m:t>WACC</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oMath>
      <w:r w:rsidR="00B278B6" w:rsidRPr="00B278B6">
        <w:rPr>
          <w:rFonts w:eastAsiaTheme="minorEastAsia"/>
        </w:rPr>
        <w:t xml:space="preserve"> </w:t>
      </w:r>
      <w:r w:rsidR="00B278B6">
        <w:rPr>
          <w:rFonts w:eastAsiaTheme="minorEastAsia"/>
        </w:rPr>
        <w:tab/>
      </w:r>
      <w:r w:rsidR="00B278B6">
        <w:rPr>
          <w:rFonts w:eastAsiaTheme="minorEastAsia"/>
        </w:rPr>
        <w:tab/>
      </w:r>
      <w:r w:rsidR="00B278B6">
        <w:rPr>
          <w:rFonts w:eastAsiaTheme="minorEastAsia"/>
        </w:rPr>
        <w:tab/>
      </w:r>
      <w:r w:rsidR="00B278B6">
        <w:rPr>
          <w:rFonts w:eastAsiaTheme="minorEastAsia"/>
        </w:rPr>
        <w:tab/>
      </w:r>
      <w:r w:rsidR="00B278B6">
        <w:rPr>
          <w:rFonts w:eastAsiaTheme="minorEastAsia"/>
        </w:rPr>
        <w:tab/>
        <w:t xml:space="preserve">      Eq. #35</w:t>
      </w:r>
    </w:p>
    <w:p w14:paraId="24C0824C" w14:textId="18F5B213" w:rsidR="00E513D0" w:rsidRDefault="00E513D0" w:rsidP="00E536CA">
      <w:pPr>
        <w:rPr>
          <w:rFonts w:eastAsiaTheme="minorEastAsia"/>
        </w:rPr>
      </w:pPr>
      <w:r>
        <w:rPr>
          <w:rFonts w:eastAsiaTheme="minorEastAsia"/>
        </w:rPr>
        <w:t>where:</w:t>
      </w:r>
    </w:p>
    <w:p w14:paraId="24BD4A16" w14:textId="72DDCB27" w:rsidR="00E513D0" w:rsidRDefault="00B11C3E" w:rsidP="00E513D0">
      <w:pPr>
        <w:pStyle w:val="ListParagraph"/>
        <w:numPr>
          <w:ilvl w:val="0"/>
          <w:numId w:val="1"/>
        </w:numPr>
        <w:rPr>
          <w:rFonts w:eastAsiaTheme="minorEastAsia"/>
        </w:rPr>
      </w:pPr>
      <w:r w:rsidRPr="00DE33BB">
        <w:rPr>
          <w:rFonts w:eastAsiaTheme="minorEastAsia"/>
          <w:i/>
          <w:iCs/>
        </w:rPr>
        <w:t>WACC</w:t>
      </w:r>
      <w:r>
        <w:rPr>
          <w:rFonts w:eastAsiaTheme="minorEastAsia"/>
        </w:rPr>
        <w:t xml:space="preserve"> = weighted average cost of capital</w:t>
      </w:r>
      <w:r w:rsidR="00B77424">
        <w:rPr>
          <w:rFonts w:eastAsiaTheme="minorEastAsia"/>
        </w:rPr>
        <w:t>,</w:t>
      </w:r>
      <w:r w:rsidR="0074368D">
        <w:rPr>
          <w:rFonts w:eastAsiaTheme="minorEastAsia"/>
        </w:rPr>
        <w:t xml:space="preserve"> also known as</w:t>
      </w:r>
      <w:r w:rsidR="00C53A35">
        <w:rPr>
          <w:rFonts w:eastAsiaTheme="minorEastAsia"/>
        </w:rPr>
        <w:t xml:space="preserve"> a</w:t>
      </w:r>
      <w:r w:rsidR="0074368D">
        <w:rPr>
          <w:rFonts w:eastAsiaTheme="minorEastAsia"/>
        </w:rPr>
        <w:t xml:space="preserve"> discount rate</w:t>
      </w:r>
      <w:r>
        <w:rPr>
          <w:rFonts w:eastAsiaTheme="minorEastAsia"/>
        </w:rPr>
        <w:t xml:space="preserve"> (%)</w:t>
      </w:r>
    </w:p>
    <w:p w14:paraId="2F28B6B4" w14:textId="3F23DF2D" w:rsidR="00403CD5" w:rsidRDefault="00B11C3E" w:rsidP="00403CD5">
      <w:pPr>
        <w:pStyle w:val="ListParagraph"/>
        <w:numPr>
          <w:ilvl w:val="0"/>
          <w:numId w:val="1"/>
        </w:numPr>
        <w:rPr>
          <w:ins w:id="349" w:author="Justin Bracci" w:date="2023-09-09T15:59:00Z"/>
          <w:rFonts w:eastAsiaTheme="minorEastAsia"/>
        </w:rPr>
      </w:pPr>
      <w:r w:rsidRPr="00DE33BB">
        <w:rPr>
          <w:rFonts w:eastAsiaTheme="minorEastAsia"/>
          <w:i/>
          <w:iCs/>
        </w:rPr>
        <w:t>t</w:t>
      </w:r>
      <w:r>
        <w:rPr>
          <w:rFonts w:eastAsiaTheme="minorEastAsia"/>
        </w:rPr>
        <w:t xml:space="preserve"> = project life (years)</w:t>
      </w:r>
    </w:p>
    <w:p w14:paraId="37056DBF" w14:textId="77777777" w:rsidR="00125FFF" w:rsidRDefault="00125FFF" w:rsidP="00125FFF">
      <w:pPr>
        <w:rPr>
          <w:ins w:id="350" w:author="Justin Bracci" w:date="2023-09-09T15:59:00Z"/>
          <w:rFonts w:eastAsiaTheme="minorEastAsia"/>
        </w:rPr>
      </w:pPr>
    </w:p>
    <w:p w14:paraId="4CE95BD1" w14:textId="77777777" w:rsidR="00125FFF" w:rsidRDefault="00125FFF" w:rsidP="00125FFF">
      <w:pPr>
        <w:rPr>
          <w:ins w:id="351" w:author="Justin Bracci" w:date="2023-09-09T15:59:00Z"/>
          <w:rFonts w:eastAsiaTheme="minorEastAsia"/>
        </w:rPr>
      </w:pPr>
    </w:p>
    <w:p w14:paraId="0176171D" w14:textId="77777777" w:rsidR="00125FFF" w:rsidRDefault="00125FFF" w:rsidP="00125FFF">
      <w:pPr>
        <w:rPr>
          <w:ins w:id="352" w:author="Justin Bracci" w:date="2023-09-09T15:59:00Z"/>
          <w:rFonts w:eastAsiaTheme="minorEastAsia"/>
        </w:rPr>
      </w:pPr>
    </w:p>
    <w:p w14:paraId="427746DE" w14:textId="77777777" w:rsidR="00125FFF" w:rsidRDefault="00125FFF" w:rsidP="00125FFF">
      <w:pPr>
        <w:rPr>
          <w:ins w:id="353" w:author="Justin Bracci" w:date="2023-09-09T15:59:00Z"/>
          <w:rFonts w:eastAsiaTheme="minorEastAsia"/>
        </w:rPr>
      </w:pPr>
    </w:p>
    <w:p w14:paraId="506728ED" w14:textId="77777777" w:rsidR="00125FFF" w:rsidRDefault="00125FFF" w:rsidP="00125FFF">
      <w:pPr>
        <w:rPr>
          <w:ins w:id="354" w:author="Justin Bracci" w:date="2023-09-09T15:59:00Z"/>
          <w:rFonts w:eastAsiaTheme="minorEastAsia"/>
        </w:rPr>
      </w:pPr>
    </w:p>
    <w:p w14:paraId="1432992D" w14:textId="77777777" w:rsidR="00125FFF" w:rsidRDefault="00125FFF" w:rsidP="00125FFF">
      <w:pPr>
        <w:rPr>
          <w:ins w:id="355" w:author="Justin Bracci" w:date="2023-09-09T15:59:00Z"/>
          <w:rFonts w:eastAsiaTheme="minorEastAsia"/>
        </w:rPr>
      </w:pPr>
    </w:p>
    <w:p w14:paraId="6EFE3C4B" w14:textId="77777777" w:rsidR="00125FFF" w:rsidRDefault="00125FFF" w:rsidP="00125FFF">
      <w:pPr>
        <w:rPr>
          <w:ins w:id="356" w:author="Justin Bracci" w:date="2023-09-09T15:59:00Z"/>
          <w:rFonts w:eastAsiaTheme="minorEastAsia"/>
        </w:rPr>
      </w:pPr>
    </w:p>
    <w:p w14:paraId="664F79C9" w14:textId="77777777" w:rsidR="00125FFF" w:rsidRPr="00125FFF" w:rsidRDefault="00125FFF">
      <w:pPr>
        <w:rPr>
          <w:rFonts w:eastAsiaTheme="minorEastAsia"/>
          <w:rPrChange w:id="357" w:author="Justin Bracci" w:date="2023-09-09T15:59:00Z">
            <w:rPr/>
          </w:rPrChange>
        </w:rPr>
        <w:pPrChange w:id="358" w:author="Justin Bracci" w:date="2023-09-09T15:59:00Z">
          <w:pPr>
            <w:pStyle w:val="ListParagraph"/>
            <w:numPr>
              <w:numId w:val="1"/>
            </w:numPr>
            <w:ind w:hanging="360"/>
          </w:pPr>
        </w:pPrChange>
      </w:pPr>
    </w:p>
    <w:p w14:paraId="27571B8B" w14:textId="645CDC93" w:rsidR="007C4D99" w:rsidRDefault="007C4D99" w:rsidP="006964FE">
      <w:pPr>
        <w:pStyle w:val="Heading2"/>
        <w:numPr>
          <w:ilvl w:val="0"/>
          <w:numId w:val="4"/>
        </w:numPr>
      </w:pPr>
      <w:bookmarkStart w:id="359" w:name="_Toc145167745"/>
      <w:r>
        <w:lastRenderedPageBreak/>
        <w:t>Fossil</w:t>
      </w:r>
      <w:r w:rsidRPr="001321C9">
        <w:t>-Based Hydrogen Production Mathematical Approach</w:t>
      </w:r>
      <w:bookmarkEnd w:id="359"/>
    </w:p>
    <w:p w14:paraId="792A18DA" w14:textId="575B36B5" w:rsidR="007C4D99" w:rsidRDefault="00E33D23" w:rsidP="007C4D99">
      <w:r>
        <w:t>Th</w:t>
      </w:r>
      <w:r w:rsidR="003D6AC7">
        <w:t>is section details the</w:t>
      </w:r>
      <w:r>
        <w:t xml:space="preserve"> </w:t>
      </w:r>
      <w:r w:rsidR="00281381">
        <w:t xml:space="preserve">fossil-based hydrogen production </w:t>
      </w:r>
      <w:r>
        <w:t>computational model</w:t>
      </w:r>
      <w:r w:rsidR="00A1452F">
        <w:t xml:space="preserve"> </w:t>
      </w:r>
      <w:r w:rsidR="00275D8D">
        <w:t>input variables and equations</w:t>
      </w:r>
      <w:r w:rsidR="005B3E92">
        <w:t xml:space="preserve">. </w:t>
      </w:r>
      <w:r w:rsidR="00275D8D">
        <w:t xml:space="preserve">The primary equation being the LCOH </w:t>
      </w:r>
      <w:r w:rsidR="008C7D94">
        <w:t>from fossil-derived hydrogen production.</w:t>
      </w:r>
    </w:p>
    <w:p w14:paraId="1158B84B" w14:textId="3B6E2C4F" w:rsidR="00E33D23" w:rsidRPr="00576AAB" w:rsidRDefault="00000000" w:rsidP="00E33D23">
      <m:oMathPara>
        <m:oMathParaPr>
          <m:jc m:val="left"/>
        </m:oMathParaPr>
        <m:oMath>
          <m:sSub>
            <m:sSubPr>
              <m:ctrlPr>
                <w:rPr>
                  <w:rFonts w:ascii="Cambria Math" w:hAnsi="Cambria Math"/>
                  <w:i/>
                </w:rPr>
              </m:ctrlPr>
            </m:sSubPr>
            <m:e>
              <m:r>
                <w:rPr>
                  <w:rFonts w:ascii="Cambria Math" w:hAnsi="Cambria Math"/>
                </w:rPr>
                <m:t>LCOH</m:t>
              </m:r>
            </m:e>
            <m:sub>
              <m:r>
                <w:rPr>
                  <w:rFonts w:ascii="Cambria Math" w:hAnsi="Cambria Math"/>
                </w:rPr>
                <m:t>j</m:t>
              </m:r>
            </m:sub>
          </m:sSub>
          <m:r>
            <w:rPr>
              <w:rFonts w:ascii="Cambria Math" w:hAnsi="Cambria Math"/>
            </w:rPr>
            <m:t>=</m:t>
          </m:r>
        </m:oMath>
      </m:oMathPara>
    </w:p>
    <w:p w14:paraId="42E9924C" w14:textId="3BF61C36" w:rsidR="00661386" w:rsidRPr="00FA52BE" w:rsidRDefault="00000000" w:rsidP="00E33D23">
      <w:pPr>
        <w:rPr>
          <w:rFonts w:eastAsiaTheme="minorEastAsia"/>
        </w:rPr>
      </w:pPr>
      <m:oMathPara>
        <m:oMathParaPr>
          <m:jc m:val="center"/>
        </m:oMathParaPr>
        <m:oMath>
          <m:f>
            <m:fPr>
              <m:ctrlPr>
                <w:rPr>
                  <w:rFonts w:ascii="Cambria Math" w:hAnsi="Cambria Math"/>
                  <w:i/>
                </w:rPr>
              </m:ctrlPr>
            </m:fPr>
            <m:num>
              <m:d>
                <m:dPr>
                  <m:ctrlPr>
                    <w:rPr>
                      <w:rFonts w:ascii="Cambria Math" w:hAnsi="Cambria Math"/>
                      <w:i/>
                    </w:rPr>
                  </m:ctrlPr>
                </m:dPr>
                <m:e>
                  <m:r>
                    <w:rPr>
                      <w:rFonts w:ascii="Cambria Math" w:hAnsi="Cambria Math"/>
                    </w:rPr>
                    <m:t>CRF</m:t>
                  </m:r>
                </m:e>
              </m:d>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PC</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FC</m:t>
                          </m:r>
                        </m:sub>
                      </m:sSub>
                      <m:r>
                        <w:rPr>
                          <w:rFonts w:ascii="Cambria Math" w:hAnsi="Cambria Math"/>
                        </w:rPr>
                        <m:t>)</m:t>
                      </m:r>
                    </m:e>
                    <m:sub>
                      <m:r>
                        <w:rPr>
                          <w:rFonts w:ascii="Cambria Math" w:hAnsi="Cambria Math"/>
                        </w:rPr>
                        <m:t>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AS</m:t>
                          </m:r>
                        </m:sub>
                      </m:sSub>
                      <m:r>
                        <w:rPr>
                          <w:rFonts w:ascii="Cambria Math" w:hAnsi="Cambria Math"/>
                        </w:rPr>
                        <m:t>)</m:t>
                      </m:r>
                    </m:e>
                    <m:sub>
                      <m:r>
                        <w:rPr>
                          <w:rFonts w:ascii="Cambria Math" w:hAnsi="Cambria Math"/>
                        </w:rPr>
                        <m:t>j</m:t>
                      </m:r>
                    </m:sub>
                  </m:sSub>
                </m:e>
              </m:d>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OM</m:t>
                          </m:r>
                        </m:sub>
                      </m:sSub>
                    </m:e>
                  </m:d>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m:t>
                          </m:r>
                        </m:sub>
                      </m:sSub>
                    </m:e>
                  </m:d>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oMath>
      </m:oMathPara>
    </w:p>
    <w:p w14:paraId="58730E90" w14:textId="524FABCE" w:rsidR="003D74DC" w:rsidRPr="00661386" w:rsidRDefault="00661386" w:rsidP="00DE33BB">
      <w:pPr>
        <w:jc w:val="right"/>
        <w:rPr>
          <w:rFonts w:eastAsiaTheme="minorEastAsia"/>
        </w:rPr>
      </w:pPr>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HV</m:t>
                </m:r>
              </m:e>
              <m:sub>
                <m:r>
                  <w:rPr>
                    <w:rFonts w:ascii="Cambria Math" w:eastAsiaTheme="minorEastAsia" w:hAnsi="Cambria Math"/>
                  </w:rPr>
                  <m:t>NG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 avg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CTS</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CC</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m:t>
                </m:r>
              </m:sub>
            </m:sSub>
            <m:r>
              <w:rPr>
                <w:rFonts w:ascii="Cambria Math" w:eastAsiaTheme="minorEastAsia" w:hAnsi="Cambria Math"/>
              </w:rPr>
              <m:t>)</m:t>
            </m:r>
          </m:e>
          <m:sub>
            <m:r>
              <w:rPr>
                <w:rFonts w:ascii="Cambria Math" w:eastAsiaTheme="minorEastAsia" w:hAnsi="Cambria Math"/>
              </w:rPr>
              <m:t>j</m:t>
            </m:r>
          </m:sub>
        </m:sSub>
      </m:oMath>
      <w:r w:rsidR="000E1C19" w:rsidRPr="000E1C19">
        <w:rPr>
          <w:rFonts w:eastAsiaTheme="minorEastAsia"/>
        </w:rPr>
        <w:t xml:space="preserve"> </w:t>
      </w:r>
      <w:r w:rsidR="00FA52BE">
        <w:rPr>
          <w:rFonts w:eastAsiaTheme="minorEastAsia"/>
        </w:rPr>
        <w:tab/>
      </w:r>
      <w:r w:rsidR="000E1C19">
        <w:rPr>
          <w:rFonts w:eastAsiaTheme="minorEastAsia"/>
        </w:rPr>
        <w:t>Eq. #3</w:t>
      </w:r>
      <w:r w:rsidR="00FA52BE">
        <w:rPr>
          <w:rFonts w:eastAsiaTheme="minorEastAsia"/>
        </w:rPr>
        <w:t>6</w:t>
      </w:r>
    </w:p>
    <w:p w14:paraId="13A2C14F" w14:textId="5102849A" w:rsidR="00E33D23" w:rsidRPr="00661386" w:rsidRDefault="00E33D23" w:rsidP="00E33D23">
      <w:pPr>
        <w:rPr>
          <w:rFonts w:eastAsiaTheme="minorEastAsia"/>
        </w:rPr>
      </w:pPr>
    </w:p>
    <w:p w14:paraId="1AC60E96" w14:textId="54D580D1" w:rsidR="00661386" w:rsidRDefault="00402202" w:rsidP="00E33D23">
      <w:pPr>
        <w:rPr>
          <w:rFonts w:eastAsiaTheme="minorEastAsia"/>
        </w:rPr>
      </w:pPr>
      <w:r>
        <w:rPr>
          <w:rFonts w:eastAsiaTheme="minorEastAsia"/>
        </w:rPr>
        <w:t>and:</w:t>
      </w:r>
    </w:p>
    <w:p w14:paraId="1DBBB7E8" w14:textId="579D5957" w:rsidR="00402202" w:rsidRPr="00661386" w:rsidRDefault="00000000" w:rsidP="00DE33BB">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m:t>
                </m:r>
              </m:sub>
            </m:sSub>
            <m:r>
              <w:rPr>
                <w:rFonts w:ascii="Cambria Math" w:eastAsiaTheme="minorEastAsia" w:hAnsi="Cambria Math"/>
              </w:rPr>
              <m:t>)</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m:t>
                </m:r>
              </m:sub>
            </m:sSub>
            <m:r>
              <w:rPr>
                <w:rFonts w:ascii="Cambria Math" w:eastAsiaTheme="minorEastAsia" w:hAnsi="Cambria Math"/>
              </w:rPr>
              <m:t>)</m:t>
            </m:r>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G,avg</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L</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GWP</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NG</m:t>
                </m:r>
              </m:e>
              <m:sub>
                <m:r>
                  <w:rPr>
                    <w:rFonts w:ascii="Cambria Math" w:eastAsiaTheme="minorEastAsia" w:hAnsi="Cambria Math"/>
                  </w:rPr>
                  <m:t>P</m:t>
                </m:r>
              </m:sub>
            </m:sSub>
          </m:e>
        </m:d>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NG</m:t>
                    </m:r>
                  </m:sub>
                </m:sSub>
              </m:e>
            </m:d>
          </m:e>
          <m:sub>
            <m:r>
              <w:rPr>
                <w:rFonts w:ascii="Cambria Math" w:eastAsiaTheme="minorEastAsia" w:hAnsi="Cambria Math"/>
              </w:rPr>
              <m:t>j</m:t>
            </m:r>
          </m:sub>
        </m:sSub>
      </m:oMath>
      <w:r w:rsidR="004511BC" w:rsidRPr="004511BC">
        <w:rPr>
          <w:rFonts w:eastAsiaTheme="minorEastAsia"/>
        </w:rPr>
        <w:t xml:space="preserve"> </w:t>
      </w:r>
      <w:r w:rsidR="004511BC">
        <w:rPr>
          <w:rFonts w:eastAsiaTheme="minorEastAsia"/>
        </w:rPr>
        <w:t xml:space="preserve">          Eq. #37</w:t>
      </w:r>
    </w:p>
    <w:p w14:paraId="65DE9FAE" w14:textId="77777777" w:rsidR="00E33D23" w:rsidRDefault="00E33D23" w:rsidP="00E33D23">
      <w:r>
        <w:t>where:</w:t>
      </w:r>
    </w:p>
    <w:p w14:paraId="3651CFC3" w14:textId="36D1C78C" w:rsidR="00057587" w:rsidRDefault="00057587" w:rsidP="00E33D23">
      <w:pPr>
        <w:pStyle w:val="ListParagraph"/>
        <w:numPr>
          <w:ilvl w:val="0"/>
          <w:numId w:val="1"/>
        </w:numPr>
      </w:pPr>
      <w:r w:rsidRPr="00DE33BB">
        <w:rPr>
          <w:i/>
          <w:iCs/>
        </w:rPr>
        <w:t>j</w:t>
      </w:r>
      <w:r>
        <w:t xml:space="preserve"> = </w:t>
      </w:r>
      <w:r w:rsidR="008B5C14">
        <w:t>the fossil-based production pathway we are exploring</w:t>
      </w:r>
    </w:p>
    <w:p w14:paraId="28E11DD4" w14:textId="0606F190" w:rsidR="008B5C14" w:rsidRDefault="008B5C14" w:rsidP="00E33D23">
      <w:pPr>
        <w:pStyle w:val="ListParagraph"/>
        <w:numPr>
          <w:ilvl w:val="0"/>
          <w:numId w:val="1"/>
        </w:numPr>
      </w:pPr>
      <w:r w:rsidRPr="00DE33BB">
        <w:rPr>
          <w:i/>
          <w:iCs/>
        </w:rPr>
        <w:t>C</w:t>
      </w:r>
      <w:r w:rsidRPr="00DE33BB">
        <w:rPr>
          <w:i/>
          <w:iCs/>
          <w:vertAlign w:val="subscript"/>
        </w:rPr>
        <w:t>R</w:t>
      </w:r>
      <w:r>
        <w:t xml:space="preserve"> = the capital cost of the reformer ($/kW H</w:t>
      </w:r>
      <w:r>
        <w:rPr>
          <w:vertAlign w:val="subscript"/>
        </w:rPr>
        <w:t>2</w:t>
      </w:r>
      <w:r>
        <w:t>)</w:t>
      </w:r>
    </w:p>
    <w:p w14:paraId="1D36E297" w14:textId="0E829326" w:rsidR="008B5C14" w:rsidRDefault="008B5C14" w:rsidP="008B5C14">
      <w:pPr>
        <w:pStyle w:val="ListParagraph"/>
        <w:numPr>
          <w:ilvl w:val="0"/>
          <w:numId w:val="1"/>
        </w:numPr>
      </w:pPr>
      <w:r w:rsidRPr="00DE33BB">
        <w:rPr>
          <w:i/>
          <w:iCs/>
        </w:rPr>
        <w:t>C</w:t>
      </w:r>
      <w:r w:rsidRPr="00DE33BB">
        <w:rPr>
          <w:i/>
          <w:iCs/>
          <w:vertAlign w:val="subscript"/>
        </w:rPr>
        <w:t>PC</w:t>
      </w:r>
      <w:r>
        <w:t xml:space="preserve"> = the capital cost of </w:t>
      </w:r>
      <w:r w:rsidR="003D1696">
        <w:t>process CO</w:t>
      </w:r>
      <w:r w:rsidR="003D1696">
        <w:rPr>
          <w:vertAlign w:val="subscript"/>
        </w:rPr>
        <w:t>2</w:t>
      </w:r>
      <w:r w:rsidR="003D1696">
        <w:t xml:space="preserve"> capture</w:t>
      </w:r>
      <w:r>
        <w:t xml:space="preserve"> ($/kW H</w:t>
      </w:r>
      <w:r>
        <w:rPr>
          <w:vertAlign w:val="subscript"/>
        </w:rPr>
        <w:t>2</w:t>
      </w:r>
      <w:r>
        <w:t>)</w:t>
      </w:r>
    </w:p>
    <w:p w14:paraId="5D9F7B38" w14:textId="7B5130F4" w:rsidR="008B5C14" w:rsidRDefault="008B5C14" w:rsidP="008B5C14">
      <w:pPr>
        <w:pStyle w:val="ListParagraph"/>
        <w:numPr>
          <w:ilvl w:val="0"/>
          <w:numId w:val="1"/>
        </w:numPr>
      </w:pPr>
      <w:r w:rsidRPr="00DE33BB">
        <w:rPr>
          <w:i/>
          <w:iCs/>
        </w:rPr>
        <w:t>C</w:t>
      </w:r>
      <w:r w:rsidR="003D1696" w:rsidRPr="00DE33BB">
        <w:rPr>
          <w:i/>
          <w:iCs/>
          <w:vertAlign w:val="subscript"/>
        </w:rPr>
        <w:t>FC</w:t>
      </w:r>
      <w:r>
        <w:t xml:space="preserve"> = the capital cost of </w:t>
      </w:r>
      <w:r w:rsidR="003D1696">
        <w:t>flue gas CO</w:t>
      </w:r>
      <w:r w:rsidR="003D1696">
        <w:rPr>
          <w:vertAlign w:val="subscript"/>
        </w:rPr>
        <w:t>2</w:t>
      </w:r>
      <w:r w:rsidR="003D1696">
        <w:t xml:space="preserve"> capture</w:t>
      </w:r>
      <w:r>
        <w:t xml:space="preserve"> ($/kW H</w:t>
      </w:r>
      <w:r>
        <w:rPr>
          <w:vertAlign w:val="subscript"/>
        </w:rPr>
        <w:t>2</w:t>
      </w:r>
      <w:r>
        <w:t>)</w:t>
      </w:r>
    </w:p>
    <w:p w14:paraId="4A46EE4E" w14:textId="01C3FA2D" w:rsidR="008B5C14" w:rsidRDefault="008B5C14" w:rsidP="008B5C14">
      <w:pPr>
        <w:pStyle w:val="ListParagraph"/>
        <w:numPr>
          <w:ilvl w:val="0"/>
          <w:numId w:val="1"/>
        </w:numPr>
      </w:pPr>
      <w:r w:rsidRPr="00DE33BB">
        <w:rPr>
          <w:i/>
          <w:iCs/>
        </w:rPr>
        <w:t>C</w:t>
      </w:r>
      <w:r w:rsidR="003D1696" w:rsidRPr="00DE33BB">
        <w:rPr>
          <w:i/>
          <w:iCs/>
          <w:vertAlign w:val="subscript"/>
        </w:rPr>
        <w:t>AS</w:t>
      </w:r>
      <w:r>
        <w:t xml:space="preserve"> = the capital cost of </w:t>
      </w:r>
      <w:r w:rsidR="00D529CB">
        <w:t>an air separation unit</w:t>
      </w:r>
      <w:r>
        <w:t xml:space="preserve"> ($/kW H</w:t>
      </w:r>
      <w:r>
        <w:rPr>
          <w:vertAlign w:val="subscript"/>
        </w:rPr>
        <w:t>2</w:t>
      </w:r>
      <w:r>
        <w:t>)</w:t>
      </w:r>
    </w:p>
    <w:p w14:paraId="56615129" w14:textId="115F4BBD" w:rsidR="00D529CB" w:rsidRDefault="00D529CB" w:rsidP="008B5C14">
      <w:pPr>
        <w:pStyle w:val="ListParagraph"/>
        <w:numPr>
          <w:ilvl w:val="0"/>
          <w:numId w:val="1"/>
        </w:numPr>
      </w:pPr>
      <w:r w:rsidRPr="00DE33BB">
        <w:rPr>
          <w:i/>
          <w:iCs/>
        </w:rPr>
        <w:t>F</w:t>
      </w:r>
      <w:r w:rsidRPr="00DE33BB">
        <w:rPr>
          <w:i/>
          <w:iCs/>
          <w:vertAlign w:val="subscript"/>
        </w:rPr>
        <w:t>OM</w:t>
      </w:r>
      <w:r>
        <w:t xml:space="preserve"> = the fixed operating cost of the facility ($/kW/</w:t>
      </w:r>
      <w:proofErr w:type="spellStart"/>
      <w:r>
        <w:t>yr</w:t>
      </w:r>
      <w:proofErr w:type="spellEnd"/>
      <w:r>
        <w:t xml:space="preserve"> H</w:t>
      </w:r>
      <w:r>
        <w:rPr>
          <w:vertAlign w:val="subscript"/>
        </w:rPr>
        <w:t>2</w:t>
      </w:r>
      <w:r>
        <w:t>)</w:t>
      </w:r>
    </w:p>
    <w:p w14:paraId="01FD0DAD" w14:textId="23964C44" w:rsidR="00D529CB" w:rsidRDefault="00D529CB" w:rsidP="00D529CB">
      <w:pPr>
        <w:pStyle w:val="ListParagraph"/>
        <w:numPr>
          <w:ilvl w:val="0"/>
          <w:numId w:val="1"/>
        </w:numPr>
      </w:pPr>
      <w:r w:rsidRPr="00DE33BB">
        <w:rPr>
          <w:i/>
          <w:iCs/>
        </w:rPr>
        <w:t>V</w:t>
      </w:r>
      <w:r w:rsidRPr="00DE33BB">
        <w:rPr>
          <w:i/>
          <w:iCs/>
          <w:vertAlign w:val="subscript"/>
        </w:rPr>
        <w:t>OM</w:t>
      </w:r>
      <w:r>
        <w:t xml:space="preserve"> = the variable operating cost of the facility ($/kW/</w:t>
      </w:r>
      <w:proofErr w:type="spellStart"/>
      <w:r>
        <w:t>yr</w:t>
      </w:r>
      <w:proofErr w:type="spellEnd"/>
      <w:r>
        <w:t xml:space="preserve"> H</w:t>
      </w:r>
      <w:r>
        <w:rPr>
          <w:vertAlign w:val="subscript"/>
        </w:rPr>
        <w:t>2</w:t>
      </w:r>
      <w:r>
        <w:t>)</w:t>
      </w:r>
    </w:p>
    <w:p w14:paraId="536DE62C" w14:textId="116019A3" w:rsidR="008B5C14" w:rsidRDefault="00D529CB" w:rsidP="00E33D23">
      <w:pPr>
        <w:pStyle w:val="ListParagraph"/>
        <w:numPr>
          <w:ilvl w:val="0"/>
          <w:numId w:val="1"/>
        </w:numPr>
      </w:pPr>
      <w:r w:rsidRPr="00DE33BB">
        <w:rPr>
          <w:i/>
          <w:iCs/>
        </w:rPr>
        <w:t>F</w:t>
      </w:r>
      <w:r w:rsidRPr="00DE33BB">
        <w:rPr>
          <w:i/>
          <w:iCs/>
          <w:vertAlign w:val="subscript"/>
        </w:rPr>
        <w:t>1</w:t>
      </w:r>
      <w:r>
        <w:t xml:space="preserve"> = </w:t>
      </w:r>
      <w:r w:rsidR="00BF6318">
        <w:t>conversion factor from kW</w:t>
      </w:r>
      <w:r w:rsidR="005D07E2">
        <w:rPr>
          <w:vertAlign w:val="subscript"/>
        </w:rPr>
        <w:t>H2</w:t>
      </w:r>
      <w:r w:rsidR="00BF6318">
        <w:t xml:space="preserve"> to kg H</w:t>
      </w:r>
      <w:r w:rsidR="00BF6318">
        <w:rPr>
          <w:vertAlign w:val="subscript"/>
        </w:rPr>
        <w:t>2</w:t>
      </w:r>
      <w:r w:rsidR="00BF6318">
        <w:t xml:space="preserve"> per year</w:t>
      </w:r>
      <w:r w:rsidR="00B83932">
        <w:t xml:space="preserve"> using</w:t>
      </w:r>
      <w:r w:rsidR="005B4FBC">
        <w:t xml:space="preserve"> lower heating value</w:t>
      </w:r>
      <w:r w:rsidR="005F4599">
        <w:t xml:space="preserve"> (263 </w:t>
      </w:r>
      <w:r w:rsidR="00501FE7">
        <w:t>[</w:t>
      </w:r>
      <w:r w:rsidR="005F4599">
        <w:t>kg/</w:t>
      </w:r>
      <w:proofErr w:type="spellStart"/>
      <w:r w:rsidR="005F4599">
        <w:t>yr</w:t>
      </w:r>
      <w:proofErr w:type="spellEnd"/>
      <w:r w:rsidR="00501FE7">
        <w:t>]</w:t>
      </w:r>
      <w:r w:rsidR="005F4599">
        <w:t>/kW)</w:t>
      </w:r>
    </w:p>
    <w:p w14:paraId="28A0C7F4" w14:textId="31545765" w:rsidR="00E33D23" w:rsidRDefault="005F4599" w:rsidP="00501FE7">
      <w:pPr>
        <w:pStyle w:val="ListParagraph"/>
        <w:numPr>
          <w:ilvl w:val="0"/>
          <w:numId w:val="1"/>
        </w:numPr>
      </w:pPr>
      <w:r w:rsidRPr="00DE33BB">
        <w:rPr>
          <w:i/>
          <w:iCs/>
        </w:rPr>
        <w:t>NG</w:t>
      </w:r>
      <w:r w:rsidRPr="00DE33BB">
        <w:rPr>
          <w:i/>
          <w:iCs/>
          <w:vertAlign w:val="subscript"/>
        </w:rPr>
        <w:t>C</w:t>
      </w:r>
      <w:r>
        <w:t xml:space="preserve"> = </w:t>
      </w:r>
      <w:r w:rsidR="00501FE7">
        <w:t>natural gas cost ($/</w:t>
      </w:r>
      <w:r w:rsidR="003C143C">
        <w:t>M</w:t>
      </w:r>
      <w:r w:rsidR="00501FE7">
        <w:t>J)</w:t>
      </w:r>
    </w:p>
    <w:p w14:paraId="635B6A65" w14:textId="3623CD04" w:rsidR="00501FE7" w:rsidRDefault="003C143C" w:rsidP="00501FE7">
      <w:pPr>
        <w:pStyle w:val="ListParagraph"/>
        <w:numPr>
          <w:ilvl w:val="0"/>
          <w:numId w:val="1"/>
        </w:numPr>
      </w:pPr>
      <w:r w:rsidRPr="00DE33BB">
        <w:rPr>
          <w:i/>
          <w:iCs/>
        </w:rPr>
        <w:t>HV</w:t>
      </w:r>
      <w:r w:rsidRPr="00DE33BB">
        <w:rPr>
          <w:i/>
          <w:iCs/>
          <w:vertAlign w:val="subscript"/>
        </w:rPr>
        <w:t>NG</w:t>
      </w:r>
      <w:r>
        <w:t xml:space="preserve"> = the heating value of natural gas (52 MJ/kg)</w:t>
      </w:r>
    </w:p>
    <w:p w14:paraId="737B54EA" w14:textId="33CAA36D" w:rsidR="003C143C" w:rsidRDefault="003C143C" w:rsidP="00501FE7">
      <w:pPr>
        <w:pStyle w:val="ListParagraph"/>
        <w:numPr>
          <w:ilvl w:val="0"/>
          <w:numId w:val="1"/>
        </w:numPr>
      </w:pPr>
      <w:r w:rsidRPr="00DE33BB">
        <w:rPr>
          <w:i/>
          <w:iCs/>
        </w:rPr>
        <w:t>I</w:t>
      </w:r>
      <w:r w:rsidRPr="00DE33BB">
        <w:rPr>
          <w:i/>
          <w:iCs/>
          <w:vertAlign w:val="subscript"/>
        </w:rPr>
        <w:t>NG</w:t>
      </w:r>
      <w:r>
        <w:t xml:space="preserve"> = </w:t>
      </w:r>
      <w:r w:rsidR="00936B9A">
        <w:t>natural gas input at the facility (kg CH</w:t>
      </w:r>
      <w:r w:rsidR="00936B9A">
        <w:rPr>
          <w:vertAlign w:val="subscript"/>
        </w:rPr>
        <w:t>4</w:t>
      </w:r>
      <w:r w:rsidR="00936B9A">
        <w:t>/kg H</w:t>
      </w:r>
      <w:r w:rsidR="00936B9A">
        <w:rPr>
          <w:vertAlign w:val="subscript"/>
        </w:rPr>
        <w:t>2</w:t>
      </w:r>
      <w:r w:rsidR="00936B9A">
        <w:t>)</w:t>
      </w:r>
    </w:p>
    <w:p w14:paraId="2F0D28F2" w14:textId="3D5806D8" w:rsidR="00936B9A" w:rsidRDefault="00994D2D" w:rsidP="00936B9A">
      <w:pPr>
        <w:pStyle w:val="ListParagraph"/>
        <w:numPr>
          <w:ilvl w:val="0"/>
          <w:numId w:val="1"/>
        </w:numPr>
      </w:pPr>
      <w:r w:rsidRPr="00DE33BB">
        <w:rPr>
          <w:i/>
          <w:iCs/>
        </w:rPr>
        <w:t>E</w:t>
      </w:r>
      <w:r w:rsidR="00936B9A" w:rsidRPr="00DE33BB">
        <w:rPr>
          <w:i/>
          <w:iCs/>
          <w:vertAlign w:val="subscript"/>
        </w:rPr>
        <w:t>P</w:t>
      </w:r>
      <w:r w:rsidRPr="00DE33BB">
        <w:rPr>
          <w:i/>
          <w:iCs/>
          <w:vertAlign w:val="subscript"/>
        </w:rPr>
        <w:t xml:space="preserve">, </w:t>
      </w:r>
      <w:r w:rsidR="00936B9A" w:rsidRPr="00DE33BB">
        <w:rPr>
          <w:i/>
          <w:iCs/>
          <w:vertAlign w:val="subscript"/>
        </w:rPr>
        <w:t>avg</w:t>
      </w:r>
      <w:r w:rsidR="00936B9A">
        <w:t xml:space="preserve"> = the average </w:t>
      </w:r>
      <w:r>
        <w:t>electricity</w:t>
      </w:r>
      <w:r w:rsidR="00936B9A">
        <w:t xml:space="preserve"> price</w:t>
      </w:r>
      <w:r w:rsidR="001154E7">
        <w:t xml:space="preserve"> in the location </w:t>
      </w:r>
      <w:r>
        <w:t>considering locational marginal pricing</w:t>
      </w:r>
      <w:r w:rsidR="002520DB">
        <w:t xml:space="preserve"> and grid use charges</w:t>
      </w:r>
      <w:r w:rsidR="00936B9A">
        <w:t xml:space="preserve"> ($/</w:t>
      </w:r>
      <w:proofErr w:type="spellStart"/>
      <w:r w:rsidR="00936B9A">
        <w:t>kWh</w:t>
      </w:r>
      <w:r w:rsidR="00356B4B">
        <w:rPr>
          <w:vertAlign w:val="subscript"/>
        </w:rPr>
        <w:t>e</w:t>
      </w:r>
      <w:proofErr w:type="spellEnd"/>
      <w:r w:rsidR="00936B9A">
        <w:t>)</w:t>
      </w:r>
    </w:p>
    <w:p w14:paraId="54864466" w14:textId="23550C10" w:rsidR="00936B9A" w:rsidRDefault="003546F6" w:rsidP="00936B9A">
      <w:pPr>
        <w:pStyle w:val="ListParagraph"/>
        <w:numPr>
          <w:ilvl w:val="0"/>
          <w:numId w:val="1"/>
        </w:numPr>
      </w:pPr>
      <w:r w:rsidRPr="00DE33BB">
        <w:rPr>
          <w:i/>
          <w:iCs/>
        </w:rPr>
        <w:t>I</w:t>
      </w:r>
      <w:r w:rsidRPr="00DE33BB">
        <w:rPr>
          <w:i/>
          <w:iCs/>
          <w:vertAlign w:val="subscript"/>
        </w:rPr>
        <w:t>E</w:t>
      </w:r>
      <w:r>
        <w:t xml:space="preserve"> = electricity input at the facility (</w:t>
      </w:r>
      <w:proofErr w:type="spellStart"/>
      <w:r>
        <w:t>kWh</w:t>
      </w:r>
      <w:r w:rsidR="00356B4B">
        <w:rPr>
          <w:vertAlign w:val="subscript"/>
        </w:rPr>
        <w:t>e</w:t>
      </w:r>
      <w:proofErr w:type="spellEnd"/>
      <w:r>
        <w:t>/kg H</w:t>
      </w:r>
      <w:r>
        <w:rPr>
          <w:vertAlign w:val="subscript"/>
        </w:rPr>
        <w:t>2</w:t>
      </w:r>
      <w:r>
        <w:t>)</w:t>
      </w:r>
    </w:p>
    <w:p w14:paraId="23009D53" w14:textId="10ABE675" w:rsidR="003546F6" w:rsidRDefault="00CF3A9D" w:rsidP="00936B9A">
      <w:pPr>
        <w:pStyle w:val="ListParagraph"/>
        <w:numPr>
          <w:ilvl w:val="0"/>
          <w:numId w:val="1"/>
        </w:numPr>
      </w:pPr>
      <w:r w:rsidRPr="00DE33BB">
        <w:rPr>
          <w:i/>
          <w:iCs/>
        </w:rPr>
        <w:t>C</w:t>
      </w:r>
      <w:r w:rsidRPr="00DE33BB">
        <w:rPr>
          <w:i/>
          <w:iCs/>
          <w:vertAlign w:val="subscript"/>
        </w:rPr>
        <w:t>CTS</w:t>
      </w:r>
      <w:r>
        <w:t xml:space="preserve"> = the cost for CO</w:t>
      </w:r>
      <w:r>
        <w:rPr>
          <w:vertAlign w:val="subscript"/>
        </w:rPr>
        <w:t>2</w:t>
      </w:r>
      <w:r>
        <w:t xml:space="preserve"> transport and storage ($/kg CO</w:t>
      </w:r>
      <w:r>
        <w:rPr>
          <w:vertAlign w:val="subscript"/>
        </w:rPr>
        <w:t>2</w:t>
      </w:r>
      <w:r>
        <w:t>)</w:t>
      </w:r>
    </w:p>
    <w:p w14:paraId="2DB4DB4A" w14:textId="3ABAA721" w:rsidR="00CF3A9D" w:rsidRDefault="00C03E85" w:rsidP="00936B9A">
      <w:pPr>
        <w:pStyle w:val="ListParagraph"/>
        <w:numPr>
          <w:ilvl w:val="0"/>
          <w:numId w:val="1"/>
        </w:numPr>
      </w:pPr>
      <w:r w:rsidRPr="00DE33BB">
        <w:rPr>
          <w:i/>
          <w:iCs/>
        </w:rPr>
        <w:t>O</w:t>
      </w:r>
      <w:r w:rsidRPr="00DE33BB">
        <w:rPr>
          <w:i/>
          <w:iCs/>
          <w:vertAlign w:val="subscript"/>
        </w:rPr>
        <w:t>CC</w:t>
      </w:r>
      <w:r>
        <w:t xml:space="preserve"> = </w:t>
      </w:r>
      <w:r w:rsidR="000B5EF6">
        <w:t>carbon captured at the facility (kg CO</w:t>
      </w:r>
      <w:r w:rsidR="000B5EF6">
        <w:rPr>
          <w:vertAlign w:val="subscript"/>
        </w:rPr>
        <w:t>2</w:t>
      </w:r>
      <w:r w:rsidR="000B5EF6">
        <w:t>/kg H</w:t>
      </w:r>
      <w:r w:rsidR="000B5EF6">
        <w:rPr>
          <w:vertAlign w:val="subscript"/>
        </w:rPr>
        <w:t>2</w:t>
      </w:r>
      <w:r w:rsidR="000B5EF6">
        <w:t>)</w:t>
      </w:r>
    </w:p>
    <w:p w14:paraId="25AA6C1D" w14:textId="750B4F3A" w:rsidR="000B5EF6" w:rsidRDefault="002158F2" w:rsidP="00936B9A">
      <w:pPr>
        <w:pStyle w:val="ListParagraph"/>
        <w:numPr>
          <w:ilvl w:val="0"/>
          <w:numId w:val="1"/>
        </w:numPr>
      </w:pPr>
      <w:r w:rsidRPr="00DE33BB">
        <w:rPr>
          <w:i/>
          <w:iCs/>
        </w:rPr>
        <w:t>M</w:t>
      </w:r>
      <w:r w:rsidRPr="00DE33BB">
        <w:rPr>
          <w:i/>
          <w:iCs/>
          <w:vertAlign w:val="subscript"/>
        </w:rPr>
        <w:t>C</w:t>
      </w:r>
      <w:r>
        <w:t xml:space="preserve"> = the cost for carbon </w:t>
      </w:r>
      <w:r w:rsidR="008C3292">
        <w:t>removal</w:t>
      </w:r>
      <w:r>
        <w:t xml:space="preserve"> ($/kg CO</w:t>
      </w:r>
      <w:r>
        <w:rPr>
          <w:vertAlign w:val="subscript"/>
        </w:rPr>
        <w:t>2</w:t>
      </w:r>
      <w:r>
        <w:t>)</w:t>
      </w:r>
    </w:p>
    <w:p w14:paraId="58C1373D" w14:textId="00584BAF" w:rsidR="002158F2" w:rsidRDefault="0045637E" w:rsidP="00936B9A">
      <w:pPr>
        <w:pStyle w:val="ListParagraph"/>
        <w:numPr>
          <w:ilvl w:val="0"/>
          <w:numId w:val="1"/>
        </w:numPr>
      </w:pPr>
      <w:r w:rsidRPr="00DE33BB">
        <w:rPr>
          <w:i/>
          <w:iCs/>
        </w:rPr>
        <w:t>E</w:t>
      </w:r>
      <w:r w:rsidRPr="00DE33BB">
        <w:rPr>
          <w:i/>
          <w:iCs/>
          <w:vertAlign w:val="subscript"/>
        </w:rPr>
        <w:t>F</w:t>
      </w:r>
      <w:r>
        <w:t xml:space="preserve"> = all facility related and upstream carbon emissions (kg CO</w:t>
      </w:r>
      <w:r>
        <w:rPr>
          <w:vertAlign w:val="subscript"/>
        </w:rPr>
        <w:t>2</w:t>
      </w:r>
      <w:r>
        <w:t>/kg H</w:t>
      </w:r>
      <w:r>
        <w:rPr>
          <w:vertAlign w:val="subscript"/>
        </w:rPr>
        <w:t>2</w:t>
      </w:r>
      <w:r>
        <w:t>)</w:t>
      </w:r>
    </w:p>
    <w:p w14:paraId="565C1A37" w14:textId="760C3083" w:rsidR="0045637E" w:rsidRDefault="0045637E" w:rsidP="00936B9A">
      <w:pPr>
        <w:pStyle w:val="ListParagraph"/>
        <w:numPr>
          <w:ilvl w:val="0"/>
          <w:numId w:val="1"/>
        </w:numPr>
      </w:pPr>
      <w:r w:rsidRPr="00DE33BB">
        <w:rPr>
          <w:i/>
          <w:iCs/>
        </w:rPr>
        <w:t>E</w:t>
      </w:r>
      <w:r w:rsidRPr="00DE33BB">
        <w:rPr>
          <w:i/>
          <w:iCs/>
          <w:vertAlign w:val="subscript"/>
        </w:rPr>
        <w:t>D</w:t>
      </w:r>
      <w:r>
        <w:t xml:space="preserve"> = </w:t>
      </w:r>
      <w:r w:rsidR="00F55C5D">
        <w:t>direct facility carbon emissions (kg CO</w:t>
      </w:r>
      <w:r w:rsidR="00F55C5D">
        <w:rPr>
          <w:vertAlign w:val="subscript"/>
        </w:rPr>
        <w:t>2</w:t>
      </w:r>
      <w:r w:rsidR="00F55C5D">
        <w:t>/kg H</w:t>
      </w:r>
      <w:r w:rsidR="00F55C5D">
        <w:rPr>
          <w:vertAlign w:val="subscript"/>
        </w:rPr>
        <w:t>2</w:t>
      </w:r>
      <w:r w:rsidR="00F55C5D">
        <w:t>)</w:t>
      </w:r>
    </w:p>
    <w:p w14:paraId="4CADFC70" w14:textId="4DEB5E34" w:rsidR="00F55C5D" w:rsidRDefault="00F55C5D" w:rsidP="00936B9A">
      <w:pPr>
        <w:pStyle w:val="ListParagraph"/>
        <w:numPr>
          <w:ilvl w:val="0"/>
          <w:numId w:val="1"/>
        </w:numPr>
      </w:pPr>
      <w:proofErr w:type="spellStart"/>
      <w:r w:rsidRPr="00DE33BB">
        <w:rPr>
          <w:i/>
          <w:iCs/>
        </w:rPr>
        <w:t>C</w:t>
      </w:r>
      <w:r w:rsidRPr="00DE33BB">
        <w:rPr>
          <w:i/>
          <w:iCs/>
          <w:vertAlign w:val="subscript"/>
        </w:rPr>
        <w:t>G,avg</w:t>
      </w:r>
      <w:proofErr w:type="spellEnd"/>
      <w:r>
        <w:t xml:space="preserve"> = </w:t>
      </w:r>
      <w:r w:rsidR="00CC0A96">
        <w:t xml:space="preserve">the average carbon intensity of the grid in </w:t>
      </w:r>
      <w:r w:rsidR="001154E7">
        <w:t>the location</w:t>
      </w:r>
      <w:r w:rsidR="00DA4D1E">
        <w:t xml:space="preserve"> </w:t>
      </w:r>
      <w:r w:rsidR="0069466F">
        <w:t>of interest</w:t>
      </w:r>
      <w:r w:rsidR="00CC0A96">
        <w:t xml:space="preserve"> (kg CO</w:t>
      </w:r>
      <w:r w:rsidR="00CC0A96">
        <w:rPr>
          <w:vertAlign w:val="subscript"/>
        </w:rPr>
        <w:t>2</w:t>
      </w:r>
      <w:r w:rsidR="00CC0A96">
        <w:t>e/</w:t>
      </w:r>
      <w:proofErr w:type="spellStart"/>
      <w:r w:rsidR="00CC0A96">
        <w:t>kWh</w:t>
      </w:r>
      <w:r w:rsidR="00356B4B">
        <w:rPr>
          <w:vertAlign w:val="subscript"/>
        </w:rPr>
        <w:t>e</w:t>
      </w:r>
      <w:proofErr w:type="spellEnd"/>
      <w:r w:rsidR="00CC0A96">
        <w:t>)</w:t>
      </w:r>
    </w:p>
    <w:p w14:paraId="42B81D6E" w14:textId="4A8C1951" w:rsidR="00CC0A96" w:rsidRDefault="00CC0A96" w:rsidP="00936B9A">
      <w:pPr>
        <w:pStyle w:val="ListParagraph"/>
        <w:numPr>
          <w:ilvl w:val="0"/>
          <w:numId w:val="1"/>
        </w:numPr>
      </w:pPr>
      <w:r w:rsidRPr="00DE33BB">
        <w:rPr>
          <w:i/>
          <w:iCs/>
        </w:rPr>
        <w:t>NG</w:t>
      </w:r>
      <w:r w:rsidRPr="00DE33BB">
        <w:rPr>
          <w:i/>
          <w:iCs/>
          <w:vertAlign w:val="subscript"/>
        </w:rPr>
        <w:t>L</w:t>
      </w:r>
      <w:r>
        <w:t xml:space="preserve"> = the fraction of</w:t>
      </w:r>
      <w:r w:rsidR="00DB6A8D">
        <w:t xml:space="preserve"> the</w:t>
      </w:r>
      <w:r>
        <w:t xml:space="preserve"> </w:t>
      </w:r>
      <w:r w:rsidR="00DB6A8D">
        <w:t xml:space="preserve">natural gas input that </w:t>
      </w:r>
      <w:r w:rsidR="004932BB">
        <w:t>leaks during natural gas production and processing</w:t>
      </w:r>
      <w:r w:rsidR="00CB2186">
        <w:t xml:space="preserve"> (kg CH</w:t>
      </w:r>
      <w:r w:rsidR="00CB2186">
        <w:rPr>
          <w:vertAlign w:val="subscript"/>
        </w:rPr>
        <w:t>4</w:t>
      </w:r>
      <w:r w:rsidR="00CB2186">
        <w:t xml:space="preserve"> leaked/kg CH</w:t>
      </w:r>
      <w:r w:rsidR="00CB2186">
        <w:rPr>
          <w:vertAlign w:val="subscript"/>
        </w:rPr>
        <w:t>4</w:t>
      </w:r>
      <w:r w:rsidR="00335867">
        <w:t xml:space="preserve"> input)</w:t>
      </w:r>
    </w:p>
    <w:p w14:paraId="7BB406DF" w14:textId="4AE6FB09" w:rsidR="00335867" w:rsidRDefault="00335867" w:rsidP="00936B9A">
      <w:pPr>
        <w:pStyle w:val="ListParagraph"/>
        <w:numPr>
          <w:ilvl w:val="0"/>
          <w:numId w:val="1"/>
        </w:numPr>
      </w:pPr>
      <w:r w:rsidRPr="00DE33BB">
        <w:rPr>
          <w:i/>
          <w:iCs/>
        </w:rPr>
        <w:t>GWP</w:t>
      </w:r>
      <w:r>
        <w:t xml:space="preserve"> = global warming poten</w:t>
      </w:r>
      <w:r w:rsidR="008C602B">
        <w:t>tial of CH</w:t>
      </w:r>
      <w:r w:rsidR="008C602B">
        <w:rPr>
          <w:vertAlign w:val="subscript"/>
        </w:rPr>
        <w:t>4</w:t>
      </w:r>
      <w:r w:rsidR="008C602B">
        <w:t xml:space="preserve"> relative to CO</w:t>
      </w:r>
      <w:r w:rsidR="008C602B">
        <w:rPr>
          <w:vertAlign w:val="subscript"/>
        </w:rPr>
        <w:t>2</w:t>
      </w:r>
      <w:r w:rsidR="00007DE2">
        <w:t>. Typically measured using a 20</w:t>
      </w:r>
      <w:r w:rsidR="00452C89">
        <w:t>-year or 100-year timeframe</w:t>
      </w:r>
      <w:r w:rsidR="00992765">
        <w:t>. We use a 20-year timeframe in our base case</w:t>
      </w:r>
      <w:r w:rsidR="00CF33DC">
        <w:t>.</w:t>
      </w:r>
    </w:p>
    <w:p w14:paraId="79983E5E" w14:textId="263F6FFC" w:rsidR="00CC0A96" w:rsidRDefault="003A0568" w:rsidP="00936B9A">
      <w:pPr>
        <w:pStyle w:val="ListParagraph"/>
        <w:numPr>
          <w:ilvl w:val="0"/>
          <w:numId w:val="1"/>
        </w:numPr>
      </w:pPr>
      <w:r w:rsidRPr="00DE33BB">
        <w:rPr>
          <w:i/>
          <w:iCs/>
        </w:rPr>
        <w:t>NG</w:t>
      </w:r>
      <w:r w:rsidRPr="00DE33BB">
        <w:rPr>
          <w:i/>
          <w:iCs/>
          <w:vertAlign w:val="subscript"/>
        </w:rPr>
        <w:t>P</w:t>
      </w:r>
      <w:r>
        <w:t xml:space="preserve"> = carbon emission associated with natural gas production and processing (kg CO</w:t>
      </w:r>
      <w:r>
        <w:rPr>
          <w:vertAlign w:val="subscript"/>
        </w:rPr>
        <w:t>2</w:t>
      </w:r>
      <w:r>
        <w:t>/kg</w:t>
      </w:r>
      <w:r w:rsidR="00CD60BD">
        <w:t xml:space="preserve"> CH</w:t>
      </w:r>
      <w:r w:rsidR="00CD60BD">
        <w:rPr>
          <w:vertAlign w:val="subscript"/>
        </w:rPr>
        <w:t>4</w:t>
      </w:r>
      <w:r w:rsidR="00CD60BD">
        <w:t>)</w:t>
      </w:r>
    </w:p>
    <w:p w14:paraId="509EDE71" w14:textId="77777777" w:rsidR="00E33D23" w:rsidRDefault="00E33D23" w:rsidP="007C4D99">
      <w:pPr>
        <w:rPr>
          <w:ins w:id="360" w:author="Justin Bracci" w:date="2023-09-09T15:59:00Z"/>
        </w:rPr>
      </w:pPr>
    </w:p>
    <w:p w14:paraId="40F915B8" w14:textId="77777777" w:rsidR="00125FFF" w:rsidRDefault="00125FFF" w:rsidP="007C4D99">
      <w:pPr>
        <w:rPr>
          <w:ins w:id="361" w:author="Justin Bracci" w:date="2023-09-09T15:59:00Z"/>
        </w:rPr>
      </w:pPr>
    </w:p>
    <w:p w14:paraId="69907329" w14:textId="77777777" w:rsidR="00125FFF" w:rsidRPr="00E33D23" w:rsidRDefault="00125FFF" w:rsidP="007C4D99"/>
    <w:p w14:paraId="59324424" w14:textId="1AF5B39C" w:rsidR="009F4580" w:rsidRDefault="009F4580" w:rsidP="006964FE">
      <w:pPr>
        <w:pStyle w:val="Heading2"/>
        <w:numPr>
          <w:ilvl w:val="0"/>
          <w:numId w:val="4"/>
        </w:numPr>
      </w:pPr>
      <w:bookmarkStart w:id="362" w:name="_Toc145167746"/>
      <w:r>
        <w:lastRenderedPageBreak/>
        <w:t>Electricity</w:t>
      </w:r>
      <w:r w:rsidRPr="001321C9">
        <w:t xml:space="preserve">-Based Hydrogen Production </w:t>
      </w:r>
      <w:r w:rsidR="00C116E8">
        <w:t xml:space="preserve">Configuration and </w:t>
      </w:r>
      <w:r w:rsidR="002151AF">
        <w:t>Data Table</w:t>
      </w:r>
      <w:bookmarkEnd w:id="362"/>
    </w:p>
    <w:p w14:paraId="6CDDF31A" w14:textId="77C506E6" w:rsidR="00124BC1" w:rsidRDefault="006B207C" w:rsidP="006B207C">
      <w:bookmarkStart w:id="363" w:name="_Hlk121817652"/>
      <w:r>
        <w:t xml:space="preserve">This section </w:t>
      </w:r>
      <w:r w:rsidR="009447DB">
        <w:t xml:space="preserve">contains </w:t>
      </w:r>
      <w:r w:rsidR="00C74604">
        <w:t xml:space="preserve">data tables of the </w:t>
      </w:r>
      <w:r w:rsidR="00450429">
        <w:t>primary input</w:t>
      </w:r>
      <w:r w:rsidR="00C74604">
        <w:t xml:space="preserve">s used to develop </w:t>
      </w:r>
      <w:r w:rsidR="00ED6C9A">
        <w:t>the electricity-based</w:t>
      </w:r>
      <w:r w:rsidR="00705292">
        <w:t xml:space="preserve"> production </w:t>
      </w:r>
      <w:r w:rsidR="00C74604">
        <w:t>model results</w:t>
      </w:r>
      <w:r w:rsidR="00705292">
        <w:t>. In addition to next-decade technology, Table S.1 also contains input data for current and mid-century technology</w:t>
      </w:r>
      <w:r w:rsidR="00BB73A8">
        <w:t xml:space="preserve"> assumptions.</w:t>
      </w:r>
      <w:r w:rsidR="005809AF">
        <w:t xml:space="preserve"> </w:t>
      </w:r>
      <w:r w:rsidR="00263AF0">
        <w:t>Cost</w:t>
      </w:r>
      <w:r w:rsidR="005809AF">
        <w:t xml:space="preserve"> data</w:t>
      </w:r>
      <w:r w:rsidR="00124BC1">
        <w:t xml:space="preserve"> </w:t>
      </w:r>
      <w:r w:rsidR="00263AF0">
        <w:t>are</w:t>
      </w:r>
      <w:r w:rsidR="00124BC1">
        <w:t xml:space="preserve"> drawn from </w:t>
      </w:r>
      <w:r w:rsidR="00F30006">
        <w:t xml:space="preserve">sources </w:t>
      </w:r>
      <w:r w:rsidR="00263AF0">
        <w:t>with values in</w:t>
      </w:r>
      <w:r w:rsidR="00A6449E">
        <w:t xml:space="preserve"> 2017 </w:t>
      </w:r>
      <w:r w:rsidR="00263AF0">
        <w:t>t</w:t>
      </w:r>
      <w:r w:rsidR="00082A6B">
        <w:t>hrough</w:t>
      </w:r>
      <w:r w:rsidR="00A6449E">
        <w:t xml:space="preserve"> 2021 dollars</w:t>
      </w:r>
      <w:r w:rsidR="00263AF0">
        <w:t>.</w:t>
      </w:r>
      <w:r w:rsidR="00D345B1">
        <w:t xml:space="preserve"> We assume our</w:t>
      </w:r>
      <w:r w:rsidR="00927D3D">
        <w:t xml:space="preserve"> </w:t>
      </w:r>
      <w:r w:rsidR="00D345B1">
        <w:t xml:space="preserve">results </w:t>
      </w:r>
      <w:r w:rsidR="00FD5090">
        <w:t xml:space="preserve">are </w:t>
      </w:r>
      <w:r w:rsidR="00D345B1">
        <w:t>in 2020</w:t>
      </w:r>
      <w:r w:rsidR="00CD605E">
        <w:t xml:space="preserve"> dollars</w:t>
      </w:r>
      <w:r w:rsidR="00FD5090">
        <w:t xml:space="preserve"> </w:t>
      </w:r>
      <w:r w:rsidR="00B97C9E">
        <w:t>without harmonizing</w:t>
      </w:r>
      <w:r w:rsidR="00344F4D">
        <w:t xml:space="preserve"> </w:t>
      </w:r>
      <w:r w:rsidR="00CD605E">
        <w:t>in</w:t>
      </w:r>
      <w:r w:rsidR="00465A09">
        <w:t>put costs</w:t>
      </w:r>
      <w:r w:rsidR="00344F4D">
        <w:t xml:space="preserve"> </w:t>
      </w:r>
      <w:r w:rsidR="00E630A6">
        <w:t>since they are</w:t>
      </w:r>
      <w:r w:rsidR="00851B73">
        <w:t xml:space="preserve"> all</w:t>
      </w:r>
      <w:r w:rsidR="005F4C33">
        <w:t xml:space="preserve"> plus-or-minus</w:t>
      </w:r>
      <w:r w:rsidR="00082A6B">
        <w:t xml:space="preserve"> 5% of the 2020 dollar value</w:t>
      </w:r>
      <w:r w:rsidR="00D24319">
        <w:t xml:space="preserve"> </w:t>
      </w:r>
      <w:r w:rsidR="00665B5F">
        <w:fldChar w:fldCharType="begin" w:fldLock="1"/>
      </w:r>
      <w:r w:rsidR="000E5616">
        <w:instrText>ADDIN CSL_CITATION {"citationItems":[{"id":"ITEM-1","itemData":{"URL":"https://www.bls.gov/data/inflation_calculator.htm","author":[{"dropping-particle":"","family":"U.S. Bureau of Labor Statistics","given":"","non-dropping-particle":"","parse-names":false,"suffix":""}],"id":"ITEM-1","issued":{"date-parts":[["2023"]]},"title":"CPI Inflation Calculator","type":"webpage"},"uris":["http://www.mendeley.com/documents/?uuid=124040c4-d226-418b-8574-5bee3f041e9c"]}],"mendeley":{"formattedCitation":"[1]","plainTextFormattedCitation":"[1]","previouslyFormattedCitation":"[1]"},"properties":{"noteIndex":0},"schema":"https://github.com/citation-style-language/schema/raw/master/csl-citation.json"}</w:instrText>
      </w:r>
      <w:r w:rsidR="00665B5F">
        <w:fldChar w:fldCharType="separate"/>
      </w:r>
      <w:r w:rsidR="00665B5F" w:rsidRPr="00665B5F">
        <w:rPr>
          <w:noProof/>
        </w:rPr>
        <w:t>[1]</w:t>
      </w:r>
      <w:r w:rsidR="00665B5F">
        <w:fldChar w:fldCharType="end"/>
      </w:r>
      <w:r w:rsidR="00082A6B">
        <w:t>.</w:t>
      </w:r>
    </w:p>
    <w:p w14:paraId="70F4AF9F" w14:textId="5E57E44B" w:rsidR="006B207C" w:rsidRDefault="00E96A54" w:rsidP="006B207C">
      <w:r>
        <w:t>Table S.2 lists the embodied emissions</w:t>
      </w:r>
      <w:r w:rsidR="00F068BC">
        <w:t xml:space="preserve"> assumptions we use</w:t>
      </w:r>
      <w:r w:rsidR="00991F36">
        <w:t xml:space="preserve"> for each electricity generator</w:t>
      </w:r>
      <w:r w:rsidR="00496775">
        <w:t xml:space="preserve">. The emissions data from </w:t>
      </w:r>
      <w:r w:rsidR="00CD4BE0">
        <w:t xml:space="preserve">NREL’s </w:t>
      </w:r>
      <w:r w:rsidR="00496775">
        <w:t xml:space="preserve">Cambium </w:t>
      </w:r>
      <w:r w:rsidR="00CD4BE0">
        <w:t xml:space="preserve">datasets </w:t>
      </w:r>
      <w:r w:rsidR="007367C4">
        <w:t xml:space="preserve">only include pre-combustion and combustion-related grid emissions. We adjust this data </w:t>
      </w:r>
      <w:r w:rsidR="00F36C82">
        <w:t xml:space="preserve">to </w:t>
      </w:r>
      <w:r w:rsidR="007367C4">
        <w:t xml:space="preserve">include all life-cycle emissions of the </w:t>
      </w:r>
      <w:r w:rsidR="00456991">
        <w:t>electricity generating facilities that support the grid</w:t>
      </w:r>
      <w:r w:rsidR="00F36C82">
        <w:t xml:space="preserve"> (see Annual Emission Constraint</w:t>
      </w:r>
      <w:r w:rsidR="00DF6487">
        <w:t xml:space="preserve"> in Section #1)</w:t>
      </w:r>
      <w:r w:rsidR="00456991">
        <w:t>.</w:t>
      </w:r>
    </w:p>
    <w:p w14:paraId="05018E0C" w14:textId="77777777" w:rsidR="0005423E" w:rsidRPr="006B207C" w:rsidRDefault="0005423E" w:rsidP="006B207C"/>
    <w:p w14:paraId="0B73FF31" w14:textId="399053A4" w:rsidR="00EA0182" w:rsidRDefault="00EA0182" w:rsidP="00EA0182">
      <w:pPr>
        <w:pStyle w:val="Caption"/>
        <w:keepNext/>
        <w:spacing w:after="0"/>
      </w:pPr>
      <w:bookmarkStart w:id="364" w:name="_Toc118724306"/>
      <w:bookmarkStart w:id="365" w:name="_Toc139471948"/>
      <w:bookmarkStart w:id="366" w:name="_Toc145167262"/>
      <w:bookmarkEnd w:id="363"/>
      <w:r>
        <w:t xml:space="preserve">Table </w:t>
      </w:r>
      <w:r w:rsidR="00F267E6">
        <w:t>S.</w:t>
      </w:r>
      <w:fldSimple w:instr=" SEQ Table \* ARABIC ">
        <w:r w:rsidR="00DE33BB">
          <w:rPr>
            <w:noProof/>
          </w:rPr>
          <w:t>1</w:t>
        </w:r>
      </w:fldSimple>
      <w:r w:rsidR="00F267E6">
        <w:t xml:space="preserve">: </w:t>
      </w:r>
      <w:r w:rsidR="008B5503">
        <w:t>Electricity-</w:t>
      </w:r>
      <w:r w:rsidR="00405F9F">
        <w:t>based hydrogen production model input parameters for current, next decade, and mid-century timeframes</w:t>
      </w:r>
      <w:bookmarkEnd w:id="364"/>
      <w:r w:rsidR="00DF3436">
        <w:t xml:space="preserve">. * Next decade values are used to generate model results </w:t>
      </w:r>
      <w:r w:rsidR="0016487D">
        <w:t>shown in main text.</w:t>
      </w:r>
      <w:bookmarkEnd w:id="365"/>
      <w:bookmarkEnd w:id="366"/>
      <w:r w:rsidR="00A87849">
        <w:t xml:space="preserve"> </w:t>
      </w:r>
    </w:p>
    <w:tbl>
      <w:tblPr>
        <w:tblStyle w:val="TableGrid"/>
        <w:tblW w:w="9451" w:type="dxa"/>
        <w:tblLayout w:type="fixed"/>
        <w:tblLook w:val="04A0" w:firstRow="1" w:lastRow="0" w:firstColumn="1" w:lastColumn="0" w:noHBand="0" w:noVBand="1"/>
      </w:tblPr>
      <w:tblGrid>
        <w:gridCol w:w="2965"/>
        <w:gridCol w:w="947"/>
        <w:gridCol w:w="943"/>
        <w:gridCol w:w="990"/>
        <w:gridCol w:w="2340"/>
        <w:gridCol w:w="1266"/>
      </w:tblGrid>
      <w:tr w:rsidR="00900B80" w:rsidRPr="000226E9" w14:paraId="630D7D4A" w14:textId="77777777" w:rsidTr="00DE33BB">
        <w:trPr>
          <w:trHeight w:val="290"/>
        </w:trPr>
        <w:tc>
          <w:tcPr>
            <w:tcW w:w="2965" w:type="dxa"/>
            <w:noWrap/>
            <w:vAlign w:val="center"/>
            <w:hideMark/>
          </w:tcPr>
          <w:p w14:paraId="77F89D7A" w14:textId="77777777" w:rsidR="00900B80" w:rsidRPr="009E2407" w:rsidRDefault="00900B80" w:rsidP="0068390E">
            <w:pPr>
              <w:rPr>
                <w:rFonts w:eastAsia="Calibri" w:cstheme="minorHAnsi"/>
                <w:sz w:val="20"/>
                <w:szCs w:val="20"/>
              </w:rPr>
            </w:pPr>
            <w:r w:rsidRPr="009E2407">
              <w:rPr>
                <w:rFonts w:eastAsia="Calibri" w:cstheme="minorHAnsi"/>
                <w:sz w:val="20"/>
                <w:szCs w:val="20"/>
              </w:rPr>
              <w:t>Parameter</w:t>
            </w:r>
          </w:p>
        </w:tc>
        <w:tc>
          <w:tcPr>
            <w:tcW w:w="947" w:type="dxa"/>
            <w:vAlign w:val="center"/>
          </w:tcPr>
          <w:p w14:paraId="3B1E2DEB" w14:textId="7E936779" w:rsidR="00900B80" w:rsidRPr="000226E9" w:rsidRDefault="00900B80" w:rsidP="0068390E">
            <w:pPr>
              <w:rPr>
                <w:rFonts w:eastAsia="Calibri" w:cstheme="minorHAnsi"/>
                <w:sz w:val="20"/>
                <w:szCs w:val="20"/>
              </w:rPr>
            </w:pPr>
            <w:r w:rsidRPr="000226E9">
              <w:rPr>
                <w:rFonts w:eastAsia="Calibri" w:cstheme="minorHAnsi"/>
                <w:sz w:val="20"/>
                <w:szCs w:val="20"/>
              </w:rPr>
              <w:t>Current Value</w:t>
            </w:r>
          </w:p>
        </w:tc>
        <w:tc>
          <w:tcPr>
            <w:tcW w:w="943" w:type="dxa"/>
            <w:noWrap/>
            <w:vAlign w:val="center"/>
            <w:hideMark/>
          </w:tcPr>
          <w:p w14:paraId="17BE4BAE" w14:textId="232622E0" w:rsidR="00900B80" w:rsidRPr="009E2407" w:rsidRDefault="00900B80" w:rsidP="0068390E">
            <w:pPr>
              <w:rPr>
                <w:rFonts w:eastAsia="Calibri" w:cstheme="minorHAnsi"/>
                <w:sz w:val="20"/>
                <w:szCs w:val="20"/>
              </w:rPr>
            </w:pPr>
            <w:r w:rsidRPr="000226E9">
              <w:rPr>
                <w:rFonts w:eastAsia="Calibri" w:cstheme="minorHAnsi"/>
                <w:sz w:val="20"/>
                <w:szCs w:val="20"/>
              </w:rPr>
              <w:t>Next Decade Value</w:t>
            </w:r>
            <w:r>
              <w:rPr>
                <w:rFonts w:eastAsia="Calibri" w:cstheme="minorHAnsi"/>
                <w:sz w:val="20"/>
                <w:szCs w:val="20"/>
              </w:rPr>
              <w:t xml:space="preserve"> *</w:t>
            </w:r>
          </w:p>
        </w:tc>
        <w:tc>
          <w:tcPr>
            <w:tcW w:w="990" w:type="dxa"/>
            <w:vAlign w:val="center"/>
          </w:tcPr>
          <w:p w14:paraId="79A6222E" w14:textId="3F19F137" w:rsidR="00900B80" w:rsidRPr="000226E9" w:rsidRDefault="00900B80" w:rsidP="0068390E">
            <w:pPr>
              <w:rPr>
                <w:rFonts w:eastAsia="Calibri" w:cstheme="minorHAnsi"/>
                <w:sz w:val="20"/>
                <w:szCs w:val="20"/>
              </w:rPr>
            </w:pPr>
            <w:r w:rsidRPr="000226E9">
              <w:rPr>
                <w:rFonts w:eastAsia="Calibri" w:cstheme="minorHAnsi"/>
                <w:sz w:val="20"/>
                <w:szCs w:val="20"/>
              </w:rPr>
              <w:t>Mid-Century Value</w:t>
            </w:r>
          </w:p>
        </w:tc>
        <w:tc>
          <w:tcPr>
            <w:tcW w:w="2340" w:type="dxa"/>
            <w:noWrap/>
            <w:vAlign w:val="center"/>
            <w:hideMark/>
          </w:tcPr>
          <w:p w14:paraId="7A6A1D83" w14:textId="2B5AA827" w:rsidR="00900B80" w:rsidRPr="009E2407" w:rsidRDefault="00900B80" w:rsidP="0068390E">
            <w:pPr>
              <w:rPr>
                <w:rFonts w:eastAsia="Calibri" w:cstheme="minorHAnsi"/>
                <w:sz w:val="20"/>
                <w:szCs w:val="20"/>
              </w:rPr>
            </w:pPr>
            <w:r w:rsidRPr="009E2407">
              <w:rPr>
                <w:rFonts w:eastAsia="Calibri" w:cstheme="minorHAnsi"/>
                <w:sz w:val="20"/>
                <w:szCs w:val="20"/>
              </w:rPr>
              <w:t>Units</w:t>
            </w:r>
          </w:p>
        </w:tc>
        <w:tc>
          <w:tcPr>
            <w:tcW w:w="1266" w:type="dxa"/>
            <w:vAlign w:val="center"/>
          </w:tcPr>
          <w:p w14:paraId="53FB197C" w14:textId="77777777" w:rsidR="00900B80" w:rsidRPr="009E2407" w:rsidRDefault="00900B80" w:rsidP="0068390E">
            <w:pPr>
              <w:rPr>
                <w:rFonts w:eastAsia="Calibri" w:cstheme="minorHAnsi"/>
                <w:sz w:val="20"/>
                <w:szCs w:val="20"/>
              </w:rPr>
            </w:pPr>
            <w:r w:rsidRPr="009E2407">
              <w:rPr>
                <w:rFonts w:eastAsia="Calibri" w:cstheme="minorHAnsi"/>
                <w:sz w:val="20"/>
                <w:szCs w:val="20"/>
              </w:rPr>
              <w:t>Source</w:t>
            </w:r>
          </w:p>
        </w:tc>
      </w:tr>
      <w:tr w:rsidR="00900B80" w:rsidRPr="000226E9" w14:paraId="708C681B" w14:textId="77777777" w:rsidTr="00DE33BB">
        <w:trPr>
          <w:trHeight w:val="290"/>
        </w:trPr>
        <w:tc>
          <w:tcPr>
            <w:tcW w:w="2965" w:type="dxa"/>
            <w:noWrap/>
            <w:vAlign w:val="center"/>
            <w:hideMark/>
          </w:tcPr>
          <w:p w14:paraId="02F84ABB" w14:textId="492F85EC" w:rsidR="00900B80" w:rsidRPr="009E2407" w:rsidRDefault="00900B80" w:rsidP="0068390E">
            <w:pPr>
              <w:rPr>
                <w:rFonts w:eastAsia="Calibri" w:cstheme="minorHAnsi"/>
                <w:sz w:val="20"/>
                <w:szCs w:val="20"/>
              </w:rPr>
            </w:pPr>
            <w:r w:rsidRPr="009E2407">
              <w:rPr>
                <w:rFonts w:eastAsia="Calibri" w:cstheme="minorHAnsi"/>
                <w:sz w:val="20"/>
                <w:szCs w:val="20"/>
              </w:rPr>
              <w:t>Hydrogen Supply</w:t>
            </w:r>
          </w:p>
        </w:tc>
        <w:tc>
          <w:tcPr>
            <w:tcW w:w="947" w:type="dxa"/>
            <w:shd w:val="clear" w:color="auto" w:fill="auto"/>
            <w:vAlign w:val="center"/>
          </w:tcPr>
          <w:p w14:paraId="7D6E8C62" w14:textId="3B9365EB" w:rsidR="00900B80" w:rsidRPr="000226E9" w:rsidRDefault="00900B80" w:rsidP="0068390E">
            <w:pPr>
              <w:rPr>
                <w:rFonts w:eastAsia="Calibri" w:cstheme="minorHAnsi"/>
                <w:sz w:val="20"/>
                <w:szCs w:val="20"/>
              </w:rPr>
            </w:pPr>
            <w:r w:rsidRPr="000226E9">
              <w:rPr>
                <w:rFonts w:cstheme="minorHAnsi"/>
                <w:color w:val="000000"/>
                <w:sz w:val="20"/>
                <w:szCs w:val="20"/>
              </w:rPr>
              <w:t>25</w:t>
            </w:r>
          </w:p>
        </w:tc>
        <w:tc>
          <w:tcPr>
            <w:tcW w:w="943" w:type="dxa"/>
            <w:noWrap/>
            <w:vAlign w:val="center"/>
            <w:hideMark/>
          </w:tcPr>
          <w:p w14:paraId="0A579532" w14:textId="15D3E7C1" w:rsidR="00900B80" w:rsidRPr="009E2407" w:rsidRDefault="00900B80" w:rsidP="0068390E">
            <w:pPr>
              <w:rPr>
                <w:rFonts w:eastAsia="Calibri" w:cstheme="minorHAnsi"/>
                <w:sz w:val="20"/>
                <w:szCs w:val="20"/>
              </w:rPr>
            </w:pPr>
            <w:r w:rsidRPr="009E2407">
              <w:rPr>
                <w:rFonts w:eastAsia="Calibri" w:cstheme="minorHAnsi"/>
                <w:sz w:val="20"/>
                <w:szCs w:val="20"/>
              </w:rPr>
              <w:t>250</w:t>
            </w:r>
          </w:p>
        </w:tc>
        <w:tc>
          <w:tcPr>
            <w:tcW w:w="990" w:type="dxa"/>
            <w:shd w:val="clear" w:color="auto" w:fill="auto"/>
            <w:vAlign w:val="center"/>
          </w:tcPr>
          <w:p w14:paraId="1CE68C9E" w14:textId="238430A1" w:rsidR="00900B80" w:rsidRPr="000226E9" w:rsidRDefault="00900B80" w:rsidP="0068390E">
            <w:pPr>
              <w:rPr>
                <w:rFonts w:eastAsia="Calibri" w:cstheme="minorHAnsi"/>
                <w:sz w:val="20"/>
                <w:szCs w:val="20"/>
              </w:rPr>
            </w:pPr>
            <w:r w:rsidRPr="000226E9">
              <w:rPr>
                <w:rFonts w:cstheme="minorHAnsi"/>
                <w:color w:val="000000"/>
                <w:sz w:val="20"/>
                <w:szCs w:val="20"/>
              </w:rPr>
              <w:t>500</w:t>
            </w:r>
          </w:p>
        </w:tc>
        <w:tc>
          <w:tcPr>
            <w:tcW w:w="2340" w:type="dxa"/>
            <w:noWrap/>
            <w:vAlign w:val="center"/>
            <w:hideMark/>
          </w:tcPr>
          <w:p w14:paraId="5D03478D" w14:textId="58AC9202" w:rsidR="00900B80" w:rsidRPr="009E2407" w:rsidRDefault="00900B80" w:rsidP="0068390E">
            <w:pPr>
              <w:rPr>
                <w:rFonts w:eastAsia="Calibri" w:cstheme="minorHAnsi"/>
                <w:sz w:val="20"/>
                <w:szCs w:val="20"/>
              </w:rPr>
            </w:pPr>
            <w:r w:rsidRPr="009E2407">
              <w:rPr>
                <w:rFonts w:eastAsia="Calibri" w:cstheme="minorHAnsi"/>
                <w:sz w:val="20"/>
                <w:szCs w:val="20"/>
              </w:rPr>
              <w:t>metric ton/day</w:t>
            </w:r>
          </w:p>
        </w:tc>
        <w:tc>
          <w:tcPr>
            <w:tcW w:w="1266" w:type="dxa"/>
            <w:vAlign w:val="center"/>
          </w:tcPr>
          <w:p w14:paraId="61DCD962" w14:textId="77777777" w:rsidR="00900B80" w:rsidRPr="009E2407" w:rsidRDefault="00900B80" w:rsidP="0068390E">
            <w:pPr>
              <w:rPr>
                <w:rFonts w:eastAsia="Calibri" w:cstheme="minorHAnsi"/>
                <w:sz w:val="20"/>
                <w:szCs w:val="20"/>
              </w:rPr>
            </w:pPr>
            <w:r w:rsidRPr="009E2407">
              <w:rPr>
                <w:rFonts w:eastAsia="Calibri" w:cstheme="minorHAnsi"/>
                <w:sz w:val="20"/>
                <w:szCs w:val="20"/>
              </w:rPr>
              <w:t>Assumed</w:t>
            </w:r>
          </w:p>
        </w:tc>
      </w:tr>
      <w:tr w:rsidR="00900B80" w:rsidRPr="000226E9" w14:paraId="5F119C72" w14:textId="77777777" w:rsidTr="00DE33BB">
        <w:trPr>
          <w:trHeight w:val="290"/>
        </w:trPr>
        <w:tc>
          <w:tcPr>
            <w:tcW w:w="2965" w:type="dxa"/>
            <w:noWrap/>
            <w:vAlign w:val="center"/>
          </w:tcPr>
          <w:p w14:paraId="128E7C92" w14:textId="031FDD33" w:rsidR="00900B80" w:rsidRPr="009E2407" w:rsidRDefault="00900B80" w:rsidP="0068390E">
            <w:pPr>
              <w:rPr>
                <w:rFonts w:eastAsia="Calibri" w:cstheme="minorHAnsi"/>
                <w:sz w:val="20"/>
                <w:szCs w:val="20"/>
              </w:rPr>
            </w:pPr>
            <w:r>
              <w:rPr>
                <w:rFonts w:eastAsia="Calibri" w:cstheme="minorHAnsi"/>
                <w:sz w:val="20"/>
                <w:szCs w:val="20"/>
              </w:rPr>
              <w:t xml:space="preserve">CA </w:t>
            </w:r>
            <w:r w:rsidRPr="009E2407">
              <w:rPr>
                <w:rFonts w:eastAsia="Calibri" w:cstheme="minorHAnsi"/>
                <w:sz w:val="20"/>
                <w:szCs w:val="20"/>
              </w:rPr>
              <w:t>Solar PV Capacity Factor (hourly)</w:t>
            </w:r>
          </w:p>
        </w:tc>
        <w:tc>
          <w:tcPr>
            <w:tcW w:w="947" w:type="dxa"/>
            <w:shd w:val="clear" w:color="auto" w:fill="auto"/>
            <w:vAlign w:val="center"/>
          </w:tcPr>
          <w:p w14:paraId="4357399D" w14:textId="01365454" w:rsidR="00900B80" w:rsidRPr="000226E9" w:rsidRDefault="00900B80" w:rsidP="0068390E">
            <w:pPr>
              <w:rPr>
                <w:rFonts w:eastAsia="Calibri" w:cstheme="minorHAnsi"/>
                <w:sz w:val="20"/>
                <w:szCs w:val="20"/>
              </w:rPr>
            </w:pPr>
            <w:r>
              <w:rPr>
                <w:rFonts w:cstheme="minorHAnsi"/>
                <w:color w:val="000000"/>
                <w:sz w:val="20"/>
                <w:szCs w:val="20"/>
              </w:rPr>
              <w:t>27.5</w:t>
            </w:r>
          </w:p>
        </w:tc>
        <w:tc>
          <w:tcPr>
            <w:tcW w:w="943" w:type="dxa"/>
            <w:noWrap/>
            <w:vAlign w:val="center"/>
          </w:tcPr>
          <w:p w14:paraId="7F4DA5D5" w14:textId="1C4DD15E" w:rsidR="00900B80" w:rsidRPr="009E2407" w:rsidRDefault="00900B80" w:rsidP="0068390E">
            <w:pPr>
              <w:rPr>
                <w:rFonts w:eastAsia="Calibri" w:cstheme="minorHAnsi"/>
                <w:sz w:val="20"/>
                <w:szCs w:val="20"/>
              </w:rPr>
            </w:pPr>
            <w:r>
              <w:rPr>
                <w:rFonts w:eastAsia="Calibri" w:cstheme="minorHAnsi"/>
                <w:sz w:val="20"/>
                <w:szCs w:val="20"/>
              </w:rPr>
              <w:t>27.5</w:t>
            </w:r>
          </w:p>
        </w:tc>
        <w:tc>
          <w:tcPr>
            <w:tcW w:w="990" w:type="dxa"/>
            <w:shd w:val="clear" w:color="auto" w:fill="auto"/>
            <w:vAlign w:val="center"/>
          </w:tcPr>
          <w:p w14:paraId="10884D32" w14:textId="7065B520" w:rsidR="00900B80" w:rsidRPr="000226E9" w:rsidRDefault="00900B80" w:rsidP="0068390E">
            <w:pPr>
              <w:rPr>
                <w:rFonts w:eastAsia="Calibri" w:cstheme="minorHAnsi"/>
                <w:sz w:val="20"/>
                <w:szCs w:val="20"/>
              </w:rPr>
            </w:pPr>
            <w:r>
              <w:rPr>
                <w:rFonts w:cstheme="minorHAnsi"/>
                <w:color w:val="000000"/>
                <w:sz w:val="20"/>
                <w:szCs w:val="20"/>
              </w:rPr>
              <w:t>27.5</w:t>
            </w:r>
          </w:p>
        </w:tc>
        <w:tc>
          <w:tcPr>
            <w:tcW w:w="2340" w:type="dxa"/>
            <w:noWrap/>
            <w:vAlign w:val="center"/>
          </w:tcPr>
          <w:p w14:paraId="60DFD071" w14:textId="6AD84780" w:rsidR="00900B80" w:rsidRPr="009E2407" w:rsidRDefault="00900B80" w:rsidP="0068390E">
            <w:pPr>
              <w:rPr>
                <w:rFonts w:eastAsia="Calibri" w:cstheme="minorHAnsi"/>
                <w:sz w:val="20"/>
                <w:szCs w:val="20"/>
              </w:rPr>
            </w:pPr>
            <w:r w:rsidRPr="009E2407">
              <w:rPr>
                <w:rFonts w:eastAsia="Calibri" w:cstheme="minorHAnsi"/>
                <w:sz w:val="20"/>
                <w:szCs w:val="20"/>
              </w:rPr>
              <w:t>% average</w:t>
            </w:r>
          </w:p>
        </w:tc>
        <w:tc>
          <w:tcPr>
            <w:tcW w:w="1266" w:type="dxa"/>
            <w:vAlign w:val="center"/>
          </w:tcPr>
          <w:p w14:paraId="054C66D5" w14:textId="4E14DD89" w:rsidR="00900B80" w:rsidRPr="009E2407" w:rsidRDefault="00900B80" w:rsidP="0068390E">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[2]</w:t>
            </w:r>
            <w:r w:rsidRPr="009E2407">
              <w:rPr>
                <w:rFonts w:eastAsia="Calibri" w:cstheme="minorHAnsi"/>
                <w:sz w:val="20"/>
                <w:szCs w:val="20"/>
              </w:rPr>
              <w:fldChar w:fldCharType="end"/>
            </w:r>
          </w:p>
        </w:tc>
      </w:tr>
      <w:tr w:rsidR="00900B80" w:rsidRPr="000226E9" w14:paraId="0C2CFA68" w14:textId="77777777" w:rsidTr="00DE33BB">
        <w:trPr>
          <w:trHeight w:val="290"/>
        </w:trPr>
        <w:tc>
          <w:tcPr>
            <w:tcW w:w="2965" w:type="dxa"/>
            <w:noWrap/>
            <w:vAlign w:val="center"/>
          </w:tcPr>
          <w:p w14:paraId="21368159" w14:textId="783C8C34" w:rsidR="00900B80" w:rsidRDefault="00900B80" w:rsidP="00676F89">
            <w:pPr>
              <w:rPr>
                <w:rFonts w:eastAsia="Calibri" w:cstheme="minorHAnsi"/>
                <w:sz w:val="20"/>
                <w:szCs w:val="20"/>
              </w:rPr>
            </w:pPr>
            <w:r>
              <w:rPr>
                <w:rFonts w:eastAsia="Calibri" w:cstheme="minorHAnsi"/>
                <w:sz w:val="20"/>
                <w:szCs w:val="20"/>
              </w:rPr>
              <w:t xml:space="preserve">TX </w:t>
            </w:r>
            <w:r w:rsidRPr="009E2407">
              <w:rPr>
                <w:rFonts w:eastAsia="Calibri" w:cstheme="minorHAnsi"/>
                <w:sz w:val="20"/>
                <w:szCs w:val="20"/>
              </w:rPr>
              <w:t>Solar PV Capacity Factor (hourly)</w:t>
            </w:r>
          </w:p>
        </w:tc>
        <w:tc>
          <w:tcPr>
            <w:tcW w:w="947" w:type="dxa"/>
            <w:shd w:val="clear" w:color="auto" w:fill="auto"/>
            <w:vAlign w:val="center"/>
          </w:tcPr>
          <w:p w14:paraId="430CF7D1" w14:textId="13C5A022" w:rsidR="00900B80" w:rsidRDefault="00900B80" w:rsidP="00676F89">
            <w:pPr>
              <w:rPr>
                <w:rFonts w:cstheme="minorHAnsi"/>
                <w:color w:val="000000"/>
                <w:sz w:val="20"/>
                <w:szCs w:val="20"/>
              </w:rPr>
            </w:pPr>
            <w:r>
              <w:rPr>
                <w:rFonts w:cstheme="minorHAnsi"/>
                <w:color w:val="000000"/>
                <w:sz w:val="20"/>
                <w:szCs w:val="20"/>
              </w:rPr>
              <w:t>29.6</w:t>
            </w:r>
          </w:p>
        </w:tc>
        <w:tc>
          <w:tcPr>
            <w:tcW w:w="943" w:type="dxa"/>
            <w:noWrap/>
            <w:vAlign w:val="center"/>
          </w:tcPr>
          <w:p w14:paraId="638BE783" w14:textId="3DFB7A12" w:rsidR="00900B80" w:rsidRDefault="00900B80" w:rsidP="00676F89">
            <w:pPr>
              <w:rPr>
                <w:rFonts w:eastAsia="Calibri" w:cstheme="minorHAnsi"/>
                <w:sz w:val="20"/>
                <w:szCs w:val="20"/>
              </w:rPr>
            </w:pPr>
            <w:r>
              <w:rPr>
                <w:rFonts w:cstheme="minorHAnsi"/>
                <w:color w:val="000000"/>
                <w:sz w:val="20"/>
                <w:szCs w:val="20"/>
              </w:rPr>
              <w:t>29.6</w:t>
            </w:r>
          </w:p>
        </w:tc>
        <w:tc>
          <w:tcPr>
            <w:tcW w:w="990" w:type="dxa"/>
            <w:shd w:val="clear" w:color="auto" w:fill="auto"/>
            <w:vAlign w:val="center"/>
          </w:tcPr>
          <w:p w14:paraId="093D7D96" w14:textId="42736FF1" w:rsidR="00900B80" w:rsidRDefault="00900B80" w:rsidP="00676F89">
            <w:pPr>
              <w:rPr>
                <w:rFonts w:cstheme="minorHAnsi"/>
                <w:color w:val="000000"/>
                <w:sz w:val="20"/>
                <w:szCs w:val="20"/>
              </w:rPr>
            </w:pPr>
            <w:r>
              <w:rPr>
                <w:rFonts w:cstheme="minorHAnsi"/>
                <w:color w:val="000000"/>
                <w:sz w:val="20"/>
                <w:szCs w:val="20"/>
              </w:rPr>
              <w:t>29.6</w:t>
            </w:r>
          </w:p>
        </w:tc>
        <w:tc>
          <w:tcPr>
            <w:tcW w:w="2340" w:type="dxa"/>
            <w:noWrap/>
            <w:vAlign w:val="center"/>
          </w:tcPr>
          <w:p w14:paraId="170793AD" w14:textId="273AC995" w:rsidR="00900B80" w:rsidRPr="009E2407" w:rsidRDefault="00900B80" w:rsidP="00676F89">
            <w:pPr>
              <w:rPr>
                <w:rFonts w:eastAsia="Calibri" w:cstheme="minorHAnsi"/>
                <w:sz w:val="20"/>
                <w:szCs w:val="20"/>
              </w:rPr>
            </w:pPr>
            <w:r w:rsidRPr="009E2407">
              <w:rPr>
                <w:rFonts w:eastAsia="Calibri" w:cstheme="minorHAnsi"/>
                <w:sz w:val="20"/>
                <w:szCs w:val="20"/>
              </w:rPr>
              <w:t>% average</w:t>
            </w:r>
          </w:p>
        </w:tc>
        <w:tc>
          <w:tcPr>
            <w:tcW w:w="1266" w:type="dxa"/>
            <w:vAlign w:val="center"/>
          </w:tcPr>
          <w:p w14:paraId="18B8FF75" w14:textId="0E32C270" w:rsidR="00900B80" w:rsidRPr="009E2407" w:rsidRDefault="00900B80" w:rsidP="00676F89">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[2]</w:t>
            </w:r>
            <w:r w:rsidRPr="009E2407">
              <w:rPr>
                <w:rFonts w:eastAsia="Calibri" w:cstheme="minorHAnsi"/>
                <w:sz w:val="20"/>
                <w:szCs w:val="20"/>
              </w:rPr>
              <w:fldChar w:fldCharType="end"/>
            </w:r>
          </w:p>
        </w:tc>
      </w:tr>
      <w:tr w:rsidR="00900B80" w:rsidRPr="000226E9" w14:paraId="432CA4FF" w14:textId="77777777" w:rsidTr="00DE33BB">
        <w:trPr>
          <w:trHeight w:val="290"/>
        </w:trPr>
        <w:tc>
          <w:tcPr>
            <w:tcW w:w="2965" w:type="dxa"/>
            <w:noWrap/>
            <w:vAlign w:val="center"/>
          </w:tcPr>
          <w:p w14:paraId="4622A7B7" w14:textId="48882673" w:rsidR="00900B80" w:rsidRDefault="00900B80" w:rsidP="00FA5931">
            <w:pPr>
              <w:rPr>
                <w:rFonts w:eastAsia="Calibri" w:cstheme="minorHAnsi"/>
                <w:sz w:val="20"/>
                <w:szCs w:val="20"/>
              </w:rPr>
            </w:pPr>
            <w:r>
              <w:rPr>
                <w:rFonts w:eastAsia="Calibri" w:cstheme="minorHAnsi"/>
                <w:sz w:val="20"/>
                <w:szCs w:val="20"/>
              </w:rPr>
              <w:t xml:space="preserve">NY </w:t>
            </w:r>
            <w:r w:rsidRPr="009E2407">
              <w:rPr>
                <w:rFonts w:eastAsia="Calibri" w:cstheme="minorHAnsi"/>
                <w:sz w:val="20"/>
                <w:szCs w:val="20"/>
              </w:rPr>
              <w:t>Solar PV Capacity Factor (hourly)</w:t>
            </w:r>
          </w:p>
        </w:tc>
        <w:tc>
          <w:tcPr>
            <w:tcW w:w="947" w:type="dxa"/>
            <w:shd w:val="clear" w:color="auto" w:fill="auto"/>
            <w:vAlign w:val="center"/>
          </w:tcPr>
          <w:p w14:paraId="3A88F18C" w14:textId="5341D9A8" w:rsidR="00900B80" w:rsidRDefault="00900B80" w:rsidP="00FA5931">
            <w:pPr>
              <w:rPr>
                <w:rFonts w:cstheme="minorHAnsi"/>
                <w:color w:val="000000"/>
                <w:sz w:val="20"/>
                <w:szCs w:val="20"/>
              </w:rPr>
            </w:pPr>
            <w:r>
              <w:rPr>
                <w:rFonts w:cstheme="minorHAnsi"/>
                <w:color w:val="000000"/>
                <w:sz w:val="20"/>
                <w:szCs w:val="20"/>
              </w:rPr>
              <w:t>20.0</w:t>
            </w:r>
          </w:p>
        </w:tc>
        <w:tc>
          <w:tcPr>
            <w:tcW w:w="943" w:type="dxa"/>
            <w:noWrap/>
            <w:vAlign w:val="center"/>
          </w:tcPr>
          <w:p w14:paraId="32A75F14" w14:textId="5E643024" w:rsidR="00900B80" w:rsidRDefault="00900B80" w:rsidP="00FA5931">
            <w:pPr>
              <w:rPr>
                <w:rFonts w:eastAsia="Calibri" w:cstheme="minorHAnsi"/>
                <w:sz w:val="20"/>
                <w:szCs w:val="20"/>
              </w:rPr>
            </w:pPr>
            <w:r>
              <w:rPr>
                <w:rFonts w:cstheme="minorHAnsi"/>
                <w:color w:val="000000"/>
                <w:sz w:val="20"/>
                <w:szCs w:val="20"/>
              </w:rPr>
              <w:t>20.0</w:t>
            </w:r>
          </w:p>
        </w:tc>
        <w:tc>
          <w:tcPr>
            <w:tcW w:w="990" w:type="dxa"/>
            <w:shd w:val="clear" w:color="auto" w:fill="auto"/>
            <w:vAlign w:val="center"/>
          </w:tcPr>
          <w:p w14:paraId="59F74639" w14:textId="5DDEA317" w:rsidR="00900B80" w:rsidRDefault="00900B80" w:rsidP="00FA5931">
            <w:pPr>
              <w:rPr>
                <w:rFonts w:cstheme="minorHAnsi"/>
                <w:color w:val="000000"/>
                <w:sz w:val="20"/>
                <w:szCs w:val="20"/>
              </w:rPr>
            </w:pPr>
            <w:r>
              <w:rPr>
                <w:rFonts w:cstheme="minorHAnsi"/>
                <w:color w:val="000000"/>
                <w:sz w:val="20"/>
                <w:szCs w:val="20"/>
              </w:rPr>
              <w:t>20.0</w:t>
            </w:r>
          </w:p>
        </w:tc>
        <w:tc>
          <w:tcPr>
            <w:tcW w:w="2340" w:type="dxa"/>
            <w:noWrap/>
            <w:vAlign w:val="center"/>
          </w:tcPr>
          <w:p w14:paraId="7E4DEF3D" w14:textId="2B0BFA72" w:rsidR="00900B80" w:rsidRPr="009E2407" w:rsidRDefault="00900B80" w:rsidP="00FA5931">
            <w:pPr>
              <w:rPr>
                <w:rFonts w:eastAsia="Calibri" w:cstheme="minorHAnsi"/>
                <w:sz w:val="20"/>
                <w:szCs w:val="20"/>
              </w:rPr>
            </w:pPr>
            <w:r w:rsidRPr="009E2407">
              <w:rPr>
                <w:rFonts w:eastAsia="Calibri" w:cstheme="minorHAnsi"/>
                <w:sz w:val="20"/>
                <w:szCs w:val="20"/>
              </w:rPr>
              <w:t>% average</w:t>
            </w:r>
          </w:p>
        </w:tc>
        <w:tc>
          <w:tcPr>
            <w:tcW w:w="1266" w:type="dxa"/>
            <w:vAlign w:val="center"/>
          </w:tcPr>
          <w:p w14:paraId="0EE00501" w14:textId="04783A1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{"citationItems":[{"id":"ITEM-1","itemData":{"URL":"https://sam.nrel.gov/","accessed":{"date-parts":[["2022","9","29"]]},"author":[{"dropping-particle":"","family":"National Renewable Energy Laboratory","given":"","non-dropping-particle":"","parse-names":false,"suffix":""}],"id":"ITEM-1","issued":{"date-parts":[["2020"]]},"title":"System Advisor Model","type":"webpage"},"uris":["http://www.mendeley.com/documents/?uuid=89d5a78c-8da4-3831-b2f7-050f8d734e2b"]}],"mendeley":{"formattedCitation":"[2]","plainTextFormattedCitation":"[2]","previouslyFormattedCitation":"[2]"},"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[2]</w:t>
            </w:r>
            <w:r w:rsidRPr="009E2407">
              <w:rPr>
                <w:rFonts w:eastAsia="Calibri" w:cstheme="minorHAnsi"/>
                <w:sz w:val="20"/>
                <w:szCs w:val="20"/>
              </w:rPr>
              <w:fldChar w:fldCharType="end"/>
            </w:r>
          </w:p>
        </w:tc>
      </w:tr>
      <w:tr w:rsidR="00900B80" w:rsidRPr="000226E9" w14:paraId="464EC191" w14:textId="77777777" w:rsidTr="00DE33BB">
        <w:trPr>
          <w:trHeight w:val="290"/>
        </w:trPr>
        <w:tc>
          <w:tcPr>
            <w:tcW w:w="2965" w:type="dxa"/>
            <w:noWrap/>
            <w:vAlign w:val="center"/>
            <w:hideMark/>
          </w:tcPr>
          <w:p w14:paraId="6F7B5DC4" w14:textId="77777777" w:rsidR="00900B80" w:rsidRPr="009E2407" w:rsidRDefault="00900B80" w:rsidP="00FA5931">
            <w:pPr>
              <w:rPr>
                <w:rFonts w:eastAsia="Calibri" w:cstheme="minorHAnsi"/>
                <w:sz w:val="20"/>
                <w:szCs w:val="20"/>
              </w:rPr>
            </w:pPr>
            <w:r w:rsidRPr="009E2407">
              <w:rPr>
                <w:rFonts w:eastAsia="Calibri" w:cstheme="minorHAnsi"/>
                <w:sz w:val="20"/>
                <w:szCs w:val="20"/>
              </w:rPr>
              <w:t>Electrolysis Efficiency</w:t>
            </w:r>
          </w:p>
        </w:tc>
        <w:tc>
          <w:tcPr>
            <w:tcW w:w="947" w:type="dxa"/>
            <w:shd w:val="clear" w:color="auto" w:fill="auto"/>
            <w:vAlign w:val="center"/>
          </w:tcPr>
          <w:p w14:paraId="4BDD60D8" w14:textId="129B74F0" w:rsidR="00900B80" w:rsidRPr="000226E9" w:rsidRDefault="00900B80" w:rsidP="00FA5931">
            <w:pPr>
              <w:rPr>
                <w:rFonts w:eastAsia="Calibri" w:cstheme="minorHAnsi"/>
                <w:sz w:val="20"/>
                <w:szCs w:val="20"/>
              </w:rPr>
            </w:pPr>
            <w:r w:rsidRPr="000226E9">
              <w:rPr>
                <w:rFonts w:cstheme="minorHAnsi"/>
                <w:color w:val="000000"/>
                <w:sz w:val="20"/>
                <w:szCs w:val="20"/>
              </w:rPr>
              <w:t>60</w:t>
            </w:r>
          </w:p>
        </w:tc>
        <w:tc>
          <w:tcPr>
            <w:tcW w:w="943" w:type="dxa"/>
            <w:noWrap/>
            <w:vAlign w:val="center"/>
            <w:hideMark/>
          </w:tcPr>
          <w:p w14:paraId="6AC91778" w14:textId="558AE0C2" w:rsidR="00900B80" w:rsidRPr="009E2407" w:rsidRDefault="00900B80" w:rsidP="00FA5931">
            <w:pPr>
              <w:rPr>
                <w:rFonts w:eastAsia="Calibri" w:cstheme="minorHAnsi"/>
                <w:sz w:val="20"/>
                <w:szCs w:val="20"/>
              </w:rPr>
            </w:pPr>
            <w:r w:rsidRPr="009E2407">
              <w:rPr>
                <w:rFonts w:eastAsia="Calibri" w:cstheme="minorHAnsi"/>
                <w:sz w:val="20"/>
                <w:szCs w:val="20"/>
              </w:rPr>
              <w:t>65</w:t>
            </w:r>
          </w:p>
        </w:tc>
        <w:tc>
          <w:tcPr>
            <w:tcW w:w="990" w:type="dxa"/>
            <w:shd w:val="clear" w:color="auto" w:fill="auto"/>
            <w:vAlign w:val="center"/>
          </w:tcPr>
          <w:p w14:paraId="3F4D5952" w14:textId="39EA4339" w:rsidR="00900B80" w:rsidRPr="000226E9" w:rsidRDefault="00900B80" w:rsidP="00FA5931">
            <w:pPr>
              <w:rPr>
                <w:rFonts w:eastAsia="Calibri" w:cstheme="minorHAnsi"/>
                <w:sz w:val="20"/>
                <w:szCs w:val="20"/>
              </w:rPr>
            </w:pPr>
            <w:r w:rsidRPr="000226E9">
              <w:rPr>
                <w:rFonts w:cstheme="minorHAnsi"/>
                <w:color w:val="000000"/>
                <w:sz w:val="20"/>
                <w:szCs w:val="20"/>
              </w:rPr>
              <w:t>70</w:t>
            </w:r>
          </w:p>
        </w:tc>
        <w:tc>
          <w:tcPr>
            <w:tcW w:w="2340" w:type="dxa"/>
            <w:noWrap/>
            <w:vAlign w:val="center"/>
            <w:hideMark/>
          </w:tcPr>
          <w:p w14:paraId="3F964CC2" w14:textId="368B3635"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
          <w:p w14:paraId="040B7331" w14:textId="06C75FE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1E7548A1" w14:textId="77777777" w:rsidTr="00DE33BB">
        <w:trPr>
          <w:trHeight w:val="290"/>
        </w:trPr>
        <w:tc>
          <w:tcPr>
            <w:tcW w:w="2965" w:type="dxa"/>
            <w:noWrap/>
            <w:vAlign w:val="center"/>
          </w:tcPr>
          <w:p w14:paraId="7198D400" w14:textId="77777777" w:rsidR="00900B80" w:rsidRPr="009E2407" w:rsidRDefault="00900B80" w:rsidP="00FA5931">
            <w:pPr>
              <w:rPr>
                <w:rFonts w:eastAsia="Calibri" w:cstheme="minorHAnsi"/>
                <w:sz w:val="20"/>
                <w:szCs w:val="20"/>
              </w:rPr>
            </w:pPr>
            <w:r w:rsidRPr="009E2407">
              <w:rPr>
                <w:rFonts w:eastAsia="Calibri" w:cstheme="minorHAnsi"/>
                <w:sz w:val="20"/>
                <w:szCs w:val="20"/>
              </w:rPr>
              <w:t>H</w:t>
            </w:r>
            <w:r w:rsidRPr="009E2407">
              <w:rPr>
                <w:rFonts w:eastAsia="Calibri" w:cstheme="minorHAnsi"/>
                <w:sz w:val="20"/>
                <w:szCs w:val="20"/>
                <w:vertAlign w:val="subscript"/>
              </w:rPr>
              <w:t>2</w:t>
            </w:r>
            <w:r w:rsidRPr="009E2407">
              <w:rPr>
                <w:rFonts w:eastAsia="Calibri" w:cstheme="minorHAnsi"/>
                <w:sz w:val="20"/>
                <w:szCs w:val="20"/>
              </w:rPr>
              <w:t xml:space="preserve"> Storage Efficiency</w:t>
            </w:r>
          </w:p>
        </w:tc>
        <w:tc>
          <w:tcPr>
            <w:tcW w:w="947" w:type="dxa"/>
            <w:shd w:val="clear" w:color="auto" w:fill="auto"/>
            <w:vAlign w:val="center"/>
          </w:tcPr>
          <w:p w14:paraId="7C7AB6EE" w14:textId="70E1D122"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943" w:type="dxa"/>
            <w:noWrap/>
            <w:vAlign w:val="center"/>
          </w:tcPr>
          <w:p w14:paraId="0F09F1C6" w14:textId="6F8FD8BD" w:rsidR="00900B80" w:rsidRPr="009E2407" w:rsidRDefault="00900B80" w:rsidP="00FA5931">
            <w:pPr>
              <w:rPr>
                <w:rFonts w:eastAsia="Calibri" w:cstheme="minorHAnsi"/>
                <w:sz w:val="20"/>
                <w:szCs w:val="20"/>
              </w:rPr>
            </w:pPr>
            <w:r w:rsidRPr="009E2407">
              <w:rPr>
                <w:rFonts w:eastAsia="Calibri" w:cstheme="minorHAnsi"/>
                <w:sz w:val="20"/>
                <w:szCs w:val="20"/>
              </w:rPr>
              <w:t>100</w:t>
            </w:r>
          </w:p>
        </w:tc>
        <w:tc>
          <w:tcPr>
            <w:tcW w:w="990" w:type="dxa"/>
            <w:shd w:val="clear" w:color="auto" w:fill="auto"/>
            <w:vAlign w:val="center"/>
          </w:tcPr>
          <w:p w14:paraId="386DAC89" w14:textId="6B21A30B"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2340" w:type="dxa"/>
            <w:noWrap/>
            <w:vAlign w:val="center"/>
          </w:tcPr>
          <w:p w14:paraId="0B8CF075" w14:textId="51AF1932"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
          <w:p w14:paraId="38F15C78"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04E3AB11" w14:textId="77777777" w:rsidTr="00DE33BB">
        <w:trPr>
          <w:trHeight w:val="290"/>
        </w:trPr>
        <w:tc>
          <w:tcPr>
            <w:tcW w:w="2965" w:type="dxa"/>
            <w:noWrap/>
            <w:vAlign w:val="center"/>
            <w:hideMark/>
          </w:tcPr>
          <w:p w14:paraId="286C9588" w14:textId="77777777" w:rsidR="00900B80" w:rsidRPr="009E2407" w:rsidRDefault="00900B80" w:rsidP="00FA5931">
            <w:pPr>
              <w:rPr>
                <w:rFonts w:eastAsia="Calibri" w:cstheme="minorHAnsi"/>
                <w:sz w:val="20"/>
                <w:szCs w:val="20"/>
              </w:rPr>
            </w:pPr>
            <w:r w:rsidRPr="009E2407">
              <w:rPr>
                <w:rFonts w:eastAsia="Calibri" w:cstheme="minorHAnsi"/>
                <w:sz w:val="20"/>
                <w:szCs w:val="20"/>
              </w:rPr>
              <w:t>Battery Storage Efficiency</w:t>
            </w:r>
          </w:p>
        </w:tc>
        <w:tc>
          <w:tcPr>
            <w:tcW w:w="947" w:type="dxa"/>
            <w:shd w:val="clear" w:color="auto" w:fill="auto"/>
            <w:vAlign w:val="center"/>
          </w:tcPr>
          <w:p w14:paraId="38C5CA11" w14:textId="2220FD2A" w:rsidR="00900B80" w:rsidRPr="000226E9" w:rsidRDefault="00900B80" w:rsidP="00FA5931">
            <w:pPr>
              <w:rPr>
                <w:rFonts w:eastAsia="Calibri" w:cstheme="minorHAnsi"/>
                <w:sz w:val="20"/>
                <w:szCs w:val="20"/>
              </w:rPr>
            </w:pPr>
            <w:r w:rsidRPr="000226E9">
              <w:rPr>
                <w:rFonts w:cstheme="minorHAnsi"/>
                <w:color w:val="000000"/>
                <w:sz w:val="20"/>
                <w:szCs w:val="20"/>
              </w:rPr>
              <w:t>80</w:t>
            </w:r>
          </w:p>
        </w:tc>
        <w:tc>
          <w:tcPr>
            <w:tcW w:w="943" w:type="dxa"/>
            <w:noWrap/>
            <w:vAlign w:val="center"/>
            <w:hideMark/>
          </w:tcPr>
          <w:p w14:paraId="68B14E3B" w14:textId="4434CDBE" w:rsidR="00900B80" w:rsidRPr="009E2407" w:rsidRDefault="00900B80" w:rsidP="00FA5931">
            <w:pPr>
              <w:rPr>
                <w:rFonts w:eastAsia="Calibri" w:cstheme="minorHAnsi"/>
                <w:sz w:val="20"/>
                <w:szCs w:val="20"/>
              </w:rPr>
            </w:pPr>
            <w:r w:rsidRPr="009E2407">
              <w:rPr>
                <w:rFonts w:eastAsia="Calibri" w:cstheme="minorHAnsi"/>
                <w:sz w:val="20"/>
                <w:szCs w:val="20"/>
              </w:rPr>
              <w:t>85</w:t>
            </w:r>
          </w:p>
        </w:tc>
        <w:tc>
          <w:tcPr>
            <w:tcW w:w="990" w:type="dxa"/>
            <w:shd w:val="clear" w:color="auto" w:fill="auto"/>
            <w:vAlign w:val="center"/>
          </w:tcPr>
          <w:p w14:paraId="6265B062" w14:textId="0478C5D3" w:rsidR="00900B80" w:rsidRPr="000226E9" w:rsidRDefault="00900B80" w:rsidP="00FA5931">
            <w:pPr>
              <w:rPr>
                <w:rFonts w:eastAsia="Calibri" w:cstheme="minorHAnsi"/>
                <w:sz w:val="20"/>
                <w:szCs w:val="20"/>
              </w:rPr>
            </w:pPr>
            <w:r w:rsidRPr="000226E9">
              <w:rPr>
                <w:rFonts w:cstheme="minorHAnsi"/>
                <w:color w:val="000000"/>
                <w:sz w:val="20"/>
                <w:szCs w:val="20"/>
              </w:rPr>
              <w:t>90</w:t>
            </w:r>
          </w:p>
        </w:tc>
        <w:tc>
          <w:tcPr>
            <w:tcW w:w="2340" w:type="dxa"/>
            <w:noWrap/>
            <w:vAlign w:val="center"/>
            <w:hideMark/>
          </w:tcPr>
          <w:p w14:paraId="751326BD" w14:textId="1B94CD1A"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
          <w:p w14:paraId="7AC223C8" w14:textId="1360CD9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55742DC0" w14:textId="77777777" w:rsidTr="00DE33BB">
        <w:trPr>
          <w:trHeight w:val="290"/>
        </w:trPr>
        <w:tc>
          <w:tcPr>
            <w:tcW w:w="2965" w:type="dxa"/>
            <w:noWrap/>
            <w:vAlign w:val="center"/>
            <w:hideMark/>
          </w:tcPr>
          <w:p w14:paraId="34FB737A" w14:textId="175ACC52" w:rsidR="00900B80" w:rsidRPr="009E2407" w:rsidRDefault="00900B80" w:rsidP="00FA5931">
            <w:pPr>
              <w:rPr>
                <w:rFonts w:eastAsia="Calibri" w:cstheme="minorHAnsi"/>
                <w:sz w:val="20"/>
                <w:szCs w:val="20"/>
              </w:rPr>
            </w:pPr>
            <w:r w:rsidRPr="009E2407">
              <w:rPr>
                <w:rFonts w:eastAsia="Calibri" w:cstheme="minorHAnsi"/>
                <w:sz w:val="20"/>
                <w:szCs w:val="20"/>
              </w:rPr>
              <w:t>Hydrogen Energy Content</w:t>
            </w:r>
            <w:r>
              <w:rPr>
                <w:rFonts w:eastAsia="Calibri" w:cstheme="minorHAnsi"/>
                <w:sz w:val="20"/>
                <w:szCs w:val="20"/>
              </w:rPr>
              <w:t xml:space="preserve"> (</w:t>
            </w:r>
            <w:r w:rsidR="00D82BC4">
              <w:rPr>
                <w:rFonts w:eastAsia="Calibri" w:cstheme="minorHAnsi"/>
                <w:sz w:val="20"/>
                <w:szCs w:val="20"/>
              </w:rPr>
              <w:t xml:space="preserve">Lower </w:t>
            </w:r>
            <w:r w:rsidR="00CB0DEB">
              <w:rPr>
                <w:rFonts w:eastAsia="Calibri" w:cstheme="minorHAnsi"/>
                <w:sz w:val="20"/>
                <w:szCs w:val="20"/>
              </w:rPr>
              <w:t>Heating Value</w:t>
            </w:r>
            <w:r>
              <w:rPr>
                <w:rFonts w:eastAsia="Calibri" w:cstheme="minorHAnsi"/>
                <w:sz w:val="20"/>
                <w:szCs w:val="20"/>
              </w:rPr>
              <w:t>)</w:t>
            </w:r>
          </w:p>
        </w:tc>
        <w:tc>
          <w:tcPr>
            <w:tcW w:w="947" w:type="dxa"/>
            <w:shd w:val="clear" w:color="auto" w:fill="auto"/>
            <w:vAlign w:val="center"/>
          </w:tcPr>
          <w:p w14:paraId="11E17845" w14:textId="669CF8D1" w:rsidR="00900B80" w:rsidRPr="000226E9" w:rsidRDefault="00900B80" w:rsidP="00FA5931">
            <w:pPr>
              <w:rPr>
                <w:rFonts w:eastAsia="Calibri" w:cstheme="minorHAnsi"/>
                <w:sz w:val="20"/>
                <w:szCs w:val="20"/>
              </w:rPr>
            </w:pPr>
            <w:r w:rsidRPr="000226E9">
              <w:rPr>
                <w:rFonts w:cstheme="minorHAnsi"/>
                <w:color w:val="000000"/>
                <w:sz w:val="20"/>
                <w:szCs w:val="20"/>
              </w:rPr>
              <w:t>33.3</w:t>
            </w:r>
          </w:p>
        </w:tc>
        <w:tc>
          <w:tcPr>
            <w:tcW w:w="943" w:type="dxa"/>
            <w:noWrap/>
            <w:vAlign w:val="center"/>
            <w:hideMark/>
          </w:tcPr>
          <w:p w14:paraId="2D89E7D0" w14:textId="0D4E5A0E" w:rsidR="00900B80" w:rsidRPr="009E2407" w:rsidRDefault="00900B80" w:rsidP="00FA5931">
            <w:pPr>
              <w:rPr>
                <w:rFonts w:eastAsia="Calibri" w:cstheme="minorHAnsi"/>
                <w:sz w:val="20"/>
                <w:szCs w:val="20"/>
              </w:rPr>
            </w:pPr>
            <w:r w:rsidRPr="009E2407">
              <w:rPr>
                <w:rFonts w:eastAsia="Calibri" w:cstheme="minorHAnsi"/>
                <w:sz w:val="20"/>
                <w:szCs w:val="20"/>
              </w:rPr>
              <w:t>33.3</w:t>
            </w:r>
          </w:p>
        </w:tc>
        <w:tc>
          <w:tcPr>
            <w:tcW w:w="990" w:type="dxa"/>
            <w:shd w:val="clear" w:color="auto" w:fill="auto"/>
            <w:vAlign w:val="center"/>
          </w:tcPr>
          <w:p w14:paraId="7A698E16" w14:textId="2849E7A0" w:rsidR="00900B80" w:rsidRPr="000226E9" w:rsidRDefault="00900B80" w:rsidP="00FA5931">
            <w:pPr>
              <w:rPr>
                <w:rFonts w:eastAsia="Calibri" w:cstheme="minorHAnsi"/>
                <w:sz w:val="20"/>
                <w:szCs w:val="20"/>
              </w:rPr>
            </w:pPr>
            <w:r w:rsidRPr="000226E9">
              <w:rPr>
                <w:rFonts w:cstheme="minorHAnsi"/>
                <w:color w:val="000000"/>
                <w:sz w:val="20"/>
                <w:szCs w:val="20"/>
              </w:rPr>
              <w:t>33.3</w:t>
            </w:r>
          </w:p>
        </w:tc>
        <w:tc>
          <w:tcPr>
            <w:tcW w:w="2340" w:type="dxa"/>
            <w:noWrap/>
            <w:vAlign w:val="center"/>
            <w:hideMark/>
          </w:tcPr>
          <w:p w14:paraId="1E8EDDE6" w14:textId="1DFF3B3F" w:rsidR="00900B80" w:rsidRPr="00DE33BB" w:rsidRDefault="00900B80" w:rsidP="00FA5931">
            <w:pPr>
              <w:rPr>
                <w:rFonts w:eastAsia="Calibri" w:cstheme="minorHAnsi"/>
                <w:sz w:val="20"/>
                <w:szCs w:val="20"/>
                <w:vertAlign w:val="subscript"/>
              </w:rPr>
            </w:pPr>
            <w:r w:rsidRPr="009E2407">
              <w:rPr>
                <w:rFonts w:eastAsia="Calibri" w:cstheme="minorHAnsi"/>
                <w:sz w:val="20"/>
                <w:szCs w:val="20"/>
              </w:rPr>
              <w:t>kWh</w:t>
            </w:r>
            <w:r w:rsidR="00E5531A">
              <w:rPr>
                <w:rFonts w:eastAsia="Calibri" w:cstheme="minorHAnsi"/>
                <w:sz w:val="20"/>
                <w:szCs w:val="20"/>
                <w:vertAlign w:val="subscript"/>
              </w:rPr>
              <w:t>H2</w:t>
            </w:r>
            <w:r w:rsidRPr="009E2407">
              <w:rPr>
                <w:rFonts w:eastAsia="Calibri" w:cstheme="minorHAnsi"/>
                <w:sz w:val="20"/>
                <w:szCs w:val="20"/>
              </w:rPr>
              <w:t>/kg</w:t>
            </w:r>
            <w:r w:rsidR="00153557">
              <w:rPr>
                <w:rFonts w:eastAsia="Calibri" w:cstheme="minorHAnsi"/>
                <w:sz w:val="20"/>
                <w:szCs w:val="20"/>
                <w:vertAlign w:val="subscript"/>
              </w:rPr>
              <w:t>H2</w:t>
            </w:r>
          </w:p>
        </w:tc>
        <w:tc>
          <w:tcPr>
            <w:tcW w:w="1266" w:type="dxa"/>
            <w:vAlign w:val="center"/>
          </w:tcPr>
          <w:p w14:paraId="69E37108" w14:textId="08E277E3" w:rsidR="00900B80" w:rsidRPr="009E2407" w:rsidRDefault="00E5531A" w:rsidP="00FA5931">
            <w:pPr>
              <w:rPr>
                <w:rFonts w:eastAsia="Calibri" w:cstheme="minorHAnsi"/>
                <w:sz w:val="20"/>
                <w:szCs w:val="20"/>
              </w:rPr>
            </w:pPr>
            <w:r>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{"citationItems":[{"id":"ITEM-1","itemData":{"URL":"https://h2tools.org/hyarc/calculator-tools/lower-and-higher-heating-values-fuels","author":[{"dropping-particle":"","family":"Hydrogen Tools","given":"","non-dropping-particle":"","parse-names":false,"suffix":""}],"id":"ITEM-1","issued":{"date-parts":[["2023"]]},"title":"Lower and Higher Heating Values of Fuels","type":"webpage"},"uris":["http://www.mendeley.com/documents/?uuid=bf038f6b-7481-44dc-be08-c19a0cab1c2e"]}],"mendeley":{"formattedCitation":"[4]","plainTextFormattedCitation":"[4]","previouslyFormattedCitation":"[4]"},"properties":{"noteIndex":0},"schema":"https://github.com/citation-style-language/schema/raw/master/csl-citation.json"}</w:instrText>
            </w:r>
            <w:r>
              <w:rPr>
                <w:rFonts w:eastAsia="Calibri" w:cstheme="minorHAnsi"/>
                <w:sz w:val="20"/>
                <w:szCs w:val="20"/>
              </w:rPr>
              <w:fldChar w:fldCharType="separate"/>
            </w:r>
            <w:r w:rsidRPr="00E5531A">
              <w:rPr>
                <w:rFonts w:eastAsia="Calibri" w:cstheme="minorHAnsi"/>
                <w:noProof/>
                <w:sz w:val="20"/>
                <w:szCs w:val="20"/>
              </w:rPr>
              <w:t>[4]</w:t>
            </w:r>
            <w:r>
              <w:rPr>
                <w:rFonts w:eastAsia="Calibri" w:cstheme="minorHAnsi"/>
                <w:sz w:val="20"/>
                <w:szCs w:val="20"/>
              </w:rPr>
              <w:fldChar w:fldCharType="end"/>
            </w:r>
          </w:p>
        </w:tc>
      </w:tr>
      <w:tr w:rsidR="00900B80" w:rsidRPr="000226E9" w14:paraId="4BF42523" w14:textId="77777777" w:rsidTr="00DE33BB">
        <w:trPr>
          <w:trHeight w:val="290"/>
        </w:trPr>
        <w:tc>
          <w:tcPr>
            <w:tcW w:w="2965" w:type="dxa"/>
            <w:noWrap/>
            <w:vAlign w:val="center"/>
            <w:hideMark/>
          </w:tcPr>
          <w:p w14:paraId="18F037A6" w14:textId="77777777" w:rsidR="00900B80" w:rsidRPr="009E2407" w:rsidRDefault="00900B80" w:rsidP="00FA5931">
            <w:pPr>
              <w:rPr>
                <w:rFonts w:eastAsia="Calibri" w:cstheme="minorHAnsi"/>
                <w:sz w:val="20"/>
                <w:szCs w:val="20"/>
              </w:rPr>
            </w:pPr>
            <w:r w:rsidRPr="009E2407">
              <w:rPr>
                <w:rFonts w:eastAsia="Calibri" w:cstheme="minorHAnsi"/>
                <w:sz w:val="20"/>
                <w:szCs w:val="20"/>
              </w:rPr>
              <w:t>Compression Energy Input</w:t>
            </w:r>
          </w:p>
        </w:tc>
        <w:tc>
          <w:tcPr>
            <w:tcW w:w="947" w:type="dxa"/>
            <w:shd w:val="clear" w:color="auto" w:fill="auto"/>
            <w:vAlign w:val="center"/>
          </w:tcPr>
          <w:p w14:paraId="6091E743" w14:textId="2F024B7C" w:rsidR="00900B80" w:rsidRPr="000226E9" w:rsidRDefault="00900B80" w:rsidP="00FA5931">
            <w:pPr>
              <w:rPr>
                <w:rFonts w:eastAsia="Calibri" w:cstheme="minorHAnsi"/>
                <w:sz w:val="20"/>
                <w:szCs w:val="20"/>
              </w:rPr>
            </w:pPr>
            <w:r w:rsidRPr="000226E9">
              <w:rPr>
                <w:rFonts w:cstheme="minorHAnsi"/>
                <w:color w:val="000000"/>
                <w:sz w:val="20"/>
                <w:szCs w:val="20"/>
              </w:rPr>
              <w:t>1.2</w:t>
            </w:r>
          </w:p>
        </w:tc>
        <w:tc>
          <w:tcPr>
            <w:tcW w:w="943" w:type="dxa"/>
            <w:noWrap/>
            <w:vAlign w:val="center"/>
            <w:hideMark/>
          </w:tcPr>
          <w:p w14:paraId="52939A78" w14:textId="561AE361" w:rsidR="00900B80" w:rsidRPr="009E2407" w:rsidRDefault="00900B80" w:rsidP="00FA5931">
            <w:pPr>
              <w:rPr>
                <w:rFonts w:eastAsia="Calibri" w:cstheme="minorHAnsi"/>
                <w:sz w:val="20"/>
                <w:szCs w:val="20"/>
              </w:rPr>
            </w:pPr>
            <w:r w:rsidRPr="009E2407">
              <w:rPr>
                <w:rFonts w:eastAsia="Calibri" w:cstheme="minorHAnsi"/>
                <w:sz w:val="20"/>
                <w:szCs w:val="20"/>
              </w:rPr>
              <w:t>1.2</w:t>
            </w:r>
          </w:p>
        </w:tc>
        <w:tc>
          <w:tcPr>
            <w:tcW w:w="990" w:type="dxa"/>
            <w:shd w:val="clear" w:color="auto" w:fill="auto"/>
            <w:vAlign w:val="center"/>
          </w:tcPr>
          <w:p w14:paraId="622D99F1" w14:textId="3647B2E7" w:rsidR="00900B80" w:rsidRPr="000226E9" w:rsidRDefault="00900B80" w:rsidP="00FA5931">
            <w:pPr>
              <w:rPr>
                <w:rFonts w:eastAsia="Calibri" w:cstheme="minorHAnsi"/>
                <w:sz w:val="20"/>
                <w:szCs w:val="20"/>
              </w:rPr>
            </w:pPr>
            <w:r w:rsidRPr="000226E9">
              <w:rPr>
                <w:rFonts w:cstheme="minorHAnsi"/>
                <w:color w:val="000000"/>
                <w:sz w:val="20"/>
                <w:szCs w:val="20"/>
              </w:rPr>
              <w:t>1.1</w:t>
            </w:r>
          </w:p>
        </w:tc>
        <w:tc>
          <w:tcPr>
            <w:tcW w:w="2340" w:type="dxa"/>
            <w:noWrap/>
            <w:vAlign w:val="center"/>
            <w:hideMark/>
          </w:tcPr>
          <w:p w14:paraId="0399CC28" w14:textId="6348362D" w:rsidR="00900B80" w:rsidRPr="00DE33BB" w:rsidRDefault="00900B80" w:rsidP="00FA5931">
            <w:pPr>
              <w:rPr>
                <w:rFonts w:eastAsia="Calibri" w:cstheme="minorHAnsi"/>
                <w:sz w:val="20"/>
                <w:szCs w:val="20"/>
                <w:vertAlign w:val="subscript"/>
              </w:rPr>
            </w:pPr>
            <w:proofErr w:type="spellStart"/>
            <w:r w:rsidRPr="009E2407">
              <w:rPr>
                <w:rFonts w:eastAsia="Calibri" w:cstheme="minorHAnsi"/>
                <w:sz w:val="20"/>
                <w:szCs w:val="20"/>
              </w:rPr>
              <w:t>kWh</w:t>
            </w:r>
            <w:r w:rsidR="00356B4B">
              <w:rPr>
                <w:vertAlign w:val="subscript"/>
              </w:rPr>
              <w:t>e</w:t>
            </w:r>
            <w:proofErr w:type="spellEnd"/>
            <w:r w:rsidRPr="009E2407">
              <w:rPr>
                <w:rFonts w:eastAsia="Calibri" w:cstheme="minorHAnsi"/>
                <w:sz w:val="20"/>
                <w:szCs w:val="20"/>
              </w:rPr>
              <w:t>/kg</w:t>
            </w:r>
            <w:r w:rsidR="00153557">
              <w:rPr>
                <w:rFonts w:eastAsia="Calibri" w:cstheme="minorHAnsi"/>
                <w:sz w:val="20"/>
                <w:szCs w:val="20"/>
                <w:vertAlign w:val="subscript"/>
              </w:rPr>
              <w:t>H2</w:t>
            </w:r>
          </w:p>
        </w:tc>
        <w:tc>
          <w:tcPr>
            <w:tcW w:w="1266" w:type="dxa"/>
            <w:vAlign w:val="center"/>
          </w:tcPr>
          <w:p w14:paraId="3E39D6D9" w14:textId="0534F94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3E1306E7" w14:textId="77777777" w:rsidTr="00DE33BB">
        <w:trPr>
          <w:trHeight w:val="290"/>
        </w:trPr>
        <w:tc>
          <w:tcPr>
            <w:tcW w:w="2965" w:type="dxa"/>
            <w:noWrap/>
            <w:vAlign w:val="center"/>
            <w:hideMark/>
          </w:tcPr>
          <w:p w14:paraId="1F12C991" w14:textId="335C4D13" w:rsidR="00900B80" w:rsidRPr="009E2407" w:rsidRDefault="00900B80" w:rsidP="00FA5931">
            <w:pPr>
              <w:rPr>
                <w:rFonts w:eastAsia="Calibri" w:cstheme="minorHAnsi"/>
                <w:sz w:val="20"/>
                <w:szCs w:val="20"/>
              </w:rPr>
            </w:pPr>
            <w:r w:rsidRPr="009E2407">
              <w:rPr>
                <w:rFonts w:eastAsia="Calibri" w:cstheme="minorHAnsi"/>
                <w:sz w:val="20"/>
                <w:szCs w:val="20"/>
              </w:rPr>
              <w:t>Capital Cost of Electrolyzer</w:t>
            </w:r>
            <w:r w:rsidR="00FE7E82">
              <w:rPr>
                <w:rFonts w:eastAsia="Calibri" w:cstheme="minorHAnsi"/>
                <w:sz w:val="20"/>
                <w:szCs w:val="20"/>
              </w:rPr>
              <w:t xml:space="preserve"> (2020</w:t>
            </w:r>
            <w:r w:rsidR="006F650C">
              <w:rPr>
                <w:rFonts w:eastAsia="Calibri" w:cstheme="minorHAnsi"/>
                <w:sz w:val="20"/>
                <w:szCs w:val="20"/>
              </w:rPr>
              <w:t xml:space="preserve"> dollars</w:t>
            </w:r>
            <w:r w:rsidR="00FE7E82">
              <w:rPr>
                <w:rFonts w:eastAsia="Calibri" w:cstheme="minorHAnsi"/>
                <w:sz w:val="20"/>
                <w:szCs w:val="20"/>
              </w:rPr>
              <w:t>)</w:t>
            </w:r>
          </w:p>
        </w:tc>
        <w:tc>
          <w:tcPr>
            <w:tcW w:w="947" w:type="dxa"/>
            <w:shd w:val="clear" w:color="auto" w:fill="auto"/>
            <w:vAlign w:val="center"/>
          </w:tcPr>
          <w:p w14:paraId="613975F8" w14:textId="731E06DE" w:rsidR="00900B80" w:rsidRPr="000226E9" w:rsidRDefault="00900B80" w:rsidP="00FA5931">
            <w:pPr>
              <w:rPr>
                <w:rFonts w:eastAsia="Calibri" w:cstheme="minorHAnsi"/>
                <w:sz w:val="20"/>
                <w:szCs w:val="20"/>
              </w:rPr>
            </w:pPr>
            <w:r>
              <w:rPr>
                <w:rFonts w:cstheme="minorHAnsi"/>
                <w:color w:val="000000"/>
                <w:sz w:val="20"/>
                <w:szCs w:val="20"/>
              </w:rPr>
              <w:t>890</w:t>
            </w:r>
          </w:p>
        </w:tc>
        <w:tc>
          <w:tcPr>
            <w:tcW w:w="943" w:type="dxa"/>
            <w:noWrap/>
            <w:vAlign w:val="center"/>
            <w:hideMark/>
          </w:tcPr>
          <w:p w14:paraId="2ECB9206" w14:textId="61FA76D2" w:rsidR="00900B80" w:rsidRPr="009E2407" w:rsidRDefault="00900B80" w:rsidP="00FA5931">
            <w:pPr>
              <w:rPr>
                <w:rFonts w:eastAsia="Calibri" w:cstheme="minorHAnsi"/>
                <w:sz w:val="20"/>
                <w:szCs w:val="20"/>
              </w:rPr>
            </w:pPr>
            <w:r>
              <w:rPr>
                <w:rFonts w:eastAsia="Calibri" w:cstheme="minorHAnsi"/>
                <w:sz w:val="20"/>
                <w:szCs w:val="20"/>
              </w:rPr>
              <w:t>460</w:t>
            </w:r>
          </w:p>
        </w:tc>
        <w:tc>
          <w:tcPr>
            <w:tcW w:w="990" w:type="dxa"/>
            <w:shd w:val="clear" w:color="auto" w:fill="auto"/>
            <w:vAlign w:val="center"/>
          </w:tcPr>
          <w:p w14:paraId="67BAE279" w14:textId="60AD4003" w:rsidR="00900B80" w:rsidRPr="000226E9" w:rsidRDefault="00900B80" w:rsidP="00FA5931">
            <w:pPr>
              <w:rPr>
                <w:rFonts w:eastAsia="Calibri" w:cstheme="minorHAnsi"/>
                <w:sz w:val="20"/>
                <w:szCs w:val="20"/>
              </w:rPr>
            </w:pPr>
            <w:r>
              <w:rPr>
                <w:rFonts w:cstheme="minorHAnsi"/>
                <w:color w:val="000000"/>
                <w:sz w:val="20"/>
                <w:szCs w:val="20"/>
              </w:rPr>
              <w:t>3</w:t>
            </w:r>
            <w:r w:rsidRPr="000226E9">
              <w:rPr>
                <w:rFonts w:cstheme="minorHAnsi"/>
                <w:color w:val="000000"/>
                <w:sz w:val="20"/>
                <w:szCs w:val="20"/>
              </w:rPr>
              <w:t>85</w:t>
            </w:r>
          </w:p>
        </w:tc>
        <w:tc>
          <w:tcPr>
            <w:tcW w:w="2340" w:type="dxa"/>
            <w:noWrap/>
            <w:vAlign w:val="center"/>
            <w:hideMark/>
          </w:tcPr>
          <w:p w14:paraId="52ADBB8F" w14:textId="4022940C" w:rsidR="00900B80" w:rsidRPr="009E2407" w:rsidRDefault="00900B80" w:rsidP="00FA5931">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w:t>
            </w:r>
            <w:r w:rsidR="00AD55D0">
              <w:rPr>
                <w:rFonts w:eastAsia="Calibri" w:cstheme="minorHAnsi"/>
                <w:sz w:val="20"/>
                <w:szCs w:val="20"/>
                <w:vertAlign w:val="subscript"/>
              </w:rPr>
              <w:t>e</w:t>
            </w:r>
            <w:proofErr w:type="spellEnd"/>
            <w:r w:rsidRPr="009E2407">
              <w:rPr>
                <w:rFonts w:eastAsia="Calibri" w:cstheme="minorHAnsi"/>
                <w:sz w:val="20"/>
                <w:szCs w:val="20"/>
              </w:rPr>
              <w:t xml:space="preserve"> (1</w:t>
            </w:r>
            <w:r>
              <w:rPr>
                <w:rFonts w:eastAsia="Calibri" w:cstheme="minorHAnsi"/>
                <w:sz w:val="20"/>
                <w:szCs w:val="20"/>
              </w:rPr>
              <w:t>00</w:t>
            </w:r>
            <w:r w:rsidRPr="009E2407">
              <w:rPr>
                <w:rFonts w:eastAsia="Calibri" w:cstheme="minorHAnsi"/>
                <w:sz w:val="20"/>
                <w:szCs w:val="20"/>
              </w:rPr>
              <w:t xml:space="preserve"> MW system)</w:t>
            </w:r>
          </w:p>
        </w:tc>
        <w:tc>
          <w:tcPr>
            <w:tcW w:w="1266" w:type="dxa"/>
            <w:vAlign w:val="center"/>
          </w:tcPr>
          <w:p w14:paraId="6E012C72" w14:textId="1258BAF2"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URL":"https://www.nrel.gov/hydrogen/h2a-lite.html","accessed":{"date-parts":[["2023","5","4"]]},"author":[{"dropping-particle":"","family":"National Renewable Energy Laboratory","given":"","non-dropping-particle":"","parse-names":false,"suffix":""}],"id":"ITEM-2","issued":{"date-parts":[["2022"]]},"title":"H2A-Lite: Hydrogen Analysis Lite Production Model","type":"webpage"},"uris":["http://www.mendeley.com/documents/?uuid=a6e77836-175c-3bdf-bb0d-6288249d9b47"]},{"id":"ITEM-3","itemData":{"author":[{"dropping-particle":"","family":"Acevedo","given":"Yaset","non-dropping-particle":"","parse-names":false,"suffix":""},{"dropping-particle":"","family":"Huya-Kouadio","given":"Jennie","non-dropping-particle":"","parse-names":false,"suffix":""},{"dropping-particle":"","family":"McNamara","given":"Kevin","non-dropping-particle":"","parse-names":false,"suffix":""},{"dropping-particle":"","family":"Prosser","given":"Jacob","non-dropping-particle":"","parse-names":false,"suffix":""},{"dropping-particle":"","family":"James","given":"Brian","non-dropping-particle":"","parse-names":false,"suffix":""}],"id":"ITEM-3","issued":{"date-parts":[["2023"]]},"title":"Comparative Study of Levelized Cost of Hydrogen for Alkaline, PEM, AEM, and SOE Electrolyzer Plants","type":"report"},"uris":["http://www.mendeley.com/documents/?uuid=02aaf48e-a07a-4d89-bf10-3e976b890922"]}],"mendeley":{"formattedCitation":"[3], [5], [6]","plainTextFormattedCitation":"[3], [5], [6]","previouslyFormattedCitation":"[3], [5], [6]"},"properties":{"noteIndex":0},"schema":"https://github.com/citation-style-language/schema/raw/master/csl-citation.json"}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[5], [6]</w:t>
            </w:r>
            <w:r w:rsidRPr="009E2407">
              <w:rPr>
                <w:rFonts w:eastAsia="Calibri" w:cstheme="minorHAnsi"/>
                <w:sz w:val="20"/>
                <w:szCs w:val="20"/>
              </w:rPr>
              <w:fldChar w:fldCharType="end"/>
            </w:r>
          </w:p>
        </w:tc>
      </w:tr>
      <w:tr w:rsidR="00900B80" w:rsidRPr="000226E9" w14:paraId="0F176AFF" w14:textId="77777777" w:rsidTr="00DE33BB">
        <w:trPr>
          <w:trHeight w:val="290"/>
        </w:trPr>
        <w:tc>
          <w:tcPr>
            <w:tcW w:w="2965" w:type="dxa"/>
            <w:noWrap/>
            <w:vAlign w:val="center"/>
            <w:hideMark/>
          </w:tcPr>
          <w:p w14:paraId="191637CF" w14:textId="77777777" w:rsidR="00900B80" w:rsidRDefault="00900B80" w:rsidP="00FA5931">
            <w:pPr>
              <w:rPr>
                <w:rFonts w:eastAsia="Calibri" w:cstheme="minorHAnsi"/>
                <w:sz w:val="20"/>
                <w:szCs w:val="20"/>
              </w:rPr>
            </w:pPr>
            <w:r w:rsidRPr="009E2407">
              <w:rPr>
                <w:rFonts w:eastAsia="Calibri" w:cstheme="minorHAnsi"/>
                <w:sz w:val="20"/>
                <w:szCs w:val="20"/>
              </w:rPr>
              <w:t>Capital Cost of Solar Farm</w:t>
            </w:r>
          </w:p>
          <w:p w14:paraId="485BE190" w14:textId="23A55C0F" w:rsidR="00FE7E82" w:rsidRPr="009E2407" w:rsidRDefault="00FE7E82" w:rsidP="00FA5931">
            <w:pPr>
              <w:rPr>
                <w:rFonts w:eastAsia="Calibri" w:cstheme="minorHAnsi"/>
                <w:sz w:val="20"/>
                <w:szCs w:val="20"/>
              </w:rPr>
            </w:pPr>
            <w:r>
              <w:rPr>
                <w:rFonts w:eastAsia="Calibri" w:cstheme="minorHAnsi"/>
                <w:sz w:val="20"/>
                <w:szCs w:val="20"/>
              </w:rPr>
              <w:t>(2020</w:t>
            </w:r>
            <w:r w:rsidR="006F650C">
              <w:rPr>
                <w:rFonts w:eastAsia="Calibri" w:cstheme="minorHAnsi"/>
                <w:sz w:val="20"/>
                <w:szCs w:val="20"/>
              </w:rPr>
              <w:t xml:space="preserve"> dollars</w:t>
            </w:r>
            <w:r>
              <w:rPr>
                <w:rFonts w:eastAsia="Calibri" w:cstheme="minorHAnsi"/>
                <w:sz w:val="20"/>
                <w:szCs w:val="20"/>
              </w:rPr>
              <w:t>)</w:t>
            </w:r>
          </w:p>
        </w:tc>
        <w:tc>
          <w:tcPr>
            <w:tcW w:w="947" w:type="dxa"/>
            <w:shd w:val="clear" w:color="auto" w:fill="auto"/>
            <w:vAlign w:val="center"/>
          </w:tcPr>
          <w:p w14:paraId="369AA75E" w14:textId="717D983E" w:rsidR="00900B80" w:rsidRPr="000226E9" w:rsidRDefault="00900B80" w:rsidP="00FA5931">
            <w:pPr>
              <w:rPr>
                <w:rFonts w:eastAsia="Calibri" w:cstheme="minorHAnsi"/>
                <w:sz w:val="20"/>
                <w:szCs w:val="20"/>
              </w:rPr>
            </w:pPr>
            <w:r>
              <w:rPr>
                <w:rFonts w:cstheme="minorHAnsi"/>
                <w:color w:val="000000"/>
                <w:sz w:val="20"/>
                <w:szCs w:val="20"/>
              </w:rPr>
              <w:t>900</w:t>
            </w:r>
          </w:p>
        </w:tc>
        <w:tc>
          <w:tcPr>
            <w:tcW w:w="943" w:type="dxa"/>
            <w:noWrap/>
            <w:vAlign w:val="center"/>
            <w:hideMark/>
          </w:tcPr>
          <w:p w14:paraId="07E936D8" w14:textId="7A46649A" w:rsidR="00900B80" w:rsidRPr="009E2407" w:rsidRDefault="00900B80" w:rsidP="00FA5931">
            <w:pPr>
              <w:rPr>
                <w:rFonts w:eastAsia="Calibri" w:cstheme="minorHAnsi"/>
                <w:sz w:val="20"/>
                <w:szCs w:val="20"/>
              </w:rPr>
            </w:pPr>
            <w:r>
              <w:rPr>
                <w:rFonts w:eastAsia="Calibri" w:cstheme="minorHAnsi"/>
                <w:sz w:val="20"/>
                <w:szCs w:val="20"/>
              </w:rPr>
              <w:t>600</w:t>
            </w:r>
          </w:p>
        </w:tc>
        <w:tc>
          <w:tcPr>
            <w:tcW w:w="990" w:type="dxa"/>
            <w:shd w:val="clear" w:color="auto" w:fill="auto"/>
            <w:vAlign w:val="center"/>
          </w:tcPr>
          <w:p w14:paraId="36C3463A" w14:textId="798E5F4E" w:rsidR="00900B80" w:rsidRPr="000226E9" w:rsidRDefault="00900B80" w:rsidP="00FA5931">
            <w:pPr>
              <w:rPr>
                <w:rFonts w:eastAsia="Calibri" w:cstheme="minorHAnsi"/>
                <w:sz w:val="20"/>
                <w:szCs w:val="20"/>
              </w:rPr>
            </w:pPr>
            <w:r>
              <w:rPr>
                <w:rFonts w:cstheme="minorHAnsi"/>
                <w:color w:val="000000"/>
                <w:sz w:val="20"/>
                <w:szCs w:val="20"/>
              </w:rPr>
              <w:t>500</w:t>
            </w:r>
          </w:p>
        </w:tc>
        <w:tc>
          <w:tcPr>
            <w:tcW w:w="2340" w:type="dxa"/>
            <w:noWrap/>
            <w:vAlign w:val="center"/>
            <w:hideMark/>
          </w:tcPr>
          <w:p w14:paraId="18E9B4AB" w14:textId="23C04B72" w:rsidR="00900B80" w:rsidRPr="009E2407" w:rsidRDefault="00900B80" w:rsidP="00FA5931">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w:t>
            </w:r>
            <w:r w:rsidR="00AD55D0">
              <w:rPr>
                <w:rFonts w:eastAsia="Calibri" w:cstheme="minorHAnsi"/>
                <w:sz w:val="20"/>
                <w:szCs w:val="20"/>
                <w:vertAlign w:val="subscript"/>
              </w:rPr>
              <w:t>e</w:t>
            </w:r>
            <w:proofErr w:type="spellEnd"/>
            <w:r w:rsidRPr="009E2407">
              <w:rPr>
                <w:rFonts w:eastAsia="Calibri" w:cstheme="minorHAnsi"/>
                <w:sz w:val="20"/>
                <w:szCs w:val="20"/>
              </w:rPr>
              <w:t xml:space="preserve"> (100 MW system)</w:t>
            </w:r>
          </w:p>
        </w:tc>
        <w:tc>
          <w:tcPr>
            <w:tcW w:w="1266" w:type="dxa"/>
            <w:vAlign w:val="center"/>
          </w:tcPr>
          <w:p w14:paraId="58C4C070" w14:textId="50D3F60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Bolinger","given":"M","non-dropping-particle":"","parse-names":false,"suffix":""},{"dropping-particle":"","family":"Wiser","given":"R","non-dropping-particle":"","parse-names":false,"suffix":""},{"dropping-particle":"","family":"O'Shaughnessy","given":"E","non-dropping-particle":"","parse-names":false,"suffix":""}],"container-title":"Iscience","id":"ITEM-2","issued":{"date-parts":[["2022"]]},"title":"Levelized cost-based learning analysis of utility-scale wind and solar in the United States","type":"article-journal"},"uris":["http://www.mendeley.com/documents/?uuid=7429ef30-a8bc-3bca-bdd4-5a6efdd81fcc"]},{"id":"ITEM-3","itemData":{"URL":"https://atb.nrel.gov/","accessed":{"date-parts":[["2023","5","2"]]},"author":[{"dropping-particle":"","family":"National Renewable Energy Laboratory","given":"","non-dropping-particle":"","parse-names":false,"suffix":""}],"id":"ITEM-3","issued":{"date-parts":[["2020"]]},"title":"Annual Technology Baseline","type":"webpage"},"uris":["http://www.mendeley.com/documents/?uuid=353cab09-986a-3ece-ac37-51040cf34aa7"]}],"mendeley":{"formattedCitation":"[3], [7], [8]","plainTextFormattedCitation":"[3], [7], [8]","previouslyFormattedCitation":"[3], [7], [8]"},"properties":{"noteIndex":0},"schema":"https://github.com/citation-style-language/schema/raw/master/csl-citation.json"}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[7], [8]</w:t>
            </w:r>
            <w:r w:rsidRPr="009E2407">
              <w:rPr>
                <w:rFonts w:eastAsia="Calibri" w:cstheme="minorHAnsi"/>
                <w:sz w:val="20"/>
                <w:szCs w:val="20"/>
              </w:rPr>
              <w:fldChar w:fldCharType="end"/>
            </w:r>
          </w:p>
        </w:tc>
      </w:tr>
      <w:tr w:rsidR="00900B80" w:rsidRPr="000226E9" w14:paraId="3D7528E2" w14:textId="77777777" w:rsidTr="00DE33BB">
        <w:trPr>
          <w:trHeight w:val="290"/>
        </w:trPr>
        <w:tc>
          <w:tcPr>
            <w:tcW w:w="2965" w:type="dxa"/>
            <w:noWrap/>
            <w:vAlign w:val="center"/>
            <w:hideMark/>
          </w:tcPr>
          <w:p w14:paraId="4CC6E402" w14:textId="77777777" w:rsidR="00900B80" w:rsidRDefault="00900B80" w:rsidP="00FA5931">
            <w:pPr>
              <w:rPr>
                <w:rFonts w:eastAsia="Calibri" w:cstheme="minorHAnsi"/>
                <w:sz w:val="20"/>
                <w:szCs w:val="20"/>
              </w:rPr>
            </w:pPr>
            <w:r w:rsidRPr="009E2407">
              <w:rPr>
                <w:rFonts w:eastAsia="Calibri" w:cstheme="minorHAnsi"/>
                <w:sz w:val="20"/>
                <w:szCs w:val="20"/>
              </w:rPr>
              <w:t>Capital Cost Grid Connection</w:t>
            </w:r>
          </w:p>
          <w:p w14:paraId="45BC5184" w14:textId="21A3D47D" w:rsidR="00FE7E82" w:rsidRPr="009E2407" w:rsidRDefault="00FE7E82" w:rsidP="00FA5931">
            <w:pPr>
              <w:rPr>
                <w:rFonts w:eastAsia="Calibri" w:cstheme="minorHAnsi"/>
                <w:sz w:val="20"/>
                <w:szCs w:val="20"/>
              </w:rPr>
            </w:pPr>
            <w:r>
              <w:rPr>
                <w:rFonts w:eastAsia="Calibri" w:cstheme="minorHAnsi"/>
                <w:sz w:val="20"/>
                <w:szCs w:val="20"/>
              </w:rPr>
              <w:t>(</w:t>
            </w:r>
            <w:r w:rsidR="006F650C">
              <w:rPr>
                <w:rFonts w:eastAsia="Calibri" w:cstheme="minorHAnsi"/>
                <w:sz w:val="20"/>
                <w:szCs w:val="20"/>
              </w:rPr>
              <w:t>20</w:t>
            </w:r>
            <w:r w:rsidR="00C63B76">
              <w:rPr>
                <w:rFonts w:eastAsia="Calibri" w:cstheme="minorHAnsi"/>
                <w:sz w:val="20"/>
                <w:szCs w:val="20"/>
              </w:rPr>
              <w:t>17</w:t>
            </w:r>
            <w:r w:rsidR="006F650C">
              <w:rPr>
                <w:rFonts w:eastAsia="Calibri" w:cstheme="minorHAnsi"/>
                <w:sz w:val="20"/>
                <w:szCs w:val="20"/>
              </w:rPr>
              <w:t xml:space="preserve"> dollars)</w:t>
            </w:r>
          </w:p>
        </w:tc>
        <w:tc>
          <w:tcPr>
            <w:tcW w:w="947" w:type="dxa"/>
            <w:shd w:val="clear" w:color="auto" w:fill="auto"/>
            <w:vAlign w:val="center"/>
          </w:tcPr>
          <w:p w14:paraId="7F01170E" w14:textId="6469F350" w:rsidR="00900B80" w:rsidRPr="000226E9" w:rsidRDefault="00900B80" w:rsidP="00FA5931">
            <w:pPr>
              <w:rPr>
                <w:rFonts w:eastAsia="Calibri" w:cstheme="minorHAnsi"/>
                <w:sz w:val="20"/>
                <w:szCs w:val="20"/>
              </w:rPr>
            </w:pPr>
            <w:r w:rsidRPr="000226E9">
              <w:rPr>
                <w:rFonts w:cstheme="minorHAnsi"/>
                <w:color w:val="000000"/>
                <w:sz w:val="20"/>
                <w:szCs w:val="20"/>
              </w:rPr>
              <w:t>340</w:t>
            </w:r>
          </w:p>
        </w:tc>
        <w:tc>
          <w:tcPr>
            <w:tcW w:w="943" w:type="dxa"/>
            <w:noWrap/>
            <w:vAlign w:val="center"/>
            <w:hideMark/>
          </w:tcPr>
          <w:p w14:paraId="64900726" w14:textId="2646A3A7" w:rsidR="00900B80" w:rsidRPr="009E2407" w:rsidRDefault="00900B80" w:rsidP="00FA5931">
            <w:pPr>
              <w:rPr>
                <w:rFonts w:eastAsia="Calibri" w:cstheme="minorHAnsi"/>
                <w:sz w:val="20"/>
                <w:szCs w:val="20"/>
              </w:rPr>
            </w:pPr>
            <w:r w:rsidRPr="009E2407">
              <w:rPr>
                <w:rFonts w:eastAsia="Calibri" w:cstheme="minorHAnsi"/>
                <w:sz w:val="20"/>
                <w:szCs w:val="20"/>
              </w:rPr>
              <w:t>180</w:t>
            </w:r>
          </w:p>
        </w:tc>
        <w:tc>
          <w:tcPr>
            <w:tcW w:w="990" w:type="dxa"/>
            <w:shd w:val="clear" w:color="auto" w:fill="auto"/>
            <w:vAlign w:val="center"/>
          </w:tcPr>
          <w:p w14:paraId="550A0381" w14:textId="595B7DC7" w:rsidR="00900B80" w:rsidRPr="000226E9" w:rsidRDefault="00900B80" w:rsidP="00FA5931">
            <w:pPr>
              <w:rPr>
                <w:rFonts w:eastAsia="Calibri" w:cstheme="minorHAnsi"/>
                <w:sz w:val="20"/>
                <w:szCs w:val="20"/>
              </w:rPr>
            </w:pPr>
            <w:r w:rsidRPr="000226E9">
              <w:rPr>
                <w:rFonts w:cstheme="minorHAnsi"/>
                <w:color w:val="000000"/>
                <w:sz w:val="20"/>
                <w:szCs w:val="20"/>
              </w:rPr>
              <w:t>45</w:t>
            </w:r>
          </w:p>
        </w:tc>
        <w:tc>
          <w:tcPr>
            <w:tcW w:w="2340" w:type="dxa"/>
            <w:noWrap/>
            <w:vAlign w:val="center"/>
            <w:hideMark/>
          </w:tcPr>
          <w:p w14:paraId="046F209D" w14:textId="1D781523" w:rsidR="00900B80" w:rsidRPr="00DE33BB" w:rsidRDefault="00900B80" w:rsidP="00FA5931">
            <w:pPr>
              <w:rPr>
                <w:rFonts w:eastAsia="Calibri" w:cstheme="minorHAnsi"/>
                <w:sz w:val="20"/>
                <w:szCs w:val="20"/>
                <w:vertAlign w:val="subscript"/>
              </w:rPr>
            </w:pPr>
            <w:r w:rsidRPr="009E2407">
              <w:rPr>
                <w:rFonts w:eastAsia="Calibri" w:cstheme="minorHAnsi"/>
                <w:sz w:val="20"/>
                <w:szCs w:val="20"/>
              </w:rPr>
              <w:t>$/</w:t>
            </w:r>
            <w:proofErr w:type="spellStart"/>
            <w:r w:rsidRPr="009E2407">
              <w:rPr>
                <w:rFonts w:eastAsia="Calibri" w:cstheme="minorHAnsi"/>
                <w:sz w:val="20"/>
                <w:szCs w:val="20"/>
              </w:rPr>
              <w:t>kW</w:t>
            </w:r>
            <w:r w:rsidR="00AD55D0">
              <w:rPr>
                <w:rFonts w:eastAsia="Calibri" w:cstheme="minorHAnsi"/>
                <w:sz w:val="20"/>
                <w:szCs w:val="20"/>
                <w:vertAlign w:val="subscript"/>
              </w:rPr>
              <w:t>e</w:t>
            </w:r>
            <w:proofErr w:type="spellEnd"/>
          </w:p>
        </w:tc>
        <w:tc>
          <w:tcPr>
            <w:tcW w:w="1266" w:type="dxa"/>
            <w:vAlign w:val="center"/>
          </w:tcPr>
          <w:p w14:paraId="3642D86A" w14:textId="1F9E6F7F"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7918F578" w14:textId="77777777" w:rsidTr="00DE33BB">
        <w:trPr>
          <w:trHeight w:val="290"/>
        </w:trPr>
        <w:tc>
          <w:tcPr>
            <w:tcW w:w="2965" w:type="dxa"/>
            <w:noWrap/>
            <w:vAlign w:val="center"/>
            <w:hideMark/>
          </w:tcPr>
          <w:p w14:paraId="6E7EC810" w14:textId="77777777" w:rsidR="00707E20" w:rsidRDefault="00900B80" w:rsidP="00FA5931">
            <w:pPr>
              <w:rPr>
                <w:rFonts w:eastAsia="Calibri" w:cstheme="minorHAnsi"/>
                <w:sz w:val="20"/>
                <w:szCs w:val="20"/>
              </w:rPr>
            </w:pPr>
            <w:r w:rsidRPr="009E2407">
              <w:rPr>
                <w:rFonts w:eastAsia="Calibri" w:cstheme="minorHAnsi"/>
                <w:sz w:val="20"/>
                <w:szCs w:val="20"/>
              </w:rPr>
              <w:t>Electrolyzer O&amp;M</w:t>
            </w:r>
            <w:r w:rsidR="006F650C">
              <w:rPr>
                <w:rFonts w:eastAsia="Calibri" w:cstheme="minorHAnsi"/>
                <w:sz w:val="20"/>
                <w:szCs w:val="20"/>
              </w:rPr>
              <w:t xml:space="preserve"> </w:t>
            </w:r>
          </w:p>
          <w:p w14:paraId="01D2127C" w14:textId="184A1E72" w:rsidR="00900B80" w:rsidRPr="009E2407" w:rsidRDefault="006F650C" w:rsidP="00FA5931">
            <w:pPr>
              <w:rPr>
                <w:rFonts w:eastAsia="Calibri" w:cstheme="minorHAnsi"/>
                <w:sz w:val="20"/>
                <w:szCs w:val="20"/>
              </w:rPr>
            </w:pPr>
            <w:r>
              <w:rPr>
                <w:rFonts w:eastAsia="Calibri" w:cstheme="minorHAnsi"/>
                <w:sz w:val="20"/>
                <w:szCs w:val="20"/>
              </w:rPr>
              <w:t>(2020 dollars)</w:t>
            </w:r>
          </w:p>
        </w:tc>
        <w:tc>
          <w:tcPr>
            <w:tcW w:w="947" w:type="dxa"/>
            <w:shd w:val="clear" w:color="auto" w:fill="auto"/>
            <w:vAlign w:val="center"/>
          </w:tcPr>
          <w:p w14:paraId="7A28C19D" w14:textId="4FA824B8"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943" w:type="dxa"/>
            <w:noWrap/>
            <w:vAlign w:val="center"/>
            <w:hideMark/>
          </w:tcPr>
          <w:p w14:paraId="731BDA50" w14:textId="0FEC5FED" w:rsidR="00900B80" w:rsidRPr="009E2407" w:rsidRDefault="00900B80" w:rsidP="00FA5931">
            <w:pPr>
              <w:rPr>
                <w:rFonts w:eastAsia="Calibri" w:cstheme="minorHAnsi"/>
                <w:sz w:val="20"/>
                <w:szCs w:val="20"/>
              </w:rPr>
            </w:pPr>
            <w:r w:rsidRPr="009E2407">
              <w:rPr>
                <w:rFonts w:eastAsia="Calibri" w:cstheme="minorHAnsi"/>
                <w:sz w:val="20"/>
                <w:szCs w:val="20"/>
              </w:rPr>
              <w:t>7.5</w:t>
            </w:r>
          </w:p>
        </w:tc>
        <w:tc>
          <w:tcPr>
            <w:tcW w:w="990" w:type="dxa"/>
            <w:shd w:val="clear" w:color="auto" w:fill="auto"/>
            <w:vAlign w:val="center"/>
          </w:tcPr>
          <w:p w14:paraId="0C2B741A" w14:textId="25F524F2"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2340" w:type="dxa"/>
            <w:noWrap/>
            <w:vAlign w:val="center"/>
            <w:hideMark/>
          </w:tcPr>
          <w:p w14:paraId="0E9322E8" w14:textId="02E4034A"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
          <w:p w14:paraId="3DAEE1CB" w14:textId="43ED4A87"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URL":"https://www.nrel.gov/hydrogen/h2a-lite.html","accessed":{"date-parts":[["2023","5","4"]]},"author":[{"dropping-particle":"","family":"National Renewable Energy Laboratory","given":"","non-dropping-particle":"","parse-names":false,"suffix":""}],"id":"ITEM-2","issued":{"date-parts":[["2022"]]},"title":"H2A-Lite: Hydrogen Analysis Lite Production Model","type":"webpage"},"uris":["http://www.mendeley.com/documents/?uuid=a6e77836-175c-3bdf-bb0d-6288249d9b47"]}],"mendeley":{"formattedCitation":"[3], [5]","plainTextFormattedCitation":"[3], [5]","previouslyFormattedCitation":"[3], [5]"},"properties":{"noteIndex":0},"schema":"https://github.com/citation-style-language/schema/raw/master/csl-citation.json"}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[5]</w:t>
            </w:r>
            <w:r w:rsidRPr="009E2407">
              <w:rPr>
                <w:rFonts w:eastAsia="Calibri" w:cstheme="minorHAnsi"/>
                <w:sz w:val="20"/>
                <w:szCs w:val="20"/>
              </w:rPr>
              <w:fldChar w:fldCharType="end"/>
            </w:r>
          </w:p>
        </w:tc>
      </w:tr>
      <w:tr w:rsidR="00900B80" w:rsidRPr="000226E9" w14:paraId="14BDA53C" w14:textId="77777777" w:rsidTr="00DE33BB">
        <w:trPr>
          <w:trHeight w:val="290"/>
        </w:trPr>
        <w:tc>
          <w:tcPr>
            <w:tcW w:w="2965" w:type="dxa"/>
            <w:noWrap/>
            <w:vAlign w:val="center"/>
            <w:hideMark/>
          </w:tcPr>
          <w:p w14:paraId="27402C03" w14:textId="77777777" w:rsidR="00707E20" w:rsidRDefault="00900B80" w:rsidP="00FA5931">
            <w:pPr>
              <w:rPr>
                <w:rFonts w:eastAsia="Calibri" w:cstheme="minorHAnsi"/>
                <w:sz w:val="20"/>
                <w:szCs w:val="20"/>
              </w:rPr>
            </w:pPr>
            <w:r w:rsidRPr="009E2407">
              <w:rPr>
                <w:rFonts w:eastAsia="Calibri" w:cstheme="minorHAnsi"/>
                <w:sz w:val="20"/>
                <w:szCs w:val="20"/>
              </w:rPr>
              <w:t>Solar O&amp;M</w:t>
            </w:r>
            <w:r w:rsidR="006F650C">
              <w:rPr>
                <w:rFonts w:eastAsia="Calibri" w:cstheme="minorHAnsi"/>
                <w:sz w:val="20"/>
                <w:szCs w:val="20"/>
              </w:rPr>
              <w:t xml:space="preserve"> </w:t>
            </w:r>
          </w:p>
          <w:p w14:paraId="5B27EFDB" w14:textId="31ABCF65" w:rsidR="00900B80" w:rsidRPr="009E2407" w:rsidRDefault="006F650C" w:rsidP="00FA5931">
            <w:pPr>
              <w:rPr>
                <w:rFonts w:eastAsia="Calibri" w:cstheme="minorHAnsi"/>
                <w:sz w:val="20"/>
                <w:szCs w:val="20"/>
              </w:rPr>
            </w:pPr>
            <w:r>
              <w:rPr>
                <w:rFonts w:eastAsia="Calibri" w:cstheme="minorHAnsi"/>
                <w:sz w:val="20"/>
                <w:szCs w:val="20"/>
              </w:rPr>
              <w:t>(2020 dollars)</w:t>
            </w:r>
          </w:p>
        </w:tc>
        <w:tc>
          <w:tcPr>
            <w:tcW w:w="947" w:type="dxa"/>
            <w:shd w:val="clear" w:color="auto" w:fill="auto"/>
            <w:vAlign w:val="center"/>
          </w:tcPr>
          <w:p w14:paraId="1194DA66" w14:textId="65EB1ACF" w:rsidR="00900B80" w:rsidRPr="000226E9" w:rsidRDefault="00900B80" w:rsidP="00FA5931">
            <w:pPr>
              <w:rPr>
                <w:rFonts w:eastAsia="Calibri" w:cstheme="minorHAnsi"/>
                <w:sz w:val="20"/>
                <w:szCs w:val="20"/>
              </w:rPr>
            </w:pPr>
            <w:r>
              <w:rPr>
                <w:rFonts w:cstheme="minorHAnsi"/>
                <w:color w:val="000000"/>
                <w:sz w:val="20"/>
                <w:szCs w:val="20"/>
              </w:rPr>
              <w:t>2</w:t>
            </w:r>
          </w:p>
        </w:tc>
        <w:tc>
          <w:tcPr>
            <w:tcW w:w="943" w:type="dxa"/>
            <w:noWrap/>
            <w:vAlign w:val="center"/>
            <w:hideMark/>
          </w:tcPr>
          <w:p w14:paraId="262984EB" w14:textId="07707190" w:rsidR="00900B80" w:rsidRPr="009E2407" w:rsidRDefault="00900B80" w:rsidP="00FA5931">
            <w:pPr>
              <w:rPr>
                <w:rFonts w:eastAsia="Calibri" w:cstheme="minorHAnsi"/>
                <w:sz w:val="20"/>
                <w:szCs w:val="20"/>
              </w:rPr>
            </w:pPr>
            <w:r>
              <w:rPr>
                <w:rFonts w:eastAsia="Calibri" w:cstheme="minorHAnsi"/>
                <w:sz w:val="20"/>
                <w:szCs w:val="20"/>
              </w:rPr>
              <w:t>2</w:t>
            </w:r>
          </w:p>
        </w:tc>
        <w:tc>
          <w:tcPr>
            <w:tcW w:w="990" w:type="dxa"/>
            <w:shd w:val="clear" w:color="auto" w:fill="auto"/>
            <w:vAlign w:val="center"/>
          </w:tcPr>
          <w:p w14:paraId="1F44A890" w14:textId="7FC1462C" w:rsidR="00900B80" w:rsidRPr="000226E9" w:rsidRDefault="00900B80" w:rsidP="00FA5931">
            <w:pPr>
              <w:rPr>
                <w:rFonts w:eastAsia="Calibri" w:cstheme="minorHAnsi"/>
                <w:sz w:val="20"/>
                <w:szCs w:val="20"/>
              </w:rPr>
            </w:pPr>
            <w:r>
              <w:rPr>
                <w:rFonts w:cstheme="minorHAnsi"/>
                <w:color w:val="000000"/>
                <w:sz w:val="20"/>
                <w:szCs w:val="20"/>
              </w:rPr>
              <w:t>2</w:t>
            </w:r>
          </w:p>
        </w:tc>
        <w:tc>
          <w:tcPr>
            <w:tcW w:w="2340" w:type="dxa"/>
            <w:noWrap/>
            <w:vAlign w:val="center"/>
            <w:hideMark/>
          </w:tcPr>
          <w:p w14:paraId="21DCF57A" w14:textId="20084D04"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
          <w:p w14:paraId="34C21573" w14:textId="2376F8E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{"citationItems":[{"id":"ITEM-1","itemData":{"URL":"https://atb.nrel.gov/","accessed":{"date-parts":[["2023","5","2"]]},"author":[{"dropping-particle":"","family":"National Renewable Energy Laboratory","given":"","non-dropping-particle":"","parse-names":false,"suffix":""}],"id":"ITEM-1","issued":{"date-parts":[["2020"]]},"title":"Annual Technology Baseline","type":"webpage"},"uris":["http://www.mendeley.com/documents/?uuid=353cab09-986a-3ece-ac37-51040cf34aa7"]}],"mendeley":{"formattedCitation":"[8]","plainTextFormattedCitation":"[8]","previouslyFormattedCitation":"[8]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[8]</w:t>
            </w:r>
            <w:r w:rsidRPr="009E2407">
              <w:rPr>
                <w:rFonts w:eastAsia="Calibri" w:cstheme="minorHAnsi"/>
                <w:sz w:val="20"/>
                <w:szCs w:val="20"/>
              </w:rPr>
              <w:fldChar w:fldCharType="end"/>
            </w:r>
          </w:p>
        </w:tc>
      </w:tr>
      <w:tr w:rsidR="00900B80" w:rsidRPr="000226E9" w14:paraId="140219D8" w14:textId="77777777" w:rsidTr="00DE33BB">
        <w:trPr>
          <w:trHeight w:val="290"/>
        </w:trPr>
        <w:tc>
          <w:tcPr>
            <w:tcW w:w="2965" w:type="dxa"/>
            <w:noWrap/>
            <w:vAlign w:val="center"/>
            <w:hideMark/>
          </w:tcPr>
          <w:p w14:paraId="1CE30958" w14:textId="77777777" w:rsidR="00707E20" w:rsidRDefault="00900B80" w:rsidP="00FA5931">
            <w:pPr>
              <w:rPr>
                <w:rFonts w:eastAsia="Calibri" w:cstheme="minorHAnsi"/>
                <w:sz w:val="20"/>
                <w:szCs w:val="20"/>
              </w:rPr>
            </w:pPr>
            <w:r w:rsidRPr="009E2407">
              <w:rPr>
                <w:rFonts w:eastAsia="Calibri" w:cstheme="minorHAnsi"/>
                <w:sz w:val="20"/>
                <w:szCs w:val="20"/>
              </w:rPr>
              <w:t>Grid Connect O&amp;M</w:t>
            </w:r>
            <w:r w:rsidR="00707E20">
              <w:rPr>
                <w:rFonts w:eastAsia="Calibri" w:cstheme="minorHAnsi"/>
                <w:sz w:val="20"/>
                <w:szCs w:val="20"/>
              </w:rPr>
              <w:t xml:space="preserve"> </w:t>
            </w:r>
          </w:p>
          <w:p w14:paraId="14AD9E4C" w14:textId="7E730064" w:rsidR="00900B80" w:rsidRPr="009E2407" w:rsidRDefault="00707E20" w:rsidP="00FA5931">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3E97D426" w14:textId="0448364D"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
          <w:p w14:paraId="639E8DA4" w14:textId="4362C120"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
          <w:p w14:paraId="51975826" w14:textId="6643857F"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
          <w:p w14:paraId="54ACCA15" w14:textId="166BF3A6"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
          <w:p w14:paraId="03D16AFD" w14:textId="386B075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77FADD5A" w14:textId="77777777" w:rsidTr="00DE33BB">
        <w:trPr>
          <w:trHeight w:val="290"/>
        </w:trPr>
        <w:tc>
          <w:tcPr>
            <w:tcW w:w="2965" w:type="dxa"/>
            <w:noWrap/>
            <w:vAlign w:val="center"/>
            <w:hideMark/>
          </w:tcPr>
          <w:p w14:paraId="05892DE6" w14:textId="77777777" w:rsidR="00900B80" w:rsidRDefault="00900B80" w:rsidP="00FA5931">
            <w:pPr>
              <w:rPr>
                <w:rFonts w:eastAsia="Calibri" w:cstheme="minorHAnsi"/>
                <w:sz w:val="20"/>
                <w:szCs w:val="20"/>
              </w:rPr>
            </w:pPr>
            <w:r w:rsidRPr="009E2407">
              <w:rPr>
                <w:rFonts w:eastAsia="Calibri" w:cstheme="minorHAnsi"/>
                <w:sz w:val="20"/>
                <w:szCs w:val="20"/>
              </w:rPr>
              <w:t>Capital Cost H</w:t>
            </w:r>
            <w:r w:rsidRPr="009E2407">
              <w:rPr>
                <w:rFonts w:eastAsia="Calibri" w:cstheme="minorHAnsi"/>
                <w:sz w:val="20"/>
                <w:szCs w:val="20"/>
                <w:vertAlign w:val="subscript"/>
              </w:rPr>
              <w:t>2</w:t>
            </w:r>
            <w:r w:rsidRPr="009E2407">
              <w:rPr>
                <w:rFonts w:eastAsia="Calibri" w:cstheme="minorHAnsi"/>
                <w:sz w:val="20"/>
                <w:szCs w:val="20"/>
              </w:rPr>
              <w:t xml:space="preserve"> Storage</w:t>
            </w:r>
          </w:p>
          <w:p w14:paraId="162DACB3" w14:textId="25FF7C2A" w:rsidR="00707E20" w:rsidRPr="009E2407" w:rsidRDefault="00707E20" w:rsidP="00FA5931">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181E7DF0" w14:textId="6157CB90" w:rsidR="00900B80" w:rsidRPr="000226E9" w:rsidRDefault="00900B80" w:rsidP="00FA5931">
            <w:pPr>
              <w:rPr>
                <w:rFonts w:eastAsia="Calibri" w:cstheme="minorHAnsi"/>
                <w:sz w:val="20"/>
                <w:szCs w:val="20"/>
              </w:rPr>
            </w:pPr>
            <w:r w:rsidRPr="000226E9">
              <w:rPr>
                <w:rFonts w:cstheme="minorHAnsi"/>
                <w:color w:val="000000"/>
                <w:sz w:val="20"/>
                <w:szCs w:val="20"/>
              </w:rPr>
              <w:t>830</w:t>
            </w:r>
          </w:p>
        </w:tc>
        <w:tc>
          <w:tcPr>
            <w:tcW w:w="943" w:type="dxa"/>
            <w:noWrap/>
            <w:vAlign w:val="center"/>
            <w:hideMark/>
          </w:tcPr>
          <w:p w14:paraId="71470187" w14:textId="057FEFC8" w:rsidR="00900B80" w:rsidRPr="009E2407" w:rsidRDefault="00900B80" w:rsidP="00FA5931">
            <w:pPr>
              <w:rPr>
                <w:rFonts w:eastAsia="Calibri" w:cstheme="minorHAnsi"/>
                <w:sz w:val="20"/>
                <w:szCs w:val="20"/>
              </w:rPr>
            </w:pPr>
            <w:r w:rsidRPr="009E2407">
              <w:rPr>
                <w:rFonts w:eastAsia="Calibri" w:cstheme="minorHAnsi"/>
                <w:sz w:val="20"/>
                <w:szCs w:val="20"/>
              </w:rPr>
              <w:t>500</w:t>
            </w:r>
          </w:p>
        </w:tc>
        <w:tc>
          <w:tcPr>
            <w:tcW w:w="990" w:type="dxa"/>
            <w:shd w:val="clear" w:color="auto" w:fill="auto"/>
            <w:vAlign w:val="center"/>
          </w:tcPr>
          <w:p w14:paraId="35C5ADC0" w14:textId="4765500C" w:rsidR="00900B80" w:rsidRPr="000226E9" w:rsidRDefault="00900B80" w:rsidP="00FA5931">
            <w:pPr>
              <w:rPr>
                <w:rFonts w:eastAsia="Calibri" w:cstheme="minorHAnsi"/>
                <w:sz w:val="20"/>
                <w:szCs w:val="20"/>
              </w:rPr>
            </w:pPr>
            <w:r w:rsidRPr="000226E9">
              <w:rPr>
                <w:rFonts w:cstheme="minorHAnsi"/>
                <w:color w:val="000000"/>
                <w:sz w:val="20"/>
                <w:szCs w:val="20"/>
              </w:rPr>
              <w:t>200</w:t>
            </w:r>
          </w:p>
        </w:tc>
        <w:tc>
          <w:tcPr>
            <w:tcW w:w="2340" w:type="dxa"/>
            <w:noWrap/>
            <w:vAlign w:val="center"/>
            <w:hideMark/>
          </w:tcPr>
          <w:p w14:paraId="4C128237" w14:textId="56C26423" w:rsidR="00900B80" w:rsidRPr="00DE33BB" w:rsidRDefault="00900B80" w:rsidP="00FA5931">
            <w:pPr>
              <w:rPr>
                <w:rFonts w:eastAsia="Calibri" w:cstheme="minorHAnsi"/>
                <w:sz w:val="20"/>
                <w:szCs w:val="20"/>
                <w:vertAlign w:val="subscript"/>
              </w:rPr>
            </w:pPr>
            <w:r w:rsidRPr="009E2407">
              <w:rPr>
                <w:rFonts w:eastAsia="Calibri" w:cstheme="minorHAnsi"/>
                <w:sz w:val="20"/>
                <w:szCs w:val="20"/>
              </w:rPr>
              <w:t>$/kg</w:t>
            </w:r>
            <w:r w:rsidR="00153557">
              <w:rPr>
                <w:rFonts w:eastAsia="Calibri" w:cstheme="minorHAnsi"/>
                <w:sz w:val="20"/>
                <w:szCs w:val="20"/>
                <w:vertAlign w:val="subscript"/>
              </w:rPr>
              <w:t>H2</w:t>
            </w:r>
          </w:p>
        </w:tc>
        <w:tc>
          <w:tcPr>
            <w:tcW w:w="1266" w:type="dxa"/>
            <w:vAlign w:val="center"/>
          </w:tcPr>
          <w:p w14:paraId="7D1A60A7" w14:textId="75EA35E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Analysis","type":"article-journal","volume":"55"},"uris":["http://www.mendeley.com/documents/?uuid=baf0afcc-156d-329b-9379-7074be1e2f57"]},{"id":"ITEM-2","itemData":{"author":[{"dropping-particle":"","family":"Ramsden, T.; Kroposki, B.; Levene","given":"J.","non-dropping-particle":"","parse-names":false,"suffix":""}],"id":"ITEM-2","issued":{"date-parts":[["2008"]]},"page":"1-17","title":"Opportunities for Hydrogen-Based Energy Storage for Electric Utilities. Golden","type":"article-journal"},"uris":["http://www.mendeley.com/documents/?uuid=cd350b17-89b2-4532-a4b3-a4bd345d4bb9"]}],"mendeley":{"formattedCitation":"[3], [9]","plainTextFormattedCitation":"[3], [9]","previouslyFormattedCitation":"[3], [9]"},"properties":{"noteIndex":0},"schema":"https://github.com/citation-style-language/schema/raw/master/csl-citation.json"}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[9]</w:t>
            </w:r>
            <w:r w:rsidRPr="009E2407">
              <w:rPr>
                <w:rFonts w:eastAsia="Calibri" w:cstheme="minorHAnsi"/>
                <w:sz w:val="20"/>
                <w:szCs w:val="20"/>
              </w:rPr>
              <w:fldChar w:fldCharType="end"/>
            </w:r>
          </w:p>
        </w:tc>
      </w:tr>
      <w:tr w:rsidR="00900B80" w:rsidRPr="000226E9" w14:paraId="5F6597FA" w14:textId="77777777" w:rsidTr="00DE33BB">
        <w:trPr>
          <w:trHeight w:val="290"/>
        </w:trPr>
        <w:tc>
          <w:tcPr>
            <w:tcW w:w="2965" w:type="dxa"/>
            <w:noWrap/>
            <w:vAlign w:val="center"/>
            <w:hideMark/>
          </w:tcPr>
          <w:p w14:paraId="47926D60" w14:textId="34AE1446" w:rsidR="00900B80" w:rsidRDefault="00900B80" w:rsidP="00FA5931">
            <w:pPr>
              <w:rPr>
                <w:rFonts w:eastAsia="Calibri" w:cstheme="minorHAnsi"/>
                <w:sz w:val="20"/>
                <w:szCs w:val="20"/>
              </w:rPr>
            </w:pPr>
            <w:r w:rsidRPr="009E2407">
              <w:rPr>
                <w:rFonts w:eastAsia="Calibri" w:cstheme="minorHAnsi"/>
                <w:sz w:val="20"/>
                <w:szCs w:val="20"/>
              </w:rPr>
              <w:t xml:space="preserve">Capital Cost </w:t>
            </w:r>
            <w:r>
              <w:rPr>
                <w:rFonts w:eastAsia="Calibri" w:cstheme="minorHAnsi"/>
                <w:sz w:val="20"/>
                <w:szCs w:val="20"/>
              </w:rPr>
              <w:t>Battery</w:t>
            </w:r>
            <w:r w:rsidRPr="009E2407">
              <w:rPr>
                <w:rFonts w:eastAsia="Calibri" w:cstheme="minorHAnsi"/>
                <w:sz w:val="20"/>
                <w:szCs w:val="20"/>
              </w:rPr>
              <w:t xml:space="preserve"> Storage</w:t>
            </w:r>
          </w:p>
          <w:p w14:paraId="2CB8ECED" w14:textId="0FCB298A" w:rsidR="006F4B51" w:rsidRPr="009E2407" w:rsidRDefault="006F4B51" w:rsidP="00FA5931">
            <w:pPr>
              <w:rPr>
                <w:rFonts w:eastAsia="Calibri" w:cstheme="minorHAnsi"/>
                <w:sz w:val="20"/>
                <w:szCs w:val="20"/>
              </w:rPr>
            </w:pPr>
            <w:r>
              <w:rPr>
                <w:rFonts w:eastAsia="Calibri" w:cstheme="minorHAnsi"/>
                <w:sz w:val="20"/>
                <w:szCs w:val="20"/>
              </w:rPr>
              <w:t>(2020 dollars)</w:t>
            </w:r>
          </w:p>
        </w:tc>
        <w:tc>
          <w:tcPr>
            <w:tcW w:w="947" w:type="dxa"/>
            <w:shd w:val="clear" w:color="auto" w:fill="auto"/>
            <w:vAlign w:val="center"/>
          </w:tcPr>
          <w:p w14:paraId="5193518D" w14:textId="0029435E" w:rsidR="00900B80" w:rsidRPr="000226E9" w:rsidRDefault="00900B80" w:rsidP="00FA5931">
            <w:pPr>
              <w:rPr>
                <w:rFonts w:eastAsia="Calibri" w:cstheme="minorHAnsi"/>
                <w:sz w:val="20"/>
                <w:szCs w:val="20"/>
              </w:rPr>
            </w:pPr>
            <w:r w:rsidRPr="000226E9">
              <w:rPr>
                <w:rFonts w:cstheme="minorHAnsi"/>
                <w:color w:val="000000"/>
                <w:sz w:val="20"/>
                <w:szCs w:val="20"/>
              </w:rPr>
              <w:t>350</w:t>
            </w:r>
          </w:p>
        </w:tc>
        <w:tc>
          <w:tcPr>
            <w:tcW w:w="943" w:type="dxa"/>
            <w:noWrap/>
            <w:vAlign w:val="center"/>
            <w:hideMark/>
          </w:tcPr>
          <w:p w14:paraId="4D660C26" w14:textId="4E594405" w:rsidR="00900B80" w:rsidRPr="009E2407" w:rsidRDefault="00900B80" w:rsidP="00FA5931">
            <w:pPr>
              <w:rPr>
                <w:rFonts w:eastAsia="Calibri" w:cstheme="minorHAnsi"/>
                <w:sz w:val="20"/>
                <w:szCs w:val="20"/>
              </w:rPr>
            </w:pPr>
            <w:r w:rsidRPr="009E2407">
              <w:rPr>
                <w:rFonts w:eastAsia="Calibri" w:cstheme="minorHAnsi"/>
                <w:sz w:val="20"/>
                <w:szCs w:val="20"/>
              </w:rPr>
              <w:t>250</w:t>
            </w:r>
          </w:p>
        </w:tc>
        <w:tc>
          <w:tcPr>
            <w:tcW w:w="990" w:type="dxa"/>
            <w:shd w:val="clear" w:color="auto" w:fill="auto"/>
            <w:vAlign w:val="center"/>
          </w:tcPr>
          <w:p w14:paraId="3EB599DE" w14:textId="14BCC051" w:rsidR="00900B80" w:rsidRPr="000226E9" w:rsidRDefault="00900B80" w:rsidP="00FA5931">
            <w:pPr>
              <w:rPr>
                <w:rFonts w:eastAsia="Calibri" w:cstheme="minorHAnsi"/>
                <w:sz w:val="20"/>
                <w:szCs w:val="20"/>
              </w:rPr>
            </w:pPr>
            <w:r w:rsidRPr="000226E9">
              <w:rPr>
                <w:rFonts w:cstheme="minorHAnsi"/>
                <w:color w:val="000000"/>
                <w:sz w:val="20"/>
                <w:szCs w:val="20"/>
              </w:rPr>
              <w:t>100</w:t>
            </w:r>
          </w:p>
        </w:tc>
        <w:tc>
          <w:tcPr>
            <w:tcW w:w="2340" w:type="dxa"/>
            <w:noWrap/>
            <w:vAlign w:val="center"/>
            <w:hideMark/>
          </w:tcPr>
          <w:p w14:paraId="5EECF5A7" w14:textId="3EB720E2" w:rsidR="00900B80" w:rsidRPr="009E2407" w:rsidRDefault="00900B80" w:rsidP="00FA5931">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kWh</w:t>
            </w:r>
            <w:r w:rsidR="00356B4B">
              <w:rPr>
                <w:vertAlign w:val="subscript"/>
              </w:rPr>
              <w:t>e</w:t>
            </w:r>
            <w:proofErr w:type="spellEnd"/>
          </w:p>
        </w:tc>
        <w:tc>
          <w:tcPr>
            <w:tcW w:w="1266" w:type="dxa"/>
            <w:vAlign w:val="center"/>
          </w:tcPr>
          <w:p w14:paraId="4398FE6E" w14:textId="52D20C4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Cole","given":"Wesley","non-dropping-particle":"","parse-names":false,"suffix":""},{"dropping-particle":"","family":"Frazier","given":"A Will","non-dropping-particle":"","parse-names":false,"suffix":""},{"dropping-particle":"","family":"Augustine","given":"Chad","non-dropping-particle":"","parse-names":false,"suffix":""}],"id":"ITEM-2","issued":{"date-parts":[["2021"]]},"title":"Cost Projections for Utility-Scale Battery Storage: 2021 Update","type":"report"},"uris":["http://www.mendeley.com/documents/?uuid=681c3afe-05f9-308d-9d54-6b1c22cb4c1b"]},{"id":"ITEM-3","itemData":{"URL":"https://atb.nrel.gov/","accessed":{"date-parts":[["2023","5","2"]]},"author":[{"dropping-particle":"","family":"National Renewable Energy Laboratory","given":"","non-dropping-particle":"","parse-names":false,"suffix":""}],"id":"ITEM-3","issued":{"date-parts":[["2020"]]},"title":"Annual Technology Baseline","type":"webpage"},"uris":["http://www.mendeley.com/documents/?uuid=353cab09-986a-3ece-ac37-51040cf34aa7"]}],"mendeley":{"formattedCitation":"[3], [8], [10]","plainTextFormattedCitation":"[3], [8], [10]","previouslyFormattedCitation":"[3], [8], [10]"},"properties":{"noteIndex":0},"schema":"https://github.com/citation-style-language/schema/raw/master/csl-citation.json"}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[8], [10]</w:t>
            </w:r>
            <w:r w:rsidRPr="009E2407">
              <w:rPr>
                <w:rFonts w:eastAsia="Calibri" w:cstheme="minorHAnsi"/>
                <w:sz w:val="20"/>
                <w:szCs w:val="20"/>
              </w:rPr>
              <w:fldChar w:fldCharType="end"/>
            </w:r>
          </w:p>
        </w:tc>
      </w:tr>
      <w:tr w:rsidR="00900B80" w:rsidRPr="000226E9" w14:paraId="53B48763" w14:textId="77777777" w:rsidTr="00DE33BB">
        <w:trPr>
          <w:trHeight w:val="290"/>
        </w:trPr>
        <w:tc>
          <w:tcPr>
            <w:tcW w:w="2965" w:type="dxa"/>
            <w:noWrap/>
            <w:vAlign w:val="center"/>
            <w:hideMark/>
          </w:tcPr>
          <w:p w14:paraId="36109F0E" w14:textId="77777777" w:rsidR="00900B80" w:rsidRDefault="00900B80" w:rsidP="00FA5931">
            <w:pPr>
              <w:rPr>
                <w:rFonts w:eastAsia="Calibri" w:cstheme="minorHAnsi"/>
                <w:sz w:val="20"/>
                <w:szCs w:val="20"/>
              </w:rPr>
            </w:pPr>
            <w:r w:rsidRPr="009E2407">
              <w:rPr>
                <w:rFonts w:eastAsia="Calibri" w:cstheme="minorHAnsi"/>
                <w:sz w:val="20"/>
                <w:szCs w:val="20"/>
              </w:rPr>
              <w:t>H</w:t>
            </w:r>
            <w:r w:rsidRPr="009E2407">
              <w:rPr>
                <w:rFonts w:eastAsia="Calibri" w:cstheme="minorHAnsi"/>
                <w:sz w:val="20"/>
                <w:szCs w:val="20"/>
                <w:vertAlign w:val="subscript"/>
              </w:rPr>
              <w:t>2</w:t>
            </w:r>
            <w:r w:rsidRPr="009E2407">
              <w:rPr>
                <w:rFonts w:eastAsia="Calibri" w:cstheme="minorHAnsi"/>
                <w:sz w:val="20"/>
                <w:szCs w:val="20"/>
              </w:rPr>
              <w:t xml:space="preserve"> Storage O&amp;M</w:t>
            </w:r>
          </w:p>
          <w:p w14:paraId="078E2169" w14:textId="589F61E6" w:rsidR="006F4B51" w:rsidRPr="009E2407" w:rsidRDefault="006F4B51" w:rsidP="00FA5931">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1F810C0B" w14:textId="4A0A1E87"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
          <w:p w14:paraId="72A47443" w14:textId="0FB14A6E"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
          <w:p w14:paraId="3F24C4A3" w14:textId="282AA2BE"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
          <w:p w14:paraId="2A0D143E" w14:textId="18FB46BE"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
          <w:p w14:paraId="52CE698F" w14:textId="6699E1B8"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1B8E3ECF" w14:textId="77777777" w:rsidTr="00DE33BB">
        <w:trPr>
          <w:trHeight w:val="290"/>
        </w:trPr>
        <w:tc>
          <w:tcPr>
            <w:tcW w:w="2965" w:type="dxa"/>
            <w:noWrap/>
            <w:vAlign w:val="center"/>
            <w:hideMark/>
          </w:tcPr>
          <w:p w14:paraId="3390CE45" w14:textId="36917BE1" w:rsidR="00900B80" w:rsidRDefault="00900B80" w:rsidP="00FA5931">
            <w:pPr>
              <w:rPr>
                <w:rFonts w:eastAsia="Calibri" w:cstheme="minorHAnsi"/>
                <w:sz w:val="20"/>
                <w:szCs w:val="20"/>
              </w:rPr>
            </w:pPr>
            <w:r>
              <w:rPr>
                <w:rFonts w:eastAsia="Calibri" w:cstheme="minorHAnsi"/>
                <w:sz w:val="20"/>
                <w:szCs w:val="20"/>
              </w:rPr>
              <w:t>Battery</w:t>
            </w:r>
            <w:r w:rsidRPr="009E2407">
              <w:rPr>
                <w:rFonts w:eastAsia="Calibri" w:cstheme="minorHAnsi"/>
                <w:sz w:val="20"/>
                <w:szCs w:val="20"/>
              </w:rPr>
              <w:t xml:space="preserve"> Storage O&amp;M</w:t>
            </w:r>
          </w:p>
          <w:p w14:paraId="4B29F0A9" w14:textId="2E2833FD" w:rsidR="006F4B51" w:rsidRPr="009E2407" w:rsidRDefault="006F4B51" w:rsidP="00FA5931">
            <w:pPr>
              <w:rPr>
                <w:rFonts w:eastAsia="Calibri" w:cstheme="minorHAnsi"/>
                <w:sz w:val="20"/>
                <w:szCs w:val="20"/>
              </w:rPr>
            </w:pPr>
            <w:r>
              <w:rPr>
                <w:rFonts w:eastAsia="Calibri" w:cstheme="minorHAnsi"/>
                <w:sz w:val="20"/>
                <w:szCs w:val="20"/>
              </w:rPr>
              <w:t>(2020 dollars)</w:t>
            </w:r>
          </w:p>
        </w:tc>
        <w:tc>
          <w:tcPr>
            <w:tcW w:w="947" w:type="dxa"/>
            <w:shd w:val="clear" w:color="auto" w:fill="auto"/>
            <w:vAlign w:val="center"/>
          </w:tcPr>
          <w:p w14:paraId="4F7B0891" w14:textId="064A2A8D" w:rsidR="00900B80" w:rsidRPr="000226E9" w:rsidRDefault="00900B80" w:rsidP="00FA5931">
            <w:pPr>
              <w:rPr>
                <w:rFonts w:eastAsia="Calibri" w:cstheme="minorHAnsi"/>
                <w:sz w:val="20"/>
                <w:szCs w:val="20"/>
              </w:rPr>
            </w:pPr>
            <w:r>
              <w:rPr>
                <w:rFonts w:cstheme="minorHAnsi"/>
                <w:color w:val="000000"/>
                <w:sz w:val="20"/>
                <w:szCs w:val="20"/>
              </w:rPr>
              <w:t>2.5</w:t>
            </w:r>
          </w:p>
        </w:tc>
        <w:tc>
          <w:tcPr>
            <w:tcW w:w="943" w:type="dxa"/>
            <w:noWrap/>
            <w:vAlign w:val="center"/>
            <w:hideMark/>
          </w:tcPr>
          <w:p w14:paraId="23026388" w14:textId="664F2575" w:rsidR="00900B80" w:rsidRPr="009E2407" w:rsidRDefault="00900B80" w:rsidP="00FA5931">
            <w:pPr>
              <w:rPr>
                <w:rFonts w:eastAsia="Calibri" w:cstheme="minorHAnsi"/>
                <w:sz w:val="20"/>
                <w:szCs w:val="20"/>
              </w:rPr>
            </w:pPr>
            <w:r>
              <w:rPr>
                <w:rFonts w:eastAsia="Calibri" w:cstheme="minorHAnsi"/>
                <w:sz w:val="20"/>
                <w:szCs w:val="20"/>
              </w:rPr>
              <w:t>2.5</w:t>
            </w:r>
          </w:p>
        </w:tc>
        <w:tc>
          <w:tcPr>
            <w:tcW w:w="990" w:type="dxa"/>
            <w:shd w:val="clear" w:color="auto" w:fill="auto"/>
            <w:vAlign w:val="center"/>
          </w:tcPr>
          <w:p w14:paraId="57CF2B6D" w14:textId="055CE93A" w:rsidR="00900B80" w:rsidRPr="000226E9" w:rsidRDefault="00900B80" w:rsidP="00FA5931">
            <w:pPr>
              <w:rPr>
                <w:rFonts w:eastAsia="Calibri" w:cstheme="minorHAnsi"/>
                <w:sz w:val="20"/>
                <w:szCs w:val="20"/>
              </w:rPr>
            </w:pPr>
            <w:r>
              <w:rPr>
                <w:rFonts w:cstheme="minorHAnsi"/>
                <w:color w:val="000000"/>
                <w:sz w:val="20"/>
                <w:szCs w:val="20"/>
              </w:rPr>
              <w:t>2.5</w:t>
            </w:r>
          </w:p>
        </w:tc>
        <w:tc>
          <w:tcPr>
            <w:tcW w:w="2340" w:type="dxa"/>
            <w:noWrap/>
            <w:vAlign w:val="center"/>
            <w:hideMark/>
          </w:tcPr>
          <w:p w14:paraId="2DB10D9B" w14:textId="6CB9EFB1" w:rsidR="00900B80" w:rsidRPr="009E2407" w:rsidRDefault="00900B80" w:rsidP="00FA5931">
            <w:pPr>
              <w:rPr>
                <w:rFonts w:eastAsia="Calibri" w:cstheme="minorHAnsi"/>
                <w:sz w:val="20"/>
                <w:szCs w:val="20"/>
              </w:rPr>
            </w:pPr>
            <w:r w:rsidRPr="009E2407">
              <w:rPr>
                <w:rFonts w:eastAsia="Calibri" w:cstheme="minorHAnsi"/>
                <w:sz w:val="20"/>
                <w:szCs w:val="20"/>
              </w:rPr>
              <w:t>%/year CAPEX</w:t>
            </w:r>
          </w:p>
        </w:tc>
        <w:tc>
          <w:tcPr>
            <w:tcW w:w="1266" w:type="dxa"/>
            <w:vAlign w:val="center"/>
          </w:tcPr>
          <w:p w14:paraId="7C63CBCC" w14:textId="586C02E0" w:rsidR="00900B80" w:rsidRPr="009E2407" w:rsidRDefault="00900B80" w:rsidP="00FA5931">
            <w:pPr>
              <w:rPr>
                <w:rFonts w:eastAsia="Calibri" w:cstheme="minorHAnsi"/>
                <w:sz w:val="20"/>
                <w:szCs w:val="20"/>
              </w:rPr>
            </w:pPr>
            <w:r>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{"citationItems":[{"id":"ITEM-1","itemData":{"URL":"https://atb.nrel.gov/","accessed":{"date-parts":[["2023","5","2"]]},"author":[{"dropping-particle":"","family":"National Renewable Energy Laboratory","given":"","non-dropping-particle":"","parse-names":false,"suffix":""}],"id":"ITEM-1","issued":{"date-parts":[["2020"]]},"title":"Annual Technology Baseline","type":"webpage"},"uris":["http://www.mendeley.com/documents/?uuid=353cab09-986a-3ece-ac37-51040cf34aa7"]}],"mendeley":{"formattedCitation":"[8]","plainTextFormattedCitation":"[8]","previouslyFormattedCitation":"[8]"},"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[8]</w:t>
            </w:r>
            <w:r>
              <w:rPr>
                <w:rFonts w:eastAsia="Calibri" w:cstheme="minorHAnsi"/>
                <w:sz w:val="20"/>
                <w:szCs w:val="20"/>
              </w:rPr>
              <w:fldChar w:fldCharType="end"/>
            </w:r>
          </w:p>
        </w:tc>
      </w:tr>
      <w:tr w:rsidR="00900B80" w:rsidRPr="000226E9" w14:paraId="3C5492E8" w14:textId="77777777" w:rsidTr="00DE33BB">
        <w:trPr>
          <w:trHeight w:val="290"/>
        </w:trPr>
        <w:tc>
          <w:tcPr>
            <w:tcW w:w="2965" w:type="dxa"/>
            <w:noWrap/>
            <w:vAlign w:val="center"/>
            <w:hideMark/>
          </w:tcPr>
          <w:p w14:paraId="5F5A49B1" w14:textId="77777777" w:rsidR="00900B80" w:rsidRPr="009E2407" w:rsidRDefault="00900B80" w:rsidP="00FA5931">
            <w:pPr>
              <w:rPr>
                <w:rFonts w:eastAsia="Calibri" w:cstheme="minorHAnsi"/>
                <w:sz w:val="20"/>
                <w:szCs w:val="20"/>
              </w:rPr>
            </w:pPr>
            <w:r w:rsidRPr="009E2407">
              <w:rPr>
                <w:rFonts w:eastAsia="Calibri" w:cstheme="minorHAnsi"/>
                <w:sz w:val="20"/>
                <w:szCs w:val="20"/>
              </w:rPr>
              <w:lastRenderedPageBreak/>
              <w:t>Project Life</w:t>
            </w:r>
          </w:p>
        </w:tc>
        <w:tc>
          <w:tcPr>
            <w:tcW w:w="947" w:type="dxa"/>
            <w:shd w:val="clear" w:color="auto" w:fill="auto"/>
            <w:vAlign w:val="center"/>
          </w:tcPr>
          <w:p w14:paraId="6E08EA9E" w14:textId="598AC3F2" w:rsidR="00900B80" w:rsidRPr="000226E9" w:rsidRDefault="00900B80" w:rsidP="00FA5931">
            <w:pPr>
              <w:rPr>
                <w:rFonts w:eastAsia="Calibri" w:cstheme="minorHAnsi"/>
                <w:sz w:val="20"/>
                <w:szCs w:val="20"/>
              </w:rPr>
            </w:pPr>
            <w:r w:rsidRPr="000226E9">
              <w:rPr>
                <w:rFonts w:cstheme="minorHAnsi"/>
                <w:color w:val="000000"/>
                <w:sz w:val="20"/>
                <w:szCs w:val="20"/>
              </w:rPr>
              <w:t>25</w:t>
            </w:r>
          </w:p>
        </w:tc>
        <w:tc>
          <w:tcPr>
            <w:tcW w:w="943" w:type="dxa"/>
            <w:noWrap/>
            <w:vAlign w:val="center"/>
            <w:hideMark/>
          </w:tcPr>
          <w:p w14:paraId="25C9F015" w14:textId="3DC5F305" w:rsidR="00900B80" w:rsidRPr="009E2407" w:rsidRDefault="00900B80" w:rsidP="00FA5931">
            <w:pPr>
              <w:rPr>
                <w:rFonts w:eastAsia="Calibri" w:cstheme="minorHAnsi"/>
                <w:sz w:val="20"/>
                <w:szCs w:val="20"/>
              </w:rPr>
            </w:pPr>
            <w:r w:rsidRPr="009E2407">
              <w:rPr>
                <w:rFonts w:eastAsia="Calibri" w:cstheme="minorHAnsi"/>
                <w:sz w:val="20"/>
                <w:szCs w:val="20"/>
              </w:rPr>
              <w:t>25</w:t>
            </w:r>
          </w:p>
        </w:tc>
        <w:tc>
          <w:tcPr>
            <w:tcW w:w="990" w:type="dxa"/>
            <w:shd w:val="clear" w:color="auto" w:fill="auto"/>
            <w:vAlign w:val="center"/>
          </w:tcPr>
          <w:p w14:paraId="3058CF2E" w14:textId="797BEDF7" w:rsidR="00900B80" w:rsidRPr="000226E9" w:rsidRDefault="00900B80" w:rsidP="00FA5931">
            <w:pPr>
              <w:rPr>
                <w:rFonts w:eastAsia="Calibri" w:cstheme="minorHAnsi"/>
                <w:sz w:val="20"/>
                <w:szCs w:val="20"/>
              </w:rPr>
            </w:pPr>
            <w:r w:rsidRPr="000226E9">
              <w:rPr>
                <w:rFonts w:cstheme="minorHAnsi"/>
                <w:color w:val="000000"/>
                <w:sz w:val="20"/>
                <w:szCs w:val="20"/>
              </w:rPr>
              <w:t>25</w:t>
            </w:r>
          </w:p>
        </w:tc>
        <w:tc>
          <w:tcPr>
            <w:tcW w:w="2340" w:type="dxa"/>
            <w:noWrap/>
            <w:vAlign w:val="center"/>
            <w:hideMark/>
          </w:tcPr>
          <w:p w14:paraId="4F0C14DE" w14:textId="17378106" w:rsidR="00900B80" w:rsidRPr="009E2407" w:rsidRDefault="00900B80" w:rsidP="00FA5931">
            <w:pPr>
              <w:rPr>
                <w:rFonts w:eastAsia="Calibri" w:cstheme="minorHAnsi"/>
                <w:sz w:val="20"/>
                <w:szCs w:val="20"/>
              </w:rPr>
            </w:pPr>
            <w:r w:rsidRPr="009E2407">
              <w:rPr>
                <w:rFonts w:eastAsia="Calibri" w:cstheme="minorHAnsi"/>
                <w:sz w:val="20"/>
                <w:szCs w:val="20"/>
              </w:rPr>
              <w:t>years</w:t>
            </w:r>
          </w:p>
        </w:tc>
        <w:tc>
          <w:tcPr>
            <w:tcW w:w="1266" w:type="dxa"/>
            <w:vAlign w:val="center"/>
          </w:tcPr>
          <w:p w14:paraId="1D896E2E" w14:textId="198978A5"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2CA734AA" w14:textId="77777777" w:rsidTr="00DE33BB">
        <w:trPr>
          <w:trHeight w:val="290"/>
        </w:trPr>
        <w:tc>
          <w:tcPr>
            <w:tcW w:w="2965" w:type="dxa"/>
            <w:noWrap/>
            <w:vAlign w:val="center"/>
            <w:hideMark/>
          </w:tcPr>
          <w:p w14:paraId="4A55AFAC" w14:textId="77777777" w:rsidR="00900B80" w:rsidRPr="009E2407" w:rsidRDefault="00900B80" w:rsidP="00FA5931">
            <w:pPr>
              <w:rPr>
                <w:rFonts w:eastAsia="Calibri" w:cstheme="minorHAnsi"/>
                <w:sz w:val="20"/>
                <w:szCs w:val="20"/>
              </w:rPr>
            </w:pPr>
            <w:r w:rsidRPr="009E2407">
              <w:rPr>
                <w:rFonts w:eastAsia="Calibri" w:cstheme="minorHAnsi"/>
                <w:sz w:val="20"/>
                <w:szCs w:val="20"/>
              </w:rPr>
              <w:t>WACC</w:t>
            </w:r>
          </w:p>
        </w:tc>
        <w:tc>
          <w:tcPr>
            <w:tcW w:w="947" w:type="dxa"/>
            <w:shd w:val="clear" w:color="auto" w:fill="auto"/>
            <w:vAlign w:val="center"/>
          </w:tcPr>
          <w:p w14:paraId="10CD9DF9" w14:textId="3B8C0038" w:rsidR="00900B80" w:rsidRPr="000226E9" w:rsidRDefault="00900B80" w:rsidP="00FA5931">
            <w:pPr>
              <w:rPr>
                <w:rFonts w:eastAsia="Calibri" w:cstheme="minorHAnsi"/>
                <w:sz w:val="20"/>
                <w:szCs w:val="20"/>
              </w:rPr>
            </w:pPr>
            <w:r w:rsidRPr="000226E9">
              <w:rPr>
                <w:rFonts w:cstheme="minorHAnsi"/>
                <w:color w:val="000000"/>
                <w:sz w:val="20"/>
                <w:szCs w:val="20"/>
              </w:rPr>
              <w:t>10</w:t>
            </w:r>
          </w:p>
        </w:tc>
        <w:tc>
          <w:tcPr>
            <w:tcW w:w="943" w:type="dxa"/>
            <w:noWrap/>
            <w:vAlign w:val="center"/>
            <w:hideMark/>
          </w:tcPr>
          <w:p w14:paraId="54413F50" w14:textId="2CFD69B9" w:rsidR="00900B80" w:rsidRPr="009E2407" w:rsidRDefault="00900B80" w:rsidP="00FA5931">
            <w:pPr>
              <w:rPr>
                <w:rFonts w:eastAsia="Calibri" w:cstheme="minorHAnsi"/>
                <w:sz w:val="20"/>
                <w:szCs w:val="20"/>
              </w:rPr>
            </w:pPr>
            <w:r w:rsidRPr="009E2407">
              <w:rPr>
                <w:rFonts w:eastAsia="Calibri" w:cstheme="minorHAnsi"/>
                <w:sz w:val="20"/>
                <w:szCs w:val="20"/>
              </w:rPr>
              <w:t>8</w:t>
            </w:r>
          </w:p>
        </w:tc>
        <w:tc>
          <w:tcPr>
            <w:tcW w:w="990" w:type="dxa"/>
            <w:shd w:val="clear" w:color="auto" w:fill="auto"/>
            <w:vAlign w:val="center"/>
          </w:tcPr>
          <w:p w14:paraId="7B3DDA8A" w14:textId="22652627" w:rsidR="00900B80" w:rsidRPr="000226E9" w:rsidRDefault="00900B80" w:rsidP="00FA5931">
            <w:pPr>
              <w:rPr>
                <w:rFonts w:eastAsia="Calibri" w:cstheme="minorHAnsi"/>
                <w:sz w:val="20"/>
                <w:szCs w:val="20"/>
              </w:rPr>
            </w:pPr>
            <w:r w:rsidRPr="000226E9">
              <w:rPr>
                <w:rFonts w:cstheme="minorHAnsi"/>
                <w:color w:val="000000"/>
                <w:sz w:val="20"/>
                <w:szCs w:val="20"/>
              </w:rPr>
              <w:t>5</w:t>
            </w:r>
          </w:p>
        </w:tc>
        <w:tc>
          <w:tcPr>
            <w:tcW w:w="2340" w:type="dxa"/>
            <w:noWrap/>
            <w:vAlign w:val="center"/>
            <w:hideMark/>
          </w:tcPr>
          <w:p w14:paraId="6626B421" w14:textId="7F2A3D86" w:rsidR="00900B80" w:rsidRPr="009E2407" w:rsidRDefault="00900B80" w:rsidP="00FA5931">
            <w:pPr>
              <w:rPr>
                <w:rFonts w:eastAsia="Calibri" w:cstheme="minorHAnsi"/>
                <w:sz w:val="20"/>
                <w:szCs w:val="20"/>
              </w:rPr>
            </w:pPr>
            <w:r w:rsidRPr="009E2407">
              <w:rPr>
                <w:rFonts w:eastAsia="Calibri" w:cstheme="minorHAnsi"/>
                <w:sz w:val="20"/>
                <w:szCs w:val="20"/>
              </w:rPr>
              <w:t>%</w:t>
            </w:r>
          </w:p>
        </w:tc>
        <w:tc>
          <w:tcPr>
            <w:tcW w:w="1266" w:type="dxa"/>
            <w:vAlign w:val="center"/>
          </w:tcPr>
          <w:p w14:paraId="75D94E8C" w14:textId="21F1382A"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0DE4E22A" w14:textId="77777777" w:rsidTr="00DE33BB">
        <w:trPr>
          <w:trHeight w:val="290"/>
        </w:trPr>
        <w:tc>
          <w:tcPr>
            <w:tcW w:w="2965" w:type="dxa"/>
            <w:noWrap/>
            <w:vAlign w:val="center"/>
            <w:hideMark/>
          </w:tcPr>
          <w:p w14:paraId="74BD3DDF" w14:textId="77777777" w:rsidR="00900B80" w:rsidRPr="009E2407" w:rsidRDefault="00900B80" w:rsidP="00FA5931">
            <w:pPr>
              <w:rPr>
                <w:rFonts w:eastAsia="Calibri" w:cstheme="minorHAnsi"/>
                <w:sz w:val="20"/>
                <w:szCs w:val="20"/>
              </w:rPr>
            </w:pPr>
            <w:r w:rsidRPr="009E2407">
              <w:rPr>
                <w:rFonts w:eastAsia="Calibri" w:cstheme="minorHAnsi"/>
                <w:sz w:val="20"/>
                <w:szCs w:val="20"/>
              </w:rPr>
              <w:t>Electrolyzer Cost Scaling Factor</w:t>
            </w:r>
          </w:p>
        </w:tc>
        <w:tc>
          <w:tcPr>
            <w:tcW w:w="947" w:type="dxa"/>
            <w:shd w:val="clear" w:color="auto" w:fill="auto"/>
            <w:vAlign w:val="center"/>
          </w:tcPr>
          <w:p w14:paraId="422FA016" w14:textId="04F13977" w:rsidR="00900B80" w:rsidRPr="000226E9" w:rsidRDefault="00900B80" w:rsidP="00FA5931">
            <w:pPr>
              <w:rPr>
                <w:rFonts w:eastAsia="Calibri" w:cstheme="minorHAnsi"/>
                <w:sz w:val="20"/>
                <w:szCs w:val="20"/>
              </w:rPr>
            </w:pPr>
            <w:r w:rsidRPr="000226E9">
              <w:rPr>
                <w:rFonts w:cstheme="minorHAnsi"/>
                <w:color w:val="000000"/>
                <w:sz w:val="20"/>
                <w:szCs w:val="20"/>
              </w:rPr>
              <w:t>0.95</w:t>
            </w:r>
          </w:p>
        </w:tc>
        <w:tc>
          <w:tcPr>
            <w:tcW w:w="943" w:type="dxa"/>
            <w:noWrap/>
            <w:vAlign w:val="center"/>
            <w:hideMark/>
          </w:tcPr>
          <w:p w14:paraId="1AFB9411" w14:textId="28222D46" w:rsidR="00900B80" w:rsidRPr="009E2407" w:rsidRDefault="00900B80" w:rsidP="00FA5931">
            <w:pPr>
              <w:rPr>
                <w:rFonts w:eastAsia="Calibri" w:cstheme="minorHAnsi"/>
                <w:sz w:val="20"/>
                <w:szCs w:val="20"/>
              </w:rPr>
            </w:pPr>
            <w:r w:rsidRPr="009E2407">
              <w:rPr>
                <w:rFonts w:eastAsia="Calibri" w:cstheme="minorHAnsi"/>
                <w:sz w:val="20"/>
                <w:szCs w:val="20"/>
              </w:rPr>
              <w:t>0.95</w:t>
            </w:r>
          </w:p>
        </w:tc>
        <w:tc>
          <w:tcPr>
            <w:tcW w:w="990" w:type="dxa"/>
            <w:shd w:val="clear" w:color="auto" w:fill="auto"/>
            <w:vAlign w:val="center"/>
          </w:tcPr>
          <w:p w14:paraId="1566372C" w14:textId="1D755EBE" w:rsidR="00900B80" w:rsidRPr="000226E9" w:rsidRDefault="00900B80" w:rsidP="00FA5931">
            <w:pPr>
              <w:rPr>
                <w:rFonts w:eastAsia="Calibri" w:cstheme="minorHAnsi"/>
                <w:sz w:val="20"/>
                <w:szCs w:val="20"/>
              </w:rPr>
            </w:pPr>
            <w:r w:rsidRPr="000226E9">
              <w:rPr>
                <w:rFonts w:cstheme="minorHAnsi"/>
                <w:color w:val="000000"/>
                <w:sz w:val="20"/>
                <w:szCs w:val="20"/>
              </w:rPr>
              <w:t>0.95</w:t>
            </w:r>
          </w:p>
        </w:tc>
        <w:tc>
          <w:tcPr>
            <w:tcW w:w="2340" w:type="dxa"/>
            <w:noWrap/>
            <w:vAlign w:val="center"/>
            <w:hideMark/>
          </w:tcPr>
          <w:p w14:paraId="406C13FC" w14:textId="7D1481CE" w:rsidR="00900B80" w:rsidRPr="009E2407" w:rsidRDefault="00900B80" w:rsidP="00FA5931">
            <w:pPr>
              <w:rPr>
                <w:rFonts w:eastAsia="Calibri" w:cstheme="minorHAnsi"/>
                <w:sz w:val="20"/>
                <w:szCs w:val="20"/>
              </w:rPr>
            </w:pPr>
            <w:r w:rsidRPr="009E2407">
              <w:rPr>
                <w:rFonts w:eastAsia="Calibri" w:cstheme="minorHAnsi"/>
                <w:sz w:val="20"/>
                <w:szCs w:val="20"/>
              </w:rPr>
              <w:t>N/A</w:t>
            </w:r>
          </w:p>
        </w:tc>
        <w:tc>
          <w:tcPr>
            <w:tcW w:w="1266" w:type="dxa"/>
            <w:vAlign w:val="center"/>
          </w:tcPr>
          <w:p w14:paraId="0D479326"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5238A861" w14:textId="77777777" w:rsidTr="00DE33BB">
        <w:trPr>
          <w:trHeight w:val="290"/>
        </w:trPr>
        <w:tc>
          <w:tcPr>
            <w:tcW w:w="2965" w:type="dxa"/>
            <w:noWrap/>
            <w:vAlign w:val="center"/>
            <w:hideMark/>
          </w:tcPr>
          <w:p w14:paraId="4352E17B" w14:textId="77777777" w:rsidR="00900B80" w:rsidRPr="009E2407" w:rsidRDefault="00900B80" w:rsidP="00FA5931">
            <w:pPr>
              <w:rPr>
                <w:rFonts w:eastAsia="Calibri" w:cstheme="minorHAnsi"/>
                <w:sz w:val="20"/>
                <w:szCs w:val="20"/>
              </w:rPr>
            </w:pPr>
            <w:r w:rsidRPr="009E2407">
              <w:rPr>
                <w:rFonts w:eastAsia="Calibri" w:cstheme="minorHAnsi"/>
                <w:sz w:val="20"/>
                <w:szCs w:val="20"/>
              </w:rPr>
              <w:t>Solar PV Cost Scaling Factor</w:t>
            </w:r>
          </w:p>
        </w:tc>
        <w:tc>
          <w:tcPr>
            <w:tcW w:w="947" w:type="dxa"/>
            <w:shd w:val="clear" w:color="auto" w:fill="auto"/>
            <w:vAlign w:val="center"/>
          </w:tcPr>
          <w:p w14:paraId="64994253" w14:textId="35364AE5" w:rsidR="00900B80" w:rsidRPr="000226E9" w:rsidRDefault="00900B80" w:rsidP="00FA5931">
            <w:pPr>
              <w:rPr>
                <w:rFonts w:eastAsia="Calibri" w:cstheme="minorHAnsi"/>
                <w:sz w:val="20"/>
                <w:szCs w:val="20"/>
              </w:rPr>
            </w:pPr>
            <w:r w:rsidRPr="000226E9">
              <w:rPr>
                <w:rFonts w:cstheme="minorHAnsi"/>
                <w:color w:val="000000"/>
                <w:sz w:val="20"/>
                <w:szCs w:val="20"/>
              </w:rPr>
              <w:t>0.9</w:t>
            </w:r>
          </w:p>
        </w:tc>
        <w:tc>
          <w:tcPr>
            <w:tcW w:w="943" w:type="dxa"/>
            <w:noWrap/>
            <w:vAlign w:val="center"/>
            <w:hideMark/>
          </w:tcPr>
          <w:p w14:paraId="5DA0F436" w14:textId="1F4CE927" w:rsidR="00900B80" w:rsidRPr="009E2407" w:rsidRDefault="00900B80" w:rsidP="00FA5931">
            <w:pPr>
              <w:rPr>
                <w:rFonts w:eastAsia="Calibri" w:cstheme="minorHAnsi"/>
                <w:sz w:val="20"/>
                <w:szCs w:val="20"/>
              </w:rPr>
            </w:pPr>
            <w:r w:rsidRPr="009E2407">
              <w:rPr>
                <w:rFonts w:eastAsia="Calibri" w:cstheme="minorHAnsi"/>
                <w:sz w:val="20"/>
                <w:szCs w:val="20"/>
              </w:rPr>
              <w:t>0.9</w:t>
            </w:r>
          </w:p>
        </w:tc>
        <w:tc>
          <w:tcPr>
            <w:tcW w:w="990" w:type="dxa"/>
            <w:shd w:val="clear" w:color="auto" w:fill="auto"/>
            <w:vAlign w:val="center"/>
          </w:tcPr>
          <w:p w14:paraId="606ADE9D" w14:textId="3AC057D2" w:rsidR="00900B80" w:rsidRPr="000226E9" w:rsidRDefault="00900B80" w:rsidP="00FA5931">
            <w:pPr>
              <w:rPr>
                <w:rFonts w:eastAsia="Calibri" w:cstheme="minorHAnsi"/>
                <w:sz w:val="20"/>
                <w:szCs w:val="20"/>
              </w:rPr>
            </w:pPr>
            <w:r w:rsidRPr="000226E9">
              <w:rPr>
                <w:rFonts w:cstheme="minorHAnsi"/>
                <w:color w:val="000000"/>
                <w:sz w:val="20"/>
                <w:szCs w:val="20"/>
              </w:rPr>
              <w:t>0.9</w:t>
            </w:r>
          </w:p>
        </w:tc>
        <w:tc>
          <w:tcPr>
            <w:tcW w:w="2340" w:type="dxa"/>
            <w:noWrap/>
            <w:vAlign w:val="center"/>
            <w:hideMark/>
          </w:tcPr>
          <w:p w14:paraId="02C5B53B" w14:textId="6D40BC09" w:rsidR="00900B80" w:rsidRPr="009E2407" w:rsidRDefault="00900B80" w:rsidP="00FA5931">
            <w:pPr>
              <w:rPr>
                <w:rFonts w:eastAsia="Calibri" w:cstheme="minorHAnsi"/>
                <w:sz w:val="20"/>
                <w:szCs w:val="20"/>
              </w:rPr>
            </w:pPr>
            <w:r w:rsidRPr="009E2407">
              <w:rPr>
                <w:rFonts w:eastAsia="Calibri" w:cstheme="minorHAnsi"/>
                <w:sz w:val="20"/>
                <w:szCs w:val="20"/>
              </w:rPr>
              <w:t>N/A</w:t>
            </w:r>
          </w:p>
        </w:tc>
        <w:tc>
          <w:tcPr>
            <w:tcW w:w="1266" w:type="dxa"/>
            <w:vAlign w:val="center"/>
          </w:tcPr>
          <w:p w14:paraId="75C64457" w14:textId="77777777" w:rsidR="00900B80" w:rsidRPr="009E2407" w:rsidRDefault="00900B80" w:rsidP="00FA5931">
            <w:pPr>
              <w:rPr>
                <w:rFonts w:eastAsia="Calibri" w:cstheme="minorHAnsi"/>
                <w:sz w:val="20"/>
                <w:szCs w:val="20"/>
              </w:rPr>
            </w:pPr>
            <w:r w:rsidRPr="009E2407">
              <w:rPr>
                <w:rFonts w:eastAsia="Calibri" w:cstheme="minorHAnsi"/>
                <w:sz w:val="20"/>
                <w:szCs w:val="20"/>
              </w:rPr>
              <w:t>Assumed</w:t>
            </w:r>
          </w:p>
        </w:tc>
      </w:tr>
      <w:tr w:rsidR="00900B80" w:rsidRPr="000226E9" w14:paraId="2F945190" w14:textId="77777777" w:rsidTr="00DE33BB">
        <w:trPr>
          <w:trHeight w:val="290"/>
        </w:trPr>
        <w:tc>
          <w:tcPr>
            <w:tcW w:w="2965" w:type="dxa"/>
            <w:noWrap/>
            <w:vAlign w:val="center"/>
            <w:hideMark/>
          </w:tcPr>
          <w:p w14:paraId="7054CD58" w14:textId="77777777" w:rsidR="00900B80" w:rsidRDefault="00900B80" w:rsidP="00FA5931">
            <w:pPr>
              <w:rPr>
                <w:rFonts w:eastAsia="Calibri" w:cstheme="minorHAnsi"/>
                <w:sz w:val="20"/>
                <w:szCs w:val="20"/>
              </w:rPr>
            </w:pPr>
            <w:r w:rsidRPr="009E2407">
              <w:rPr>
                <w:rFonts w:eastAsia="Calibri" w:cstheme="minorHAnsi"/>
                <w:sz w:val="20"/>
                <w:szCs w:val="20"/>
              </w:rPr>
              <w:t>Water Cost</w:t>
            </w:r>
          </w:p>
          <w:p w14:paraId="41BC92F8" w14:textId="6AE4C823" w:rsidR="002C1925" w:rsidRPr="009E2407" w:rsidRDefault="002C1925" w:rsidP="00FA5931">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5F5DF37C" w14:textId="7EE403A9"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943" w:type="dxa"/>
            <w:noWrap/>
            <w:vAlign w:val="center"/>
            <w:hideMark/>
          </w:tcPr>
          <w:p w14:paraId="7A5F0B15" w14:textId="598506AD" w:rsidR="00900B80" w:rsidRPr="009E2407" w:rsidRDefault="00900B80" w:rsidP="00FA5931">
            <w:pPr>
              <w:rPr>
                <w:rFonts w:eastAsia="Calibri" w:cstheme="minorHAnsi"/>
                <w:sz w:val="20"/>
                <w:szCs w:val="20"/>
              </w:rPr>
            </w:pPr>
            <w:r w:rsidRPr="009E2407">
              <w:rPr>
                <w:rFonts w:eastAsia="Calibri" w:cstheme="minorHAnsi"/>
                <w:sz w:val="20"/>
                <w:szCs w:val="20"/>
              </w:rPr>
              <w:t>1</w:t>
            </w:r>
          </w:p>
        </w:tc>
        <w:tc>
          <w:tcPr>
            <w:tcW w:w="990" w:type="dxa"/>
            <w:shd w:val="clear" w:color="auto" w:fill="auto"/>
            <w:vAlign w:val="center"/>
          </w:tcPr>
          <w:p w14:paraId="71A77AA8" w14:textId="7FF5E0FC" w:rsidR="00900B80" w:rsidRPr="000226E9" w:rsidRDefault="00900B80" w:rsidP="00FA5931">
            <w:pPr>
              <w:rPr>
                <w:rFonts w:eastAsia="Calibri" w:cstheme="minorHAnsi"/>
                <w:sz w:val="20"/>
                <w:szCs w:val="20"/>
              </w:rPr>
            </w:pPr>
            <w:r w:rsidRPr="000226E9">
              <w:rPr>
                <w:rFonts w:cstheme="minorHAnsi"/>
                <w:color w:val="000000"/>
                <w:sz w:val="20"/>
                <w:szCs w:val="20"/>
              </w:rPr>
              <w:t>1</w:t>
            </w:r>
          </w:p>
        </w:tc>
        <w:tc>
          <w:tcPr>
            <w:tcW w:w="2340" w:type="dxa"/>
            <w:noWrap/>
            <w:vAlign w:val="center"/>
            <w:hideMark/>
          </w:tcPr>
          <w:p w14:paraId="2B392069" w14:textId="35F207CB" w:rsidR="00900B80" w:rsidRPr="009E2407" w:rsidRDefault="00900B80" w:rsidP="00FA5931">
            <w:pPr>
              <w:rPr>
                <w:rFonts w:eastAsia="Calibri" w:cstheme="minorHAnsi"/>
                <w:sz w:val="20"/>
                <w:szCs w:val="20"/>
              </w:rPr>
            </w:pPr>
            <w:r w:rsidRPr="009E2407">
              <w:rPr>
                <w:rFonts w:eastAsia="Calibri" w:cstheme="minorHAnsi"/>
                <w:sz w:val="20"/>
                <w:szCs w:val="20"/>
              </w:rPr>
              <w:t>$/ton</w:t>
            </w:r>
          </w:p>
        </w:tc>
        <w:tc>
          <w:tcPr>
            <w:tcW w:w="1266" w:type="dxa"/>
            <w:vAlign w:val="center"/>
          </w:tcPr>
          <w:p w14:paraId="499D38AE" w14:textId="42A1D0B4"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900B80" w:rsidRPr="000226E9" w14:paraId="4FB2B04F" w14:textId="77777777" w:rsidTr="00DE33BB">
        <w:trPr>
          <w:trHeight w:val="290"/>
        </w:trPr>
        <w:tc>
          <w:tcPr>
            <w:tcW w:w="2965" w:type="dxa"/>
            <w:noWrap/>
            <w:vAlign w:val="center"/>
            <w:hideMark/>
          </w:tcPr>
          <w:p w14:paraId="5DDB70D2" w14:textId="77777777" w:rsidR="00900B80" w:rsidRPr="009E2407" w:rsidRDefault="00900B80" w:rsidP="00FA5931">
            <w:pPr>
              <w:rPr>
                <w:rFonts w:eastAsia="Calibri" w:cstheme="minorHAnsi"/>
                <w:sz w:val="20"/>
                <w:szCs w:val="20"/>
              </w:rPr>
            </w:pPr>
            <w:r w:rsidRPr="009E2407">
              <w:rPr>
                <w:rFonts w:eastAsia="Calibri" w:cstheme="minorHAnsi"/>
                <w:sz w:val="20"/>
                <w:szCs w:val="20"/>
              </w:rPr>
              <w:t>Water Usage</w:t>
            </w:r>
          </w:p>
        </w:tc>
        <w:tc>
          <w:tcPr>
            <w:tcW w:w="947" w:type="dxa"/>
            <w:shd w:val="clear" w:color="auto" w:fill="auto"/>
            <w:vAlign w:val="center"/>
          </w:tcPr>
          <w:p w14:paraId="4D6E6C7B" w14:textId="0C6D6DBF" w:rsidR="00900B80" w:rsidRPr="000226E9" w:rsidRDefault="00900B80" w:rsidP="00FA5931">
            <w:pPr>
              <w:rPr>
                <w:rFonts w:eastAsia="Calibri" w:cstheme="minorHAnsi"/>
                <w:sz w:val="20"/>
                <w:szCs w:val="20"/>
              </w:rPr>
            </w:pPr>
            <w:r w:rsidRPr="000226E9">
              <w:rPr>
                <w:rFonts w:cstheme="minorHAnsi"/>
                <w:color w:val="000000"/>
                <w:sz w:val="20"/>
                <w:szCs w:val="20"/>
              </w:rPr>
              <w:t>15</w:t>
            </w:r>
          </w:p>
        </w:tc>
        <w:tc>
          <w:tcPr>
            <w:tcW w:w="943" w:type="dxa"/>
            <w:noWrap/>
            <w:vAlign w:val="center"/>
            <w:hideMark/>
          </w:tcPr>
          <w:p w14:paraId="46840EB7" w14:textId="52777FCB" w:rsidR="00900B80" w:rsidRPr="009E2407" w:rsidRDefault="00900B80" w:rsidP="00FA5931">
            <w:pPr>
              <w:rPr>
                <w:rFonts w:eastAsia="Calibri" w:cstheme="minorHAnsi"/>
                <w:sz w:val="20"/>
                <w:szCs w:val="20"/>
              </w:rPr>
            </w:pPr>
            <w:r w:rsidRPr="009E2407">
              <w:rPr>
                <w:rFonts w:eastAsia="Calibri" w:cstheme="minorHAnsi"/>
                <w:sz w:val="20"/>
                <w:szCs w:val="20"/>
              </w:rPr>
              <w:t>15</w:t>
            </w:r>
          </w:p>
        </w:tc>
        <w:tc>
          <w:tcPr>
            <w:tcW w:w="990" w:type="dxa"/>
            <w:shd w:val="clear" w:color="auto" w:fill="auto"/>
            <w:vAlign w:val="center"/>
          </w:tcPr>
          <w:p w14:paraId="1D8BD296" w14:textId="16C5319D" w:rsidR="00900B80" w:rsidRPr="000226E9" w:rsidRDefault="00900B80" w:rsidP="00FA5931">
            <w:pPr>
              <w:rPr>
                <w:rFonts w:eastAsia="Calibri" w:cstheme="minorHAnsi"/>
                <w:sz w:val="20"/>
                <w:szCs w:val="20"/>
              </w:rPr>
            </w:pPr>
            <w:r w:rsidRPr="000226E9">
              <w:rPr>
                <w:rFonts w:cstheme="minorHAnsi"/>
                <w:color w:val="000000"/>
                <w:sz w:val="20"/>
                <w:szCs w:val="20"/>
              </w:rPr>
              <w:t>15</w:t>
            </w:r>
          </w:p>
        </w:tc>
        <w:tc>
          <w:tcPr>
            <w:tcW w:w="2340" w:type="dxa"/>
            <w:noWrap/>
            <w:vAlign w:val="center"/>
            <w:hideMark/>
          </w:tcPr>
          <w:p w14:paraId="533567EF" w14:textId="6311FF52" w:rsidR="00900B80" w:rsidRPr="009E2407" w:rsidRDefault="00900B80" w:rsidP="00FA5931">
            <w:pPr>
              <w:rPr>
                <w:rFonts w:eastAsia="Calibri" w:cstheme="minorHAnsi"/>
                <w:sz w:val="20"/>
                <w:szCs w:val="20"/>
              </w:rPr>
            </w:pPr>
            <w:r w:rsidRPr="009E2407">
              <w:rPr>
                <w:rFonts w:eastAsia="Calibri" w:cstheme="minorHAnsi"/>
                <w:sz w:val="20"/>
                <w:szCs w:val="20"/>
              </w:rPr>
              <w:t>kg H</w:t>
            </w:r>
            <w:r w:rsidRPr="009E2407">
              <w:rPr>
                <w:rFonts w:eastAsia="Calibri" w:cstheme="minorHAnsi"/>
                <w:sz w:val="20"/>
                <w:szCs w:val="20"/>
                <w:vertAlign w:val="subscript"/>
              </w:rPr>
              <w:t>2</w:t>
            </w:r>
            <w:r w:rsidRPr="009E2407">
              <w:rPr>
                <w:rFonts w:eastAsia="Calibri" w:cstheme="minorHAnsi"/>
                <w:sz w:val="20"/>
                <w:szCs w:val="20"/>
              </w:rPr>
              <w:t>O/kg H2</w:t>
            </w:r>
          </w:p>
        </w:tc>
        <w:tc>
          <w:tcPr>
            <w:tcW w:w="1266" w:type="dxa"/>
            <w:vAlign w:val="center"/>
          </w:tcPr>
          <w:p w14:paraId="42E1136A" w14:textId="6F81941B"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{"citationItems":[{"id":"ITEM-1","itemData":{"author":[{"dropping-particle":"","family":"Colella","given":"Whitney","non-dropping-particle":"","parse-names":false,"suffix":""},{"dropping-particle":"","family":"James","given":"Brian D","non-dropping-particle":"","parse-names":false,"suffix":""},{"dropping-particle":"","family":"Moton","given":"Jennie M","non-dropping-particle":"","parse-names":false,"suffix":""},{"dropping-particle":"","family":"Saur","given":"Genevieve","non-dropping-particle":"","parse-names":false,"suffix":""},{"dropping-particle":"","family":"Ramsden","given":"Todd","non-dropping-particle":"","parse-names":false,"suffix":""}],"id":"ITEM-1","issued":{"date-parts":[["2014","2","27"]]},"publisher-place":"Golden, Colorado","title":"Techno-economic Analysis of PEM Electrolysis for Hydrogen Production","type":"report"},"uris":["http://www.mendeley.com/documents/?uuid=36c30a52-ea9d-3693-a750-e7e1f4d5e1fc"]}],"mendeley":{"formattedCitation":"[11]","plainTextFormattedCitation":"[11]","previouslyFormattedCitation":"[11]"},"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[11]</w:t>
            </w:r>
            <w:r w:rsidRPr="009E2407">
              <w:rPr>
                <w:rFonts w:eastAsia="Calibri" w:cstheme="minorHAnsi"/>
                <w:sz w:val="20"/>
                <w:szCs w:val="20"/>
              </w:rPr>
              <w:fldChar w:fldCharType="end"/>
            </w:r>
          </w:p>
        </w:tc>
      </w:tr>
      <w:tr w:rsidR="00900B80" w:rsidRPr="000226E9" w14:paraId="7D89707E" w14:textId="77777777" w:rsidTr="00DE33BB">
        <w:trPr>
          <w:trHeight w:val="290"/>
        </w:trPr>
        <w:tc>
          <w:tcPr>
            <w:tcW w:w="2965" w:type="dxa"/>
            <w:noWrap/>
            <w:vAlign w:val="center"/>
            <w:hideMark/>
          </w:tcPr>
          <w:p w14:paraId="28E1636C" w14:textId="77777777" w:rsidR="00900B80" w:rsidRDefault="00900B80" w:rsidP="00FA5931">
            <w:pPr>
              <w:rPr>
                <w:rFonts w:eastAsia="Calibri" w:cstheme="minorHAnsi"/>
                <w:sz w:val="20"/>
                <w:szCs w:val="20"/>
              </w:rPr>
            </w:pPr>
            <w:r w:rsidRPr="009E2407">
              <w:rPr>
                <w:rFonts w:eastAsia="Calibri" w:cstheme="minorHAnsi"/>
                <w:sz w:val="20"/>
                <w:szCs w:val="20"/>
              </w:rPr>
              <w:t>Solar Land Cost</w:t>
            </w:r>
          </w:p>
          <w:p w14:paraId="6DAC11D6" w14:textId="41710A3E" w:rsidR="005A1FF0" w:rsidRPr="009E2407" w:rsidRDefault="005A1FF0" w:rsidP="00FA5931">
            <w:pPr>
              <w:rPr>
                <w:rFonts w:eastAsia="Calibri" w:cstheme="minorHAnsi"/>
                <w:sz w:val="20"/>
                <w:szCs w:val="20"/>
              </w:rPr>
            </w:pPr>
            <w:r>
              <w:rPr>
                <w:rFonts w:eastAsia="Calibri" w:cstheme="minorHAnsi"/>
                <w:sz w:val="20"/>
                <w:szCs w:val="20"/>
              </w:rPr>
              <w:t>(2020 dollars)</w:t>
            </w:r>
          </w:p>
        </w:tc>
        <w:tc>
          <w:tcPr>
            <w:tcW w:w="947" w:type="dxa"/>
            <w:shd w:val="clear" w:color="auto" w:fill="auto"/>
            <w:vAlign w:val="center"/>
          </w:tcPr>
          <w:p w14:paraId="09F7CA5A" w14:textId="5D17FBE5" w:rsidR="00900B80" w:rsidRPr="000226E9" w:rsidRDefault="00900B80" w:rsidP="00FA5931">
            <w:pPr>
              <w:rPr>
                <w:rFonts w:eastAsia="Calibri" w:cstheme="minorHAnsi"/>
                <w:sz w:val="20"/>
                <w:szCs w:val="20"/>
              </w:rPr>
            </w:pPr>
            <w:r w:rsidRPr="000226E9">
              <w:rPr>
                <w:rFonts w:cstheme="minorHAnsi"/>
                <w:color w:val="000000"/>
                <w:sz w:val="20"/>
                <w:szCs w:val="20"/>
              </w:rPr>
              <w:t>750</w:t>
            </w:r>
          </w:p>
        </w:tc>
        <w:tc>
          <w:tcPr>
            <w:tcW w:w="943" w:type="dxa"/>
            <w:noWrap/>
            <w:vAlign w:val="center"/>
            <w:hideMark/>
          </w:tcPr>
          <w:p w14:paraId="7D35276A" w14:textId="022CC114" w:rsidR="00900B80" w:rsidRPr="009E2407" w:rsidRDefault="00900B80" w:rsidP="00FA5931">
            <w:pPr>
              <w:rPr>
                <w:rFonts w:eastAsia="Calibri" w:cstheme="minorHAnsi"/>
                <w:sz w:val="20"/>
                <w:szCs w:val="20"/>
              </w:rPr>
            </w:pPr>
            <w:r w:rsidRPr="009E2407">
              <w:rPr>
                <w:rFonts w:eastAsia="Calibri" w:cstheme="minorHAnsi"/>
                <w:sz w:val="20"/>
                <w:szCs w:val="20"/>
              </w:rPr>
              <w:t>750</w:t>
            </w:r>
          </w:p>
        </w:tc>
        <w:tc>
          <w:tcPr>
            <w:tcW w:w="990" w:type="dxa"/>
            <w:shd w:val="clear" w:color="auto" w:fill="auto"/>
            <w:vAlign w:val="center"/>
          </w:tcPr>
          <w:p w14:paraId="6A7E7178" w14:textId="260D1680" w:rsidR="00900B80" w:rsidRPr="000226E9" w:rsidRDefault="00900B80" w:rsidP="00FA5931">
            <w:pPr>
              <w:rPr>
                <w:rFonts w:eastAsia="Calibri" w:cstheme="minorHAnsi"/>
                <w:sz w:val="20"/>
                <w:szCs w:val="20"/>
              </w:rPr>
            </w:pPr>
            <w:r w:rsidRPr="000226E9">
              <w:rPr>
                <w:rFonts w:cstheme="minorHAnsi"/>
                <w:color w:val="000000"/>
                <w:sz w:val="20"/>
                <w:szCs w:val="20"/>
              </w:rPr>
              <w:t>750</w:t>
            </w:r>
          </w:p>
        </w:tc>
        <w:tc>
          <w:tcPr>
            <w:tcW w:w="2340" w:type="dxa"/>
            <w:noWrap/>
            <w:vAlign w:val="center"/>
            <w:hideMark/>
          </w:tcPr>
          <w:p w14:paraId="7B360444" w14:textId="547CEA7A" w:rsidR="00900B80" w:rsidRPr="009E2407" w:rsidRDefault="00900B80" w:rsidP="00FA5931">
            <w:pPr>
              <w:rPr>
                <w:rFonts w:eastAsia="Calibri" w:cstheme="minorHAnsi"/>
                <w:sz w:val="20"/>
                <w:szCs w:val="20"/>
              </w:rPr>
            </w:pPr>
            <w:r w:rsidRPr="009E2407">
              <w:rPr>
                <w:rFonts w:eastAsia="Calibri" w:cstheme="minorHAnsi"/>
                <w:sz w:val="20"/>
                <w:szCs w:val="20"/>
              </w:rPr>
              <w:t>$/acre/year</w:t>
            </w:r>
          </w:p>
        </w:tc>
        <w:tc>
          <w:tcPr>
            <w:tcW w:w="1266" w:type="dxa"/>
            <w:vAlign w:val="center"/>
          </w:tcPr>
          <w:p w14:paraId="624EA128" w14:textId="58CEF193"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[12]</w:t>
            </w:r>
            <w:r w:rsidRPr="009E2407">
              <w:rPr>
                <w:rFonts w:eastAsia="Calibri" w:cstheme="minorHAnsi"/>
                <w:sz w:val="20"/>
                <w:szCs w:val="20"/>
              </w:rPr>
              <w:fldChar w:fldCharType="end"/>
            </w:r>
          </w:p>
        </w:tc>
      </w:tr>
      <w:tr w:rsidR="00900B80" w:rsidRPr="000226E9" w14:paraId="1D4C4671" w14:textId="77777777" w:rsidTr="00DE33BB">
        <w:trPr>
          <w:trHeight w:val="290"/>
        </w:trPr>
        <w:tc>
          <w:tcPr>
            <w:tcW w:w="2965" w:type="dxa"/>
            <w:noWrap/>
            <w:vAlign w:val="center"/>
            <w:hideMark/>
          </w:tcPr>
          <w:p w14:paraId="472273E2" w14:textId="77777777" w:rsidR="00900B80" w:rsidRPr="009E2407" w:rsidRDefault="00900B80" w:rsidP="00FA5931">
            <w:pPr>
              <w:rPr>
                <w:rFonts w:eastAsia="Calibri" w:cstheme="minorHAnsi"/>
                <w:sz w:val="20"/>
                <w:szCs w:val="20"/>
              </w:rPr>
            </w:pPr>
            <w:r w:rsidRPr="009E2407">
              <w:rPr>
                <w:rFonts w:eastAsia="Calibri" w:cstheme="minorHAnsi"/>
                <w:sz w:val="20"/>
                <w:szCs w:val="20"/>
              </w:rPr>
              <w:t>Land for Solar Farm</w:t>
            </w:r>
          </w:p>
        </w:tc>
        <w:tc>
          <w:tcPr>
            <w:tcW w:w="947" w:type="dxa"/>
            <w:shd w:val="clear" w:color="auto" w:fill="auto"/>
            <w:vAlign w:val="center"/>
          </w:tcPr>
          <w:p w14:paraId="4B57C735" w14:textId="7C277347"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943" w:type="dxa"/>
            <w:noWrap/>
            <w:vAlign w:val="center"/>
            <w:hideMark/>
          </w:tcPr>
          <w:p w14:paraId="0FC487DC" w14:textId="723A8D9D" w:rsidR="00900B80" w:rsidRPr="009E2407" w:rsidRDefault="00900B80" w:rsidP="00FA5931">
            <w:pPr>
              <w:rPr>
                <w:rFonts w:eastAsia="Calibri" w:cstheme="minorHAnsi"/>
                <w:sz w:val="20"/>
                <w:szCs w:val="20"/>
              </w:rPr>
            </w:pPr>
            <w:r w:rsidRPr="009E2407">
              <w:rPr>
                <w:rFonts w:eastAsia="Calibri" w:cstheme="minorHAnsi"/>
                <w:sz w:val="20"/>
                <w:szCs w:val="20"/>
              </w:rPr>
              <w:t>7.5</w:t>
            </w:r>
          </w:p>
        </w:tc>
        <w:tc>
          <w:tcPr>
            <w:tcW w:w="990" w:type="dxa"/>
            <w:shd w:val="clear" w:color="auto" w:fill="auto"/>
            <w:vAlign w:val="center"/>
          </w:tcPr>
          <w:p w14:paraId="4554327F" w14:textId="5F24E465" w:rsidR="00900B80" w:rsidRPr="000226E9" w:rsidRDefault="00900B80" w:rsidP="00FA5931">
            <w:pPr>
              <w:rPr>
                <w:rFonts w:eastAsia="Calibri" w:cstheme="minorHAnsi"/>
                <w:sz w:val="20"/>
                <w:szCs w:val="20"/>
              </w:rPr>
            </w:pPr>
            <w:r w:rsidRPr="000226E9">
              <w:rPr>
                <w:rFonts w:cstheme="minorHAnsi"/>
                <w:color w:val="000000"/>
                <w:sz w:val="20"/>
                <w:szCs w:val="20"/>
              </w:rPr>
              <w:t>7.5</w:t>
            </w:r>
          </w:p>
        </w:tc>
        <w:tc>
          <w:tcPr>
            <w:tcW w:w="2340" w:type="dxa"/>
            <w:noWrap/>
            <w:vAlign w:val="center"/>
            <w:hideMark/>
          </w:tcPr>
          <w:p w14:paraId="019CC5D6" w14:textId="4632283C" w:rsidR="00900B80" w:rsidRPr="009E2407" w:rsidRDefault="00900B80" w:rsidP="00FA5931">
            <w:pPr>
              <w:rPr>
                <w:rFonts w:eastAsia="Calibri" w:cstheme="minorHAnsi"/>
                <w:sz w:val="20"/>
                <w:szCs w:val="20"/>
              </w:rPr>
            </w:pPr>
            <w:r w:rsidRPr="009E2407">
              <w:rPr>
                <w:rFonts w:eastAsia="Calibri" w:cstheme="minorHAnsi"/>
                <w:sz w:val="20"/>
                <w:szCs w:val="20"/>
              </w:rPr>
              <w:t>acres/MW</w:t>
            </w:r>
          </w:p>
        </w:tc>
        <w:tc>
          <w:tcPr>
            <w:tcW w:w="1266" w:type="dxa"/>
            <w:vAlign w:val="center"/>
          </w:tcPr>
          <w:p w14:paraId="765E5E15" w14:textId="5F453ED6"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{"citationItems":[{"id":"ITEM-1","itemData":{"URL":"https://www.nrel.gov/analysis/tech-lcoe-re-cost-est.html","accessed":{"date-parts":[["2021","5","28"]]},"author":[{"dropping-particle":"","family":"National Renewable Energy Laboratory","given":"","non-dropping-particle":"","parse-names":false,"suffix":""}],"id":"ITEM-1","issued":{"date-parts":[["2016"]]},"title":"Distributed Generation Renewable Energy Estimate of Costs","type":"webpage"},"uris":["http://www.mendeley.com/documents/?uuid=cb71de16-fb08-36fc-8654-35e931752f1b"]}],"mendeley":{"formattedCitation":"[13]","plainTextFormattedCitation":"[13]","previouslyFormattedCitation":"[13]"},"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[13]</w:t>
            </w:r>
            <w:r w:rsidRPr="009E2407">
              <w:rPr>
                <w:rFonts w:eastAsia="Calibri" w:cstheme="minorHAnsi"/>
                <w:sz w:val="20"/>
                <w:szCs w:val="20"/>
              </w:rPr>
              <w:fldChar w:fldCharType="end"/>
            </w:r>
          </w:p>
        </w:tc>
      </w:tr>
      <w:tr w:rsidR="00900B80" w:rsidRPr="000226E9" w14:paraId="29F7B4A9" w14:textId="77777777" w:rsidTr="00DE33BB">
        <w:trPr>
          <w:trHeight w:val="290"/>
        </w:trPr>
        <w:tc>
          <w:tcPr>
            <w:tcW w:w="2965" w:type="dxa"/>
            <w:noWrap/>
            <w:vAlign w:val="center"/>
            <w:hideMark/>
          </w:tcPr>
          <w:p w14:paraId="44361E16" w14:textId="77777777" w:rsidR="00900B80" w:rsidRDefault="00900B80" w:rsidP="00FA5931">
            <w:pPr>
              <w:rPr>
                <w:rFonts w:eastAsia="Calibri" w:cstheme="minorHAnsi"/>
                <w:sz w:val="20"/>
                <w:szCs w:val="20"/>
              </w:rPr>
            </w:pPr>
            <w:r>
              <w:rPr>
                <w:rFonts w:eastAsia="Calibri" w:cstheme="minorHAnsi"/>
                <w:sz w:val="20"/>
                <w:szCs w:val="20"/>
              </w:rPr>
              <w:t xml:space="preserve">CA </w:t>
            </w:r>
            <w:r w:rsidRPr="009E2407">
              <w:rPr>
                <w:rFonts w:eastAsia="Calibri" w:cstheme="minorHAnsi"/>
                <w:sz w:val="20"/>
                <w:szCs w:val="20"/>
              </w:rPr>
              <w:t>Grid Electricity Cost (hourly)</w:t>
            </w:r>
          </w:p>
          <w:p w14:paraId="7B6C3F04" w14:textId="6B56D743" w:rsidR="005A1FF0" w:rsidRPr="009E2407" w:rsidRDefault="005A1FF0" w:rsidP="00FA5931">
            <w:pPr>
              <w:rPr>
                <w:rFonts w:eastAsia="Calibri" w:cstheme="minorHAnsi"/>
                <w:sz w:val="20"/>
                <w:szCs w:val="20"/>
              </w:rPr>
            </w:pPr>
            <w:r>
              <w:rPr>
                <w:rFonts w:eastAsia="Calibri" w:cstheme="minorHAnsi"/>
                <w:sz w:val="20"/>
                <w:szCs w:val="20"/>
              </w:rPr>
              <w:t>(2021 dollars)</w:t>
            </w:r>
          </w:p>
        </w:tc>
        <w:tc>
          <w:tcPr>
            <w:tcW w:w="947" w:type="dxa"/>
            <w:shd w:val="clear" w:color="auto" w:fill="auto"/>
            <w:vAlign w:val="center"/>
          </w:tcPr>
          <w:p w14:paraId="6FC5042D" w14:textId="42B73D0B" w:rsidR="00900B80" w:rsidRPr="000226E9" w:rsidRDefault="00900B80" w:rsidP="00FA5931">
            <w:pPr>
              <w:rPr>
                <w:rFonts w:eastAsia="Calibri" w:cstheme="minorHAnsi"/>
                <w:sz w:val="20"/>
                <w:szCs w:val="20"/>
              </w:rPr>
            </w:pPr>
            <w:r w:rsidRPr="000226E9">
              <w:rPr>
                <w:rFonts w:cstheme="minorHAnsi"/>
                <w:color w:val="000000"/>
                <w:sz w:val="20"/>
                <w:szCs w:val="20"/>
              </w:rPr>
              <w:t>0.0</w:t>
            </w:r>
            <w:r>
              <w:rPr>
                <w:rFonts w:cstheme="minorHAnsi"/>
                <w:color w:val="000000"/>
                <w:sz w:val="20"/>
                <w:szCs w:val="20"/>
              </w:rPr>
              <w:t>40</w:t>
            </w:r>
          </w:p>
        </w:tc>
        <w:tc>
          <w:tcPr>
            <w:tcW w:w="943" w:type="dxa"/>
            <w:noWrap/>
            <w:vAlign w:val="center"/>
            <w:hideMark/>
          </w:tcPr>
          <w:p w14:paraId="02BA741E" w14:textId="0AAD9788" w:rsidR="00900B80" w:rsidRPr="009E2407" w:rsidRDefault="00900B80" w:rsidP="00FA5931">
            <w:pPr>
              <w:rPr>
                <w:rFonts w:eastAsia="Calibri" w:cstheme="minorHAnsi"/>
                <w:sz w:val="20"/>
                <w:szCs w:val="20"/>
              </w:rPr>
            </w:pPr>
            <w:r w:rsidRPr="009E2407">
              <w:rPr>
                <w:rFonts w:eastAsia="Calibri" w:cstheme="minorHAnsi"/>
                <w:sz w:val="20"/>
                <w:szCs w:val="20"/>
              </w:rPr>
              <w:t>0.0</w:t>
            </w:r>
            <w:r>
              <w:rPr>
                <w:rFonts w:eastAsia="Calibri" w:cstheme="minorHAnsi"/>
                <w:sz w:val="20"/>
                <w:szCs w:val="20"/>
              </w:rPr>
              <w:t>33</w:t>
            </w:r>
          </w:p>
        </w:tc>
        <w:tc>
          <w:tcPr>
            <w:tcW w:w="990" w:type="dxa"/>
            <w:shd w:val="clear" w:color="auto" w:fill="auto"/>
            <w:vAlign w:val="center"/>
          </w:tcPr>
          <w:p w14:paraId="710F73D6" w14:textId="409AE94A" w:rsidR="00900B80" w:rsidRPr="000226E9" w:rsidRDefault="00900B80" w:rsidP="00FA5931">
            <w:pPr>
              <w:rPr>
                <w:rFonts w:eastAsia="Calibri" w:cstheme="minorHAnsi"/>
                <w:sz w:val="20"/>
                <w:szCs w:val="20"/>
              </w:rPr>
            </w:pPr>
            <w:r w:rsidRPr="000226E9">
              <w:rPr>
                <w:rFonts w:cstheme="minorHAnsi"/>
                <w:color w:val="000000"/>
                <w:sz w:val="20"/>
                <w:szCs w:val="20"/>
              </w:rPr>
              <w:t>0.0</w:t>
            </w:r>
            <w:r>
              <w:rPr>
                <w:rFonts w:cstheme="minorHAnsi"/>
                <w:color w:val="000000"/>
                <w:sz w:val="20"/>
                <w:szCs w:val="20"/>
              </w:rPr>
              <w:t>32</w:t>
            </w:r>
          </w:p>
        </w:tc>
        <w:tc>
          <w:tcPr>
            <w:tcW w:w="2340" w:type="dxa"/>
            <w:noWrap/>
            <w:vAlign w:val="center"/>
            <w:hideMark/>
          </w:tcPr>
          <w:p w14:paraId="46055985" w14:textId="3AFA92BD" w:rsidR="00900B80" w:rsidRPr="009E2407" w:rsidRDefault="00900B80" w:rsidP="00FA5931">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kWh</w:t>
            </w:r>
            <w:r w:rsidR="00356B4B">
              <w:rPr>
                <w:vertAlign w:val="subscript"/>
              </w:rPr>
              <w:t>e</w:t>
            </w:r>
            <w:proofErr w:type="spellEnd"/>
            <w:r w:rsidRPr="009E2407">
              <w:rPr>
                <w:rFonts w:eastAsia="Calibri" w:cstheme="minorHAnsi"/>
                <w:sz w:val="20"/>
                <w:szCs w:val="20"/>
              </w:rPr>
              <w:t xml:space="preserve"> </w:t>
            </w:r>
            <w:r>
              <w:rPr>
                <w:rFonts w:eastAsia="Calibri" w:cstheme="minorHAnsi"/>
                <w:sz w:val="20"/>
                <w:szCs w:val="20"/>
              </w:rPr>
              <w:t>yearly average</w:t>
            </w:r>
          </w:p>
        </w:tc>
        <w:tc>
          <w:tcPr>
            <w:tcW w:w="1266" w:type="dxa"/>
            <w:vAlign w:val="center"/>
          </w:tcPr>
          <w:p w14:paraId="56482D1E" w14:textId="7DC48F75" w:rsidR="00900B80" w:rsidRPr="009E2407" w:rsidRDefault="00900B80" w:rsidP="00FA593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w:t>
            </w:r>
            <w:r w:rsidRPr="009E2407">
              <w:rPr>
                <w:rFonts w:eastAsia="Calibri" w:cstheme="minorHAnsi"/>
                <w:sz w:val="20"/>
                <w:szCs w:val="20"/>
              </w:rPr>
              <w:fldChar w:fldCharType="end"/>
            </w:r>
          </w:p>
        </w:tc>
      </w:tr>
      <w:tr w:rsidR="00900B80" w:rsidRPr="000226E9" w14:paraId="38C739BA" w14:textId="77777777" w:rsidTr="00DE33BB">
        <w:trPr>
          <w:trHeight w:val="290"/>
        </w:trPr>
        <w:tc>
          <w:tcPr>
            <w:tcW w:w="2965" w:type="dxa"/>
            <w:noWrap/>
            <w:vAlign w:val="center"/>
          </w:tcPr>
          <w:p w14:paraId="5762D4A1" w14:textId="11F48E28" w:rsidR="00900B80" w:rsidRDefault="00900B80" w:rsidP="00035C57">
            <w:pPr>
              <w:rPr>
                <w:rFonts w:eastAsia="Calibri" w:cstheme="minorHAnsi"/>
                <w:sz w:val="20"/>
                <w:szCs w:val="20"/>
              </w:rPr>
            </w:pPr>
            <w:r>
              <w:rPr>
                <w:rFonts w:eastAsia="Calibri" w:cstheme="minorHAnsi"/>
                <w:sz w:val="20"/>
                <w:szCs w:val="20"/>
              </w:rPr>
              <w:t xml:space="preserve">TX </w:t>
            </w:r>
            <w:r w:rsidRPr="009E2407">
              <w:rPr>
                <w:rFonts w:eastAsia="Calibri" w:cstheme="minorHAnsi"/>
                <w:sz w:val="20"/>
                <w:szCs w:val="20"/>
              </w:rPr>
              <w:t>Grid Electricity Cost (hourly)</w:t>
            </w:r>
          </w:p>
          <w:p w14:paraId="4144C501" w14:textId="69B2A773" w:rsidR="005A1FF0" w:rsidRPr="009E2407" w:rsidRDefault="005A1FF0" w:rsidP="00035C57">
            <w:pPr>
              <w:rPr>
                <w:rFonts w:eastAsia="Calibri" w:cstheme="minorHAnsi"/>
                <w:sz w:val="20"/>
                <w:szCs w:val="20"/>
              </w:rPr>
            </w:pPr>
            <w:r>
              <w:rPr>
                <w:rFonts w:eastAsia="Calibri" w:cstheme="minorHAnsi"/>
                <w:sz w:val="20"/>
                <w:szCs w:val="20"/>
              </w:rPr>
              <w:t>(2021 dollars)</w:t>
            </w:r>
          </w:p>
        </w:tc>
        <w:tc>
          <w:tcPr>
            <w:tcW w:w="947" w:type="dxa"/>
            <w:shd w:val="clear" w:color="auto" w:fill="auto"/>
            <w:vAlign w:val="center"/>
          </w:tcPr>
          <w:p w14:paraId="49180B1A" w14:textId="51A6E92C" w:rsidR="00900B80" w:rsidRPr="000226E9" w:rsidRDefault="00900B80" w:rsidP="00035C57">
            <w:pPr>
              <w:rPr>
                <w:rFonts w:eastAsia="Calibri" w:cstheme="minorHAnsi"/>
                <w:sz w:val="20"/>
                <w:szCs w:val="20"/>
              </w:rPr>
            </w:pPr>
            <w:r w:rsidRPr="000226E9">
              <w:rPr>
                <w:rFonts w:cstheme="minorHAnsi"/>
                <w:color w:val="000000"/>
                <w:sz w:val="20"/>
                <w:szCs w:val="20"/>
              </w:rPr>
              <w:t>0.0</w:t>
            </w:r>
            <w:r>
              <w:rPr>
                <w:rFonts w:cstheme="minorHAnsi"/>
                <w:color w:val="000000"/>
                <w:sz w:val="20"/>
                <w:szCs w:val="20"/>
              </w:rPr>
              <w:t>28</w:t>
            </w:r>
          </w:p>
        </w:tc>
        <w:tc>
          <w:tcPr>
            <w:tcW w:w="943" w:type="dxa"/>
            <w:noWrap/>
            <w:vAlign w:val="center"/>
          </w:tcPr>
          <w:p w14:paraId="06469434" w14:textId="7F6B0176" w:rsidR="00900B80" w:rsidRPr="009E2407" w:rsidRDefault="00900B80" w:rsidP="00035C57">
            <w:pPr>
              <w:rPr>
                <w:rFonts w:eastAsia="Calibri" w:cstheme="minorHAnsi"/>
                <w:sz w:val="20"/>
                <w:szCs w:val="20"/>
              </w:rPr>
            </w:pPr>
            <w:r w:rsidRPr="009E2407">
              <w:rPr>
                <w:rFonts w:eastAsia="Calibri" w:cstheme="minorHAnsi"/>
                <w:sz w:val="20"/>
                <w:szCs w:val="20"/>
              </w:rPr>
              <w:t>0.0</w:t>
            </w:r>
            <w:r>
              <w:rPr>
                <w:rFonts w:eastAsia="Calibri" w:cstheme="minorHAnsi"/>
                <w:sz w:val="20"/>
                <w:szCs w:val="20"/>
              </w:rPr>
              <w:t>23</w:t>
            </w:r>
          </w:p>
        </w:tc>
        <w:tc>
          <w:tcPr>
            <w:tcW w:w="990" w:type="dxa"/>
            <w:shd w:val="clear" w:color="auto" w:fill="auto"/>
            <w:vAlign w:val="center"/>
          </w:tcPr>
          <w:p w14:paraId="5A47FF6F" w14:textId="4C4927C9" w:rsidR="00900B80" w:rsidRPr="000226E9" w:rsidRDefault="00900B80" w:rsidP="00035C57">
            <w:pPr>
              <w:rPr>
                <w:rFonts w:eastAsia="Calibri" w:cstheme="minorHAnsi"/>
                <w:sz w:val="20"/>
                <w:szCs w:val="20"/>
              </w:rPr>
            </w:pPr>
            <w:r w:rsidRPr="000226E9">
              <w:rPr>
                <w:rFonts w:cstheme="minorHAnsi"/>
                <w:color w:val="000000"/>
                <w:sz w:val="20"/>
                <w:szCs w:val="20"/>
              </w:rPr>
              <w:t>0.0</w:t>
            </w:r>
            <w:r>
              <w:rPr>
                <w:rFonts w:cstheme="minorHAnsi"/>
                <w:color w:val="000000"/>
                <w:sz w:val="20"/>
                <w:szCs w:val="20"/>
              </w:rPr>
              <w:t>21</w:t>
            </w:r>
          </w:p>
        </w:tc>
        <w:tc>
          <w:tcPr>
            <w:tcW w:w="2340" w:type="dxa"/>
            <w:noWrap/>
            <w:vAlign w:val="center"/>
          </w:tcPr>
          <w:p w14:paraId="5CB04463" w14:textId="73B8EC31" w:rsidR="00900B80" w:rsidRPr="009E2407" w:rsidRDefault="00900B80" w:rsidP="00035C57">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kWh</w:t>
            </w:r>
            <w:r w:rsidR="00356B4B">
              <w:rPr>
                <w:vertAlign w:val="subscript"/>
              </w:rPr>
              <w:t>e</w:t>
            </w:r>
            <w:proofErr w:type="spellEnd"/>
            <w:r w:rsidRPr="009E2407">
              <w:rPr>
                <w:rFonts w:eastAsia="Calibri" w:cstheme="minorHAnsi"/>
                <w:sz w:val="20"/>
                <w:szCs w:val="20"/>
              </w:rPr>
              <w:t xml:space="preserve"> </w:t>
            </w:r>
            <w:r>
              <w:rPr>
                <w:rFonts w:eastAsia="Calibri" w:cstheme="minorHAnsi"/>
                <w:sz w:val="20"/>
                <w:szCs w:val="20"/>
              </w:rPr>
              <w:t>yearly average</w:t>
            </w:r>
          </w:p>
        </w:tc>
        <w:tc>
          <w:tcPr>
            <w:tcW w:w="1266" w:type="dxa"/>
            <w:vAlign w:val="center"/>
          </w:tcPr>
          <w:p w14:paraId="713C7E53" w14:textId="184A0878"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w:t>
            </w:r>
            <w:r w:rsidRPr="009E2407">
              <w:rPr>
                <w:rFonts w:eastAsia="Calibri" w:cstheme="minorHAnsi"/>
                <w:sz w:val="20"/>
                <w:szCs w:val="20"/>
              </w:rPr>
              <w:fldChar w:fldCharType="end"/>
            </w:r>
          </w:p>
        </w:tc>
      </w:tr>
      <w:tr w:rsidR="00900B80" w:rsidRPr="000226E9" w14:paraId="79906364" w14:textId="77777777" w:rsidTr="00DE33BB">
        <w:trPr>
          <w:trHeight w:val="290"/>
        </w:trPr>
        <w:tc>
          <w:tcPr>
            <w:tcW w:w="2965" w:type="dxa"/>
            <w:noWrap/>
            <w:vAlign w:val="center"/>
          </w:tcPr>
          <w:p w14:paraId="6CB820AA" w14:textId="77777777" w:rsidR="00900B80" w:rsidRDefault="00900B80" w:rsidP="00035C57">
            <w:pPr>
              <w:rPr>
                <w:rFonts w:eastAsia="Calibri" w:cstheme="minorHAnsi"/>
                <w:sz w:val="20"/>
                <w:szCs w:val="20"/>
              </w:rPr>
            </w:pPr>
            <w:r>
              <w:rPr>
                <w:rFonts w:eastAsia="Calibri" w:cstheme="minorHAnsi"/>
                <w:sz w:val="20"/>
                <w:szCs w:val="20"/>
              </w:rPr>
              <w:t xml:space="preserve">NY </w:t>
            </w:r>
            <w:r w:rsidRPr="009E2407">
              <w:rPr>
                <w:rFonts w:eastAsia="Calibri" w:cstheme="minorHAnsi"/>
                <w:sz w:val="20"/>
                <w:szCs w:val="20"/>
              </w:rPr>
              <w:t>Grid Electricity Cost (hourly)</w:t>
            </w:r>
          </w:p>
          <w:p w14:paraId="773D46A2" w14:textId="2BECA719" w:rsidR="002A0D34" w:rsidRDefault="002A0D34" w:rsidP="00035C57">
            <w:pPr>
              <w:rPr>
                <w:rFonts w:eastAsia="Calibri" w:cstheme="minorHAnsi"/>
                <w:sz w:val="20"/>
                <w:szCs w:val="20"/>
              </w:rPr>
            </w:pPr>
            <w:r>
              <w:rPr>
                <w:rFonts w:eastAsia="Calibri" w:cstheme="minorHAnsi"/>
                <w:sz w:val="20"/>
                <w:szCs w:val="20"/>
              </w:rPr>
              <w:t>(2021 dollars)</w:t>
            </w:r>
          </w:p>
        </w:tc>
        <w:tc>
          <w:tcPr>
            <w:tcW w:w="947" w:type="dxa"/>
            <w:shd w:val="clear" w:color="auto" w:fill="auto"/>
            <w:vAlign w:val="center"/>
          </w:tcPr>
          <w:p w14:paraId="04CBBD86" w14:textId="75308698" w:rsidR="00900B80" w:rsidRPr="000226E9" w:rsidRDefault="00900B80" w:rsidP="00035C57">
            <w:pPr>
              <w:rPr>
                <w:rFonts w:cstheme="minorHAnsi"/>
                <w:color w:val="000000"/>
                <w:sz w:val="20"/>
                <w:szCs w:val="20"/>
              </w:rPr>
            </w:pPr>
            <w:r w:rsidRPr="000226E9">
              <w:rPr>
                <w:rFonts w:cstheme="minorHAnsi"/>
                <w:color w:val="000000"/>
                <w:sz w:val="20"/>
                <w:szCs w:val="20"/>
              </w:rPr>
              <w:t>0.0</w:t>
            </w:r>
            <w:r>
              <w:rPr>
                <w:rFonts w:cstheme="minorHAnsi"/>
                <w:color w:val="000000"/>
                <w:sz w:val="20"/>
                <w:szCs w:val="20"/>
              </w:rPr>
              <w:t>41</w:t>
            </w:r>
          </w:p>
        </w:tc>
        <w:tc>
          <w:tcPr>
            <w:tcW w:w="943" w:type="dxa"/>
            <w:noWrap/>
            <w:vAlign w:val="center"/>
          </w:tcPr>
          <w:p w14:paraId="17327D26" w14:textId="34518C6D" w:rsidR="00900B80" w:rsidRPr="009E2407" w:rsidRDefault="00900B80" w:rsidP="00035C57">
            <w:pPr>
              <w:rPr>
                <w:rFonts w:eastAsia="Calibri" w:cstheme="minorHAnsi"/>
                <w:sz w:val="20"/>
                <w:szCs w:val="20"/>
              </w:rPr>
            </w:pPr>
            <w:r w:rsidRPr="009E2407">
              <w:rPr>
                <w:rFonts w:eastAsia="Calibri" w:cstheme="minorHAnsi"/>
                <w:sz w:val="20"/>
                <w:szCs w:val="20"/>
              </w:rPr>
              <w:t>0.0</w:t>
            </w:r>
            <w:r>
              <w:rPr>
                <w:rFonts w:eastAsia="Calibri" w:cstheme="minorHAnsi"/>
                <w:sz w:val="20"/>
                <w:szCs w:val="20"/>
              </w:rPr>
              <w:t>36</w:t>
            </w:r>
          </w:p>
        </w:tc>
        <w:tc>
          <w:tcPr>
            <w:tcW w:w="990" w:type="dxa"/>
            <w:shd w:val="clear" w:color="auto" w:fill="auto"/>
            <w:vAlign w:val="center"/>
          </w:tcPr>
          <w:p w14:paraId="06F7C884" w14:textId="131ACC8E" w:rsidR="00900B80" w:rsidRPr="000226E9" w:rsidRDefault="00900B80" w:rsidP="00035C57">
            <w:pPr>
              <w:rPr>
                <w:rFonts w:cstheme="minorHAnsi"/>
                <w:color w:val="000000"/>
                <w:sz w:val="20"/>
                <w:szCs w:val="20"/>
              </w:rPr>
            </w:pPr>
            <w:r w:rsidRPr="000226E9">
              <w:rPr>
                <w:rFonts w:cstheme="minorHAnsi"/>
                <w:color w:val="000000"/>
                <w:sz w:val="20"/>
                <w:szCs w:val="20"/>
              </w:rPr>
              <w:t>0.0</w:t>
            </w:r>
            <w:r>
              <w:rPr>
                <w:rFonts w:cstheme="minorHAnsi"/>
                <w:color w:val="000000"/>
                <w:sz w:val="20"/>
                <w:szCs w:val="20"/>
              </w:rPr>
              <w:t>38</w:t>
            </w:r>
          </w:p>
        </w:tc>
        <w:tc>
          <w:tcPr>
            <w:tcW w:w="2340" w:type="dxa"/>
            <w:noWrap/>
            <w:vAlign w:val="center"/>
          </w:tcPr>
          <w:p w14:paraId="6AD41BC9" w14:textId="24F320D0" w:rsidR="00900B80" w:rsidRPr="009E2407" w:rsidRDefault="00900B80" w:rsidP="00035C57">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kWh</w:t>
            </w:r>
            <w:r w:rsidR="00356B4B">
              <w:rPr>
                <w:vertAlign w:val="subscript"/>
              </w:rPr>
              <w:t>e</w:t>
            </w:r>
            <w:proofErr w:type="spellEnd"/>
            <w:r w:rsidRPr="009E2407">
              <w:rPr>
                <w:rFonts w:eastAsia="Calibri" w:cstheme="minorHAnsi"/>
                <w:sz w:val="20"/>
                <w:szCs w:val="20"/>
              </w:rPr>
              <w:t xml:space="preserve"> </w:t>
            </w:r>
            <w:r>
              <w:rPr>
                <w:rFonts w:eastAsia="Calibri" w:cstheme="minorHAnsi"/>
                <w:sz w:val="20"/>
                <w:szCs w:val="20"/>
              </w:rPr>
              <w:t>yearly average</w:t>
            </w:r>
          </w:p>
        </w:tc>
        <w:tc>
          <w:tcPr>
            <w:tcW w:w="1266" w:type="dxa"/>
            <w:vAlign w:val="center"/>
          </w:tcPr>
          <w:p w14:paraId="663AD1D2" w14:textId="6ADA0E6F"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w:t>
            </w:r>
            <w:r w:rsidRPr="009E2407">
              <w:rPr>
                <w:rFonts w:eastAsia="Calibri" w:cstheme="minorHAnsi"/>
                <w:sz w:val="20"/>
                <w:szCs w:val="20"/>
              </w:rPr>
              <w:fldChar w:fldCharType="end"/>
            </w:r>
          </w:p>
        </w:tc>
      </w:tr>
      <w:tr w:rsidR="00900B80" w:rsidRPr="000226E9" w14:paraId="021ED2B3" w14:textId="77777777" w:rsidTr="00DE33BB">
        <w:trPr>
          <w:trHeight w:val="290"/>
        </w:trPr>
        <w:tc>
          <w:tcPr>
            <w:tcW w:w="2965" w:type="dxa"/>
            <w:noWrap/>
            <w:vAlign w:val="center"/>
          </w:tcPr>
          <w:p w14:paraId="149D2CB8" w14:textId="5007ED84" w:rsidR="00900B80" w:rsidRDefault="00900B80" w:rsidP="00035C57">
            <w:pPr>
              <w:rPr>
                <w:rFonts w:eastAsia="Calibri" w:cstheme="minorHAnsi"/>
                <w:sz w:val="20"/>
                <w:szCs w:val="20"/>
              </w:rPr>
            </w:pPr>
            <w:r>
              <w:rPr>
                <w:rFonts w:eastAsia="Calibri" w:cstheme="minorHAnsi"/>
                <w:sz w:val="20"/>
                <w:szCs w:val="20"/>
              </w:rPr>
              <w:t>Net Surplus Compensation Rate</w:t>
            </w:r>
            <w:r w:rsidR="002A0D34">
              <w:rPr>
                <w:rFonts w:eastAsia="Calibri" w:cstheme="minorHAnsi"/>
                <w:sz w:val="20"/>
                <w:szCs w:val="20"/>
              </w:rPr>
              <w:t xml:space="preserve"> (2021 dollars)</w:t>
            </w:r>
          </w:p>
        </w:tc>
        <w:tc>
          <w:tcPr>
            <w:tcW w:w="2880" w:type="dxa"/>
            <w:gridSpan w:val="3"/>
            <w:shd w:val="clear" w:color="auto" w:fill="auto"/>
            <w:vAlign w:val="center"/>
          </w:tcPr>
          <w:p w14:paraId="7414BB7B" w14:textId="0E1E38B3" w:rsidR="00900B80" w:rsidRPr="000226E9" w:rsidRDefault="00900B80" w:rsidP="00035C57">
            <w:pPr>
              <w:rPr>
                <w:rFonts w:cstheme="minorHAnsi"/>
                <w:color w:val="000000"/>
                <w:sz w:val="20"/>
                <w:szCs w:val="20"/>
              </w:rPr>
            </w:pPr>
            <w:r>
              <w:rPr>
                <w:rFonts w:cstheme="minorHAnsi"/>
                <w:color w:val="000000"/>
                <w:sz w:val="20"/>
                <w:szCs w:val="20"/>
              </w:rPr>
              <w:t>99% of hourly electricity costs**</w:t>
            </w:r>
          </w:p>
        </w:tc>
        <w:tc>
          <w:tcPr>
            <w:tcW w:w="2340" w:type="dxa"/>
            <w:noWrap/>
            <w:vAlign w:val="center"/>
          </w:tcPr>
          <w:p w14:paraId="5A695CEA" w14:textId="36D9AEC1" w:rsidR="00900B80" w:rsidRPr="009E2407" w:rsidRDefault="00900B80" w:rsidP="00035C57">
            <w:pPr>
              <w:rPr>
                <w:rFonts w:eastAsia="Calibri" w:cstheme="minorHAnsi"/>
                <w:sz w:val="20"/>
                <w:szCs w:val="20"/>
              </w:rPr>
            </w:pPr>
            <w:r>
              <w:rPr>
                <w:rFonts w:eastAsia="Calibri" w:cstheme="minorHAnsi"/>
                <w:sz w:val="20"/>
                <w:szCs w:val="20"/>
              </w:rPr>
              <w:t>$/</w:t>
            </w:r>
            <w:proofErr w:type="spellStart"/>
            <w:r>
              <w:rPr>
                <w:rFonts w:eastAsia="Calibri" w:cstheme="minorHAnsi"/>
                <w:sz w:val="20"/>
                <w:szCs w:val="20"/>
              </w:rPr>
              <w:t>kWh</w:t>
            </w:r>
            <w:r w:rsidR="00356B4B">
              <w:rPr>
                <w:vertAlign w:val="subscript"/>
              </w:rPr>
              <w:t>e</w:t>
            </w:r>
            <w:proofErr w:type="spellEnd"/>
          </w:p>
        </w:tc>
        <w:tc>
          <w:tcPr>
            <w:tcW w:w="1266" w:type="dxa"/>
            <w:vAlign w:val="center"/>
          </w:tcPr>
          <w:p w14:paraId="171E57E6" w14:textId="60729F1C" w:rsidR="00900B80" w:rsidRPr="009E2407" w:rsidRDefault="00900B80" w:rsidP="00035C57">
            <w:pPr>
              <w:rPr>
                <w:rFonts w:eastAsia="Calibri" w:cstheme="minorHAnsi"/>
                <w:sz w:val="20"/>
                <w:szCs w:val="20"/>
              </w:rPr>
            </w:pPr>
            <w:r>
              <w:rPr>
                <w:rFonts w:eastAsia="Calibri" w:cstheme="minorHAnsi"/>
                <w:sz w:val="20"/>
                <w:szCs w:val="20"/>
              </w:rPr>
              <w:t>Assumed</w:t>
            </w:r>
          </w:p>
        </w:tc>
      </w:tr>
      <w:tr w:rsidR="00900B80" w:rsidRPr="000226E9" w14:paraId="297B0060" w14:textId="77777777" w:rsidTr="00DE33BB">
        <w:trPr>
          <w:trHeight w:val="290"/>
        </w:trPr>
        <w:tc>
          <w:tcPr>
            <w:tcW w:w="2965" w:type="dxa"/>
            <w:noWrap/>
            <w:vAlign w:val="center"/>
          </w:tcPr>
          <w:p w14:paraId="1B4228DE" w14:textId="7B3D0436" w:rsidR="00900B80" w:rsidRDefault="00900B80" w:rsidP="00035C57">
            <w:pPr>
              <w:rPr>
                <w:rFonts w:eastAsia="Calibri" w:cstheme="minorHAnsi"/>
                <w:sz w:val="20"/>
                <w:szCs w:val="20"/>
              </w:rPr>
            </w:pPr>
            <w:r>
              <w:rPr>
                <w:rFonts w:eastAsia="Calibri" w:cstheme="minorHAnsi"/>
                <w:sz w:val="20"/>
                <w:szCs w:val="20"/>
              </w:rPr>
              <w:t xml:space="preserve">CA Life-Cycle </w:t>
            </w:r>
            <w:r w:rsidRPr="009E2407">
              <w:rPr>
                <w:rFonts w:eastAsia="Calibri" w:cstheme="minorHAnsi"/>
                <w:sz w:val="20"/>
                <w:szCs w:val="20"/>
              </w:rPr>
              <w:t>Grid Emissions (hourly)</w:t>
            </w:r>
          </w:p>
        </w:tc>
        <w:tc>
          <w:tcPr>
            <w:tcW w:w="947" w:type="dxa"/>
            <w:shd w:val="clear" w:color="auto" w:fill="auto"/>
            <w:vAlign w:val="center"/>
          </w:tcPr>
          <w:p w14:paraId="542696C0" w14:textId="6ED7738A" w:rsidR="00900B80" w:rsidRPr="000226E9" w:rsidRDefault="00900B80" w:rsidP="00035C57">
            <w:pPr>
              <w:rPr>
                <w:rFonts w:cstheme="minorHAnsi"/>
                <w:color w:val="000000"/>
                <w:sz w:val="20"/>
                <w:szCs w:val="20"/>
              </w:rPr>
            </w:pPr>
            <w:r w:rsidRPr="000226E9">
              <w:rPr>
                <w:rFonts w:cstheme="minorHAnsi"/>
                <w:color w:val="000000"/>
                <w:sz w:val="20"/>
                <w:szCs w:val="20"/>
              </w:rPr>
              <w:t>0.</w:t>
            </w:r>
            <w:r>
              <w:rPr>
                <w:rFonts w:cstheme="minorHAnsi"/>
                <w:color w:val="000000"/>
                <w:sz w:val="20"/>
                <w:szCs w:val="20"/>
              </w:rPr>
              <w:t>20</w:t>
            </w:r>
          </w:p>
        </w:tc>
        <w:tc>
          <w:tcPr>
            <w:tcW w:w="943" w:type="dxa"/>
            <w:noWrap/>
            <w:vAlign w:val="center"/>
          </w:tcPr>
          <w:p w14:paraId="6772363D" w14:textId="5A7872F0" w:rsidR="00900B80" w:rsidRPr="009E2407" w:rsidRDefault="00900B80" w:rsidP="00035C57">
            <w:pPr>
              <w:rPr>
                <w:rFonts w:eastAsia="Calibri" w:cstheme="minorHAnsi"/>
                <w:sz w:val="20"/>
                <w:szCs w:val="20"/>
              </w:rPr>
            </w:pPr>
            <w:r w:rsidRPr="009E2407">
              <w:rPr>
                <w:rFonts w:eastAsia="Calibri" w:cstheme="minorHAnsi"/>
                <w:sz w:val="20"/>
                <w:szCs w:val="20"/>
              </w:rPr>
              <w:t>0.</w:t>
            </w:r>
            <w:r>
              <w:rPr>
                <w:rFonts w:eastAsia="Calibri" w:cstheme="minorHAnsi"/>
                <w:sz w:val="20"/>
                <w:szCs w:val="20"/>
              </w:rPr>
              <w:t>077</w:t>
            </w:r>
          </w:p>
        </w:tc>
        <w:tc>
          <w:tcPr>
            <w:tcW w:w="990" w:type="dxa"/>
            <w:shd w:val="clear" w:color="auto" w:fill="auto"/>
            <w:vAlign w:val="center"/>
          </w:tcPr>
          <w:p w14:paraId="2397B0FB" w14:textId="59DE3A20" w:rsidR="00900B80" w:rsidRPr="000226E9" w:rsidRDefault="00900B80" w:rsidP="00035C57">
            <w:pPr>
              <w:rPr>
                <w:rFonts w:cstheme="minorHAnsi"/>
                <w:color w:val="000000"/>
                <w:sz w:val="20"/>
                <w:szCs w:val="20"/>
              </w:rPr>
            </w:pPr>
            <w:r w:rsidRPr="000226E9">
              <w:rPr>
                <w:rFonts w:cstheme="minorHAnsi"/>
                <w:color w:val="000000"/>
                <w:sz w:val="20"/>
                <w:szCs w:val="20"/>
              </w:rPr>
              <w:t>0.0</w:t>
            </w:r>
            <w:r>
              <w:rPr>
                <w:rFonts w:cstheme="minorHAnsi"/>
                <w:color w:val="000000"/>
                <w:sz w:val="20"/>
                <w:szCs w:val="20"/>
              </w:rPr>
              <w:t>25</w:t>
            </w:r>
          </w:p>
        </w:tc>
        <w:tc>
          <w:tcPr>
            <w:tcW w:w="2340" w:type="dxa"/>
            <w:noWrap/>
            <w:vAlign w:val="center"/>
          </w:tcPr>
          <w:p w14:paraId="0D6D5977" w14:textId="701B77E4" w:rsidR="00900B80" w:rsidRPr="009E2407" w:rsidRDefault="00900B80" w:rsidP="00035C57">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r w:rsidRPr="009E2407">
              <w:rPr>
                <w:rFonts w:eastAsia="Calibri" w:cstheme="minorHAnsi"/>
                <w:sz w:val="20"/>
                <w:szCs w:val="20"/>
              </w:rPr>
              <w:t xml:space="preserve"> average</w:t>
            </w:r>
          </w:p>
        </w:tc>
        <w:tc>
          <w:tcPr>
            <w:tcW w:w="1266" w:type="dxa"/>
            <w:vAlign w:val="center"/>
          </w:tcPr>
          <w:p w14:paraId="370DDA43" w14:textId="1CCAFB5F"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[14]–[16]</w:t>
            </w:r>
            <w:r w:rsidRPr="009E2407">
              <w:rPr>
                <w:rFonts w:eastAsia="Calibri" w:cstheme="minorHAnsi"/>
                <w:sz w:val="20"/>
                <w:szCs w:val="20"/>
              </w:rPr>
              <w:fldChar w:fldCharType="end"/>
            </w:r>
          </w:p>
        </w:tc>
      </w:tr>
      <w:tr w:rsidR="00900B80" w:rsidRPr="000226E9" w14:paraId="2DBAB552" w14:textId="77777777" w:rsidTr="00DE33BB">
        <w:trPr>
          <w:trHeight w:val="290"/>
        </w:trPr>
        <w:tc>
          <w:tcPr>
            <w:tcW w:w="2965" w:type="dxa"/>
            <w:noWrap/>
            <w:vAlign w:val="center"/>
          </w:tcPr>
          <w:p w14:paraId="00EB2814" w14:textId="54DD3B52" w:rsidR="00900B80" w:rsidRDefault="00900B80" w:rsidP="00035C57">
            <w:pPr>
              <w:rPr>
                <w:rFonts w:eastAsia="Calibri" w:cstheme="minorHAnsi"/>
                <w:sz w:val="20"/>
                <w:szCs w:val="20"/>
              </w:rPr>
            </w:pPr>
            <w:r>
              <w:rPr>
                <w:rFonts w:eastAsia="Calibri" w:cstheme="minorHAnsi"/>
                <w:sz w:val="20"/>
                <w:szCs w:val="20"/>
              </w:rPr>
              <w:t xml:space="preserve">TX Life-Cycle </w:t>
            </w:r>
            <w:r w:rsidRPr="009E2407">
              <w:rPr>
                <w:rFonts w:eastAsia="Calibri" w:cstheme="minorHAnsi"/>
                <w:sz w:val="20"/>
                <w:szCs w:val="20"/>
              </w:rPr>
              <w:t>Grid Emissions (hourly)</w:t>
            </w:r>
          </w:p>
        </w:tc>
        <w:tc>
          <w:tcPr>
            <w:tcW w:w="947" w:type="dxa"/>
            <w:shd w:val="clear" w:color="auto" w:fill="auto"/>
            <w:vAlign w:val="center"/>
          </w:tcPr>
          <w:p w14:paraId="586D2F20" w14:textId="793F95B2" w:rsidR="00900B80" w:rsidRPr="000226E9" w:rsidRDefault="00900B80" w:rsidP="00035C57">
            <w:pPr>
              <w:rPr>
                <w:rFonts w:cstheme="minorHAnsi"/>
                <w:color w:val="000000"/>
                <w:sz w:val="20"/>
                <w:szCs w:val="20"/>
              </w:rPr>
            </w:pPr>
            <w:r w:rsidRPr="000226E9">
              <w:rPr>
                <w:rFonts w:cstheme="minorHAnsi"/>
                <w:color w:val="000000"/>
                <w:sz w:val="20"/>
                <w:szCs w:val="20"/>
              </w:rPr>
              <w:t>0.</w:t>
            </w:r>
            <w:r>
              <w:rPr>
                <w:rFonts w:cstheme="minorHAnsi"/>
                <w:color w:val="000000"/>
                <w:sz w:val="20"/>
                <w:szCs w:val="20"/>
              </w:rPr>
              <w:t>29</w:t>
            </w:r>
          </w:p>
        </w:tc>
        <w:tc>
          <w:tcPr>
            <w:tcW w:w="943" w:type="dxa"/>
            <w:noWrap/>
            <w:vAlign w:val="center"/>
          </w:tcPr>
          <w:p w14:paraId="6FB5D0BD" w14:textId="7427A48B" w:rsidR="00900B80" w:rsidRPr="009E2407" w:rsidRDefault="00900B80" w:rsidP="00035C57">
            <w:pPr>
              <w:rPr>
                <w:rFonts w:eastAsia="Calibri" w:cstheme="minorHAnsi"/>
                <w:sz w:val="20"/>
                <w:szCs w:val="20"/>
              </w:rPr>
            </w:pPr>
            <w:r w:rsidRPr="009E2407">
              <w:rPr>
                <w:rFonts w:eastAsia="Calibri" w:cstheme="minorHAnsi"/>
                <w:sz w:val="20"/>
                <w:szCs w:val="20"/>
              </w:rPr>
              <w:t>0.</w:t>
            </w:r>
            <w:r>
              <w:rPr>
                <w:rFonts w:eastAsia="Calibri" w:cstheme="minorHAnsi"/>
                <w:sz w:val="20"/>
                <w:szCs w:val="20"/>
              </w:rPr>
              <w:t>077</w:t>
            </w:r>
          </w:p>
        </w:tc>
        <w:tc>
          <w:tcPr>
            <w:tcW w:w="990" w:type="dxa"/>
            <w:shd w:val="clear" w:color="auto" w:fill="auto"/>
            <w:vAlign w:val="center"/>
          </w:tcPr>
          <w:p w14:paraId="2D15E077" w14:textId="2C2424E7" w:rsidR="00900B80" w:rsidRPr="000226E9" w:rsidRDefault="00900B80" w:rsidP="00035C57">
            <w:pPr>
              <w:rPr>
                <w:rFonts w:cstheme="minorHAnsi"/>
                <w:color w:val="000000"/>
                <w:sz w:val="20"/>
                <w:szCs w:val="20"/>
              </w:rPr>
            </w:pPr>
            <w:r w:rsidRPr="000226E9">
              <w:rPr>
                <w:rFonts w:cstheme="minorHAnsi"/>
                <w:color w:val="000000"/>
                <w:sz w:val="20"/>
                <w:szCs w:val="20"/>
              </w:rPr>
              <w:t>0.0</w:t>
            </w:r>
            <w:r>
              <w:rPr>
                <w:rFonts w:cstheme="minorHAnsi"/>
                <w:color w:val="000000"/>
                <w:sz w:val="20"/>
                <w:szCs w:val="20"/>
              </w:rPr>
              <w:t>68</w:t>
            </w:r>
          </w:p>
        </w:tc>
        <w:tc>
          <w:tcPr>
            <w:tcW w:w="2340" w:type="dxa"/>
            <w:noWrap/>
            <w:vAlign w:val="center"/>
          </w:tcPr>
          <w:p w14:paraId="3B510E2C" w14:textId="49A98505" w:rsidR="00900B80" w:rsidRPr="009E2407" w:rsidRDefault="00900B80" w:rsidP="00035C57">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r w:rsidRPr="009E2407">
              <w:rPr>
                <w:rFonts w:eastAsia="Calibri" w:cstheme="minorHAnsi"/>
                <w:sz w:val="20"/>
                <w:szCs w:val="20"/>
              </w:rPr>
              <w:t xml:space="preserve"> average</w:t>
            </w:r>
          </w:p>
        </w:tc>
        <w:tc>
          <w:tcPr>
            <w:tcW w:w="1266" w:type="dxa"/>
            <w:vAlign w:val="center"/>
          </w:tcPr>
          <w:p w14:paraId="2F9978C4" w14:textId="2F94F4B4"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[14]–[16]</w:t>
            </w:r>
            <w:r w:rsidRPr="009E2407">
              <w:rPr>
                <w:rFonts w:eastAsia="Calibri" w:cstheme="minorHAnsi"/>
                <w:sz w:val="20"/>
                <w:szCs w:val="20"/>
              </w:rPr>
              <w:fldChar w:fldCharType="end"/>
            </w:r>
          </w:p>
        </w:tc>
      </w:tr>
      <w:tr w:rsidR="00900B80" w:rsidRPr="000226E9" w14:paraId="156E78F9" w14:textId="77777777" w:rsidTr="00DE33BB">
        <w:trPr>
          <w:trHeight w:val="290"/>
        </w:trPr>
        <w:tc>
          <w:tcPr>
            <w:tcW w:w="2965" w:type="dxa"/>
            <w:noWrap/>
            <w:vAlign w:val="center"/>
          </w:tcPr>
          <w:p w14:paraId="472FDEE6" w14:textId="07DF56BA" w:rsidR="00900B80" w:rsidRDefault="00900B80" w:rsidP="00035C57">
            <w:pPr>
              <w:rPr>
                <w:rFonts w:eastAsia="Calibri" w:cstheme="minorHAnsi"/>
                <w:sz w:val="20"/>
                <w:szCs w:val="20"/>
              </w:rPr>
            </w:pPr>
            <w:r>
              <w:rPr>
                <w:rFonts w:eastAsia="Calibri" w:cstheme="minorHAnsi"/>
                <w:sz w:val="20"/>
                <w:szCs w:val="20"/>
              </w:rPr>
              <w:t xml:space="preserve">NY Life-Cycle </w:t>
            </w:r>
            <w:r w:rsidRPr="009E2407">
              <w:rPr>
                <w:rFonts w:eastAsia="Calibri" w:cstheme="minorHAnsi"/>
                <w:sz w:val="20"/>
                <w:szCs w:val="20"/>
              </w:rPr>
              <w:t>Grid Emissions (hourly)</w:t>
            </w:r>
          </w:p>
        </w:tc>
        <w:tc>
          <w:tcPr>
            <w:tcW w:w="947" w:type="dxa"/>
            <w:shd w:val="clear" w:color="auto" w:fill="auto"/>
            <w:vAlign w:val="center"/>
          </w:tcPr>
          <w:p w14:paraId="128707FE" w14:textId="3E35A399" w:rsidR="00900B80" w:rsidRPr="000226E9" w:rsidRDefault="00900B80" w:rsidP="00035C57">
            <w:pPr>
              <w:rPr>
                <w:rFonts w:cstheme="minorHAnsi"/>
                <w:color w:val="000000"/>
                <w:sz w:val="20"/>
                <w:szCs w:val="20"/>
              </w:rPr>
            </w:pPr>
            <w:r w:rsidRPr="000226E9">
              <w:rPr>
                <w:rFonts w:cstheme="minorHAnsi"/>
                <w:color w:val="000000"/>
                <w:sz w:val="20"/>
                <w:szCs w:val="20"/>
              </w:rPr>
              <w:t>0.</w:t>
            </w:r>
            <w:r>
              <w:rPr>
                <w:rFonts w:cstheme="minorHAnsi"/>
                <w:color w:val="000000"/>
                <w:sz w:val="20"/>
                <w:szCs w:val="20"/>
              </w:rPr>
              <w:t>23</w:t>
            </w:r>
          </w:p>
        </w:tc>
        <w:tc>
          <w:tcPr>
            <w:tcW w:w="943" w:type="dxa"/>
            <w:noWrap/>
            <w:vAlign w:val="center"/>
          </w:tcPr>
          <w:p w14:paraId="614A62C1" w14:textId="5FDE0D22" w:rsidR="00900B80" w:rsidRPr="009E2407" w:rsidRDefault="00900B80" w:rsidP="00035C57">
            <w:pPr>
              <w:rPr>
                <w:rFonts w:eastAsia="Calibri" w:cstheme="minorHAnsi"/>
                <w:sz w:val="20"/>
                <w:szCs w:val="20"/>
              </w:rPr>
            </w:pPr>
            <w:r w:rsidRPr="009E2407">
              <w:rPr>
                <w:rFonts w:eastAsia="Calibri" w:cstheme="minorHAnsi"/>
                <w:sz w:val="20"/>
                <w:szCs w:val="20"/>
              </w:rPr>
              <w:t>0.</w:t>
            </w:r>
            <w:r>
              <w:rPr>
                <w:rFonts w:eastAsia="Calibri" w:cstheme="minorHAnsi"/>
                <w:sz w:val="20"/>
                <w:szCs w:val="20"/>
              </w:rPr>
              <w:t>038</w:t>
            </w:r>
          </w:p>
        </w:tc>
        <w:tc>
          <w:tcPr>
            <w:tcW w:w="990" w:type="dxa"/>
            <w:shd w:val="clear" w:color="auto" w:fill="auto"/>
            <w:vAlign w:val="center"/>
          </w:tcPr>
          <w:p w14:paraId="7DBB6AE3" w14:textId="06F28910" w:rsidR="00900B80" w:rsidRPr="000226E9" w:rsidRDefault="00900B80" w:rsidP="00035C57">
            <w:pPr>
              <w:rPr>
                <w:rFonts w:cstheme="minorHAnsi"/>
                <w:color w:val="000000"/>
                <w:sz w:val="20"/>
                <w:szCs w:val="20"/>
              </w:rPr>
            </w:pPr>
            <w:r w:rsidRPr="000226E9">
              <w:rPr>
                <w:rFonts w:cstheme="minorHAnsi"/>
                <w:color w:val="000000"/>
                <w:sz w:val="20"/>
                <w:szCs w:val="20"/>
              </w:rPr>
              <w:t>0.0</w:t>
            </w:r>
            <w:r>
              <w:rPr>
                <w:rFonts w:cstheme="minorHAnsi"/>
                <w:color w:val="000000"/>
                <w:sz w:val="20"/>
                <w:szCs w:val="20"/>
              </w:rPr>
              <w:t>13</w:t>
            </w:r>
          </w:p>
        </w:tc>
        <w:tc>
          <w:tcPr>
            <w:tcW w:w="2340" w:type="dxa"/>
            <w:noWrap/>
            <w:vAlign w:val="center"/>
          </w:tcPr>
          <w:p w14:paraId="1A00926F" w14:textId="14672E27" w:rsidR="00900B80" w:rsidRPr="009E2407" w:rsidRDefault="00900B80" w:rsidP="00035C57">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r w:rsidRPr="009E2407">
              <w:rPr>
                <w:rFonts w:eastAsia="Calibri" w:cstheme="minorHAnsi"/>
                <w:sz w:val="20"/>
                <w:szCs w:val="20"/>
              </w:rPr>
              <w:t xml:space="preserve"> average</w:t>
            </w:r>
          </w:p>
        </w:tc>
        <w:tc>
          <w:tcPr>
            <w:tcW w:w="1266" w:type="dxa"/>
            <w:vAlign w:val="center"/>
          </w:tcPr>
          <w:p w14:paraId="22FE6B7E" w14:textId="3E74E2A5"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[14]–[16]</w:t>
            </w:r>
            <w:r w:rsidRPr="009E2407">
              <w:rPr>
                <w:rFonts w:eastAsia="Calibri" w:cstheme="minorHAnsi"/>
                <w:sz w:val="20"/>
                <w:szCs w:val="20"/>
              </w:rPr>
              <w:fldChar w:fldCharType="end"/>
            </w:r>
          </w:p>
        </w:tc>
      </w:tr>
      <w:tr w:rsidR="00900B80" w:rsidRPr="000226E9" w14:paraId="17250D8D" w14:textId="77777777" w:rsidTr="00DE33BB">
        <w:trPr>
          <w:trHeight w:val="290"/>
        </w:trPr>
        <w:tc>
          <w:tcPr>
            <w:tcW w:w="2965" w:type="dxa"/>
            <w:noWrap/>
            <w:vAlign w:val="center"/>
          </w:tcPr>
          <w:p w14:paraId="23602024" w14:textId="77777777" w:rsidR="00900B80" w:rsidRDefault="00900B80" w:rsidP="00035C57">
            <w:pPr>
              <w:rPr>
                <w:rFonts w:eastAsia="Calibri" w:cstheme="minorHAnsi"/>
                <w:sz w:val="20"/>
                <w:szCs w:val="20"/>
              </w:rPr>
            </w:pPr>
            <w:r>
              <w:rPr>
                <w:rFonts w:eastAsia="Calibri" w:cstheme="minorHAnsi"/>
                <w:sz w:val="20"/>
                <w:szCs w:val="20"/>
              </w:rPr>
              <w:t>CA Grid Demand Charge</w:t>
            </w:r>
          </w:p>
          <w:p w14:paraId="35013580" w14:textId="72EA8405" w:rsidR="00776129" w:rsidRPr="009E2407" w:rsidRDefault="00776129" w:rsidP="00035C57">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0A6E3C88" w14:textId="6B339006" w:rsidR="00900B80" w:rsidRPr="000226E9" w:rsidRDefault="00900B80" w:rsidP="00035C57">
            <w:pPr>
              <w:rPr>
                <w:rFonts w:cstheme="minorHAnsi"/>
                <w:color w:val="000000"/>
                <w:sz w:val="20"/>
                <w:szCs w:val="20"/>
              </w:rPr>
            </w:pPr>
            <w:r>
              <w:rPr>
                <w:rFonts w:cstheme="minorHAnsi"/>
                <w:color w:val="000000"/>
                <w:sz w:val="20"/>
                <w:szCs w:val="20"/>
              </w:rPr>
              <w:t>10</w:t>
            </w:r>
          </w:p>
        </w:tc>
        <w:tc>
          <w:tcPr>
            <w:tcW w:w="943" w:type="dxa"/>
            <w:noWrap/>
            <w:vAlign w:val="center"/>
          </w:tcPr>
          <w:p w14:paraId="4214D664" w14:textId="34292B5E" w:rsidR="00900B80" w:rsidRPr="009E2407" w:rsidRDefault="00900B80" w:rsidP="00035C57">
            <w:pPr>
              <w:rPr>
                <w:rFonts w:eastAsia="Calibri" w:cstheme="minorHAnsi"/>
                <w:sz w:val="20"/>
                <w:szCs w:val="20"/>
              </w:rPr>
            </w:pPr>
            <w:r>
              <w:rPr>
                <w:rFonts w:eastAsia="Calibri" w:cstheme="minorHAnsi"/>
                <w:sz w:val="20"/>
                <w:szCs w:val="20"/>
              </w:rPr>
              <w:t>10</w:t>
            </w:r>
          </w:p>
        </w:tc>
        <w:tc>
          <w:tcPr>
            <w:tcW w:w="990" w:type="dxa"/>
            <w:shd w:val="clear" w:color="auto" w:fill="auto"/>
            <w:vAlign w:val="center"/>
          </w:tcPr>
          <w:p w14:paraId="3471A1E1" w14:textId="2A719249" w:rsidR="00900B80" w:rsidRPr="000226E9" w:rsidRDefault="00900B80" w:rsidP="00035C57">
            <w:pPr>
              <w:rPr>
                <w:rFonts w:cstheme="minorHAnsi"/>
                <w:color w:val="000000"/>
                <w:sz w:val="20"/>
                <w:szCs w:val="20"/>
              </w:rPr>
            </w:pPr>
            <w:r>
              <w:rPr>
                <w:rFonts w:cstheme="minorHAnsi"/>
                <w:color w:val="000000"/>
                <w:sz w:val="20"/>
                <w:szCs w:val="20"/>
              </w:rPr>
              <w:t>10</w:t>
            </w:r>
          </w:p>
        </w:tc>
        <w:tc>
          <w:tcPr>
            <w:tcW w:w="2340" w:type="dxa"/>
            <w:noWrap/>
            <w:vAlign w:val="center"/>
          </w:tcPr>
          <w:p w14:paraId="065C0FA1" w14:textId="3EE377BB" w:rsidR="00900B80" w:rsidRPr="009E2407" w:rsidRDefault="00900B80" w:rsidP="00035C57">
            <w:pPr>
              <w:rPr>
                <w:rFonts w:eastAsia="Calibri" w:cstheme="minorHAnsi"/>
                <w:sz w:val="20"/>
                <w:szCs w:val="20"/>
              </w:rPr>
            </w:pPr>
            <w:r>
              <w:rPr>
                <w:rFonts w:eastAsia="Calibri" w:cstheme="minorHAnsi"/>
                <w:sz w:val="20"/>
                <w:szCs w:val="20"/>
              </w:rPr>
              <w:t xml:space="preserve">$/max </w:t>
            </w:r>
            <w:proofErr w:type="spellStart"/>
            <w:r>
              <w:rPr>
                <w:rFonts w:eastAsia="Calibri" w:cstheme="minorHAnsi"/>
                <w:sz w:val="20"/>
                <w:szCs w:val="20"/>
              </w:rPr>
              <w:t>kW</w:t>
            </w:r>
            <w:r w:rsidR="005D07E2">
              <w:rPr>
                <w:rFonts w:eastAsia="Calibri" w:cstheme="minorHAnsi"/>
                <w:sz w:val="20"/>
                <w:szCs w:val="20"/>
                <w:vertAlign w:val="subscript"/>
              </w:rPr>
              <w:t>e</w:t>
            </w:r>
            <w:proofErr w:type="spellEnd"/>
            <w:r>
              <w:rPr>
                <w:rFonts w:eastAsia="Calibri" w:cstheme="minorHAnsi"/>
                <w:sz w:val="20"/>
                <w:szCs w:val="20"/>
              </w:rPr>
              <w:t>/month</w:t>
            </w:r>
          </w:p>
        </w:tc>
        <w:tc>
          <w:tcPr>
            <w:tcW w:w="1266" w:type="dxa"/>
            <w:vAlign w:val="center"/>
          </w:tcPr>
          <w:p w14:paraId="14D053A1" w14:textId="6205CBE4" w:rsidR="00900B80" w:rsidRPr="009E2407" w:rsidRDefault="00900B80" w:rsidP="00035C57">
            <w:pPr>
              <w:rPr>
                <w:rFonts w:eastAsia="Calibri" w:cstheme="minorHAnsi"/>
                <w:sz w:val="20"/>
                <w:szCs w:val="20"/>
              </w:rPr>
            </w:pPr>
            <w:r>
              <w:rPr>
                <w:rFonts w:eastAsia="Calibri" w:cstheme="minorHAnsi"/>
                <w:sz w:val="20"/>
                <w:szCs w:val="20"/>
              </w:rPr>
              <w:fldChar w:fldCharType="begin" w:fldLock="1"/>
            </w:r>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[17]</w:t>
            </w:r>
            <w:r>
              <w:rPr>
                <w:rFonts w:eastAsia="Calibri" w:cstheme="minorHAnsi"/>
                <w:sz w:val="20"/>
                <w:szCs w:val="20"/>
              </w:rPr>
              <w:fldChar w:fldCharType="end"/>
            </w:r>
          </w:p>
        </w:tc>
      </w:tr>
      <w:tr w:rsidR="00900B80" w:rsidRPr="000226E9" w14:paraId="6F390E7C" w14:textId="77777777" w:rsidTr="00DE33BB">
        <w:trPr>
          <w:trHeight w:val="290"/>
        </w:trPr>
        <w:tc>
          <w:tcPr>
            <w:tcW w:w="2965" w:type="dxa"/>
            <w:noWrap/>
            <w:vAlign w:val="center"/>
          </w:tcPr>
          <w:p w14:paraId="36AA9A40" w14:textId="77777777" w:rsidR="00900B80" w:rsidRDefault="00900B80" w:rsidP="00035C57">
            <w:pPr>
              <w:rPr>
                <w:rFonts w:eastAsia="Calibri" w:cstheme="minorHAnsi"/>
                <w:sz w:val="20"/>
                <w:szCs w:val="20"/>
              </w:rPr>
            </w:pPr>
            <w:r>
              <w:rPr>
                <w:rFonts w:eastAsia="Calibri" w:cstheme="minorHAnsi"/>
                <w:sz w:val="20"/>
                <w:szCs w:val="20"/>
              </w:rPr>
              <w:t>TX Grid Demand Charge</w:t>
            </w:r>
          </w:p>
          <w:p w14:paraId="31BC8CA5" w14:textId="44A2F4AE" w:rsidR="00776129" w:rsidRDefault="00776129" w:rsidP="00035C57">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296C691D" w14:textId="603CF6AB" w:rsidR="00900B80" w:rsidRDefault="00900B80" w:rsidP="00035C57">
            <w:pPr>
              <w:rPr>
                <w:rFonts w:cstheme="minorHAnsi"/>
                <w:color w:val="000000"/>
                <w:sz w:val="20"/>
                <w:szCs w:val="20"/>
              </w:rPr>
            </w:pPr>
            <w:r>
              <w:rPr>
                <w:rFonts w:cstheme="minorHAnsi"/>
                <w:color w:val="000000"/>
                <w:sz w:val="20"/>
                <w:szCs w:val="20"/>
              </w:rPr>
              <w:t>5</w:t>
            </w:r>
          </w:p>
        </w:tc>
        <w:tc>
          <w:tcPr>
            <w:tcW w:w="943" w:type="dxa"/>
            <w:noWrap/>
            <w:vAlign w:val="center"/>
          </w:tcPr>
          <w:p w14:paraId="3F0948D7" w14:textId="1D716472" w:rsidR="00900B80" w:rsidRDefault="00900B80" w:rsidP="00035C57">
            <w:pPr>
              <w:rPr>
                <w:rFonts w:eastAsia="Calibri" w:cstheme="minorHAnsi"/>
                <w:sz w:val="20"/>
                <w:szCs w:val="20"/>
              </w:rPr>
            </w:pPr>
            <w:r>
              <w:rPr>
                <w:rFonts w:eastAsia="Calibri" w:cstheme="minorHAnsi"/>
                <w:sz w:val="20"/>
                <w:szCs w:val="20"/>
              </w:rPr>
              <w:t>5</w:t>
            </w:r>
          </w:p>
        </w:tc>
        <w:tc>
          <w:tcPr>
            <w:tcW w:w="990" w:type="dxa"/>
            <w:shd w:val="clear" w:color="auto" w:fill="auto"/>
            <w:vAlign w:val="center"/>
          </w:tcPr>
          <w:p w14:paraId="623C28A2" w14:textId="1AAA8565" w:rsidR="00900B80" w:rsidRDefault="00900B80" w:rsidP="00035C57">
            <w:pPr>
              <w:rPr>
                <w:rFonts w:cstheme="minorHAnsi"/>
                <w:color w:val="000000"/>
                <w:sz w:val="20"/>
                <w:szCs w:val="20"/>
              </w:rPr>
            </w:pPr>
            <w:r>
              <w:rPr>
                <w:rFonts w:cstheme="minorHAnsi"/>
                <w:color w:val="000000"/>
                <w:sz w:val="20"/>
                <w:szCs w:val="20"/>
              </w:rPr>
              <w:t>5</w:t>
            </w:r>
          </w:p>
        </w:tc>
        <w:tc>
          <w:tcPr>
            <w:tcW w:w="2340" w:type="dxa"/>
            <w:noWrap/>
            <w:vAlign w:val="center"/>
          </w:tcPr>
          <w:p w14:paraId="38EFC876" w14:textId="3832DC37" w:rsidR="00900B80" w:rsidRDefault="00900B80" w:rsidP="00035C57">
            <w:pPr>
              <w:rPr>
                <w:rFonts w:eastAsia="Calibri" w:cstheme="minorHAnsi"/>
                <w:sz w:val="20"/>
                <w:szCs w:val="20"/>
              </w:rPr>
            </w:pPr>
            <w:r>
              <w:rPr>
                <w:rFonts w:eastAsia="Calibri" w:cstheme="minorHAnsi"/>
                <w:sz w:val="20"/>
                <w:szCs w:val="20"/>
              </w:rPr>
              <w:t xml:space="preserve">$/max </w:t>
            </w:r>
            <w:proofErr w:type="spellStart"/>
            <w:r>
              <w:rPr>
                <w:rFonts w:eastAsia="Calibri" w:cstheme="minorHAnsi"/>
                <w:sz w:val="20"/>
                <w:szCs w:val="20"/>
              </w:rPr>
              <w:t>kW</w:t>
            </w:r>
            <w:r w:rsidR="002F0332">
              <w:rPr>
                <w:rFonts w:eastAsia="Calibri" w:cstheme="minorHAnsi"/>
                <w:sz w:val="20"/>
                <w:szCs w:val="20"/>
                <w:vertAlign w:val="subscript"/>
              </w:rPr>
              <w:t>e</w:t>
            </w:r>
            <w:proofErr w:type="spellEnd"/>
            <w:r>
              <w:rPr>
                <w:rFonts w:eastAsia="Calibri" w:cstheme="minorHAnsi"/>
                <w:sz w:val="20"/>
                <w:szCs w:val="20"/>
              </w:rPr>
              <w:t>/month</w:t>
            </w:r>
          </w:p>
        </w:tc>
        <w:tc>
          <w:tcPr>
            <w:tcW w:w="1266" w:type="dxa"/>
            <w:vAlign w:val="center"/>
          </w:tcPr>
          <w:p w14:paraId="61EA2923" w14:textId="73955ECC" w:rsidR="00900B80" w:rsidRDefault="00900B80" w:rsidP="00035C57">
            <w:pPr>
              <w:rPr>
                <w:rFonts w:eastAsia="Calibri" w:cstheme="minorHAnsi"/>
                <w:sz w:val="20"/>
                <w:szCs w:val="20"/>
              </w:rPr>
            </w:pPr>
            <w:r>
              <w:rPr>
                <w:rFonts w:eastAsia="Calibri" w:cstheme="minorHAnsi"/>
                <w:sz w:val="20"/>
                <w:szCs w:val="20"/>
              </w:rPr>
              <w:fldChar w:fldCharType="begin" w:fldLock="1"/>
            </w:r>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[17]</w:t>
            </w:r>
            <w:r>
              <w:rPr>
                <w:rFonts w:eastAsia="Calibri" w:cstheme="minorHAnsi"/>
                <w:sz w:val="20"/>
                <w:szCs w:val="20"/>
              </w:rPr>
              <w:fldChar w:fldCharType="end"/>
            </w:r>
          </w:p>
        </w:tc>
      </w:tr>
      <w:tr w:rsidR="00900B80" w:rsidRPr="000226E9" w14:paraId="4258324C" w14:textId="77777777" w:rsidTr="00DE33BB">
        <w:trPr>
          <w:trHeight w:val="290"/>
        </w:trPr>
        <w:tc>
          <w:tcPr>
            <w:tcW w:w="2965" w:type="dxa"/>
            <w:noWrap/>
            <w:vAlign w:val="center"/>
          </w:tcPr>
          <w:p w14:paraId="17308AB6" w14:textId="77777777" w:rsidR="00900B80" w:rsidRDefault="00900B80" w:rsidP="00035C57">
            <w:pPr>
              <w:rPr>
                <w:rFonts w:eastAsia="Calibri" w:cstheme="minorHAnsi"/>
                <w:sz w:val="20"/>
                <w:szCs w:val="20"/>
              </w:rPr>
            </w:pPr>
            <w:r>
              <w:rPr>
                <w:rFonts w:eastAsia="Calibri" w:cstheme="minorHAnsi"/>
                <w:sz w:val="20"/>
                <w:szCs w:val="20"/>
              </w:rPr>
              <w:t>NY Grid Demand Charge</w:t>
            </w:r>
          </w:p>
          <w:p w14:paraId="380CA8BD" w14:textId="1C16BABF" w:rsidR="00776129" w:rsidRDefault="00776129" w:rsidP="00035C57">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58B23074" w14:textId="2D026216" w:rsidR="00900B80" w:rsidRDefault="00900B80" w:rsidP="00035C57">
            <w:pPr>
              <w:rPr>
                <w:rFonts w:cstheme="minorHAnsi"/>
                <w:color w:val="000000"/>
                <w:sz w:val="20"/>
                <w:szCs w:val="20"/>
              </w:rPr>
            </w:pPr>
            <w:r>
              <w:rPr>
                <w:rFonts w:cstheme="minorHAnsi"/>
                <w:color w:val="000000"/>
                <w:sz w:val="20"/>
                <w:szCs w:val="20"/>
              </w:rPr>
              <w:t>5</w:t>
            </w:r>
          </w:p>
        </w:tc>
        <w:tc>
          <w:tcPr>
            <w:tcW w:w="943" w:type="dxa"/>
            <w:noWrap/>
            <w:vAlign w:val="center"/>
          </w:tcPr>
          <w:p w14:paraId="46F9AB28" w14:textId="41EE8EC4" w:rsidR="00900B80" w:rsidRDefault="00900B80" w:rsidP="00035C57">
            <w:pPr>
              <w:rPr>
                <w:rFonts w:eastAsia="Calibri" w:cstheme="minorHAnsi"/>
                <w:sz w:val="20"/>
                <w:szCs w:val="20"/>
              </w:rPr>
            </w:pPr>
            <w:r>
              <w:rPr>
                <w:rFonts w:eastAsia="Calibri" w:cstheme="minorHAnsi"/>
                <w:sz w:val="20"/>
                <w:szCs w:val="20"/>
              </w:rPr>
              <w:t>5</w:t>
            </w:r>
          </w:p>
        </w:tc>
        <w:tc>
          <w:tcPr>
            <w:tcW w:w="990" w:type="dxa"/>
            <w:shd w:val="clear" w:color="auto" w:fill="auto"/>
            <w:vAlign w:val="center"/>
          </w:tcPr>
          <w:p w14:paraId="7327EF46" w14:textId="6D34EB4C" w:rsidR="00900B80" w:rsidRDefault="00900B80" w:rsidP="00035C57">
            <w:pPr>
              <w:rPr>
                <w:rFonts w:cstheme="minorHAnsi"/>
                <w:color w:val="000000"/>
                <w:sz w:val="20"/>
                <w:szCs w:val="20"/>
              </w:rPr>
            </w:pPr>
            <w:r>
              <w:rPr>
                <w:rFonts w:cstheme="minorHAnsi"/>
                <w:color w:val="000000"/>
                <w:sz w:val="20"/>
                <w:szCs w:val="20"/>
              </w:rPr>
              <w:t>5</w:t>
            </w:r>
          </w:p>
        </w:tc>
        <w:tc>
          <w:tcPr>
            <w:tcW w:w="2340" w:type="dxa"/>
            <w:noWrap/>
            <w:vAlign w:val="center"/>
          </w:tcPr>
          <w:p w14:paraId="5E135726" w14:textId="1236E913" w:rsidR="00900B80" w:rsidRDefault="00900B80" w:rsidP="00035C57">
            <w:pPr>
              <w:rPr>
                <w:rFonts w:eastAsia="Calibri" w:cstheme="minorHAnsi"/>
                <w:sz w:val="20"/>
                <w:szCs w:val="20"/>
              </w:rPr>
            </w:pPr>
            <w:r>
              <w:rPr>
                <w:rFonts w:eastAsia="Calibri" w:cstheme="minorHAnsi"/>
                <w:sz w:val="20"/>
                <w:szCs w:val="20"/>
              </w:rPr>
              <w:t xml:space="preserve">$/max </w:t>
            </w:r>
            <w:proofErr w:type="spellStart"/>
            <w:r>
              <w:rPr>
                <w:rFonts w:eastAsia="Calibri" w:cstheme="minorHAnsi"/>
                <w:sz w:val="20"/>
                <w:szCs w:val="20"/>
              </w:rPr>
              <w:t>kW</w:t>
            </w:r>
            <w:r w:rsidR="002F0332">
              <w:rPr>
                <w:rFonts w:eastAsia="Calibri" w:cstheme="minorHAnsi"/>
                <w:sz w:val="20"/>
                <w:szCs w:val="20"/>
                <w:vertAlign w:val="subscript"/>
              </w:rPr>
              <w:t>e</w:t>
            </w:r>
            <w:proofErr w:type="spellEnd"/>
            <w:r>
              <w:rPr>
                <w:rFonts w:eastAsia="Calibri" w:cstheme="minorHAnsi"/>
                <w:sz w:val="20"/>
                <w:szCs w:val="20"/>
              </w:rPr>
              <w:t>/month</w:t>
            </w:r>
          </w:p>
        </w:tc>
        <w:tc>
          <w:tcPr>
            <w:tcW w:w="1266" w:type="dxa"/>
            <w:vAlign w:val="center"/>
          </w:tcPr>
          <w:p w14:paraId="27033D6C" w14:textId="4F6AB8E8" w:rsidR="00900B80" w:rsidRDefault="00900B80" w:rsidP="00035C57">
            <w:pPr>
              <w:rPr>
                <w:rFonts w:eastAsia="Calibri" w:cstheme="minorHAnsi"/>
                <w:sz w:val="20"/>
                <w:szCs w:val="20"/>
              </w:rPr>
            </w:pPr>
            <w:r>
              <w:rPr>
                <w:rFonts w:eastAsia="Calibri" w:cstheme="minorHAnsi"/>
                <w:sz w:val="20"/>
                <w:szCs w:val="20"/>
              </w:rPr>
              <w:fldChar w:fldCharType="begin" w:fldLock="1"/>
            </w:r>
            <w:r w:rsidR="001236E7">
              <w:rPr>
                <w:rFonts w:eastAsia="Calibri" w:cstheme="minorHAnsi"/>
                <w:sz w:val="20"/>
                <w:szCs w:val="20"/>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Pr>
                <w:rFonts w:eastAsia="Calibri" w:cstheme="minorHAnsi"/>
                <w:sz w:val="20"/>
                <w:szCs w:val="20"/>
              </w:rPr>
              <w:fldChar w:fldCharType="separate"/>
            </w:r>
            <w:r w:rsidR="00E5531A" w:rsidRPr="00E5531A">
              <w:rPr>
                <w:rFonts w:eastAsia="Calibri" w:cstheme="minorHAnsi"/>
                <w:noProof/>
                <w:sz w:val="20"/>
                <w:szCs w:val="20"/>
              </w:rPr>
              <w:t>[17]</w:t>
            </w:r>
            <w:r>
              <w:rPr>
                <w:rFonts w:eastAsia="Calibri" w:cstheme="minorHAnsi"/>
                <w:sz w:val="20"/>
                <w:szCs w:val="20"/>
              </w:rPr>
              <w:fldChar w:fldCharType="end"/>
            </w:r>
          </w:p>
        </w:tc>
      </w:tr>
      <w:tr w:rsidR="00900B80" w:rsidRPr="000226E9" w14:paraId="775E0E14" w14:textId="77777777" w:rsidTr="00DE33BB">
        <w:trPr>
          <w:trHeight w:val="290"/>
        </w:trPr>
        <w:tc>
          <w:tcPr>
            <w:tcW w:w="2965" w:type="dxa"/>
            <w:noWrap/>
            <w:vAlign w:val="center"/>
            <w:hideMark/>
          </w:tcPr>
          <w:p w14:paraId="34A50667" w14:textId="77777777" w:rsidR="00900B80" w:rsidRPr="009E2407" w:rsidRDefault="00900B80" w:rsidP="00035C57">
            <w:pPr>
              <w:rPr>
                <w:rFonts w:eastAsia="Calibri" w:cstheme="minorHAnsi"/>
                <w:sz w:val="20"/>
                <w:szCs w:val="20"/>
              </w:rPr>
            </w:pPr>
            <w:r w:rsidRPr="009E2407">
              <w:rPr>
                <w:rFonts w:eastAsia="Calibri" w:cstheme="minorHAnsi"/>
                <w:sz w:val="20"/>
                <w:szCs w:val="20"/>
              </w:rPr>
              <w:t>Solar PV Lifecycle Emissions</w:t>
            </w:r>
          </w:p>
        </w:tc>
        <w:tc>
          <w:tcPr>
            <w:tcW w:w="947" w:type="dxa"/>
            <w:shd w:val="clear" w:color="auto" w:fill="auto"/>
            <w:vAlign w:val="center"/>
          </w:tcPr>
          <w:p w14:paraId="71D83D7E" w14:textId="7EAFF478" w:rsidR="00900B80" w:rsidRPr="000226E9" w:rsidRDefault="00900B80" w:rsidP="00035C57">
            <w:pPr>
              <w:rPr>
                <w:rFonts w:eastAsia="Calibri" w:cstheme="minorHAnsi"/>
                <w:sz w:val="20"/>
                <w:szCs w:val="20"/>
              </w:rPr>
            </w:pPr>
            <w:r w:rsidRPr="000226E9">
              <w:rPr>
                <w:rFonts w:cstheme="minorHAnsi"/>
                <w:color w:val="000000"/>
                <w:sz w:val="20"/>
                <w:szCs w:val="20"/>
              </w:rPr>
              <w:t>0.04</w:t>
            </w:r>
          </w:p>
        </w:tc>
        <w:tc>
          <w:tcPr>
            <w:tcW w:w="943" w:type="dxa"/>
            <w:noWrap/>
            <w:vAlign w:val="center"/>
            <w:hideMark/>
          </w:tcPr>
          <w:p w14:paraId="39F37C81" w14:textId="197D2A9B" w:rsidR="00900B80" w:rsidRPr="009E2407" w:rsidRDefault="00900B80" w:rsidP="00035C57">
            <w:pPr>
              <w:rPr>
                <w:rFonts w:eastAsia="Calibri" w:cstheme="minorHAnsi"/>
                <w:sz w:val="20"/>
                <w:szCs w:val="20"/>
              </w:rPr>
            </w:pPr>
            <w:r w:rsidRPr="009E2407">
              <w:rPr>
                <w:rFonts w:eastAsia="Calibri" w:cstheme="minorHAnsi"/>
                <w:sz w:val="20"/>
                <w:szCs w:val="20"/>
              </w:rPr>
              <w:t>0.04</w:t>
            </w:r>
          </w:p>
        </w:tc>
        <w:tc>
          <w:tcPr>
            <w:tcW w:w="990" w:type="dxa"/>
            <w:shd w:val="clear" w:color="auto" w:fill="auto"/>
            <w:vAlign w:val="center"/>
          </w:tcPr>
          <w:p w14:paraId="275D25CD" w14:textId="16DE6293" w:rsidR="00900B80" w:rsidRPr="000226E9" w:rsidRDefault="00900B80" w:rsidP="00035C57">
            <w:pPr>
              <w:rPr>
                <w:rFonts w:eastAsia="Calibri" w:cstheme="minorHAnsi"/>
                <w:sz w:val="20"/>
                <w:szCs w:val="20"/>
              </w:rPr>
            </w:pPr>
            <w:r w:rsidRPr="000226E9">
              <w:rPr>
                <w:rFonts w:cstheme="minorHAnsi"/>
                <w:color w:val="000000"/>
                <w:sz w:val="20"/>
                <w:szCs w:val="20"/>
              </w:rPr>
              <w:t>0.03</w:t>
            </w:r>
          </w:p>
        </w:tc>
        <w:tc>
          <w:tcPr>
            <w:tcW w:w="2340" w:type="dxa"/>
            <w:noWrap/>
            <w:vAlign w:val="center"/>
            <w:hideMark/>
          </w:tcPr>
          <w:p w14:paraId="4CFC2798" w14:textId="3E4354C1" w:rsidR="00900B80" w:rsidRPr="009E2407" w:rsidRDefault="00900B80" w:rsidP="00035C57">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p>
        </w:tc>
        <w:tc>
          <w:tcPr>
            <w:tcW w:w="1266" w:type="dxa"/>
            <w:vAlign w:val="center"/>
          </w:tcPr>
          <w:p w14:paraId="0087DE0B" w14:textId="3C130231"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[18]</w:t>
            </w:r>
            <w:r w:rsidRPr="009E2407">
              <w:rPr>
                <w:rFonts w:eastAsia="Calibri" w:cstheme="minorHAnsi"/>
                <w:sz w:val="20"/>
                <w:szCs w:val="20"/>
              </w:rPr>
              <w:fldChar w:fldCharType="end"/>
            </w:r>
          </w:p>
        </w:tc>
      </w:tr>
      <w:tr w:rsidR="00900B80" w:rsidRPr="000226E9" w14:paraId="0F33C979" w14:textId="77777777" w:rsidTr="00DE33BB">
        <w:trPr>
          <w:trHeight w:val="290"/>
        </w:trPr>
        <w:tc>
          <w:tcPr>
            <w:tcW w:w="2965" w:type="dxa"/>
            <w:noWrap/>
            <w:vAlign w:val="center"/>
            <w:hideMark/>
          </w:tcPr>
          <w:p w14:paraId="7E221A11" w14:textId="29BF7777" w:rsidR="00900B80" w:rsidRDefault="00817179" w:rsidP="00035C57">
            <w:pPr>
              <w:rPr>
                <w:rFonts w:eastAsia="Calibri" w:cstheme="minorHAnsi"/>
                <w:sz w:val="20"/>
                <w:szCs w:val="20"/>
              </w:rPr>
            </w:pPr>
            <w:r w:rsidRPr="00817179">
              <w:rPr>
                <w:rFonts w:eastAsia="Calibri" w:cstheme="minorHAnsi"/>
                <w:sz w:val="20"/>
                <w:szCs w:val="20"/>
              </w:rPr>
              <w:t>CO</w:t>
            </w:r>
            <w:r w:rsidR="00770806">
              <w:rPr>
                <w:rFonts w:eastAsia="Calibri" w:cstheme="minorHAnsi"/>
                <w:sz w:val="20"/>
                <w:szCs w:val="20"/>
                <w:vertAlign w:val="subscript"/>
              </w:rPr>
              <w:t>2</w:t>
            </w:r>
            <w:r w:rsidR="00770806">
              <w:rPr>
                <w:rFonts w:eastAsia="Calibri" w:cstheme="minorHAnsi"/>
                <w:sz w:val="20"/>
                <w:szCs w:val="20"/>
              </w:rPr>
              <w:t xml:space="preserve"> </w:t>
            </w:r>
            <w:r w:rsidR="008C3292">
              <w:rPr>
                <w:rFonts w:eastAsia="Calibri" w:cstheme="minorHAnsi"/>
                <w:sz w:val="20"/>
                <w:szCs w:val="20"/>
              </w:rPr>
              <w:t>Removal</w:t>
            </w:r>
            <w:r w:rsidR="00770806">
              <w:rPr>
                <w:rFonts w:eastAsia="Calibri" w:cstheme="minorHAnsi"/>
                <w:sz w:val="20"/>
                <w:szCs w:val="20"/>
              </w:rPr>
              <w:t xml:space="preserve"> </w:t>
            </w:r>
            <w:r w:rsidR="00900B80" w:rsidRPr="009E2407">
              <w:rPr>
                <w:rFonts w:eastAsia="Calibri" w:cstheme="minorHAnsi"/>
                <w:sz w:val="20"/>
                <w:szCs w:val="20"/>
              </w:rPr>
              <w:t>Cost</w:t>
            </w:r>
          </w:p>
          <w:p w14:paraId="6C282C2B" w14:textId="6BE5EA96" w:rsidR="005C533A" w:rsidRPr="009E2407" w:rsidRDefault="005C533A" w:rsidP="00035C57">
            <w:pPr>
              <w:rPr>
                <w:rFonts w:eastAsia="Calibri" w:cstheme="minorHAnsi"/>
                <w:sz w:val="20"/>
                <w:szCs w:val="20"/>
              </w:rPr>
            </w:pPr>
            <w:r>
              <w:rPr>
                <w:rFonts w:eastAsia="Calibri" w:cstheme="minorHAnsi"/>
                <w:sz w:val="20"/>
                <w:szCs w:val="20"/>
              </w:rPr>
              <w:t>(2017 dollars)</w:t>
            </w:r>
          </w:p>
        </w:tc>
        <w:tc>
          <w:tcPr>
            <w:tcW w:w="947" w:type="dxa"/>
            <w:shd w:val="clear" w:color="auto" w:fill="auto"/>
            <w:vAlign w:val="center"/>
          </w:tcPr>
          <w:p w14:paraId="6DED8F36" w14:textId="3F429229" w:rsidR="00900B80" w:rsidRPr="000226E9" w:rsidRDefault="00900B80" w:rsidP="00035C57">
            <w:pPr>
              <w:rPr>
                <w:rFonts w:eastAsia="Calibri" w:cstheme="minorHAnsi"/>
                <w:sz w:val="20"/>
                <w:szCs w:val="20"/>
              </w:rPr>
            </w:pPr>
            <w:r w:rsidRPr="000226E9">
              <w:rPr>
                <w:rFonts w:cstheme="minorHAnsi"/>
                <w:color w:val="000000"/>
                <w:sz w:val="20"/>
                <w:szCs w:val="20"/>
              </w:rPr>
              <w:t>600</w:t>
            </w:r>
          </w:p>
        </w:tc>
        <w:tc>
          <w:tcPr>
            <w:tcW w:w="943" w:type="dxa"/>
            <w:noWrap/>
            <w:vAlign w:val="center"/>
            <w:hideMark/>
          </w:tcPr>
          <w:p w14:paraId="5C336488" w14:textId="1EF66781" w:rsidR="00900B80" w:rsidRPr="009E2407" w:rsidRDefault="00900B80" w:rsidP="00035C57">
            <w:pPr>
              <w:rPr>
                <w:rFonts w:eastAsia="Calibri" w:cstheme="minorHAnsi"/>
                <w:sz w:val="20"/>
                <w:szCs w:val="20"/>
              </w:rPr>
            </w:pPr>
            <w:r w:rsidRPr="009E2407">
              <w:rPr>
                <w:rFonts w:eastAsia="Calibri" w:cstheme="minorHAnsi"/>
                <w:sz w:val="20"/>
                <w:szCs w:val="20"/>
              </w:rPr>
              <w:t>200</w:t>
            </w:r>
          </w:p>
        </w:tc>
        <w:tc>
          <w:tcPr>
            <w:tcW w:w="990" w:type="dxa"/>
            <w:shd w:val="clear" w:color="auto" w:fill="auto"/>
            <w:vAlign w:val="center"/>
          </w:tcPr>
          <w:p w14:paraId="509E4A77" w14:textId="6C7852ED" w:rsidR="00900B80" w:rsidRPr="000226E9" w:rsidRDefault="00900B80" w:rsidP="00035C57">
            <w:pPr>
              <w:rPr>
                <w:rFonts w:eastAsia="Calibri" w:cstheme="minorHAnsi"/>
                <w:sz w:val="20"/>
                <w:szCs w:val="20"/>
              </w:rPr>
            </w:pPr>
            <w:r w:rsidRPr="000226E9">
              <w:rPr>
                <w:rFonts w:cstheme="minorHAnsi"/>
                <w:color w:val="000000"/>
                <w:sz w:val="20"/>
                <w:szCs w:val="20"/>
              </w:rPr>
              <w:t>100</w:t>
            </w:r>
          </w:p>
        </w:tc>
        <w:tc>
          <w:tcPr>
            <w:tcW w:w="2340" w:type="dxa"/>
            <w:noWrap/>
            <w:vAlign w:val="center"/>
            <w:hideMark/>
          </w:tcPr>
          <w:p w14:paraId="3AA49970" w14:textId="3156DA7C" w:rsidR="00900B80" w:rsidRPr="009E2407" w:rsidRDefault="00900B80" w:rsidP="00035C57">
            <w:pPr>
              <w:rPr>
                <w:rFonts w:eastAsia="Calibri" w:cstheme="minorHAnsi"/>
                <w:sz w:val="20"/>
                <w:szCs w:val="20"/>
              </w:rPr>
            </w:pPr>
            <w:r w:rsidRPr="009E2407">
              <w:rPr>
                <w:rFonts w:eastAsia="Calibri" w:cstheme="minorHAnsi"/>
                <w:sz w:val="20"/>
                <w:szCs w:val="20"/>
              </w:rPr>
              <w:t>$/metric ton CO</w:t>
            </w:r>
            <w:r w:rsidRPr="009E2407">
              <w:rPr>
                <w:rFonts w:eastAsia="Calibri" w:cstheme="minorHAnsi"/>
                <w:sz w:val="20"/>
                <w:szCs w:val="20"/>
                <w:vertAlign w:val="subscript"/>
              </w:rPr>
              <w:t>2</w:t>
            </w:r>
            <w:r w:rsidRPr="009E2407">
              <w:rPr>
                <w:rFonts w:eastAsia="Calibri" w:cstheme="minorHAnsi"/>
                <w:sz w:val="20"/>
                <w:szCs w:val="20"/>
              </w:rPr>
              <w:t xml:space="preserve"> </w:t>
            </w:r>
            <w:r w:rsidR="00BA1E41">
              <w:rPr>
                <w:rFonts w:eastAsia="Calibri" w:cstheme="minorHAnsi"/>
                <w:sz w:val="20"/>
                <w:szCs w:val="20"/>
              </w:rPr>
              <w:t>removed</w:t>
            </w:r>
          </w:p>
        </w:tc>
        <w:tc>
          <w:tcPr>
            <w:tcW w:w="1266" w:type="dxa"/>
            <w:vAlign w:val="center"/>
          </w:tcPr>
          <w:p w14:paraId="579F23F8" w14:textId="72BE54C4" w:rsidR="00900B80" w:rsidRPr="009E2407" w:rsidRDefault="00900B80" w:rsidP="00035C57">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[19]</w:t>
            </w:r>
            <w:r w:rsidRPr="009E2407">
              <w:rPr>
                <w:rFonts w:eastAsia="Calibri" w:cstheme="minorHAnsi"/>
                <w:sz w:val="20"/>
                <w:szCs w:val="20"/>
              </w:rPr>
              <w:fldChar w:fldCharType="end"/>
            </w:r>
          </w:p>
        </w:tc>
      </w:tr>
    </w:tbl>
    <w:p w14:paraId="07CCB18C" w14:textId="7A32453E" w:rsidR="00CC03A1" w:rsidRPr="00DE33BB" w:rsidRDefault="00F5261D">
      <w:pPr>
        <w:rPr>
          <w:sz w:val="18"/>
          <w:szCs w:val="18"/>
        </w:rPr>
      </w:pPr>
      <w:r w:rsidRPr="00DE33BB">
        <w:rPr>
          <w:sz w:val="18"/>
          <w:szCs w:val="18"/>
        </w:rPr>
        <w:t>** Slightly less than full marginal prices are used to help improve solver convergence and to account for potential system losses.</w:t>
      </w:r>
    </w:p>
    <w:p w14:paraId="483944C0" w14:textId="4CA93741" w:rsidR="005D4C85" w:rsidRDefault="005D4C85" w:rsidP="00DE33BB">
      <w:pPr>
        <w:pStyle w:val="Caption"/>
        <w:keepNext/>
        <w:spacing w:after="0"/>
      </w:pPr>
      <w:bookmarkStart w:id="367" w:name="_Toc145167263"/>
      <w:r>
        <w:t>Table S.</w:t>
      </w:r>
      <w:fldSimple w:instr=" SEQ Table \* ARABIC ">
        <w:r w:rsidR="00DE33BB">
          <w:rPr>
            <w:noProof/>
          </w:rPr>
          <w:t>2</w:t>
        </w:r>
      </w:fldSimple>
      <w:r>
        <w:t xml:space="preserve">: Embodied </w:t>
      </w:r>
      <w:r w:rsidR="00436735">
        <w:t>e</w:t>
      </w:r>
      <w:r>
        <w:t xml:space="preserve">missions </w:t>
      </w:r>
      <w:r w:rsidR="00436735">
        <w:t>e</w:t>
      </w:r>
      <w:r w:rsidR="000017CE">
        <w:t xml:space="preserve">stimates for </w:t>
      </w:r>
      <w:r w:rsidR="00436735">
        <w:t>v</w:t>
      </w:r>
      <w:r w:rsidR="000017CE">
        <w:t xml:space="preserve">arious </w:t>
      </w:r>
      <w:r w:rsidR="00436735">
        <w:t>e</w:t>
      </w:r>
      <w:r w:rsidR="000017CE">
        <w:t xml:space="preserve">lectricity </w:t>
      </w:r>
      <w:r w:rsidR="00436735">
        <w:t>g</w:t>
      </w:r>
      <w:r w:rsidR="000017CE">
        <w:t xml:space="preserve">enerating </w:t>
      </w:r>
      <w:r w:rsidR="008B4DC5">
        <w:t>technologies.</w:t>
      </w:r>
      <w:bookmarkEnd w:id="367"/>
    </w:p>
    <w:tbl>
      <w:tblPr>
        <w:tblStyle w:val="TableGrid"/>
        <w:tblW w:w="0" w:type="auto"/>
        <w:tblInd w:w="-5" w:type="dxa"/>
        <w:tblLook w:val="04A0" w:firstRow="1" w:lastRow="0" w:firstColumn="1" w:lastColumn="0" w:noHBand="0" w:noVBand="1"/>
      </w:tblPr>
      <w:tblGrid>
        <w:gridCol w:w="2557"/>
        <w:gridCol w:w="2033"/>
        <w:gridCol w:w="990"/>
      </w:tblGrid>
      <w:tr w:rsidR="003C5CE0" w:rsidRPr="003C5CE0" w14:paraId="72208F46" w14:textId="77777777" w:rsidTr="00DE33BB">
        <w:trPr>
          <w:trHeight w:val="196"/>
        </w:trPr>
        <w:tc>
          <w:tcPr>
            <w:tcW w:w="2557" w:type="dxa"/>
            <w:noWrap/>
            <w:hideMark/>
          </w:tcPr>
          <w:p w14:paraId="7FACF6FA" w14:textId="77777777" w:rsidR="003C5CE0" w:rsidRPr="00DE33BB" w:rsidRDefault="003C5CE0">
            <w:pPr>
              <w:rPr>
                <w:rFonts w:cs="Times New Roman"/>
                <w:sz w:val="20"/>
                <w:szCs w:val="20"/>
              </w:rPr>
            </w:pPr>
            <w:r w:rsidRPr="00DE33BB">
              <w:rPr>
                <w:rFonts w:cs="Times New Roman"/>
                <w:sz w:val="20"/>
                <w:szCs w:val="20"/>
              </w:rPr>
              <w:t>Technology</w:t>
            </w:r>
          </w:p>
        </w:tc>
        <w:tc>
          <w:tcPr>
            <w:tcW w:w="2033" w:type="dxa"/>
            <w:noWrap/>
            <w:hideMark/>
          </w:tcPr>
          <w:p w14:paraId="298BBE9F" w14:textId="44DFAAE9" w:rsidR="003C5CE0" w:rsidRPr="00DE33BB" w:rsidRDefault="003C5CE0">
            <w:pPr>
              <w:rPr>
                <w:rFonts w:cs="Times New Roman"/>
                <w:sz w:val="20"/>
                <w:szCs w:val="20"/>
              </w:rPr>
            </w:pPr>
            <w:r w:rsidRPr="00DE33BB">
              <w:rPr>
                <w:rFonts w:cs="Times New Roman"/>
                <w:sz w:val="20"/>
                <w:szCs w:val="20"/>
              </w:rPr>
              <w:t>Embodied Emissions (kg CO2</w:t>
            </w:r>
            <w:r w:rsidRPr="00DE33BB">
              <w:rPr>
                <w:rFonts w:cs="Times New Roman"/>
                <w:sz w:val="20"/>
                <w:szCs w:val="20"/>
                <w:vertAlign w:val="subscript"/>
              </w:rPr>
              <w:t>e</w:t>
            </w:r>
            <w:r w:rsidRPr="00DE33BB">
              <w:rPr>
                <w:rFonts w:cs="Times New Roman"/>
                <w:sz w:val="20"/>
                <w:szCs w:val="20"/>
              </w:rPr>
              <w:t>/</w:t>
            </w:r>
            <w:proofErr w:type="spellStart"/>
            <w:r w:rsidRPr="00DE33BB">
              <w:rPr>
                <w:rFonts w:cs="Times New Roman"/>
                <w:sz w:val="20"/>
                <w:szCs w:val="20"/>
              </w:rPr>
              <w:t>kWh</w:t>
            </w:r>
            <w:r w:rsidR="009F01A8">
              <w:rPr>
                <w:vertAlign w:val="subscript"/>
              </w:rPr>
              <w:t>e</w:t>
            </w:r>
            <w:proofErr w:type="spellEnd"/>
            <w:r w:rsidRPr="00DE33BB">
              <w:rPr>
                <w:rFonts w:cs="Times New Roman"/>
                <w:sz w:val="20"/>
                <w:szCs w:val="20"/>
              </w:rPr>
              <w:t>)</w:t>
            </w:r>
          </w:p>
        </w:tc>
        <w:tc>
          <w:tcPr>
            <w:tcW w:w="990" w:type="dxa"/>
            <w:noWrap/>
            <w:hideMark/>
          </w:tcPr>
          <w:p w14:paraId="711C9F84" w14:textId="77777777" w:rsidR="003C5CE0" w:rsidRPr="00DE33BB" w:rsidRDefault="003C5CE0">
            <w:pPr>
              <w:rPr>
                <w:rFonts w:cs="Times New Roman"/>
                <w:sz w:val="20"/>
                <w:szCs w:val="20"/>
              </w:rPr>
            </w:pPr>
            <w:r w:rsidRPr="00DE33BB">
              <w:rPr>
                <w:rFonts w:cs="Times New Roman"/>
                <w:sz w:val="20"/>
                <w:szCs w:val="20"/>
              </w:rPr>
              <w:t>Source</w:t>
            </w:r>
          </w:p>
        </w:tc>
      </w:tr>
      <w:tr w:rsidR="003C5CE0" w:rsidRPr="003C5CE0" w14:paraId="7F5051F1" w14:textId="77777777" w:rsidTr="00DE33BB">
        <w:trPr>
          <w:trHeight w:val="196"/>
        </w:trPr>
        <w:tc>
          <w:tcPr>
            <w:tcW w:w="2557" w:type="dxa"/>
            <w:noWrap/>
            <w:hideMark/>
          </w:tcPr>
          <w:p w14:paraId="6625683D" w14:textId="77777777" w:rsidR="003C5CE0" w:rsidRPr="00DE33BB" w:rsidRDefault="003C5CE0">
            <w:pPr>
              <w:rPr>
                <w:rFonts w:cs="Times New Roman"/>
                <w:sz w:val="20"/>
                <w:szCs w:val="20"/>
              </w:rPr>
            </w:pPr>
            <w:r w:rsidRPr="00DE33BB">
              <w:rPr>
                <w:rFonts w:cs="Times New Roman"/>
                <w:sz w:val="20"/>
                <w:szCs w:val="20"/>
              </w:rPr>
              <w:t>Utility-Scale Battery</w:t>
            </w:r>
          </w:p>
        </w:tc>
        <w:tc>
          <w:tcPr>
            <w:tcW w:w="2033" w:type="dxa"/>
            <w:noWrap/>
            <w:hideMark/>
          </w:tcPr>
          <w:p w14:paraId="441CD715" w14:textId="77777777" w:rsidR="003C5CE0" w:rsidRPr="00DE33BB" w:rsidRDefault="003C5CE0">
            <w:pPr>
              <w:rPr>
                <w:rFonts w:cs="Times New Roman"/>
                <w:sz w:val="20"/>
                <w:szCs w:val="20"/>
              </w:rPr>
            </w:pPr>
            <w:r w:rsidRPr="00DE33BB">
              <w:rPr>
                <w:rFonts w:cs="Times New Roman"/>
                <w:sz w:val="20"/>
                <w:szCs w:val="20"/>
              </w:rPr>
              <w:t>40</w:t>
            </w:r>
          </w:p>
        </w:tc>
        <w:tc>
          <w:tcPr>
            <w:tcW w:w="990" w:type="dxa"/>
            <w:vMerge w:val="restart"/>
            <w:noWrap/>
            <w:hideMark/>
          </w:tcPr>
          <w:p w14:paraId="21742230" w14:textId="493644B6" w:rsidR="003C5CE0" w:rsidRPr="00DE33BB" w:rsidRDefault="00926064">
            <w:pPr>
              <w:rPr>
                <w:rFonts w:cs="Times New Roman"/>
                <w:sz w:val="20"/>
                <w:szCs w:val="20"/>
              </w:rPr>
            </w:pPr>
            <w:r>
              <w:rPr>
                <w:rFonts w:cs="Times New Roman"/>
                <w:sz w:val="20"/>
                <w:szCs w:val="20"/>
              </w:rPr>
              <w:fldChar w:fldCharType="begin" w:fldLock="1"/>
            </w:r>
            <w:r w:rsidR="001236E7">
              <w:rPr>
                <w:rFonts w:cs="Times New Roman"/>
                <w:sz w:val="20"/>
                <w:szCs w:val="20"/>
              </w:rPr>
              <w:instrText>ADDIN CSL_CITATION {"citationItems":[{"id":"ITEM-1","itemData":{"DOI":"10.1017/CBO9781139151153","ISBN":"9781139151153","abstract":"This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-1","issued":{"date-parts":[["2012"]]},"number-of-pages":"1-1075","publisher":"Cambridge University Press","title":"Renewable energy sources and climate change mitigation: Special report of the intergovernmental panel on climate change","type":"report"},"uris":["http://www.mendeley.com/documents/?uuid=cedb096b-5787-4e5e-9400-b960a6a54436"]},{"id":"ITEM-2","itemData":{"abstract":"Electricity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Nations","given":"","non-dropping-particle":"","parse-names":false,"suffix":""}],"id":"ITEM-2","issued":{"date-parts":[["2021"]]},"number-of-pages":"107","title":"Life Cycle Assessment of Electricity Generation Options","type":"report"},"uris":["http://www.mendeley.com/documents/?uuid=b788ae9a-794e-44e1-84eb-6d87c7ea05e0"]}],"mendeley":{"formattedCitation":"[15], [16]","plainTextFormattedCitation":"[15], [16]","previouslyFormattedCitation":"[15], [16]"},"properties":{"noteIndex":0},"schema":"https://github.com/citation-style-language/schema/raw/master/csl-citation.json"}</w:instrText>
            </w:r>
            <w:r>
              <w:rPr>
                <w:rFonts w:cs="Times New Roman"/>
                <w:sz w:val="20"/>
                <w:szCs w:val="20"/>
              </w:rPr>
              <w:fldChar w:fldCharType="separate"/>
            </w:r>
            <w:r w:rsidR="00E5531A" w:rsidRPr="00E5531A">
              <w:rPr>
                <w:rFonts w:cs="Times New Roman"/>
                <w:noProof/>
                <w:sz w:val="20"/>
                <w:szCs w:val="20"/>
              </w:rPr>
              <w:t>[15], [16]</w:t>
            </w:r>
            <w:r>
              <w:rPr>
                <w:rFonts w:cs="Times New Roman"/>
                <w:sz w:val="20"/>
                <w:szCs w:val="20"/>
              </w:rPr>
              <w:fldChar w:fldCharType="end"/>
            </w:r>
          </w:p>
        </w:tc>
      </w:tr>
      <w:tr w:rsidR="003C5CE0" w:rsidRPr="003C5CE0" w14:paraId="2FFD819D" w14:textId="77777777" w:rsidTr="00DE33BB">
        <w:trPr>
          <w:trHeight w:val="196"/>
        </w:trPr>
        <w:tc>
          <w:tcPr>
            <w:tcW w:w="2557" w:type="dxa"/>
            <w:noWrap/>
            <w:hideMark/>
          </w:tcPr>
          <w:p w14:paraId="476487D5" w14:textId="77777777" w:rsidR="003C5CE0" w:rsidRPr="00DE33BB" w:rsidRDefault="003C5CE0">
            <w:pPr>
              <w:rPr>
                <w:rFonts w:cs="Times New Roman"/>
                <w:sz w:val="20"/>
                <w:szCs w:val="20"/>
              </w:rPr>
            </w:pPr>
            <w:r w:rsidRPr="00DE33BB">
              <w:rPr>
                <w:rFonts w:cs="Times New Roman"/>
                <w:sz w:val="20"/>
                <w:szCs w:val="20"/>
              </w:rPr>
              <w:t>Biomass</w:t>
            </w:r>
          </w:p>
        </w:tc>
        <w:tc>
          <w:tcPr>
            <w:tcW w:w="2033" w:type="dxa"/>
            <w:noWrap/>
            <w:hideMark/>
          </w:tcPr>
          <w:p w14:paraId="76BBC4D3" w14:textId="5C762F78"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1C7AD9AD" w14:textId="77777777" w:rsidR="003C5CE0" w:rsidRPr="00DE33BB" w:rsidRDefault="003C5CE0">
            <w:pPr>
              <w:rPr>
                <w:rFonts w:cs="Times New Roman"/>
                <w:sz w:val="20"/>
                <w:szCs w:val="20"/>
              </w:rPr>
            </w:pPr>
          </w:p>
        </w:tc>
      </w:tr>
      <w:tr w:rsidR="003C5CE0" w:rsidRPr="003C5CE0" w14:paraId="235F74FA" w14:textId="77777777" w:rsidTr="00DE33BB">
        <w:trPr>
          <w:trHeight w:val="196"/>
        </w:trPr>
        <w:tc>
          <w:tcPr>
            <w:tcW w:w="2557" w:type="dxa"/>
            <w:noWrap/>
            <w:hideMark/>
          </w:tcPr>
          <w:p w14:paraId="2B622D9E" w14:textId="77777777" w:rsidR="003C5CE0" w:rsidRPr="00DE33BB" w:rsidRDefault="003C5CE0">
            <w:pPr>
              <w:rPr>
                <w:rFonts w:cs="Times New Roman"/>
                <w:sz w:val="20"/>
                <w:szCs w:val="20"/>
              </w:rPr>
            </w:pPr>
            <w:r w:rsidRPr="00DE33BB">
              <w:rPr>
                <w:rFonts w:cs="Times New Roman"/>
                <w:sz w:val="20"/>
                <w:szCs w:val="20"/>
              </w:rPr>
              <w:t>Biomass w/CCS</w:t>
            </w:r>
          </w:p>
        </w:tc>
        <w:tc>
          <w:tcPr>
            <w:tcW w:w="2033" w:type="dxa"/>
            <w:noWrap/>
            <w:hideMark/>
          </w:tcPr>
          <w:p w14:paraId="707CC81C" w14:textId="048643B6"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7E15BF79" w14:textId="77777777" w:rsidR="003C5CE0" w:rsidRPr="00DE33BB" w:rsidRDefault="003C5CE0">
            <w:pPr>
              <w:rPr>
                <w:rFonts w:cs="Times New Roman"/>
                <w:sz w:val="20"/>
                <w:szCs w:val="20"/>
              </w:rPr>
            </w:pPr>
          </w:p>
        </w:tc>
      </w:tr>
      <w:tr w:rsidR="003C5CE0" w:rsidRPr="003C5CE0" w14:paraId="6D1A1CAB" w14:textId="77777777" w:rsidTr="00DE33BB">
        <w:trPr>
          <w:trHeight w:val="196"/>
        </w:trPr>
        <w:tc>
          <w:tcPr>
            <w:tcW w:w="2557" w:type="dxa"/>
            <w:noWrap/>
            <w:hideMark/>
          </w:tcPr>
          <w:p w14:paraId="20176394" w14:textId="77777777" w:rsidR="003C5CE0" w:rsidRPr="00DE33BB" w:rsidRDefault="003C5CE0">
            <w:pPr>
              <w:rPr>
                <w:rFonts w:cs="Times New Roman"/>
                <w:sz w:val="20"/>
                <w:szCs w:val="20"/>
              </w:rPr>
            </w:pPr>
            <w:r w:rsidRPr="00DE33BB">
              <w:rPr>
                <w:rFonts w:cs="Times New Roman"/>
                <w:sz w:val="20"/>
                <w:szCs w:val="20"/>
              </w:rPr>
              <w:t>Imports</w:t>
            </w:r>
          </w:p>
        </w:tc>
        <w:tc>
          <w:tcPr>
            <w:tcW w:w="2033" w:type="dxa"/>
            <w:noWrap/>
            <w:hideMark/>
          </w:tcPr>
          <w:p w14:paraId="3C53E68E" w14:textId="569375CC"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79C09B7E" w14:textId="77777777" w:rsidR="003C5CE0" w:rsidRPr="00DE33BB" w:rsidRDefault="003C5CE0">
            <w:pPr>
              <w:rPr>
                <w:rFonts w:cs="Times New Roman"/>
                <w:sz w:val="20"/>
                <w:szCs w:val="20"/>
              </w:rPr>
            </w:pPr>
          </w:p>
        </w:tc>
      </w:tr>
      <w:tr w:rsidR="003C5CE0" w:rsidRPr="003C5CE0" w14:paraId="32AD4DB1" w14:textId="77777777" w:rsidTr="00DE33BB">
        <w:trPr>
          <w:trHeight w:val="196"/>
        </w:trPr>
        <w:tc>
          <w:tcPr>
            <w:tcW w:w="2557" w:type="dxa"/>
            <w:noWrap/>
            <w:hideMark/>
          </w:tcPr>
          <w:p w14:paraId="1DCABB8B" w14:textId="77777777" w:rsidR="003C5CE0" w:rsidRPr="00DE33BB" w:rsidRDefault="003C5CE0">
            <w:pPr>
              <w:rPr>
                <w:rFonts w:cs="Times New Roman"/>
                <w:sz w:val="20"/>
                <w:szCs w:val="20"/>
              </w:rPr>
            </w:pPr>
            <w:r w:rsidRPr="00DE33BB">
              <w:rPr>
                <w:rFonts w:cs="Times New Roman"/>
                <w:sz w:val="20"/>
                <w:szCs w:val="20"/>
              </w:rPr>
              <w:t>Coal</w:t>
            </w:r>
          </w:p>
        </w:tc>
        <w:tc>
          <w:tcPr>
            <w:tcW w:w="2033" w:type="dxa"/>
            <w:noWrap/>
            <w:hideMark/>
          </w:tcPr>
          <w:p w14:paraId="05897ADF" w14:textId="7C479EA2"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063B7968" w14:textId="77777777" w:rsidR="003C5CE0" w:rsidRPr="00DE33BB" w:rsidRDefault="003C5CE0">
            <w:pPr>
              <w:rPr>
                <w:rFonts w:cs="Times New Roman"/>
                <w:sz w:val="20"/>
                <w:szCs w:val="20"/>
              </w:rPr>
            </w:pPr>
          </w:p>
        </w:tc>
      </w:tr>
      <w:tr w:rsidR="003C5CE0" w:rsidRPr="003C5CE0" w14:paraId="227DFE99" w14:textId="77777777" w:rsidTr="00DE33BB">
        <w:trPr>
          <w:trHeight w:val="196"/>
        </w:trPr>
        <w:tc>
          <w:tcPr>
            <w:tcW w:w="2557" w:type="dxa"/>
            <w:noWrap/>
            <w:hideMark/>
          </w:tcPr>
          <w:p w14:paraId="3D8A6102" w14:textId="77777777" w:rsidR="003C5CE0" w:rsidRPr="00DE33BB" w:rsidRDefault="003C5CE0">
            <w:pPr>
              <w:rPr>
                <w:rFonts w:cs="Times New Roman"/>
                <w:sz w:val="20"/>
                <w:szCs w:val="20"/>
              </w:rPr>
            </w:pPr>
            <w:r w:rsidRPr="00DE33BB">
              <w:rPr>
                <w:rFonts w:cs="Times New Roman"/>
                <w:sz w:val="20"/>
                <w:szCs w:val="20"/>
              </w:rPr>
              <w:t>Coal w/CCS</w:t>
            </w:r>
          </w:p>
        </w:tc>
        <w:tc>
          <w:tcPr>
            <w:tcW w:w="2033" w:type="dxa"/>
            <w:noWrap/>
            <w:hideMark/>
          </w:tcPr>
          <w:p w14:paraId="00B85E2D" w14:textId="45BB935D"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3C018CA9" w14:textId="77777777" w:rsidR="003C5CE0" w:rsidRPr="00DE33BB" w:rsidRDefault="003C5CE0">
            <w:pPr>
              <w:rPr>
                <w:rFonts w:cs="Times New Roman"/>
                <w:sz w:val="20"/>
                <w:szCs w:val="20"/>
              </w:rPr>
            </w:pPr>
          </w:p>
        </w:tc>
      </w:tr>
      <w:tr w:rsidR="003C5CE0" w:rsidRPr="003C5CE0" w14:paraId="2FD5754F" w14:textId="77777777" w:rsidTr="00DE33BB">
        <w:trPr>
          <w:trHeight w:val="196"/>
        </w:trPr>
        <w:tc>
          <w:tcPr>
            <w:tcW w:w="2557" w:type="dxa"/>
            <w:noWrap/>
            <w:hideMark/>
          </w:tcPr>
          <w:p w14:paraId="569CF24C" w14:textId="77777777" w:rsidR="003C5CE0" w:rsidRPr="00DE33BB" w:rsidRDefault="003C5CE0">
            <w:pPr>
              <w:rPr>
                <w:rFonts w:cs="Times New Roman"/>
                <w:sz w:val="20"/>
                <w:szCs w:val="20"/>
              </w:rPr>
            </w:pPr>
            <w:r w:rsidRPr="00DE33BB">
              <w:rPr>
                <w:rFonts w:cs="Times New Roman"/>
                <w:sz w:val="20"/>
                <w:szCs w:val="20"/>
              </w:rPr>
              <w:t>Concentrated Solar Power</w:t>
            </w:r>
          </w:p>
        </w:tc>
        <w:tc>
          <w:tcPr>
            <w:tcW w:w="2033" w:type="dxa"/>
            <w:noWrap/>
            <w:hideMark/>
          </w:tcPr>
          <w:p w14:paraId="5E0828B8" w14:textId="77777777" w:rsidR="003C5CE0" w:rsidRPr="00DE33BB" w:rsidRDefault="003C5CE0">
            <w:pPr>
              <w:rPr>
                <w:rFonts w:cs="Times New Roman"/>
                <w:sz w:val="20"/>
                <w:szCs w:val="20"/>
              </w:rPr>
            </w:pPr>
            <w:r w:rsidRPr="00DE33BB">
              <w:rPr>
                <w:rFonts w:cs="Times New Roman"/>
                <w:sz w:val="20"/>
                <w:szCs w:val="20"/>
              </w:rPr>
              <w:t>30</w:t>
            </w:r>
          </w:p>
        </w:tc>
        <w:tc>
          <w:tcPr>
            <w:tcW w:w="990" w:type="dxa"/>
            <w:vMerge/>
            <w:hideMark/>
          </w:tcPr>
          <w:p w14:paraId="7A0F163F" w14:textId="77777777" w:rsidR="003C5CE0" w:rsidRPr="00DE33BB" w:rsidRDefault="003C5CE0">
            <w:pPr>
              <w:rPr>
                <w:rFonts w:cs="Times New Roman"/>
                <w:sz w:val="20"/>
                <w:szCs w:val="20"/>
              </w:rPr>
            </w:pPr>
          </w:p>
        </w:tc>
      </w:tr>
      <w:tr w:rsidR="003C5CE0" w:rsidRPr="003C5CE0" w14:paraId="5064B582" w14:textId="77777777" w:rsidTr="00DE33BB">
        <w:trPr>
          <w:trHeight w:val="196"/>
        </w:trPr>
        <w:tc>
          <w:tcPr>
            <w:tcW w:w="2557" w:type="dxa"/>
            <w:noWrap/>
            <w:hideMark/>
          </w:tcPr>
          <w:p w14:paraId="2B022C72" w14:textId="77777777" w:rsidR="003C5CE0" w:rsidRPr="00DE33BB" w:rsidRDefault="003C5CE0">
            <w:pPr>
              <w:rPr>
                <w:rFonts w:cs="Times New Roman"/>
                <w:sz w:val="20"/>
                <w:szCs w:val="20"/>
              </w:rPr>
            </w:pPr>
            <w:r w:rsidRPr="00DE33BB">
              <w:rPr>
                <w:rFonts w:cs="Times New Roman"/>
                <w:sz w:val="20"/>
                <w:szCs w:val="20"/>
              </w:rPr>
              <w:t>Distributed PV</w:t>
            </w:r>
          </w:p>
        </w:tc>
        <w:tc>
          <w:tcPr>
            <w:tcW w:w="2033" w:type="dxa"/>
            <w:noWrap/>
            <w:hideMark/>
          </w:tcPr>
          <w:p w14:paraId="0D6FD59A" w14:textId="77777777" w:rsidR="003C5CE0" w:rsidRPr="00DE33BB" w:rsidRDefault="003C5CE0">
            <w:pPr>
              <w:rPr>
                <w:rFonts w:cs="Times New Roman"/>
                <w:sz w:val="20"/>
                <w:szCs w:val="20"/>
              </w:rPr>
            </w:pPr>
            <w:r w:rsidRPr="00DE33BB">
              <w:rPr>
                <w:rFonts w:cs="Times New Roman"/>
                <w:sz w:val="20"/>
                <w:szCs w:val="20"/>
              </w:rPr>
              <w:t>40</w:t>
            </w:r>
          </w:p>
        </w:tc>
        <w:tc>
          <w:tcPr>
            <w:tcW w:w="990" w:type="dxa"/>
            <w:vMerge/>
            <w:hideMark/>
          </w:tcPr>
          <w:p w14:paraId="166233AA" w14:textId="77777777" w:rsidR="003C5CE0" w:rsidRPr="00DE33BB" w:rsidRDefault="003C5CE0">
            <w:pPr>
              <w:rPr>
                <w:rFonts w:cs="Times New Roman"/>
                <w:sz w:val="20"/>
                <w:szCs w:val="20"/>
              </w:rPr>
            </w:pPr>
          </w:p>
        </w:tc>
      </w:tr>
      <w:tr w:rsidR="003C5CE0" w:rsidRPr="003C5CE0" w14:paraId="7D3DE4F4" w14:textId="77777777" w:rsidTr="00DE33BB">
        <w:trPr>
          <w:trHeight w:val="196"/>
        </w:trPr>
        <w:tc>
          <w:tcPr>
            <w:tcW w:w="2557" w:type="dxa"/>
            <w:noWrap/>
            <w:hideMark/>
          </w:tcPr>
          <w:p w14:paraId="42941145" w14:textId="77777777" w:rsidR="003C5CE0" w:rsidRPr="00DE33BB" w:rsidRDefault="003C5CE0">
            <w:pPr>
              <w:rPr>
                <w:rFonts w:cs="Times New Roman"/>
                <w:sz w:val="20"/>
                <w:szCs w:val="20"/>
              </w:rPr>
            </w:pPr>
            <w:r w:rsidRPr="00DE33BB">
              <w:rPr>
                <w:rFonts w:cs="Times New Roman"/>
                <w:sz w:val="20"/>
                <w:szCs w:val="20"/>
              </w:rPr>
              <w:t>Gas Combined Cycle</w:t>
            </w:r>
          </w:p>
        </w:tc>
        <w:tc>
          <w:tcPr>
            <w:tcW w:w="2033" w:type="dxa"/>
            <w:noWrap/>
            <w:hideMark/>
          </w:tcPr>
          <w:p w14:paraId="45676420" w14:textId="53789747"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2A78F438" w14:textId="77777777" w:rsidR="003C5CE0" w:rsidRPr="00DE33BB" w:rsidRDefault="003C5CE0">
            <w:pPr>
              <w:rPr>
                <w:rFonts w:cs="Times New Roman"/>
                <w:sz w:val="20"/>
                <w:szCs w:val="20"/>
              </w:rPr>
            </w:pPr>
          </w:p>
        </w:tc>
      </w:tr>
      <w:tr w:rsidR="003C5CE0" w:rsidRPr="003C5CE0" w14:paraId="6EC06AC2" w14:textId="77777777" w:rsidTr="00DE33BB">
        <w:trPr>
          <w:trHeight w:val="196"/>
        </w:trPr>
        <w:tc>
          <w:tcPr>
            <w:tcW w:w="2557" w:type="dxa"/>
            <w:noWrap/>
            <w:hideMark/>
          </w:tcPr>
          <w:p w14:paraId="4A8551F6" w14:textId="77777777" w:rsidR="003C5CE0" w:rsidRPr="00DE33BB" w:rsidRDefault="003C5CE0">
            <w:pPr>
              <w:rPr>
                <w:rFonts w:cs="Times New Roman"/>
                <w:sz w:val="20"/>
                <w:szCs w:val="20"/>
              </w:rPr>
            </w:pPr>
            <w:r w:rsidRPr="00DE33BB">
              <w:rPr>
                <w:rFonts w:cs="Times New Roman"/>
                <w:sz w:val="20"/>
                <w:szCs w:val="20"/>
              </w:rPr>
              <w:t>Gas Combined Cycle w/CCS</w:t>
            </w:r>
          </w:p>
        </w:tc>
        <w:tc>
          <w:tcPr>
            <w:tcW w:w="2033" w:type="dxa"/>
            <w:noWrap/>
            <w:hideMark/>
          </w:tcPr>
          <w:p w14:paraId="77A624CD" w14:textId="3AE3ABD3"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3BDED5E4" w14:textId="77777777" w:rsidR="003C5CE0" w:rsidRPr="00DE33BB" w:rsidRDefault="003C5CE0">
            <w:pPr>
              <w:rPr>
                <w:rFonts w:cs="Times New Roman"/>
                <w:sz w:val="20"/>
                <w:szCs w:val="20"/>
              </w:rPr>
            </w:pPr>
          </w:p>
        </w:tc>
      </w:tr>
      <w:tr w:rsidR="003C5CE0" w:rsidRPr="003C5CE0" w14:paraId="2675252E" w14:textId="77777777" w:rsidTr="00DE33BB">
        <w:trPr>
          <w:trHeight w:val="196"/>
        </w:trPr>
        <w:tc>
          <w:tcPr>
            <w:tcW w:w="2557" w:type="dxa"/>
            <w:noWrap/>
            <w:hideMark/>
          </w:tcPr>
          <w:p w14:paraId="66CC99FF" w14:textId="77777777" w:rsidR="003C5CE0" w:rsidRPr="00DE33BB" w:rsidRDefault="003C5CE0">
            <w:pPr>
              <w:rPr>
                <w:rFonts w:cs="Times New Roman"/>
                <w:sz w:val="20"/>
                <w:szCs w:val="20"/>
              </w:rPr>
            </w:pPr>
            <w:r w:rsidRPr="00DE33BB">
              <w:rPr>
                <w:rFonts w:cs="Times New Roman"/>
                <w:sz w:val="20"/>
                <w:szCs w:val="20"/>
              </w:rPr>
              <w:t>Gas Combustion Turbine</w:t>
            </w:r>
          </w:p>
        </w:tc>
        <w:tc>
          <w:tcPr>
            <w:tcW w:w="2033" w:type="dxa"/>
            <w:noWrap/>
            <w:hideMark/>
          </w:tcPr>
          <w:p w14:paraId="523CBFDA" w14:textId="084CD058"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7F98DD77" w14:textId="77777777" w:rsidR="003C5CE0" w:rsidRPr="00DE33BB" w:rsidRDefault="003C5CE0">
            <w:pPr>
              <w:rPr>
                <w:rFonts w:cs="Times New Roman"/>
                <w:sz w:val="20"/>
                <w:szCs w:val="20"/>
              </w:rPr>
            </w:pPr>
          </w:p>
        </w:tc>
      </w:tr>
      <w:tr w:rsidR="003C5CE0" w:rsidRPr="003C5CE0" w14:paraId="6A68D7BB" w14:textId="77777777" w:rsidTr="00DE33BB">
        <w:trPr>
          <w:trHeight w:val="196"/>
        </w:trPr>
        <w:tc>
          <w:tcPr>
            <w:tcW w:w="2557" w:type="dxa"/>
            <w:noWrap/>
            <w:hideMark/>
          </w:tcPr>
          <w:p w14:paraId="77200E6E" w14:textId="77777777" w:rsidR="003C5CE0" w:rsidRPr="00DE33BB" w:rsidRDefault="003C5CE0">
            <w:pPr>
              <w:rPr>
                <w:rFonts w:cs="Times New Roman"/>
                <w:sz w:val="20"/>
                <w:szCs w:val="20"/>
              </w:rPr>
            </w:pPr>
            <w:r w:rsidRPr="00DE33BB">
              <w:rPr>
                <w:rFonts w:cs="Times New Roman"/>
                <w:sz w:val="20"/>
                <w:szCs w:val="20"/>
              </w:rPr>
              <w:t>Geothermal</w:t>
            </w:r>
          </w:p>
        </w:tc>
        <w:tc>
          <w:tcPr>
            <w:tcW w:w="2033" w:type="dxa"/>
            <w:noWrap/>
            <w:hideMark/>
          </w:tcPr>
          <w:p w14:paraId="23D67F0F" w14:textId="77777777" w:rsidR="003C5CE0" w:rsidRPr="00DE33BB" w:rsidRDefault="003C5CE0">
            <w:pPr>
              <w:rPr>
                <w:rFonts w:cs="Times New Roman"/>
                <w:sz w:val="20"/>
                <w:szCs w:val="20"/>
              </w:rPr>
            </w:pPr>
            <w:r w:rsidRPr="00DE33BB">
              <w:rPr>
                <w:rFonts w:cs="Times New Roman"/>
                <w:sz w:val="20"/>
                <w:szCs w:val="20"/>
              </w:rPr>
              <w:t>40</w:t>
            </w:r>
          </w:p>
        </w:tc>
        <w:tc>
          <w:tcPr>
            <w:tcW w:w="990" w:type="dxa"/>
            <w:vMerge/>
            <w:hideMark/>
          </w:tcPr>
          <w:p w14:paraId="76D527E8" w14:textId="77777777" w:rsidR="003C5CE0" w:rsidRPr="00DE33BB" w:rsidRDefault="003C5CE0">
            <w:pPr>
              <w:rPr>
                <w:rFonts w:cs="Times New Roman"/>
                <w:sz w:val="20"/>
                <w:szCs w:val="20"/>
              </w:rPr>
            </w:pPr>
          </w:p>
        </w:tc>
      </w:tr>
      <w:tr w:rsidR="003C5CE0" w:rsidRPr="003C5CE0" w14:paraId="5748A75D" w14:textId="77777777" w:rsidTr="00DE33BB">
        <w:trPr>
          <w:trHeight w:val="196"/>
        </w:trPr>
        <w:tc>
          <w:tcPr>
            <w:tcW w:w="2557" w:type="dxa"/>
            <w:noWrap/>
            <w:hideMark/>
          </w:tcPr>
          <w:p w14:paraId="532902DD" w14:textId="77777777" w:rsidR="003C5CE0" w:rsidRPr="00DE33BB" w:rsidRDefault="003C5CE0">
            <w:pPr>
              <w:rPr>
                <w:rFonts w:cs="Times New Roman"/>
                <w:sz w:val="20"/>
                <w:szCs w:val="20"/>
              </w:rPr>
            </w:pPr>
            <w:r w:rsidRPr="00DE33BB">
              <w:rPr>
                <w:rFonts w:cs="Times New Roman"/>
                <w:sz w:val="20"/>
                <w:szCs w:val="20"/>
              </w:rPr>
              <w:t>Hydropower</w:t>
            </w:r>
          </w:p>
        </w:tc>
        <w:tc>
          <w:tcPr>
            <w:tcW w:w="2033" w:type="dxa"/>
            <w:noWrap/>
            <w:hideMark/>
          </w:tcPr>
          <w:p w14:paraId="675FC1A2" w14:textId="77777777" w:rsidR="003C5CE0" w:rsidRPr="00DE33BB" w:rsidRDefault="003C5CE0">
            <w:pPr>
              <w:rPr>
                <w:rFonts w:cs="Times New Roman"/>
                <w:sz w:val="20"/>
                <w:szCs w:val="20"/>
              </w:rPr>
            </w:pPr>
            <w:r w:rsidRPr="00DE33BB">
              <w:rPr>
                <w:rFonts w:cs="Times New Roman"/>
                <w:sz w:val="20"/>
                <w:szCs w:val="20"/>
              </w:rPr>
              <w:t>5</w:t>
            </w:r>
          </w:p>
        </w:tc>
        <w:tc>
          <w:tcPr>
            <w:tcW w:w="990" w:type="dxa"/>
            <w:vMerge/>
            <w:hideMark/>
          </w:tcPr>
          <w:p w14:paraId="5F944C86" w14:textId="77777777" w:rsidR="003C5CE0" w:rsidRPr="00DE33BB" w:rsidRDefault="003C5CE0">
            <w:pPr>
              <w:rPr>
                <w:rFonts w:cs="Times New Roman"/>
                <w:sz w:val="20"/>
                <w:szCs w:val="20"/>
              </w:rPr>
            </w:pPr>
          </w:p>
        </w:tc>
      </w:tr>
      <w:tr w:rsidR="003C5CE0" w:rsidRPr="003C5CE0" w14:paraId="154CCD59" w14:textId="77777777" w:rsidTr="00DE33BB">
        <w:trPr>
          <w:trHeight w:val="196"/>
        </w:trPr>
        <w:tc>
          <w:tcPr>
            <w:tcW w:w="2557" w:type="dxa"/>
            <w:noWrap/>
            <w:hideMark/>
          </w:tcPr>
          <w:p w14:paraId="19499033" w14:textId="77777777" w:rsidR="003C5CE0" w:rsidRPr="00DE33BB" w:rsidRDefault="003C5CE0">
            <w:pPr>
              <w:rPr>
                <w:rFonts w:cs="Times New Roman"/>
                <w:sz w:val="20"/>
                <w:szCs w:val="20"/>
              </w:rPr>
            </w:pPr>
            <w:r w:rsidRPr="00DE33BB">
              <w:rPr>
                <w:rFonts w:cs="Times New Roman"/>
                <w:sz w:val="20"/>
                <w:szCs w:val="20"/>
              </w:rPr>
              <w:t>Nuclear</w:t>
            </w:r>
          </w:p>
        </w:tc>
        <w:tc>
          <w:tcPr>
            <w:tcW w:w="2033" w:type="dxa"/>
            <w:noWrap/>
            <w:hideMark/>
          </w:tcPr>
          <w:p w14:paraId="362DC035" w14:textId="25D09213"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14337644" w14:textId="77777777" w:rsidR="003C5CE0" w:rsidRPr="00DE33BB" w:rsidRDefault="003C5CE0">
            <w:pPr>
              <w:rPr>
                <w:rFonts w:cs="Times New Roman"/>
                <w:sz w:val="20"/>
                <w:szCs w:val="20"/>
              </w:rPr>
            </w:pPr>
          </w:p>
        </w:tc>
      </w:tr>
      <w:tr w:rsidR="003C5CE0" w:rsidRPr="003C5CE0" w14:paraId="6E7CB23B" w14:textId="77777777" w:rsidTr="00DE33BB">
        <w:trPr>
          <w:trHeight w:val="196"/>
        </w:trPr>
        <w:tc>
          <w:tcPr>
            <w:tcW w:w="2557" w:type="dxa"/>
            <w:noWrap/>
            <w:hideMark/>
          </w:tcPr>
          <w:p w14:paraId="3E6E7D1D" w14:textId="77777777" w:rsidR="003C5CE0" w:rsidRPr="00DE33BB" w:rsidRDefault="003C5CE0">
            <w:pPr>
              <w:rPr>
                <w:rFonts w:cs="Times New Roman"/>
                <w:sz w:val="20"/>
                <w:szCs w:val="20"/>
              </w:rPr>
            </w:pPr>
            <w:r w:rsidRPr="00DE33BB">
              <w:rPr>
                <w:rFonts w:cs="Times New Roman"/>
                <w:sz w:val="20"/>
                <w:szCs w:val="20"/>
              </w:rPr>
              <w:t>Oil-Gas-Steam</w:t>
            </w:r>
          </w:p>
        </w:tc>
        <w:tc>
          <w:tcPr>
            <w:tcW w:w="2033" w:type="dxa"/>
            <w:noWrap/>
            <w:hideMark/>
          </w:tcPr>
          <w:p w14:paraId="2FC29AB3" w14:textId="345005D5" w:rsidR="003C5CE0" w:rsidRPr="00DE33BB" w:rsidRDefault="003C5CE0">
            <w:pPr>
              <w:rPr>
                <w:rFonts w:cs="Times New Roman"/>
                <w:sz w:val="20"/>
                <w:szCs w:val="20"/>
              </w:rPr>
            </w:pPr>
            <w:r w:rsidRPr="00DE33BB">
              <w:rPr>
                <w:rFonts w:cs="Times New Roman"/>
                <w:sz w:val="20"/>
                <w:szCs w:val="20"/>
              </w:rPr>
              <w:t>0</w:t>
            </w:r>
            <w:r w:rsidR="00802387">
              <w:rPr>
                <w:rFonts w:cs="Times New Roman"/>
                <w:sz w:val="20"/>
                <w:szCs w:val="20"/>
              </w:rPr>
              <w:t>*</w:t>
            </w:r>
          </w:p>
        </w:tc>
        <w:tc>
          <w:tcPr>
            <w:tcW w:w="990" w:type="dxa"/>
            <w:vMerge/>
            <w:hideMark/>
          </w:tcPr>
          <w:p w14:paraId="57B5A4B6" w14:textId="77777777" w:rsidR="003C5CE0" w:rsidRPr="00DE33BB" w:rsidRDefault="003C5CE0">
            <w:pPr>
              <w:rPr>
                <w:rFonts w:cs="Times New Roman"/>
                <w:sz w:val="20"/>
                <w:szCs w:val="20"/>
              </w:rPr>
            </w:pPr>
          </w:p>
        </w:tc>
      </w:tr>
      <w:tr w:rsidR="003C5CE0" w:rsidRPr="003C5CE0" w14:paraId="477DDD1F" w14:textId="77777777" w:rsidTr="00DE33BB">
        <w:trPr>
          <w:trHeight w:val="196"/>
        </w:trPr>
        <w:tc>
          <w:tcPr>
            <w:tcW w:w="2557" w:type="dxa"/>
            <w:noWrap/>
            <w:hideMark/>
          </w:tcPr>
          <w:p w14:paraId="40CE72A7" w14:textId="77777777" w:rsidR="003C5CE0" w:rsidRPr="00DE33BB" w:rsidRDefault="003C5CE0">
            <w:pPr>
              <w:rPr>
                <w:rFonts w:cs="Times New Roman"/>
                <w:sz w:val="20"/>
                <w:szCs w:val="20"/>
              </w:rPr>
            </w:pPr>
            <w:r w:rsidRPr="00DE33BB">
              <w:rPr>
                <w:rFonts w:cs="Times New Roman"/>
                <w:sz w:val="20"/>
                <w:szCs w:val="20"/>
              </w:rPr>
              <w:lastRenderedPageBreak/>
              <w:t>Pumped Hydro Storage</w:t>
            </w:r>
          </w:p>
        </w:tc>
        <w:tc>
          <w:tcPr>
            <w:tcW w:w="2033" w:type="dxa"/>
            <w:noWrap/>
            <w:hideMark/>
          </w:tcPr>
          <w:p w14:paraId="4B1135D4" w14:textId="77777777" w:rsidR="003C5CE0" w:rsidRPr="00DE33BB" w:rsidRDefault="003C5CE0">
            <w:pPr>
              <w:rPr>
                <w:rFonts w:cs="Times New Roman"/>
                <w:sz w:val="20"/>
                <w:szCs w:val="20"/>
              </w:rPr>
            </w:pPr>
            <w:r w:rsidRPr="00DE33BB">
              <w:rPr>
                <w:rFonts w:cs="Times New Roman"/>
                <w:sz w:val="20"/>
                <w:szCs w:val="20"/>
              </w:rPr>
              <w:t>5</w:t>
            </w:r>
          </w:p>
        </w:tc>
        <w:tc>
          <w:tcPr>
            <w:tcW w:w="990" w:type="dxa"/>
            <w:vMerge/>
            <w:hideMark/>
          </w:tcPr>
          <w:p w14:paraId="6E4AD297" w14:textId="77777777" w:rsidR="003C5CE0" w:rsidRPr="00DE33BB" w:rsidRDefault="003C5CE0">
            <w:pPr>
              <w:rPr>
                <w:rFonts w:cs="Times New Roman"/>
                <w:sz w:val="20"/>
                <w:szCs w:val="20"/>
              </w:rPr>
            </w:pPr>
          </w:p>
        </w:tc>
      </w:tr>
      <w:tr w:rsidR="003C5CE0" w:rsidRPr="003C5CE0" w14:paraId="2B841497" w14:textId="77777777" w:rsidTr="00DE33BB">
        <w:trPr>
          <w:trHeight w:val="196"/>
        </w:trPr>
        <w:tc>
          <w:tcPr>
            <w:tcW w:w="2557" w:type="dxa"/>
            <w:noWrap/>
            <w:hideMark/>
          </w:tcPr>
          <w:p w14:paraId="4298C840" w14:textId="77777777" w:rsidR="003C5CE0" w:rsidRPr="00DE33BB" w:rsidRDefault="003C5CE0">
            <w:pPr>
              <w:rPr>
                <w:rFonts w:cs="Times New Roman"/>
                <w:sz w:val="20"/>
                <w:szCs w:val="20"/>
              </w:rPr>
            </w:pPr>
            <w:r w:rsidRPr="00DE33BB">
              <w:rPr>
                <w:rFonts w:cs="Times New Roman"/>
                <w:sz w:val="20"/>
                <w:szCs w:val="20"/>
              </w:rPr>
              <w:t>Utility-Scale PV</w:t>
            </w:r>
          </w:p>
        </w:tc>
        <w:tc>
          <w:tcPr>
            <w:tcW w:w="2033" w:type="dxa"/>
            <w:noWrap/>
            <w:hideMark/>
          </w:tcPr>
          <w:p w14:paraId="7A471EDB" w14:textId="77777777" w:rsidR="003C5CE0" w:rsidRPr="00DE33BB" w:rsidRDefault="003C5CE0">
            <w:pPr>
              <w:rPr>
                <w:rFonts w:cs="Times New Roman"/>
                <w:sz w:val="20"/>
                <w:szCs w:val="20"/>
              </w:rPr>
            </w:pPr>
            <w:r w:rsidRPr="00DE33BB">
              <w:rPr>
                <w:rFonts w:cs="Times New Roman"/>
                <w:sz w:val="20"/>
                <w:szCs w:val="20"/>
              </w:rPr>
              <w:t>40</w:t>
            </w:r>
          </w:p>
        </w:tc>
        <w:tc>
          <w:tcPr>
            <w:tcW w:w="990" w:type="dxa"/>
            <w:vMerge/>
            <w:hideMark/>
          </w:tcPr>
          <w:p w14:paraId="1577AF12" w14:textId="77777777" w:rsidR="003C5CE0" w:rsidRPr="00DE33BB" w:rsidRDefault="003C5CE0">
            <w:pPr>
              <w:rPr>
                <w:rFonts w:cs="Times New Roman"/>
                <w:sz w:val="20"/>
                <w:szCs w:val="20"/>
              </w:rPr>
            </w:pPr>
          </w:p>
        </w:tc>
      </w:tr>
      <w:tr w:rsidR="003C5CE0" w:rsidRPr="003C5CE0" w14:paraId="49F8CEC1" w14:textId="77777777" w:rsidTr="00DE33BB">
        <w:trPr>
          <w:trHeight w:val="196"/>
        </w:trPr>
        <w:tc>
          <w:tcPr>
            <w:tcW w:w="2557" w:type="dxa"/>
            <w:noWrap/>
            <w:hideMark/>
          </w:tcPr>
          <w:p w14:paraId="0516B089" w14:textId="77777777" w:rsidR="003C5CE0" w:rsidRPr="00DE33BB" w:rsidRDefault="003C5CE0">
            <w:pPr>
              <w:rPr>
                <w:rFonts w:cs="Times New Roman"/>
                <w:sz w:val="20"/>
                <w:szCs w:val="20"/>
              </w:rPr>
            </w:pPr>
            <w:r w:rsidRPr="00DE33BB">
              <w:rPr>
                <w:rFonts w:cs="Times New Roman"/>
                <w:sz w:val="20"/>
                <w:szCs w:val="20"/>
              </w:rPr>
              <w:t>Onshore Wind</w:t>
            </w:r>
          </w:p>
        </w:tc>
        <w:tc>
          <w:tcPr>
            <w:tcW w:w="2033" w:type="dxa"/>
            <w:noWrap/>
            <w:hideMark/>
          </w:tcPr>
          <w:p w14:paraId="527F3CC7" w14:textId="77777777" w:rsidR="003C5CE0" w:rsidRPr="00DE33BB" w:rsidRDefault="003C5CE0">
            <w:pPr>
              <w:rPr>
                <w:rFonts w:cs="Times New Roman"/>
                <w:sz w:val="20"/>
                <w:szCs w:val="20"/>
              </w:rPr>
            </w:pPr>
            <w:r w:rsidRPr="00DE33BB">
              <w:rPr>
                <w:rFonts w:cs="Times New Roman"/>
                <w:sz w:val="20"/>
                <w:szCs w:val="20"/>
              </w:rPr>
              <w:t>10</w:t>
            </w:r>
          </w:p>
        </w:tc>
        <w:tc>
          <w:tcPr>
            <w:tcW w:w="990" w:type="dxa"/>
            <w:vMerge/>
            <w:hideMark/>
          </w:tcPr>
          <w:p w14:paraId="764B834B" w14:textId="77777777" w:rsidR="003C5CE0" w:rsidRPr="00DE33BB" w:rsidRDefault="003C5CE0">
            <w:pPr>
              <w:rPr>
                <w:rFonts w:cs="Times New Roman"/>
                <w:sz w:val="20"/>
                <w:szCs w:val="20"/>
              </w:rPr>
            </w:pPr>
          </w:p>
        </w:tc>
      </w:tr>
      <w:tr w:rsidR="003C5CE0" w:rsidRPr="003C5CE0" w14:paraId="3D6065BE" w14:textId="77777777" w:rsidTr="00DE33BB">
        <w:trPr>
          <w:trHeight w:val="196"/>
        </w:trPr>
        <w:tc>
          <w:tcPr>
            <w:tcW w:w="2557" w:type="dxa"/>
            <w:noWrap/>
            <w:hideMark/>
          </w:tcPr>
          <w:p w14:paraId="69209B5A" w14:textId="77777777" w:rsidR="003C5CE0" w:rsidRPr="00DE33BB" w:rsidRDefault="003C5CE0">
            <w:pPr>
              <w:rPr>
                <w:rFonts w:cs="Times New Roman"/>
                <w:sz w:val="20"/>
                <w:szCs w:val="20"/>
              </w:rPr>
            </w:pPr>
            <w:r w:rsidRPr="00DE33BB">
              <w:rPr>
                <w:rFonts w:cs="Times New Roman"/>
                <w:sz w:val="20"/>
                <w:szCs w:val="20"/>
              </w:rPr>
              <w:t>Offshore Wind</w:t>
            </w:r>
          </w:p>
        </w:tc>
        <w:tc>
          <w:tcPr>
            <w:tcW w:w="2033" w:type="dxa"/>
            <w:noWrap/>
            <w:hideMark/>
          </w:tcPr>
          <w:p w14:paraId="22F4B259" w14:textId="77777777" w:rsidR="003C5CE0" w:rsidRPr="00DE33BB" w:rsidRDefault="003C5CE0">
            <w:pPr>
              <w:rPr>
                <w:rFonts w:cs="Times New Roman"/>
                <w:sz w:val="20"/>
                <w:szCs w:val="20"/>
              </w:rPr>
            </w:pPr>
            <w:r w:rsidRPr="00DE33BB">
              <w:rPr>
                <w:rFonts w:cs="Times New Roman"/>
                <w:sz w:val="20"/>
                <w:szCs w:val="20"/>
              </w:rPr>
              <w:t>10</w:t>
            </w:r>
          </w:p>
        </w:tc>
        <w:tc>
          <w:tcPr>
            <w:tcW w:w="990" w:type="dxa"/>
            <w:vMerge/>
            <w:hideMark/>
          </w:tcPr>
          <w:p w14:paraId="206AD454" w14:textId="77777777" w:rsidR="003C5CE0" w:rsidRPr="00DE33BB" w:rsidRDefault="003C5CE0">
            <w:pPr>
              <w:rPr>
                <w:rFonts w:cs="Times New Roman"/>
                <w:sz w:val="20"/>
                <w:szCs w:val="20"/>
              </w:rPr>
            </w:pPr>
          </w:p>
        </w:tc>
      </w:tr>
    </w:tbl>
    <w:p w14:paraId="334156E1" w14:textId="65A23DD5" w:rsidR="003C5CE0" w:rsidRDefault="00802387">
      <w:pPr>
        <w:rPr>
          <w:ins w:id="368" w:author="Justin Bracci" w:date="2023-09-09T16:00:00Z"/>
          <w:sz w:val="18"/>
          <w:szCs w:val="18"/>
        </w:rPr>
      </w:pPr>
      <w:r w:rsidRPr="00DB3C81">
        <w:rPr>
          <w:sz w:val="18"/>
          <w:szCs w:val="18"/>
        </w:rPr>
        <w:t>*</w:t>
      </w:r>
      <w:r w:rsidR="007A04F6">
        <w:rPr>
          <w:sz w:val="18"/>
          <w:szCs w:val="18"/>
        </w:rPr>
        <w:t xml:space="preserve"> </w:t>
      </w:r>
      <w:r w:rsidR="00AC0166">
        <w:rPr>
          <w:sz w:val="18"/>
          <w:szCs w:val="18"/>
        </w:rPr>
        <w:t>V</w:t>
      </w:r>
      <w:r w:rsidR="007A04F6">
        <w:rPr>
          <w:sz w:val="18"/>
          <w:szCs w:val="18"/>
        </w:rPr>
        <w:t xml:space="preserve">alues are </w:t>
      </w:r>
      <w:r w:rsidR="000A1011">
        <w:rPr>
          <w:sz w:val="18"/>
          <w:szCs w:val="18"/>
        </w:rPr>
        <w:t>close enough to zero to</w:t>
      </w:r>
      <w:r w:rsidR="007A22EC">
        <w:rPr>
          <w:sz w:val="18"/>
          <w:szCs w:val="18"/>
        </w:rPr>
        <w:t xml:space="preserve"> have a</w:t>
      </w:r>
      <w:r w:rsidR="00604CE4">
        <w:rPr>
          <w:sz w:val="18"/>
          <w:szCs w:val="18"/>
        </w:rPr>
        <w:t xml:space="preserve"> negligible</w:t>
      </w:r>
      <w:r w:rsidR="00434866">
        <w:rPr>
          <w:sz w:val="18"/>
          <w:szCs w:val="18"/>
        </w:rPr>
        <w:t xml:space="preserve"> impact on </w:t>
      </w:r>
      <w:r w:rsidR="007A22EC">
        <w:rPr>
          <w:sz w:val="18"/>
          <w:szCs w:val="18"/>
        </w:rPr>
        <w:t>results if included</w:t>
      </w:r>
    </w:p>
    <w:p w14:paraId="15BDF4A1" w14:textId="77777777" w:rsidR="00125FFF" w:rsidRDefault="00125FFF">
      <w:pPr>
        <w:rPr>
          <w:ins w:id="369" w:author="Justin Bracci" w:date="2023-09-09T16:00:00Z"/>
          <w:sz w:val="18"/>
          <w:szCs w:val="18"/>
        </w:rPr>
      </w:pPr>
    </w:p>
    <w:p w14:paraId="6F35F226" w14:textId="77777777" w:rsidR="00125FFF" w:rsidRDefault="00125FFF">
      <w:pPr>
        <w:rPr>
          <w:ins w:id="370" w:author="Justin Bracci" w:date="2023-09-09T16:00:00Z"/>
          <w:sz w:val="18"/>
          <w:szCs w:val="18"/>
        </w:rPr>
      </w:pPr>
    </w:p>
    <w:p w14:paraId="4B106AD3" w14:textId="77777777" w:rsidR="00125FFF" w:rsidRDefault="00125FFF">
      <w:pPr>
        <w:rPr>
          <w:ins w:id="371" w:author="Justin Bracci" w:date="2023-09-09T16:00:00Z"/>
          <w:sz w:val="18"/>
          <w:szCs w:val="18"/>
        </w:rPr>
      </w:pPr>
    </w:p>
    <w:p w14:paraId="046266B7" w14:textId="77777777" w:rsidR="00125FFF" w:rsidRDefault="00125FFF">
      <w:pPr>
        <w:rPr>
          <w:ins w:id="372" w:author="Justin Bracci" w:date="2023-09-09T16:00:00Z"/>
          <w:sz w:val="18"/>
          <w:szCs w:val="18"/>
        </w:rPr>
      </w:pPr>
    </w:p>
    <w:p w14:paraId="52F7B875" w14:textId="77777777" w:rsidR="00125FFF" w:rsidRDefault="00125FFF">
      <w:pPr>
        <w:rPr>
          <w:ins w:id="373" w:author="Justin Bracci" w:date="2023-09-09T16:00:00Z"/>
          <w:sz w:val="18"/>
          <w:szCs w:val="18"/>
        </w:rPr>
      </w:pPr>
    </w:p>
    <w:p w14:paraId="2CE0FA6A" w14:textId="77777777" w:rsidR="00125FFF" w:rsidRDefault="00125FFF">
      <w:pPr>
        <w:rPr>
          <w:ins w:id="374" w:author="Justin Bracci" w:date="2023-09-09T16:00:00Z"/>
          <w:sz w:val="18"/>
          <w:szCs w:val="18"/>
        </w:rPr>
      </w:pPr>
    </w:p>
    <w:p w14:paraId="7C275058" w14:textId="77777777" w:rsidR="00125FFF" w:rsidRDefault="00125FFF">
      <w:pPr>
        <w:rPr>
          <w:ins w:id="375" w:author="Justin Bracci" w:date="2023-09-09T16:00:00Z"/>
          <w:sz w:val="18"/>
          <w:szCs w:val="18"/>
        </w:rPr>
      </w:pPr>
    </w:p>
    <w:p w14:paraId="34FA7255" w14:textId="77777777" w:rsidR="00125FFF" w:rsidRDefault="00125FFF">
      <w:pPr>
        <w:rPr>
          <w:ins w:id="376" w:author="Justin Bracci" w:date="2023-09-09T16:00:00Z"/>
          <w:sz w:val="18"/>
          <w:szCs w:val="18"/>
        </w:rPr>
      </w:pPr>
    </w:p>
    <w:p w14:paraId="4AF7E318" w14:textId="77777777" w:rsidR="00125FFF" w:rsidRDefault="00125FFF">
      <w:pPr>
        <w:rPr>
          <w:ins w:id="377" w:author="Justin Bracci" w:date="2023-09-09T16:00:00Z"/>
          <w:sz w:val="18"/>
          <w:szCs w:val="18"/>
        </w:rPr>
      </w:pPr>
    </w:p>
    <w:p w14:paraId="6E0DAE96" w14:textId="77777777" w:rsidR="00125FFF" w:rsidRDefault="00125FFF">
      <w:pPr>
        <w:rPr>
          <w:ins w:id="378" w:author="Justin Bracci" w:date="2023-09-09T16:00:00Z"/>
          <w:sz w:val="18"/>
          <w:szCs w:val="18"/>
        </w:rPr>
      </w:pPr>
    </w:p>
    <w:p w14:paraId="759B5A2C" w14:textId="77777777" w:rsidR="00125FFF" w:rsidRDefault="00125FFF">
      <w:pPr>
        <w:rPr>
          <w:ins w:id="379" w:author="Justin Bracci" w:date="2023-09-09T16:00:00Z"/>
          <w:sz w:val="18"/>
          <w:szCs w:val="18"/>
        </w:rPr>
      </w:pPr>
    </w:p>
    <w:p w14:paraId="79E9B8C4" w14:textId="77777777" w:rsidR="00125FFF" w:rsidRDefault="00125FFF">
      <w:pPr>
        <w:rPr>
          <w:ins w:id="380" w:author="Justin Bracci" w:date="2023-09-09T16:00:00Z"/>
          <w:sz w:val="18"/>
          <w:szCs w:val="18"/>
        </w:rPr>
      </w:pPr>
    </w:p>
    <w:p w14:paraId="778B0B0A" w14:textId="77777777" w:rsidR="00125FFF" w:rsidRDefault="00125FFF">
      <w:pPr>
        <w:rPr>
          <w:ins w:id="381" w:author="Justin Bracci" w:date="2023-09-09T16:00:00Z"/>
          <w:sz w:val="18"/>
          <w:szCs w:val="18"/>
        </w:rPr>
      </w:pPr>
    </w:p>
    <w:p w14:paraId="5B51E02E" w14:textId="77777777" w:rsidR="00125FFF" w:rsidRDefault="00125FFF">
      <w:pPr>
        <w:rPr>
          <w:ins w:id="382" w:author="Justin Bracci" w:date="2023-09-09T16:00:00Z"/>
          <w:sz w:val="18"/>
          <w:szCs w:val="18"/>
        </w:rPr>
      </w:pPr>
    </w:p>
    <w:p w14:paraId="7D7DC8BE" w14:textId="77777777" w:rsidR="00125FFF" w:rsidRDefault="00125FFF">
      <w:pPr>
        <w:rPr>
          <w:ins w:id="383" w:author="Justin Bracci" w:date="2023-09-09T16:00:00Z"/>
          <w:sz w:val="18"/>
          <w:szCs w:val="18"/>
        </w:rPr>
      </w:pPr>
    </w:p>
    <w:p w14:paraId="35D00D93" w14:textId="77777777" w:rsidR="00125FFF" w:rsidRDefault="00125FFF">
      <w:pPr>
        <w:rPr>
          <w:ins w:id="384" w:author="Justin Bracci" w:date="2023-09-09T16:00:00Z"/>
          <w:sz w:val="18"/>
          <w:szCs w:val="18"/>
        </w:rPr>
      </w:pPr>
    </w:p>
    <w:p w14:paraId="6D36FC8F" w14:textId="77777777" w:rsidR="00125FFF" w:rsidRDefault="00125FFF">
      <w:pPr>
        <w:rPr>
          <w:ins w:id="385" w:author="Justin Bracci" w:date="2023-09-09T16:00:00Z"/>
          <w:sz w:val="18"/>
          <w:szCs w:val="18"/>
        </w:rPr>
      </w:pPr>
    </w:p>
    <w:p w14:paraId="273D491A" w14:textId="77777777" w:rsidR="00125FFF" w:rsidRDefault="00125FFF">
      <w:pPr>
        <w:rPr>
          <w:ins w:id="386" w:author="Justin Bracci" w:date="2023-09-09T16:00:00Z"/>
          <w:sz w:val="18"/>
          <w:szCs w:val="18"/>
        </w:rPr>
      </w:pPr>
    </w:p>
    <w:p w14:paraId="53677C1A" w14:textId="77777777" w:rsidR="00125FFF" w:rsidRDefault="00125FFF">
      <w:pPr>
        <w:rPr>
          <w:ins w:id="387" w:author="Justin Bracci" w:date="2023-09-09T16:00:00Z"/>
          <w:sz w:val="18"/>
          <w:szCs w:val="18"/>
        </w:rPr>
      </w:pPr>
    </w:p>
    <w:p w14:paraId="73089982" w14:textId="77777777" w:rsidR="00125FFF" w:rsidRDefault="00125FFF">
      <w:pPr>
        <w:rPr>
          <w:ins w:id="388" w:author="Justin Bracci" w:date="2023-09-09T16:00:00Z"/>
          <w:sz w:val="18"/>
          <w:szCs w:val="18"/>
        </w:rPr>
      </w:pPr>
    </w:p>
    <w:p w14:paraId="2BAEEE5F" w14:textId="77777777" w:rsidR="00125FFF" w:rsidRDefault="00125FFF">
      <w:pPr>
        <w:rPr>
          <w:ins w:id="389" w:author="Justin Bracci" w:date="2023-09-09T16:00:00Z"/>
          <w:sz w:val="18"/>
          <w:szCs w:val="18"/>
        </w:rPr>
      </w:pPr>
    </w:p>
    <w:p w14:paraId="566AEB27" w14:textId="77777777" w:rsidR="00125FFF" w:rsidRDefault="00125FFF">
      <w:pPr>
        <w:rPr>
          <w:ins w:id="390" w:author="Justin Bracci" w:date="2023-09-09T16:00:00Z"/>
          <w:sz w:val="18"/>
          <w:szCs w:val="18"/>
        </w:rPr>
      </w:pPr>
    </w:p>
    <w:p w14:paraId="1D2229C1" w14:textId="77777777" w:rsidR="00125FFF" w:rsidRDefault="00125FFF">
      <w:pPr>
        <w:rPr>
          <w:ins w:id="391" w:author="Justin Bracci" w:date="2023-09-09T16:00:00Z"/>
          <w:sz w:val="18"/>
          <w:szCs w:val="18"/>
        </w:rPr>
      </w:pPr>
    </w:p>
    <w:p w14:paraId="44AA1D1E" w14:textId="77777777" w:rsidR="00125FFF" w:rsidRDefault="00125FFF">
      <w:pPr>
        <w:rPr>
          <w:ins w:id="392" w:author="Justin Bracci" w:date="2023-09-09T16:00:00Z"/>
          <w:sz w:val="18"/>
          <w:szCs w:val="18"/>
        </w:rPr>
      </w:pPr>
    </w:p>
    <w:p w14:paraId="5F8C1363" w14:textId="77777777" w:rsidR="00125FFF" w:rsidRDefault="00125FFF">
      <w:pPr>
        <w:rPr>
          <w:ins w:id="393" w:author="Justin Bracci" w:date="2023-09-09T16:00:00Z"/>
          <w:sz w:val="18"/>
          <w:szCs w:val="18"/>
        </w:rPr>
      </w:pPr>
    </w:p>
    <w:p w14:paraId="0A04F2FF" w14:textId="77777777" w:rsidR="00125FFF" w:rsidRDefault="00125FFF">
      <w:pPr>
        <w:rPr>
          <w:ins w:id="394" w:author="Justin Bracci" w:date="2023-09-09T16:00:00Z"/>
          <w:sz w:val="18"/>
          <w:szCs w:val="18"/>
        </w:rPr>
      </w:pPr>
    </w:p>
    <w:p w14:paraId="4F8F9054" w14:textId="77777777" w:rsidR="00125FFF" w:rsidRDefault="00125FFF">
      <w:pPr>
        <w:rPr>
          <w:ins w:id="395" w:author="Justin Bracci" w:date="2023-09-09T16:00:00Z"/>
          <w:sz w:val="18"/>
          <w:szCs w:val="18"/>
        </w:rPr>
      </w:pPr>
    </w:p>
    <w:p w14:paraId="69FDB375" w14:textId="77777777" w:rsidR="00125FFF" w:rsidRDefault="00125FFF">
      <w:pPr>
        <w:rPr>
          <w:ins w:id="396" w:author="Justin Bracci" w:date="2023-09-09T16:00:00Z"/>
          <w:sz w:val="18"/>
          <w:szCs w:val="18"/>
        </w:rPr>
      </w:pPr>
    </w:p>
    <w:p w14:paraId="4D215295" w14:textId="77777777" w:rsidR="00125FFF" w:rsidRDefault="00125FFF">
      <w:pPr>
        <w:rPr>
          <w:ins w:id="397" w:author="Justin Bracci" w:date="2023-09-09T16:00:00Z"/>
          <w:sz w:val="18"/>
          <w:szCs w:val="18"/>
        </w:rPr>
      </w:pPr>
    </w:p>
    <w:p w14:paraId="4C63C298" w14:textId="77777777" w:rsidR="00125FFF" w:rsidRDefault="00125FFF"/>
    <w:p w14:paraId="6A70D234" w14:textId="06CE7853" w:rsidR="00F17649" w:rsidRDefault="00F17649" w:rsidP="006964FE">
      <w:pPr>
        <w:pStyle w:val="Heading2"/>
        <w:numPr>
          <w:ilvl w:val="0"/>
          <w:numId w:val="4"/>
        </w:numPr>
      </w:pPr>
      <w:bookmarkStart w:id="398" w:name="_Toc145167747"/>
      <w:r>
        <w:lastRenderedPageBreak/>
        <w:t>Fossil</w:t>
      </w:r>
      <w:r w:rsidRPr="001321C9">
        <w:t>-Based Hydrogen Production</w:t>
      </w:r>
      <w:r>
        <w:t xml:space="preserve"> Configuration and</w:t>
      </w:r>
      <w:r w:rsidRPr="001321C9">
        <w:t xml:space="preserve"> </w:t>
      </w:r>
      <w:r>
        <w:t>Data Table</w:t>
      </w:r>
      <w:r w:rsidR="00210A80">
        <w:t>s</w:t>
      </w:r>
      <w:bookmarkEnd w:id="398"/>
    </w:p>
    <w:p w14:paraId="0601D514" w14:textId="4A92B3DA" w:rsidR="00D76B7A" w:rsidRPr="006B207C" w:rsidRDefault="00D76B7A" w:rsidP="00D76B7A">
      <w:r>
        <w:t>This section contains data tables of the primary inputs used to develop the fossil-based production model results. In addition to next-decade technology, Table S.</w:t>
      </w:r>
      <w:r w:rsidR="0013190C">
        <w:t>4</w:t>
      </w:r>
      <w:r>
        <w:t xml:space="preserve"> also contains input data </w:t>
      </w:r>
      <w:r w:rsidR="00F81923">
        <w:t xml:space="preserve">that changes </w:t>
      </w:r>
      <w:r w:rsidR="00014C26">
        <w:t>with</w:t>
      </w:r>
      <w:r>
        <w:t xml:space="preserve"> current and mid-century technology assumptions.</w:t>
      </w:r>
      <w:r w:rsidR="001A3728">
        <w:t xml:space="preserve"> </w:t>
      </w:r>
      <w:r w:rsidR="002D1BAD">
        <w:t xml:space="preserve">Cost data are drawn from sources with values in 2017 through 2021 dollars. We assume our results are in 2020 dollars without harmonizing input costs </w:t>
      </w:r>
      <w:r w:rsidR="006F4DE1">
        <w:t xml:space="preserve">as </w:t>
      </w:r>
      <w:r w:rsidR="002D1BAD">
        <w:t xml:space="preserve">they are all plus-or-minus 5% of the 2020 dollar value </w:t>
      </w:r>
      <w:r w:rsidR="002D1BAD">
        <w:fldChar w:fldCharType="begin" w:fldLock="1"/>
      </w:r>
      <w:r w:rsidR="000E5616">
        <w:instrText>ADDIN CSL_CITATION {"citationItems":[{"id":"ITEM-1","itemData":{"URL":"https://www.bls.gov/data/inflation_calculator.htm","author":[{"dropping-particle":"","family":"U.S. Bureau of Labor Statistics","given":"","non-dropping-particle":"","parse-names":false,"suffix":""}],"id":"ITEM-1","issued":{"date-parts":[["2023"]]},"title":"CPI Inflation Calculator","type":"webpage"},"uris":["http://www.mendeley.com/documents/?uuid=124040c4-d226-418b-8574-5bee3f041e9c"]}],"mendeley":{"formattedCitation":"[1]","plainTextFormattedCitation":"[1]","previouslyFormattedCitation":"[1]"},"properties":{"noteIndex":0},"schema":"https://github.com/citation-style-language/schema/raw/master/csl-citation.json"}</w:instrText>
      </w:r>
      <w:r w:rsidR="002D1BAD">
        <w:fldChar w:fldCharType="separate"/>
      </w:r>
      <w:r w:rsidR="002D1BAD" w:rsidRPr="00665B5F">
        <w:rPr>
          <w:noProof/>
        </w:rPr>
        <w:t>[1]</w:t>
      </w:r>
      <w:r w:rsidR="002D1BAD">
        <w:fldChar w:fldCharType="end"/>
      </w:r>
      <w:r w:rsidR="002D1BAD">
        <w:t>.</w:t>
      </w:r>
    </w:p>
    <w:p w14:paraId="1B6738DD" w14:textId="388A7B21" w:rsidR="00F17649" w:rsidRPr="00CE573E" w:rsidRDefault="00F17649" w:rsidP="00F17649">
      <w:pPr>
        <w:pStyle w:val="Caption"/>
        <w:keepNext/>
        <w:spacing w:after="0"/>
      </w:pPr>
      <w:bookmarkStart w:id="399" w:name="_Toc145167264"/>
      <w:r>
        <w:t>Table S.</w:t>
      </w:r>
      <w:fldSimple w:instr=" SEQ Table \* ARABIC ">
        <w:r w:rsidR="00DE33BB">
          <w:rPr>
            <w:noProof/>
          </w:rPr>
          <w:t>3</w:t>
        </w:r>
      </w:fldSimple>
      <w:r>
        <w:t>: Fossil-based hydrogen production model input parameters. (1) Refers to an SMR with process CO</w:t>
      </w:r>
      <w:r>
        <w:rPr>
          <w:vertAlign w:val="subscript"/>
        </w:rPr>
        <w:t>2</w:t>
      </w:r>
      <w:r>
        <w:t xml:space="preserve"> capture. (2) Refers to an SMR with process and flue gas CO</w:t>
      </w:r>
      <w:r>
        <w:rPr>
          <w:vertAlign w:val="subscript"/>
        </w:rPr>
        <w:t>2</w:t>
      </w:r>
      <w:r>
        <w:t xml:space="preserve"> capture. (3) Refers to an ATR with process CO</w:t>
      </w:r>
      <w:r>
        <w:rPr>
          <w:vertAlign w:val="subscript"/>
        </w:rPr>
        <w:t>2</w:t>
      </w:r>
      <w:r>
        <w:t xml:space="preserve"> capture</w:t>
      </w:r>
      <w:bookmarkEnd w:id="399"/>
    </w:p>
    <w:tbl>
      <w:tblPr>
        <w:tblStyle w:val="TableGrid"/>
        <w:tblW w:w="0" w:type="auto"/>
        <w:tblLook w:val="04A0" w:firstRow="1" w:lastRow="0" w:firstColumn="1" w:lastColumn="0" w:noHBand="0" w:noVBand="1"/>
      </w:tblPr>
      <w:tblGrid>
        <w:gridCol w:w="2483"/>
        <w:gridCol w:w="842"/>
        <w:gridCol w:w="898"/>
        <w:gridCol w:w="974"/>
        <w:gridCol w:w="974"/>
        <w:gridCol w:w="2121"/>
        <w:gridCol w:w="1058"/>
      </w:tblGrid>
      <w:tr w:rsidR="00F17649" w:rsidRPr="00BE4873" w14:paraId="5174B8FB" w14:textId="77777777" w:rsidTr="0069225C">
        <w:trPr>
          <w:trHeight w:val="290"/>
        </w:trPr>
        <w:tc>
          <w:tcPr>
            <w:tcW w:w="2483" w:type="dxa"/>
            <w:vMerge w:val="restart"/>
            <w:noWrap/>
            <w:hideMark/>
          </w:tcPr>
          <w:p w14:paraId="61FD4974" w14:textId="77777777" w:rsidR="00F17649" w:rsidRPr="00BE4873" w:rsidRDefault="00F17649" w:rsidP="0069225C">
            <w:pPr>
              <w:rPr>
                <w:rFonts w:cstheme="minorHAnsi"/>
                <w:sz w:val="20"/>
                <w:szCs w:val="20"/>
              </w:rPr>
            </w:pPr>
            <w:r w:rsidRPr="00BE4873">
              <w:rPr>
                <w:rFonts w:cstheme="minorHAnsi"/>
                <w:sz w:val="20"/>
                <w:szCs w:val="20"/>
              </w:rPr>
              <w:t>Input Parameters</w:t>
            </w:r>
          </w:p>
        </w:tc>
        <w:tc>
          <w:tcPr>
            <w:tcW w:w="3688" w:type="dxa"/>
            <w:gridSpan w:val="4"/>
            <w:noWrap/>
            <w:hideMark/>
          </w:tcPr>
          <w:p w14:paraId="4CF7D8CE" w14:textId="77777777" w:rsidR="00F17649" w:rsidRPr="00BE4873" w:rsidRDefault="00F17649" w:rsidP="0069225C">
            <w:pPr>
              <w:rPr>
                <w:rFonts w:cstheme="minorHAnsi"/>
                <w:sz w:val="20"/>
                <w:szCs w:val="20"/>
              </w:rPr>
            </w:pPr>
            <w:r w:rsidRPr="00BE4873">
              <w:rPr>
                <w:rFonts w:cstheme="minorHAnsi"/>
                <w:sz w:val="20"/>
                <w:szCs w:val="20"/>
              </w:rPr>
              <w:t>Production Method</w:t>
            </w:r>
          </w:p>
        </w:tc>
        <w:tc>
          <w:tcPr>
            <w:tcW w:w="2121" w:type="dxa"/>
            <w:vMerge w:val="restart"/>
            <w:noWrap/>
            <w:hideMark/>
          </w:tcPr>
          <w:p w14:paraId="5B4545BA" w14:textId="77777777" w:rsidR="00F17649" w:rsidRPr="00BE4873" w:rsidRDefault="00F17649" w:rsidP="0069225C">
            <w:pPr>
              <w:rPr>
                <w:rFonts w:cstheme="minorHAnsi"/>
                <w:sz w:val="20"/>
                <w:szCs w:val="20"/>
              </w:rPr>
            </w:pPr>
            <w:r w:rsidRPr="00BE4873">
              <w:rPr>
                <w:rFonts w:cstheme="minorHAnsi"/>
                <w:sz w:val="20"/>
                <w:szCs w:val="20"/>
              </w:rPr>
              <w:t>Units</w:t>
            </w:r>
          </w:p>
        </w:tc>
        <w:tc>
          <w:tcPr>
            <w:tcW w:w="1058" w:type="dxa"/>
            <w:vMerge w:val="restart"/>
            <w:noWrap/>
            <w:hideMark/>
          </w:tcPr>
          <w:p w14:paraId="0B90EA2F" w14:textId="77777777" w:rsidR="00F17649" w:rsidRPr="00BE4873" w:rsidRDefault="00F17649" w:rsidP="0069225C">
            <w:pPr>
              <w:rPr>
                <w:rFonts w:cstheme="minorHAnsi"/>
                <w:sz w:val="20"/>
                <w:szCs w:val="20"/>
              </w:rPr>
            </w:pPr>
            <w:r w:rsidRPr="00BE4873">
              <w:rPr>
                <w:rFonts w:cstheme="minorHAnsi"/>
                <w:sz w:val="20"/>
                <w:szCs w:val="20"/>
              </w:rPr>
              <w:t>Source</w:t>
            </w:r>
          </w:p>
        </w:tc>
      </w:tr>
      <w:tr w:rsidR="00F17649" w:rsidRPr="00BE4873" w14:paraId="124D2B86" w14:textId="77777777" w:rsidTr="0069225C">
        <w:trPr>
          <w:trHeight w:val="290"/>
        </w:trPr>
        <w:tc>
          <w:tcPr>
            <w:tcW w:w="2483" w:type="dxa"/>
            <w:vMerge/>
            <w:hideMark/>
          </w:tcPr>
          <w:p w14:paraId="05E95FF6" w14:textId="77777777" w:rsidR="00F17649" w:rsidRPr="00BE4873" w:rsidRDefault="00F17649" w:rsidP="0069225C">
            <w:pPr>
              <w:rPr>
                <w:rFonts w:cstheme="minorHAnsi"/>
                <w:sz w:val="20"/>
                <w:szCs w:val="20"/>
              </w:rPr>
            </w:pPr>
          </w:p>
        </w:tc>
        <w:tc>
          <w:tcPr>
            <w:tcW w:w="842" w:type="dxa"/>
            <w:noWrap/>
            <w:hideMark/>
          </w:tcPr>
          <w:p w14:paraId="65130D9F" w14:textId="77777777" w:rsidR="00F17649" w:rsidRPr="00BE4873" w:rsidRDefault="00F17649" w:rsidP="0069225C">
            <w:pPr>
              <w:rPr>
                <w:rFonts w:cstheme="minorHAnsi"/>
                <w:sz w:val="20"/>
                <w:szCs w:val="20"/>
              </w:rPr>
            </w:pPr>
            <w:r w:rsidRPr="00BE4873">
              <w:rPr>
                <w:rFonts w:cstheme="minorHAnsi"/>
                <w:sz w:val="20"/>
                <w:szCs w:val="20"/>
              </w:rPr>
              <w:t>SMR</w:t>
            </w:r>
          </w:p>
        </w:tc>
        <w:tc>
          <w:tcPr>
            <w:tcW w:w="898" w:type="dxa"/>
            <w:noWrap/>
            <w:hideMark/>
          </w:tcPr>
          <w:p w14:paraId="26FE81E0" w14:textId="77777777" w:rsidR="00F17649" w:rsidRPr="00BE4873" w:rsidRDefault="00F17649" w:rsidP="0069225C">
            <w:pPr>
              <w:rPr>
                <w:rFonts w:cstheme="minorHAnsi"/>
                <w:sz w:val="20"/>
                <w:szCs w:val="20"/>
              </w:rPr>
            </w:pPr>
            <w:r w:rsidRPr="00BE4873">
              <w:rPr>
                <w:rFonts w:cstheme="minorHAnsi"/>
                <w:sz w:val="20"/>
                <w:szCs w:val="20"/>
              </w:rPr>
              <w:t>SMR-CCS (1)</w:t>
            </w:r>
          </w:p>
        </w:tc>
        <w:tc>
          <w:tcPr>
            <w:tcW w:w="974" w:type="dxa"/>
            <w:noWrap/>
            <w:hideMark/>
          </w:tcPr>
          <w:p w14:paraId="0CC9448C" w14:textId="77777777" w:rsidR="00F17649" w:rsidRPr="00BE4873" w:rsidRDefault="00F17649" w:rsidP="0069225C">
            <w:pPr>
              <w:rPr>
                <w:rFonts w:cstheme="minorHAnsi"/>
                <w:sz w:val="20"/>
                <w:szCs w:val="20"/>
              </w:rPr>
            </w:pPr>
            <w:r w:rsidRPr="00BE4873">
              <w:rPr>
                <w:rFonts w:cstheme="minorHAnsi"/>
                <w:sz w:val="20"/>
                <w:szCs w:val="20"/>
              </w:rPr>
              <w:t>SMR-CCS (2)</w:t>
            </w:r>
          </w:p>
        </w:tc>
        <w:tc>
          <w:tcPr>
            <w:tcW w:w="974" w:type="dxa"/>
            <w:noWrap/>
            <w:hideMark/>
          </w:tcPr>
          <w:p w14:paraId="20575DFE" w14:textId="77777777" w:rsidR="00F17649" w:rsidRPr="00BE4873" w:rsidRDefault="00F17649" w:rsidP="0069225C">
            <w:pPr>
              <w:rPr>
                <w:rFonts w:cstheme="minorHAnsi"/>
                <w:sz w:val="20"/>
                <w:szCs w:val="20"/>
              </w:rPr>
            </w:pPr>
            <w:r w:rsidRPr="00BE4873">
              <w:rPr>
                <w:rFonts w:cstheme="minorHAnsi"/>
                <w:sz w:val="20"/>
                <w:szCs w:val="20"/>
              </w:rPr>
              <w:t>ATR-CCS</w:t>
            </w:r>
            <w:r>
              <w:rPr>
                <w:rFonts w:cstheme="minorHAnsi"/>
                <w:sz w:val="20"/>
                <w:szCs w:val="20"/>
              </w:rPr>
              <w:t xml:space="preserve"> (3)</w:t>
            </w:r>
          </w:p>
        </w:tc>
        <w:tc>
          <w:tcPr>
            <w:tcW w:w="2121" w:type="dxa"/>
            <w:vMerge/>
            <w:hideMark/>
          </w:tcPr>
          <w:p w14:paraId="52BD966A" w14:textId="77777777" w:rsidR="00F17649" w:rsidRPr="00BE4873" w:rsidRDefault="00F17649" w:rsidP="0069225C">
            <w:pPr>
              <w:rPr>
                <w:rFonts w:cstheme="minorHAnsi"/>
                <w:sz w:val="20"/>
                <w:szCs w:val="20"/>
              </w:rPr>
            </w:pPr>
          </w:p>
        </w:tc>
        <w:tc>
          <w:tcPr>
            <w:tcW w:w="1058" w:type="dxa"/>
            <w:vMerge/>
            <w:hideMark/>
          </w:tcPr>
          <w:p w14:paraId="4E4042BD" w14:textId="77777777" w:rsidR="00F17649" w:rsidRPr="00BE4873" w:rsidRDefault="00F17649" w:rsidP="0069225C">
            <w:pPr>
              <w:rPr>
                <w:rFonts w:cstheme="minorHAnsi"/>
                <w:sz w:val="20"/>
                <w:szCs w:val="20"/>
              </w:rPr>
            </w:pPr>
          </w:p>
        </w:tc>
      </w:tr>
      <w:tr w:rsidR="00F17649" w:rsidRPr="00BE4873" w14:paraId="4BDC1F61" w14:textId="77777777" w:rsidTr="0069225C">
        <w:trPr>
          <w:trHeight w:val="290"/>
        </w:trPr>
        <w:tc>
          <w:tcPr>
            <w:tcW w:w="2483" w:type="dxa"/>
            <w:noWrap/>
            <w:hideMark/>
          </w:tcPr>
          <w:p w14:paraId="358B6582" w14:textId="77777777" w:rsidR="00F17649" w:rsidRPr="00BE4873" w:rsidRDefault="00F17649" w:rsidP="0069225C">
            <w:pPr>
              <w:rPr>
                <w:rFonts w:cstheme="minorHAnsi"/>
                <w:sz w:val="20"/>
                <w:szCs w:val="20"/>
              </w:rPr>
            </w:pPr>
            <w:r w:rsidRPr="00BE4873">
              <w:rPr>
                <w:rFonts w:cstheme="minorHAnsi"/>
                <w:sz w:val="20"/>
                <w:szCs w:val="20"/>
              </w:rPr>
              <w:t>Capacity Factor</w:t>
            </w:r>
          </w:p>
        </w:tc>
        <w:tc>
          <w:tcPr>
            <w:tcW w:w="842" w:type="dxa"/>
            <w:noWrap/>
            <w:hideMark/>
          </w:tcPr>
          <w:p w14:paraId="3FC1FE0C" w14:textId="77777777" w:rsidR="00F17649" w:rsidRPr="00BE4873" w:rsidRDefault="00F17649" w:rsidP="0069225C">
            <w:pPr>
              <w:rPr>
                <w:rFonts w:cstheme="minorHAnsi"/>
                <w:sz w:val="20"/>
                <w:szCs w:val="20"/>
              </w:rPr>
            </w:pPr>
            <w:r w:rsidRPr="00BE4873">
              <w:rPr>
                <w:rFonts w:cstheme="minorHAnsi"/>
                <w:sz w:val="20"/>
                <w:szCs w:val="20"/>
              </w:rPr>
              <w:t>90%</w:t>
            </w:r>
          </w:p>
        </w:tc>
        <w:tc>
          <w:tcPr>
            <w:tcW w:w="898" w:type="dxa"/>
            <w:noWrap/>
            <w:hideMark/>
          </w:tcPr>
          <w:p w14:paraId="103BF9B0" w14:textId="77777777" w:rsidR="00F17649" w:rsidRPr="00BE4873" w:rsidRDefault="00F17649" w:rsidP="0069225C">
            <w:pPr>
              <w:rPr>
                <w:rFonts w:cstheme="minorHAnsi"/>
                <w:sz w:val="20"/>
                <w:szCs w:val="20"/>
              </w:rPr>
            </w:pPr>
            <w:r w:rsidRPr="00BE4873">
              <w:rPr>
                <w:rFonts w:cstheme="minorHAnsi"/>
                <w:sz w:val="20"/>
                <w:szCs w:val="20"/>
              </w:rPr>
              <w:t>90%</w:t>
            </w:r>
          </w:p>
        </w:tc>
        <w:tc>
          <w:tcPr>
            <w:tcW w:w="974" w:type="dxa"/>
            <w:noWrap/>
            <w:hideMark/>
          </w:tcPr>
          <w:p w14:paraId="67E69AEB" w14:textId="77777777" w:rsidR="00F17649" w:rsidRPr="00BE4873" w:rsidRDefault="00F17649" w:rsidP="0069225C">
            <w:pPr>
              <w:rPr>
                <w:rFonts w:cstheme="minorHAnsi"/>
                <w:sz w:val="20"/>
                <w:szCs w:val="20"/>
              </w:rPr>
            </w:pPr>
            <w:r w:rsidRPr="00BE4873">
              <w:rPr>
                <w:rFonts w:cstheme="minorHAnsi"/>
                <w:sz w:val="20"/>
                <w:szCs w:val="20"/>
              </w:rPr>
              <w:t>90%</w:t>
            </w:r>
          </w:p>
        </w:tc>
        <w:tc>
          <w:tcPr>
            <w:tcW w:w="974" w:type="dxa"/>
            <w:noWrap/>
            <w:hideMark/>
          </w:tcPr>
          <w:p w14:paraId="14D21C3D" w14:textId="77777777" w:rsidR="00F17649" w:rsidRPr="00BE4873" w:rsidRDefault="00F17649" w:rsidP="0069225C">
            <w:pPr>
              <w:rPr>
                <w:rFonts w:cstheme="minorHAnsi"/>
                <w:sz w:val="20"/>
                <w:szCs w:val="20"/>
              </w:rPr>
            </w:pPr>
            <w:r w:rsidRPr="00BE4873">
              <w:rPr>
                <w:rFonts w:cstheme="minorHAnsi"/>
                <w:sz w:val="20"/>
                <w:szCs w:val="20"/>
              </w:rPr>
              <w:t>90%</w:t>
            </w:r>
          </w:p>
        </w:tc>
        <w:tc>
          <w:tcPr>
            <w:tcW w:w="2121" w:type="dxa"/>
            <w:noWrap/>
            <w:hideMark/>
          </w:tcPr>
          <w:p w14:paraId="5B921518" w14:textId="77777777" w:rsidR="00F17649" w:rsidRPr="00BE4873" w:rsidRDefault="00F17649" w:rsidP="0069225C">
            <w:pPr>
              <w:rPr>
                <w:rFonts w:cstheme="minorHAnsi"/>
                <w:sz w:val="20"/>
                <w:szCs w:val="20"/>
              </w:rPr>
            </w:pPr>
            <w:r w:rsidRPr="00BE4873">
              <w:rPr>
                <w:rFonts w:cstheme="minorHAnsi"/>
                <w:sz w:val="20"/>
                <w:szCs w:val="20"/>
              </w:rPr>
              <w:t>N/A</w:t>
            </w:r>
          </w:p>
        </w:tc>
        <w:tc>
          <w:tcPr>
            <w:tcW w:w="1058" w:type="dxa"/>
            <w:noWrap/>
            <w:hideMark/>
          </w:tcPr>
          <w:p w14:paraId="0E4017C2" w14:textId="3E7FACE9"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07E841F" w14:textId="77777777" w:rsidTr="0069225C">
        <w:trPr>
          <w:trHeight w:val="290"/>
        </w:trPr>
        <w:tc>
          <w:tcPr>
            <w:tcW w:w="2483" w:type="dxa"/>
            <w:noWrap/>
            <w:hideMark/>
          </w:tcPr>
          <w:p w14:paraId="56ACA507" w14:textId="77777777" w:rsidR="00F17649" w:rsidRPr="00BE4873" w:rsidRDefault="00F17649" w:rsidP="0069225C">
            <w:pPr>
              <w:rPr>
                <w:rFonts w:cstheme="minorHAnsi"/>
                <w:sz w:val="20"/>
                <w:szCs w:val="20"/>
              </w:rPr>
            </w:pPr>
            <w:r w:rsidRPr="00BE4873">
              <w:rPr>
                <w:rFonts w:cstheme="minorHAnsi"/>
                <w:sz w:val="20"/>
                <w:szCs w:val="20"/>
              </w:rPr>
              <w:t>CO</w:t>
            </w:r>
            <w:r>
              <w:rPr>
                <w:rFonts w:cstheme="minorHAnsi"/>
                <w:sz w:val="20"/>
                <w:szCs w:val="20"/>
                <w:vertAlign w:val="subscript"/>
              </w:rPr>
              <w:t>2</w:t>
            </w:r>
            <w:r w:rsidRPr="00BE4873">
              <w:rPr>
                <w:rFonts w:cstheme="minorHAnsi"/>
                <w:sz w:val="20"/>
                <w:szCs w:val="20"/>
              </w:rPr>
              <w:t xml:space="preserve"> Capture Percent</w:t>
            </w:r>
          </w:p>
        </w:tc>
        <w:tc>
          <w:tcPr>
            <w:tcW w:w="842" w:type="dxa"/>
            <w:noWrap/>
            <w:hideMark/>
          </w:tcPr>
          <w:p w14:paraId="3843E0C0"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1F11EC1C" w14:textId="77777777" w:rsidR="00F17649" w:rsidRPr="00BE4873" w:rsidRDefault="00F17649" w:rsidP="0069225C">
            <w:pPr>
              <w:rPr>
                <w:rFonts w:cstheme="minorHAnsi"/>
                <w:sz w:val="20"/>
                <w:szCs w:val="20"/>
              </w:rPr>
            </w:pPr>
            <w:r w:rsidRPr="00BE4873">
              <w:rPr>
                <w:rFonts w:cstheme="minorHAnsi"/>
                <w:sz w:val="20"/>
                <w:szCs w:val="20"/>
              </w:rPr>
              <w:t>56%</w:t>
            </w:r>
          </w:p>
        </w:tc>
        <w:tc>
          <w:tcPr>
            <w:tcW w:w="974" w:type="dxa"/>
            <w:noWrap/>
            <w:hideMark/>
          </w:tcPr>
          <w:p w14:paraId="0D9BB728" w14:textId="77777777" w:rsidR="00F17649" w:rsidRPr="00BE4873" w:rsidRDefault="00F17649" w:rsidP="0069225C">
            <w:pPr>
              <w:rPr>
                <w:rFonts w:cstheme="minorHAnsi"/>
                <w:sz w:val="20"/>
                <w:szCs w:val="20"/>
              </w:rPr>
            </w:pPr>
            <w:r w:rsidRPr="00BE4873">
              <w:rPr>
                <w:rFonts w:cstheme="minorHAnsi"/>
                <w:sz w:val="20"/>
                <w:szCs w:val="20"/>
              </w:rPr>
              <w:t>96%</w:t>
            </w:r>
          </w:p>
        </w:tc>
        <w:tc>
          <w:tcPr>
            <w:tcW w:w="974" w:type="dxa"/>
            <w:noWrap/>
            <w:hideMark/>
          </w:tcPr>
          <w:p w14:paraId="29CE29DD" w14:textId="77777777" w:rsidR="00F17649" w:rsidRPr="00BE4873" w:rsidRDefault="00F17649" w:rsidP="0069225C">
            <w:pPr>
              <w:rPr>
                <w:rFonts w:cstheme="minorHAnsi"/>
                <w:sz w:val="20"/>
                <w:szCs w:val="20"/>
              </w:rPr>
            </w:pPr>
            <w:r w:rsidRPr="00BE4873">
              <w:rPr>
                <w:rFonts w:cstheme="minorHAnsi"/>
                <w:sz w:val="20"/>
                <w:szCs w:val="20"/>
              </w:rPr>
              <w:t>95%</w:t>
            </w:r>
          </w:p>
        </w:tc>
        <w:tc>
          <w:tcPr>
            <w:tcW w:w="2121" w:type="dxa"/>
            <w:noWrap/>
            <w:hideMark/>
          </w:tcPr>
          <w:p w14:paraId="6528BCD4" w14:textId="77777777" w:rsidR="00F17649" w:rsidRPr="00BE4873" w:rsidRDefault="00F17649" w:rsidP="0069225C">
            <w:pPr>
              <w:rPr>
                <w:rFonts w:cstheme="minorHAnsi"/>
                <w:sz w:val="20"/>
                <w:szCs w:val="20"/>
              </w:rPr>
            </w:pPr>
            <w:r w:rsidRPr="00BE4873">
              <w:rPr>
                <w:rFonts w:cstheme="minorHAnsi"/>
                <w:sz w:val="20"/>
                <w:szCs w:val="20"/>
              </w:rPr>
              <w:t>%</w:t>
            </w:r>
          </w:p>
        </w:tc>
        <w:tc>
          <w:tcPr>
            <w:tcW w:w="1058" w:type="dxa"/>
            <w:noWrap/>
            <w:hideMark/>
          </w:tcPr>
          <w:p w14:paraId="66E0FE09" w14:textId="0EECB44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4FD88350" w14:textId="77777777" w:rsidTr="0069225C">
        <w:trPr>
          <w:trHeight w:val="290"/>
        </w:trPr>
        <w:tc>
          <w:tcPr>
            <w:tcW w:w="2483" w:type="dxa"/>
            <w:noWrap/>
            <w:hideMark/>
          </w:tcPr>
          <w:p w14:paraId="709F85D5" w14:textId="77777777" w:rsidR="00F17649" w:rsidRPr="00BE4873" w:rsidRDefault="00F17649" w:rsidP="0069225C">
            <w:pPr>
              <w:rPr>
                <w:rFonts w:cstheme="minorHAnsi"/>
                <w:sz w:val="20"/>
                <w:szCs w:val="20"/>
              </w:rPr>
            </w:pPr>
            <w:r>
              <w:rPr>
                <w:rFonts w:cstheme="minorHAnsi"/>
                <w:sz w:val="20"/>
                <w:szCs w:val="20"/>
              </w:rPr>
              <w:t>Baseline H</w:t>
            </w:r>
            <w:r>
              <w:rPr>
                <w:rFonts w:cstheme="minorHAnsi"/>
                <w:sz w:val="20"/>
                <w:szCs w:val="20"/>
                <w:vertAlign w:val="subscript"/>
              </w:rPr>
              <w:t>2</w:t>
            </w:r>
            <w:r>
              <w:rPr>
                <w:rFonts w:cstheme="minorHAnsi"/>
                <w:sz w:val="20"/>
                <w:szCs w:val="20"/>
              </w:rPr>
              <w:t xml:space="preserve"> </w:t>
            </w:r>
            <w:r w:rsidRPr="00BE4873">
              <w:rPr>
                <w:rFonts w:cstheme="minorHAnsi"/>
                <w:sz w:val="20"/>
                <w:szCs w:val="20"/>
              </w:rPr>
              <w:t>Production Capacity</w:t>
            </w:r>
          </w:p>
        </w:tc>
        <w:tc>
          <w:tcPr>
            <w:tcW w:w="842" w:type="dxa"/>
            <w:noWrap/>
            <w:hideMark/>
          </w:tcPr>
          <w:p w14:paraId="32DE1DC9" w14:textId="77777777" w:rsidR="00F17649" w:rsidRPr="00BE4873" w:rsidRDefault="00F17649" w:rsidP="0069225C">
            <w:pPr>
              <w:rPr>
                <w:rFonts w:cstheme="minorHAnsi"/>
                <w:sz w:val="20"/>
                <w:szCs w:val="20"/>
              </w:rPr>
            </w:pPr>
            <w:r w:rsidRPr="00BE4873">
              <w:rPr>
                <w:rFonts w:cstheme="minorHAnsi"/>
                <w:sz w:val="20"/>
                <w:szCs w:val="20"/>
              </w:rPr>
              <w:t>483</w:t>
            </w:r>
          </w:p>
        </w:tc>
        <w:tc>
          <w:tcPr>
            <w:tcW w:w="898" w:type="dxa"/>
            <w:noWrap/>
            <w:hideMark/>
          </w:tcPr>
          <w:p w14:paraId="0E2986F5" w14:textId="77777777" w:rsidR="00F17649" w:rsidRPr="00BE4873" w:rsidRDefault="00F17649" w:rsidP="0069225C">
            <w:pPr>
              <w:rPr>
                <w:rFonts w:cstheme="minorHAnsi"/>
                <w:sz w:val="20"/>
                <w:szCs w:val="20"/>
              </w:rPr>
            </w:pPr>
            <w:r w:rsidRPr="00BE4873">
              <w:rPr>
                <w:rFonts w:cstheme="minorHAnsi"/>
                <w:sz w:val="20"/>
                <w:szCs w:val="20"/>
              </w:rPr>
              <w:t>483</w:t>
            </w:r>
          </w:p>
        </w:tc>
        <w:tc>
          <w:tcPr>
            <w:tcW w:w="974" w:type="dxa"/>
            <w:noWrap/>
            <w:hideMark/>
          </w:tcPr>
          <w:p w14:paraId="6A2B1DCC" w14:textId="77777777" w:rsidR="00F17649" w:rsidRPr="00BE4873" w:rsidRDefault="00F17649" w:rsidP="0069225C">
            <w:pPr>
              <w:rPr>
                <w:rFonts w:cstheme="minorHAnsi"/>
                <w:sz w:val="20"/>
                <w:szCs w:val="20"/>
              </w:rPr>
            </w:pPr>
            <w:r w:rsidRPr="00BE4873">
              <w:rPr>
                <w:rFonts w:cstheme="minorHAnsi"/>
                <w:sz w:val="20"/>
                <w:szCs w:val="20"/>
              </w:rPr>
              <w:t>483</w:t>
            </w:r>
          </w:p>
        </w:tc>
        <w:tc>
          <w:tcPr>
            <w:tcW w:w="974" w:type="dxa"/>
            <w:noWrap/>
            <w:hideMark/>
          </w:tcPr>
          <w:p w14:paraId="13230F2D" w14:textId="77777777" w:rsidR="00F17649" w:rsidRPr="00BE4873" w:rsidRDefault="00F17649" w:rsidP="0069225C">
            <w:pPr>
              <w:rPr>
                <w:rFonts w:cstheme="minorHAnsi"/>
                <w:sz w:val="20"/>
                <w:szCs w:val="20"/>
              </w:rPr>
            </w:pPr>
            <w:r w:rsidRPr="00BE4873">
              <w:rPr>
                <w:rFonts w:cstheme="minorHAnsi"/>
                <w:sz w:val="20"/>
                <w:szCs w:val="20"/>
              </w:rPr>
              <w:t>660</w:t>
            </w:r>
          </w:p>
        </w:tc>
        <w:tc>
          <w:tcPr>
            <w:tcW w:w="2121" w:type="dxa"/>
            <w:noWrap/>
            <w:hideMark/>
          </w:tcPr>
          <w:p w14:paraId="4309F2AF" w14:textId="77777777" w:rsidR="00F17649" w:rsidRPr="00BE4873" w:rsidRDefault="00F17649" w:rsidP="0069225C">
            <w:pPr>
              <w:rPr>
                <w:rFonts w:cstheme="minorHAnsi"/>
                <w:sz w:val="20"/>
                <w:szCs w:val="20"/>
              </w:rPr>
            </w:pPr>
            <w:r w:rsidRPr="00BE4873">
              <w:rPr>
                <w:rFonts w:cstheme="minorHAnsi"/>
                <w:sz w:val="20"/>
                <w:szCs w:val="20"/>
              </w:rPr>
              <w:t>metric ton/day</w:t>
            </w:r>
          </w:p>
        </w:tc>
        <w:tc>
          <w:tcPr>
            <w:tcW w:w="1058" w:type="dxa"/>
            <w:noWrap/>
            <w:hideMark/>
          </w:tcPr>
          <w:p w14:paraId="6FB00C65" w14:textId="4FB35D51"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65641EF" w14:textId="77777777" w:rsidTr="0069225C">
        <w:trPr>
          <w:trHeight w:val="290"/>
        </w:trPr>
        <w:tc>
          <w:tcPr>
            <w:tcW w:w="2483" w:type="dxa"/>
            <w:noWrap/>
          </w:tcPr>
          <w:p w14:paraId="40328162" w14:textId="77777777" w:rsidR="00F17649" w:rsidRPr="00FE43B2" w:rsidRDefault="00F17649" w:rsidP="0069225C">
            <w:pPr>
              <w:rPr>
                <w:rFonts w:cstheme="minorHAnsi"/>
                <w:sz w:val="20"/>
                <w:szCs w:val="20"/>
              </w:rPr>
            </w:pPr>
            <w:r>
              <w:rPr>
                <w:rFonts w:cstheme="minorHAnsi"/>
                <w:sz w:val="20"/>
                <w:szCs w:val="20"/>
              </w:rPr>
              <w:t>Next Decade Production Capacity</w:t>
            </w:r>
          </w:p>
        </w:tc>
        <w:tc>
          <w:tcPr>
            <w:tcW w:w="842" w:type="dxa"/>
            <w:noWrap/>
          </w:tcPr>
          <w:p w14:paraId="6C9A66F6" w14:textId="77777777" w:rsidR="00F17649" w:rsidRDefault="00F17649" w:rsidP="0069225C">
            <w:pPr>
              <w:rPr>
                <w:rFonts w:cstheme="minorHAnsi"/>
                <w:sz w:val="20"/>
                <w:szCs w:val="20"/>
              </w:rPr>
            </w:pPr>
            <w:r>
              <w:rPr>
                <w:rFonts w:cstheme="minorHAnsi"/>
                <w:sz w:val="20"/>
                <w:szCs w:val="20"/>
              </w:rPr>
              <w:t>250</w:t>
            </w:r>
          </w:p>
        </w:tc>
        <w:tc>
          <w:tcPr>
            <w:tcW w:w="898" w:type="dxa"/>
            <w:noWrap/>
          </w:tcPr>
          <w:p w14:paraId="7A6CEDD0" w14:textId="77777777" w:rsidR="00F17649" w:rsidRDefault="00F17649" w:rsidP="0069225C">
            <w:pPr>
              <w:rPr>
                <w:rFonts w:cstheme="minorHAnsi"/>
                <w:sz w:val="20"/>
                <w:szCs w:val="20"/>
              </w:rPr>
            </w:pPr>
            <w:r>
              <w:rPr>
                <w:rFonts w:cstheme="minorHAnsi"/>
                <w:sz w:val="20"/>
                <w:szCs w:val="20"/>
              </w:rPr>
              <w:t>250</w:t>
            </w:r>
          </w:p>
        </w:tc>
        <w:tc>
          <w:tcPr>
            <w:tcW w:w="974" w:type="dxa"/>
            <w:noWrap/>
          </w:tcPr>
          <w:p w14:paraId="3FEC4DE8" w14:textId="77777777" w:rsidR="00F17649" w:rsidRDefault="00F17649" w:rsidP="0069225C">
            <w:pPr>
              <w:rPr>
                <w:rFonts w:cstheme="minorHAnsi"/>
                <w:sz w:val="20"/>
                <w:szCs w:val="20"/>
              </w:rPr>
            </w:pPr>
            <w:r>
              <w:rPr>
                <w:rFonts w:cstheme="minorHAnsi"/>
                <w:sz w:val="20"/>
                <w:szCs w:val="20"/>
              </w:rPr>
              <w:t>250</w:t>
            </w:r>
          </w:p>
        </w:tc>
        <w:tc>
          <w:tcPr>
            <w:tcW w:w="974" w:type="dxa"/>
            <w:noWrap/>
          </w:tcPr>
          <w:p w14:paraId="6775952C" w14:textId="77777777" w:rsidR="00F17649" w:rsidRDefault="00F17649" w:rsidP="0069225C">
            <w:pPr>
              <w:rPr>
                <w:rFonts w:cstheme="minorHAnsi"/>
                <w:sz w:val="20"/>
                <w:szCs w:val="20"/>
              </w:rPr>
            </w:pPr>
            <w:r>
              <w:rPr>
                <w:rFonts w:cstheme="minorHAnsi"/>
                <w:sz w:val="20"/>
                <w:szCs w:val="20"/>
              </w:rPr>
              <w:t>250</w:t>
            </w:r>
          </w:p>
        </w:tc>
        <w:tc>
          <w:tcPr>
            <w:tcW w:w="2121" w:type="dxa"/>
            <w:noWrap/>
          </w:tcPr>
          <w:p w14:paraId="24E8954C" w14:textId="77777777" w:rsidR="00F17649" w:rsidRDefault="00F17649" w:rsidP="0069225C">
            <w:pPr>
              <w:rPr>
                <w:rFonts w:cstheme="minorHAnsi"/>
                <w:sz w:val="20"/>
                <w:szCs w:val="20"/>
              </w:rPr>
            </w:pPr>
            <w:r w:rsidRPr="00BE4873">
              <w:rPr>
                <w:rFonts w:cstheme="minorHAnsi"/>
                <w:sz w:val="20"/>
                <w:szCs w:val="20"/>
              </w:rPr>
              <w:t>metric ton/day</w:t>
            </w:r>
          </w:p>
        </w:tc>
        <w:tc>
          <w:tcPr>
            <w:tcW w:w="1058" w:type="dxa"/>
            <w:noWrap/>
          </w:tcPr>
          <w:p w14:paraId="09B4560F" w14:textId="77777777" w:rsidR="00F17649" w:rsidRDefault="00F17649" w:rsidP="0069225C">
            <w:pPr>
              <w:rPr>
                <w:rFonts w:cstheme="minorHAnsi"/>
                <w:sz w:val="20"/>
                <w:szCs w:val="20"/>
              </w:rPr>
            </w:pPr>
            <w:r>
              <w:rPr>
                <w:rFonts w:cstheme="minorHAnsi"/>
                <w:sz w:val="20"/>
                <w:szCs w:val="20"/>
              </w:rPr>
              <w:t>N/A</w:t>
            </w:r>
          </w:p>
        </w:tc>
      </w:tr>
      <w:tr w:rsidR="00F17649" w:rsidRPr="00BE4873" w14:paraId="534C4595" w14:textId="77777777" w:rsidTr="0069225C">
        <w:trPr>
          <w:trHeight w:val="290"/>
        </w:trPr>
        <w:tc>
          <w:tcPr>
            <w:tcW w:w="2483" w:type="dxa"/>
            <w:noWrap/>
          </w:tcPr>
          <w:p w14:paraId="162C486A" w14:textId="77777777" w:rsidR="00F17649" w:rsidRPr="00BE4873" w:rsidRDefault="00F17649" w:rsidP="0069225C">
            <w:pPr>
              <w:rPr>
                <w:rFonts w:cstheme="minorHAnsi"/>
                <w:sz w:val="20"/>
                <w:szCs w:val="20"/>
              </w:rPr>
            </w:pPr>
            <w:r>
              <w:rPr>
                <w:rFonts w:cstheme="minorHAnsi"/>
                <w:sz w:val="20"/>
                <w:szCs w:val="20"/>
              </w:rPr>
              <w:t>Plant Life</w:t>
            </w:r>
          </w:p>
        </w:tc>
        <w:tc>
          <w:tcPr>
            <w:tcW w:w="842" w:type="dxa"/>
            <w:noWrap/>
          </w:tcPr>
          <w:p w14:paraId="3BE2D523" w14:textId="77777777" w:rsidR="00F17649" w:rsidRPr="00BE4873" w:rsidRDefault="00F17649" w:rsidP="0069225C">
            <w:pPr>
              <w:rPr>
                <w:rFonts w:cstheme="minorHAnsi"/>
                <w:sz w:val="20"/>
                <w:szCs w:val="20"/>
              </w:rPr>
            </w:pPr>
            <w:r>
              <w:rPr>
                <w:rFonts w:cstheme="minorHAnsi"/>
                <w:sz w:val="20"/>
                <w:szCs w:val="20"/>
              </w:rPr>
              <w:t>30</w:t>
            </w:r>
          </w:p>
        </w:tc>
        <w:tc>
          <w:tcPr>
            <w:tcW w:w="898" w:type="dxa"/>
            <w:noWrap/>
          </w:tcPr>
          <w:p w14:paraId="08177643" w14:textId="77777777" w:rsidR="00F17649" w:rsidRPr="00BE4873" w:rsidRDefault="00F17649" w:rsidP="0069225C">
            <w:pPr>
              <w:rPr>
                <w:rFonts w:cstheme="minorHAnsi"/>
                <w:sz w:val="20"/>
                <w:szCs w:val="20"/>
              </w:rPr>
            </w:pPr>
            <w:r>
              <w:rPr>
                <w:rFonts w:cstheme="minorHAnsi"/>
                <w:sz w:val="20"/>
                <w:szCs w:val="20"/>
              </w:rPr>
              <w:t>30</w:t>
            </w:r>
          </w:p>
        </w:tc>
        <w:tc>
          <w:tcPr>
            <w:tcW w:w="974" w:type="dxa"/>
            <w:noWrap/>
          </w:tcPr>
          <w:p w14:paraId="072093F4" w14:textId="77777777" w:rsidR="00F17649" w:rsidRPr="00BE4873" w:rsidRDefault="00F17649" w:rsidP="0069225C">
            <w:pPr>
              <w:rPr>
                <w:rFonts w:cstheme="minorHAnsi"/>
                <w:sz w:val="20"/>
                <w:szCs w:val="20"/>
              </w:rPr>
            </w:pPr>
            <w:r>
              <w:rPr>
                <w:rFonts w:cstheme="minorHAnsi"/>
                <w:sz w:val="20"/>
                <w:szCs w:val="20"/>
              </w:rPr>
              <w:t>30</w:t>
            </w:r>
          </w:p>
        </w:tc>
        <w:tc>
          <w:tcPr>
            <w:tcW w:w="974" w:type="dxa"/>
            <w:noWrap/>
          </w:tcPr>
          <w:p w14:paraId="07D8A02E" w14:textId="77777777" w:rsidR="00F17649" w:rsidRPr="00BE4873" w:rsidRDefault="00F17649" w:rsidP="0069225C">
            <w:pPr>
              <w:rPr>
                <w:rFonts w:cstheme="minorHAnsi"/>
                <w:sz w:val="20"/>
                <w:szCs w:val="20"/>
              </w:rPr>
            </w:pPr>
            <w:r>
              <w:rPr>
                <w:rFonts w:cstheme="minorHAnsi"/>
                <w:sz w:val="20"/>
                <w:szCs w:val="20"/>
              </w:rPr>
              <w:t>30</w:t>
            </w:r>
          </w:p>
        </w:tc>
        <w:tc>
          <w:tcPr>
            <w:tcW w:w="2121" w:type="dxa"/>
            <w:noWrap/>
          </w:tcPr>
          <w:p w14:paraId="1C85C274" w14:textId="77777777" w:rsidR="00F17649" w:rsidRPr="00BE4873" w:rsidRDefault="00F17649" w:rsidP="0069225C">
            <w:pPr>
              <w:rPr>
                <w:rFonts w:cstheme="minorHAnsi"/>
                <w:sz w:val="20"/>
                <w:szCs w:val="20"/>
              </w:rPr>
            </w:pPr>
            <w:r>
              <w:rPr>
                <w:rFonts w:cstheme="minorHAnsi"/>
                <w:sz w:val="20"/>
                <w:szCs w:val="20"/>
              </w:rPr>
              <w:t>years</w:t>
            </w:r>
          </w:p>
        </w:tc>
        <w:tc>
          <w:tcPr>
            <w:tcW w:w="1058" w:type="dxa"/>
            <w:noWrap/>
          </w:tcPr>
          <w:p w14:paraId="5281A964" w14:textId="7CC94F38" w:rsidR="00F17649" w:rsidRPr="00BE4873" w:rsidRDefault="00F17649" w:rsidP="0069225C">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{"citationItems":[{"id":"ITEM-1","itemData":{"author":[{"dropping-particle":"","family":"Theis","given":"Joel","non-dropping-particle":"","parse-names":false,"suffix":""}],"id":"ITEM-1","issued":{"date-parts":[["2019"]]},"title":"Cost Estimation Methodology for NETL Assessments of Power Plant Performance","type":"report"},"uris":["http://www.mendeley.com/documents/?uuid=27ee5280-59da-3a70-8037-8f8795b71d94"]}],"mendeley":{"formattedCitation":"[21]","plainTextFormattedCitation":"[21]","previouslyFormattedCitation":"[21]"},"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[21]</w:t>
            </w:r>
            <w:r>
              <w:rPr>
                <w:rFonts w:cstheme="minorHAnsi"/>
                <w:sz w:val="20"/>
                <w:szCs w:val="20"/>
              </w:rPr>
              <w:fldChar w:fldCharType="end"/>
            </w:r>
          </w:p>
        </w:tc>
      </w:tr>
      <w:tr w:rsidR="00F17649" w:rsidRPr="00BE4873" w14:paraId="244C085E" w14:textId="77777777" w:rsidTr="0069225C">
        <w:trPr>
          <w:trHeight w:val="290"/>
        </w:trPr>
        <w:tc>
          <w:tcPr>
            <w:tcW w:w="2483" w:type="dxa"/>
            <w:noWrap/>
            <w:hideMark/>
          </w:tcPr>
          <w:p w14:paraId="30164051" w14:textId="77777777" w:rsidR="00F17649" w:rsidRPr="00BE4873" w:rsidRDefault="00F17649" w:rsidP="0069225C">
            <w:pPr>
              <w:rPr>
                <w:rFonts w:cstheme="minorHAnsi"/>
                <w:sz w:val="20"/>
                <w:szCs w:val="20"/>
              </w:rPr>
            </w:pPr>
            <w:r w:rsidRPr="00BE4873">
              <w:rPr>
                <w:rFonts w:cstheme="minorHAnsi"/>
                <w:sz w:val="20"/>
                <w:szCs w:val="20"/>
              </w:rPr>
              <w:t>Electricity Use</w:t>
            </w:r>
          </w:p>
        </w:tc>
        <w:tc>
          <w:tcPr>
            <w:tcW w:w="842" w:type="dxa"/>
            <w:noWrap/>
            <w:hideMark/>
          </w:tcPr>
          <w:p w14:paraId="60AE3F70" w14:textId="77777777" w:rsidR="00F17649" w:rsidRPr="00BE4873" w:rsidRDefault="00F17649" w:rsidP="0069225C">
            <w:pPr>
              <w:rPr>
                <w:rFonts w:cstheme="minorHAnsi"/>
                <w:sz w:val="20"/>
                <w:szCs w:val="20"/>
              </w:rPr>
            </w:pPr>
            <w:r w:rsidRPr="00BE4873">
              <w:rPr>
                <w:rFonts w:cstheme="minorHAnsi"/>
                <w:sz w:val="20"/>
                <w:szCs w:val="20"/>
              </w:rPr>
              <w:t>0.65</w:t>
            </w:r>
          </w:p>
        </w:tc>
        <w:tc>
          <w:tcPr>
            <w:tcW w:w="898" w:type="dxa"/>
            <w:noWrap/>
            <w:hideMark/>
          </w:tcPr>
          <w:p w14:paraId="17C487A1" w14:textId="77777777" w:rsidR="00F17649" w:rsidRPr="00BE4873" w:rsidRDefault="00F17649" w:rsidP="0069225C">
            <w:pPr>
              <w:rPr>
                <w:rFonts w:cstheme="minorHAnsi"/>
                <w:sz w:val="20"/>
                <w:szCs w:val="20"/>
              </w:rPr>
            </w:pPr>
            <w:r w:rsidRPr="00BE4873">
              <w:rPr>
                <w:rFonts w:cstheme="minorHAnsi"/>
                <w:sz w:val="20"/>
                <w:szCs w:val="20"/>
              </w:rPr>
              <w:t>1.5</w:t>
            </w:r>
          </w:p>
        </w:tc>
        <w:tc>
          <w:tcPr>
            <w:tcW w:w="974" w:type="dxa"/>
            <w:noWrap/>
            <w:hideMark/>
          </w:tcPr>
          <w:p w14:paraId="6993DA17" w14:textId="77777777" w:rsidR="00F17649" w:rsidRPr="00BE4873" w:rsidRDefault="00F17649" w:rsidP="0069225C">
            <w:pPr>
              <w:rPr>
                <w:rFonts w:cstheme="minorHAnsi"/>
                <w:sz w:val="20"/>
                <w:szCs w:val="20"/>
              </w:rPr>
            </w:pPr>
            <w:r w:rsidRPr="00BE4873">
              <w:rPr>
                <w:rFonts w:cstheme="minorHAnsi"/>
                <w:sz w:val="20"/>
                <w:szCs w:val="20"/>
              </w:rPr>
              <w:t>2.04</w:t>
            </w:r>
          </w:p>
        </w:tc>
        <w:tc>
          <w:tcPr>
            <w:tcW w:w="974" w:type="dxa"/>
            <w:noWrap/>
            <w:hideMark/>
          </w:tcPr>
          <w:p w14:paraId="6822A3CE" w14:textId="77777777" w:rsidR="00F17649" w:rsidRPr="00BE4873" w:rsidRDefault="00F17649" w:rsidP="0069225C">
            <w:pPr>
              <w:rPr>
                <w:rFonts w:cstheme="minorHAnsi"/>
                <w:sz w:val="20"/>
                <w:szCs w:val="20"/>
              </w:rPr>
            </w:pPr>
            <w:r w:rsidRPr="00BE4873">
              <w:rPr>
                <w:rFonts w:cstheme="minorHAnsi"/>
                <w:sz w:val="20"/>
                <w:szCs w:val="20"/>
              </w:rPr>
              <w:t>4</w:t>
            </w:r>
          </w:p>
        </w:tc>
        <w:tc>
          <w:tcPr>
            <w:tcW w:w="2121" w:type="dxa"/>
            <w:noWrap/>
            <w:hideMark/>
          </w:tcPr>
          <w:p w14:paraId="13F314EB" w14:textId="43615301" w:rsidR="00F17649" w:rsidRPr="00BE4873" w:rsidRDefault="00F17649" w:rsidP="0069225C">
            <w:pPr>
              <w:rPr>
                <w:rFonts w:cstheme="minorHAnsi"/>
                <w:sz w:val="20"/>
                <w:szCs w:val="20"/>
              </w:rPr>
            </w:pPr>
            <w:proofErr w:type="spellStart"/>
            <w:r w:rsidRPr="00BE4873">
              <w:rPr>
                <w:rFonts w:cstheme="minorHAnsi"/>
                <w:sz w:val="20"/>
                <w:szCs w:val="20"/>
              </w:rPr>
              <w:t>kWh</w:t>
            </w:r>
            <w:r w:rsidR="009F01A8">
              <w:rPr>
                <w:vertAlign w:val="subscript"/>
              </w:rPr>
              <w:t>e</w:t>
            </w:r>
            <w:proofErr w:type="spellEnd"/>
            <w:r w:rsidRPr="00BE4873">
              <w:rPr>
                <w:rFonts w:cstheme="minorHAnsi"/>
                <w:sz w:val="20"/>
                <w:szCs w:val="20"/>
              </w:rPr>
              <w:t>/kg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6F76313E" w14:textId="72023686"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4F4FF5B1" w14:textId="77777777" w:rsidTr="0069225C">
        <w:trPr>
          <w:trHeight w:val="290"/>
        </w:trPr>
        <w:tc>
          <w:tcPr>
            <w:tcW w:w="2483" w:type="dxa"/>
            <w:noWrap/>
            <w:hideMark/>
          </w:tcPr>
          <w:p w14:paraId="13E9C6E8" w14:textId="77777777" w:rsidR="00F17649" w:rsidRPr="00BE4873" w:rsidRDefault="00F17649" w:rsidP="0069225C">
            <w:pPr>
              <w:rPr>
                <w:rFonts w:cstheme="minorHAnsi"/>
                <w:sz w:val="20"/>
                <w:szCs w:val="20"/>
              </w:rPr>
            </w:pPr>
            <w:r w:rsidRPr="00BE4873">
              <w:rPr>
                <w:rFonts w:cstheme="minorHAnsi"/>
                <w:sz w:val="20"/>
                <w:szCs w:val="20"/>
              </w:rPr>
              <w:t>Natural Gas Use</w:t>
            </w:r>
          </w:p>
        </w:tc>
        <w:tc>
          <w:tcPr>
            <w:tcW w:w="842" w:type="dxa"/>
            <w:noWrap/>
            <w:hideMark/>
          </w:tcPr>
          <w:p w14:paraId="0A807412" w14:textId="77777777" w:rsidR="00F17649" w:rsidRPr="00BE4873" w:rsidRDefault="00F17649" w:rsidP="0069225C">
            <w:pPr>
              <w:rPr>
                <w:rFonts w:cstheme="minorHAnsi"/>
                <w:sz w:val="20"/>
                <w:szCs w:val="20"/>
              </w:rPr>
            </w:pPr>
            <w:r w:rsidRPr="00BE4873">
              <w:rPr>
                <w:rFonts w:cstheme="minorHAnsi"/>
                <w:sz w:val="20"/>
                <w:szCs w:val="20"/>
              </w:rPr>
              <w:t>3.53</w:t>
            </w:r>
          </w:p>
        </w:tc>
        <w:tc>
          <w:tcPr>
            <w:tcW w:w="898" w:type="dxa"/>
            <w:noWrap/>
            <w:hideMark/>
          </w:tcPr>
          <w:p w14:paraId="7CF19C72" w14:textId="77777777" w:rsidR="00F17649" w:rsidRPr="00BE4873" w:rsidRDefault="00F17649" w:rsidP="0069225C">
            <w:pPr>
              <w:rPr>
                <w:rFonts w:cstheme="minorHAnsi"/>
                <w:sz w:val="20"/>
                <w:szCs w:val="20"/>
              </w:rPr>
            </w:pPr>
            <w:r w:rsidRPr="00BE4873">
              <w:rPr>
                <w:rFonts w:cstheme="minorHAnsi"/>
                <w:sz w:val="20"/>
                <w:szCs w:val="20"/>
              </w:rPr>
              <w:t>3.58</w:t>
            </w:r>
          </w:p>
        </w:tc>
        <w:tc>
          <w:tcPr>
            <w:tcW w:w="974" w:type="dxa"/>
            <w:noWrap/>
            <w:hideMark/>
          </w:tcPr>
          <w:p w14:paraId="5C0BAD4F" w14:textId="77777777" w:rsidR="00F17649" w:rsidRPr="00BE4873" w:rsidRDefault="00F17649" w:rsidP="0069225C">
            <w:pPr>
              <w:rPr>
                <w:rFonts w:cstheme="minorHAnsi"/>
                <w:sz w:val="20"/>
                <w:szCs w:val="20"/>
              </w:rPr>
            </w:pPr>
            <w:r w:rsidRPr="00BE4873">
              <w:rPr>
                <w:rFonts w:cstheme="minorHAnsi"/>
                <w:sz w:val="20"/>
                <w:szCs w:val="20"/>
              </w:rPr>
              <w:t>3.75</w:t>
            </w:r>
          </w:p>
        </w:tc>
        <w:tc>
          <w:tcPr>
            <w:tcW w:w="974" w:type="dxa"/>
            <w:noWrap/>
            <w:hideMark/>
          </w:tcPr>
          <w:p w14:paraId="47049F1E" w14:textId="77777777" w:rsidR="00F17649" w:rsidRPr="00BE4873" w:rsidRDefault="00F17649" w:rsidP="0069225C">
            <w:pPr>
              <w:rPr>
                <w:rFonts w:cstheme="minorHAnsi"/>
                <w:sz w:val="20"/>
                <w:szCs w:val="20"/>
              </w:rPr>
            </w:pPr>
            <w:r w:rsidRPr="00BE4873">
              <w:rPr>
                <w:rFonts w:cstheme="minorHAnsi"/>
                <w:sz w:val="20"/>
                <w:szCs w:val="20"/>
              </w:rPr>
              <w:t>3.52</w:t>
            </w:r>
          </w:p>
        </w:tc>
        <w:tc>
          <w:tcPr>
            <w:tcW w:w="2121" w:type="dxa"/>
            <w:noWrap/>
            <w:hideMark/>
          </w:tcPr>
          <w:p w14:paraId="17591F90" w14:textId="77777777" w:rsidR="00F17649" w:rsidRPr="00BE4873" w:rsidRDefault="00F17649" w:rsidP="0069225C">
            <w:pPr>
              <w:rPr>
                <w:rFonts w:cstheme="minorHAnsi"/>
                <w:sz w:val="20"/>
                <w:szCs w:val="20"/>
              </w:rPr>
            </w:pPr>
            <w:r w:rsidRPr="00BE4873">
              <w:rPr>
                <w:rFonts w:cstheme="minorHAnsi"/>
                <w:sz w:val="20"/>
                <w:szCs w:val="20"/>
              </w:rPr>
              <w:t>kg CH4/kg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511C8CBC" w14:textId="2A62C93F"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7F6CDAB" w14:textId="77777777" w:rsidTr="0069225C">
        <w:trPr>
          <w:trHeight w:val="290"/>
        </w:trPr>
        <w:tc>
          <w:tcPr>
            <w:tcW w:w="2483" w:type="dxa"/>
            <w:noWrap/>
            <w:hideMark/>
          </w:tcPr>
          <w:p w14:paraId="499168A2" w14:textId="77777777" w:rsidR="00F17649" w:rsidRPr="00BE4873" w:rsidRDefault="00F17649" w:rsidP="0069225C">
            <w:pPr>
              <w:rPr>
                <w:rFonts w:cstheme="minorHAnsi"/>
                <w:sz w:val="20"/>
                <w:szCs w:val="20"/>
              </w:rPr>
            </w:pPr>
            <w:r w:rsidRPr="00BE4873">
              <w:rPr>
                <w:rFonts w:cstheme="minorHAnsi"/>
                <w:sz w:val="20"/>
                <w:szCs w:val="20"/>
              </w:rPr>
              <w:t>Water Consumption</w:t>
            </w:r>
          </w:p>
        </w:tc>
        <w:tc>
          <w:tcPr>
            <w:tcW w:w="842" w:type="dxa"/>
            <w:noWrap/>
            <w:hideMark/>
          </w:tcPr>
          <w:p w14:paraId="6A67E6D1" w14:textId="77777777" w:rsidR="00F17649" w:rsidRPr="00BE4873" w:rsidRDefault="00F17649" w:rsidP="0069225C">
            <w:pPr>
              <w:rPr>
                <w:rFonts w:cstheme="minorHAnsi"/>
                <w:sz w:val="20"/>
                <w:szCs w:val="20"/>
              </w:rPr>
            </w:pPr>
            <w:r w:rsidRPr="00BE4873">
              <w:rPr>
                <w:rFonts w:cstheme="minorHAnsi"/>
                <w:sz w:val="20"/>
                <w:szCs w:val="20"/>
              </w:rPr>
              <w:t>16</w:t>
            </w:r>
          </w:p>
        </w:tc>
        <w:tc>
          <w:tcPr>
            <w:tcW w:w="898" w:type="dxa"/>
            <w:noWrap/>
            <w:hideMark/>
          </w:tcPr>
          <w:p w14:paraId="2F0EC335" w14:textId="77777777" w:rsidR="00F17649" w:rsidRPr="00BE4873" w:rsidRDefault="00F17649" w:rsidP="0069225C">
            <w:pPr>
              <w:rPr>
                <w:rFonts w:cstheme="minorHAnsi"/>
                <w:sz w:val="20"/>
                <w:szCs w:val="20"/>
              </w:rPr>
            </w:pPr>
            <w:r w:rsidRPr="00BE4873">
              <w:rPr>
                <w:rFonts w:cstheme="minorHAnsi"/>
                <w:sz w:val="20"/>
                <w:szCs w:val="20"/>
              </w:rPr>
              <w:t>19</w:t>
            </w:r>
          </w:p>
        </w:tc>
        <w:tc>
          <w:tcPr>
            <w:tcW w:w="974" w:type="dxa"/>
            <w:noWrap/>
            <w:hideMark/>
          </w:tcPr>
          <w:p w14:paraId="64639594" w14:textId="77777777" w:rsidR="00F17649" w:rsidRPr="00BE4873" w:rsidRDefault="00F17649" w:rsidP="0069225C">
            <w:pPr>
              <w:rPr>
                <w:rFonts w:cstheme="minorHAnsi"/>
                <w:sz w:val="20"/>
                <w:szCs w:val="20"/>
              </w:rPr>
            </w:pPr>
            <w:r w:rsidRPr="00BE4873">
              <w:rPr>
                <w:rFonts w:cstheme="minorHAnsi"/>
                <w:sz w:val="20"/>
                <w:szCs w:val="20"/>
              </w:rPr>
              <w:t>24</w:t>
            </w:r>
          </w:p>
        </w:tc>
        <w:tc>
          <w:tcPr>
            <w:tcW w:w="974" w:type="dxa"/>
            <w:noWrap/>
            <w:hideMark/>
          </w:tcPr>
          <w:p w14:paraId="5B6E39FD" w14:textId="77777777" w:rsidR="00F17649" w:rsidRPr="00BE4873" w:rsidRDefault="00F17649" w:rsidP="0069225C">
            <w:pPr>
              <w:rPr>
                <w:rFonts w:cstheme="minorHAnsi"/>
                <w:sz w:val="20"/>
                <w:szCs w:val="20"/>
              </w:rPr>
            </w:pPr>
            <w:r w:rsidRPr="00BE4873">
              <w:rPr>
                <w:rFonts w:cstheme="minorHAnsi"/>
                <w:sz w:val="20"/>
                <w:szCs w:val="20"/>
              </w:rPr>
              <w:t>24</w:t>
            </w:r>
          </w:p>
        </w:tc>
        <w:tc>
          <w:tcPr>
            <w:tcW w:w="2121" w:type="dxa"/>
            <w:noWrap/>
            <w:hideMark/>
          </w:tcPr>
          <w:p w14:paraId="2EB375FA" w14:textId="77777777" w:rsidR="00F17649" w:rsidRPr="00BE4873" w:rsidRDefault="00F17649" w:rsidP="0069225C">
            <w:pPr>
              <w:rPr>
                <w:rFonts w:cstheme="minorHAnsi"/>
                <w:sz w:val="20"/>
                <w:szCs w:val="20"/>
              </w:rPr>
            </w:pPr>
            <w:r w:rsidRPr="00BE4873">
              <w:rPr>
                <w:rFonts w:cstheme="minorHAnsi"/>
                <w:sz w:val="20"/>
                <w:szCs w:val="20"/>
              </w:rPr>
              <w:t>kg H</w:t>
            </w:r>
            <w:r w:rsidRPr="004B18E9">
              <w:rPr>
                <w:rFonts w:cstheme="minorHAnsi"/>
                <w:sz w:val="20"/>
                <w:szCs w:val="20"/>
                <w:vertAlign w:val="subscript"/>
              </w:rPr>
              <w:t>2</w:t>
            </w:r>
            <w:r w:rsidRPr="00BE4873">
              <w:rPr>
                <w:rFonts w:cstheme="minorHAnsi"/>
                <w:sz w:val="20"/>
                <w:szCs w:val="20"/>
              </w:rPr>
              <w:t>O/kg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35C1D435" w14:textId="7BB57E43"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76E14E6B" w14:textId="77777777" w:rsidTr="0069225C">
        <w:trPr>
          <w:trHeight w:val="290"/>
        </w:trPr>
        <w:tc>
          <w:tcPr>
            <w:tcW w:w="2483" w:type="dxa"/>
            <w:noWrap/>
            <w:hideMark/>
          </w:tcPr>
          <w:p w14:paraId="023CFFDA" w14:textId="16B8BA4F" w:rsidR="009517DD" w:rsidRPr="00BE4873" w:rsidRDefault="00F17649" w:rsidP="0069225C">
            <w:pPr>
              <w:rPr>
                <w:rFonts w:cstheme="minorHAnsi"/>
                <w:sz w:val="20"/>
                <w:szCs w:val="20"/>
              </w:rPr>
            </w:pPr>
            <w:r w:rsidRPr="00BE4873">
              <w:rPr>
                <w:rFonts w:cstheme="minorHAnsi"/>
                <w:sz w:val="20"/>
                <w:szCs w:val="20"/>
              </w:rPr>
              <w:t>Reformer/Other Capital Cost</w:t>
            </w:r>
            <w:r w:rsidR="00F67544">
              <w:rPr>
                <w:rFonts w:cstheme="minorHAnsi"/>
                <w:sz w:val="20"/>
                <w:szCs w:val="20"/>
              </w:rPr>
              <w:t xml:space="preserve"> </w:t>
            </w:r>
            <w:r w:rsidR="009517DD">
              <w:rPr>
                <w:rFonts w:cstheme="minorHAnsi"/>
                <w:sz w:val="20"/>
                <w:szCs w:val="20"/>
              </w:rPr>
              <w:t>(2</w:t>
            </w:r>
            <w:r w:rsidR="00F67544">
              <w:rPr>
                <w:rFonts w:cstheme="minorHAnsi"/>
                <w:sz w:val="20"/>
                <w:szCs w:val="20"/>
              </w:rPr>
              <w:t>018 dollars)</w:t>
            </w:r>
          </w:p>
        </w:tc>
        <w:tc>
          <w:tcPr>
            <w:tcW w:w="842" w:type="dxa"/>
            <w:noWrap/>
            <w:hideMark/>
          </w:tcPr>
          <w:p w14:paraId="793002CB" w14:textId="77777777" w:rsidR="00F17649" w:rsidRPr="00BE4873" w:rsidRDefault="00F17649" w:rsidP="0069225C">
            <w:pPr>
              <w:rPr>
                <w:rFonts w:cstheme="minorHAnsi"/>
                <w:sz w:val="20"/>
                <w:szCs w:val="20"/>
              </w:rPr>
            </w:pPr>
            <w:r w:rsidRPr="00BE4873">
              <w:rPr>
                <w:rFonts w:cstheme="minorHAnsi"/>
                <w:sz w:val="20"/>
                <w:szCs w:val="20"/>
              </w:rPr>
              <w:t>549</w:t>
            </w:r>
          </w:p>
        </w:tc>
        <w:tc>
          <w:tcPr>
            <w:tcW w:w="898" w:type="dxa"/>
            <w:noWrap/>
            <w:hideMark/>
          </w:tcPr>
          <w:p w14:paraId="41E81338" w14:textId="77777777" w:rsidR="00F17649" w:rsidRPr="00BE4873" w:rsidRDefault="00F17649" w:rsidP="0069225C">
            <w:pPr>
              <w:rPr>
                <w:rFonts w:cstheme="minorHAnsi"/>
                <w:sz w:val="20"/>
                <w:szCs w:val="20"/>
              </w:rPr>
            </w:pPr>
            <w:r w:rsidRPr="00BE4873">
              <w:rPr>
                <w:rFonts w:cstheme="minorHAnsi"/>
                <w:sz w:val="20"/>
                <w:szCs w:val="20"/>
              </w:rPr>
              <w:t>576</w:t>
            </w:r>
          </w:p>
        </w:tc>
        <w:tc>
          <w:tcPr>
            <w:tcW w:w="974" w:type="dxa"/>
            <w:noWrap/>
            <w:hideMark/>
          </w:tcPr>
          <w:p w14:paraId="7F362448" w14:textId="77777777" w:rsidR="00F17649" w:rsidRPr="00BE4873" w:rsidRDefault="00F17649" w:rsidP="0069225C">
            <w:pPr>
              <w:rPr>
                <w:rFonts w:cstheme="minorHAnsi"/>
                <w:sz w:val="20"/>
                <w:szCs w:val="20"/>
              </w:rPr>
            </w:pPr>
            <w:r w:rsidRPr="00BE4873">
              <w:rPr>
                <w:rFonts w:cstheme="minorHAnsi"/>
                <w:sz w:val="20"/>
                <w:szCs w:val="20"/>
              </w:rPr>
              <w:t>809</w:t>
            </w:r>
          </w:p>
        </w:tc>
        <w:tc>
          <w:tcPr>
            <w:tcW w:w="974" w:type="dxa"/>
            <w:noWrap/>
            <w:hideMark/>
          </w:tcPr>
          <w:p w14:paraId="5B1ACF4C" w14:textId="77777777" w:rsidR="00F17649" w:rsidRPr="00BE4873" w:rsidRDefault="00F17649" w:rsidP="0069225C">
            <w:pPr>
              <w:rPr>
                <w:rFonts w:cstheme="minorHAnsi"/>
                <w:sz w:val="20"/>
                <w:szCs w:val="20"/>
              </w:rPr>
            </w:pPr>
            <w:r w:rsidRPr="00BE4873">
              <w:rPr>
                <w:rFonts w:cstheme="minorHAnsi"/>
                <w:sz w:val="20"/>
                <w:szCs w:val="20"/>
              </w:rPr>
              <w:t>604</w:t>
            </w:r>
          </w:p>
        </w:tc>
        <w:tc>
          <w:tcPr>
            <w:tcW w:w="2121" w:type="dxa"/>
            <w:noWrap/>
            <w:hideMark/>
          </w:tcPr>
          <w:p w14:paraId="2E8F7B3D"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5177AAD3" w14:textId="6D93EB8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235FA40A" w14:textId="77777777" w:rsidTr="0069225C">
        <w:trPr>
          <w:trHeight w:val="290"/>
        </w:trPr>
        <w:tc>
          <w:tcPr>
            <w:tcW w:w="2483" w:type="dxa"/>
            <w:noWrap/>
            <w:hideMark/>
          </w:tcPr>
          <w:p w14:paraId="3C8A630C" w14:textId="527EFACB" w:rsidR="00F17649" w:rsidRPr="00BE4873" w:rsidRDefault="00F17649" w:rsidP="0069225C">
            <w:pPr>
              <w:rPr>
                <w:rFonts w:cstheme="minorHAnsi"/>
                <w:sz w:val="20"/>
                <w:szCs w:val="20"/>
              </w:rPr>
            </w:pPr>
            <w:r w:rsidRPr="00BE4873">
              <w:rPr>
                <w:rFonts w:cstheme="minorHAnsi"/>
                <w:sz w:val="20"/>
                <w:szCs w:val="20"/>
              </w:rPr>
              <w:t>A</w:t>
            </w:r>
            <w:r>
              <w:rPr>
                <w:rFonts w:cstheme="minorHAnsi"/>
                <w:sz w:val="20"/>
                <w:szCs w:val="20"/>
              </w:rPr>
              <w:t>ir Separation Unit</w:t>
            </w:r>
            <w:r w:rsidRPr="00BE4873">
              <w:rPr>
                <w:rFonts w:cstheme="minorHAnsi"/>
                <w:sz w:val="20"/>
                <w:szCs w:val="20"/>
              </w:rPr>
              <w:t xml:space="preserve"> Capital Cost</w:t>
            </w:r>
            <w:r w:rsidR="00F67544">
              <w:rPr>
                <w:rFonts w:cstheme="minorHAnsi"/>
                <w:sz w:val="20"/>
                <w:szCs w:val="20"/>
              </w:rPr>
              <w:t xml:space="preserve"> (2018 dollars)</w:t>
            </w:r>
          </w:p>
        </w:tc>
        <w:tc>
          <w:tcPr>
            <w:tcW w:w="842" w:type="dxa"/>
            <w:noWrap/>
            <w:hideMark/>
          </w:tcPr>
          <w:p w14:paraId="240686B9"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296B2600"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0E9D89B9"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4CB928C4" w14:textId="77777777" w:rsidR="00F17649" w:rsidRPr="00BE4873" w:rsidRDefault="00F17649" w:rsidP="0069225C">
            <w:pPr>
              <w:rPr>
                <w:rFonts w:cstheme="minorHAnsi"/>
                <w:sz w:val="20"/>
                <w:szCs w:val="20"/>
              </w:rPr>
            </w:pPr>
            <w:r w:rsidRPr="00BE4873">
              <w:rPr>
                <w:rFonts w:cstheme="minorHAnsi"/>
                <w:sz w:val="20"/>
                <w:szCs w:val="20"/>
              </w:rPr>
              <w:t>294</w:t>
            </w:r>
          </w:p>
        </w:tc>
        <w:tc>
          <w:tcPr>
            <w:tcW w:w="2121" w:type="dxa"/>
            <w:noWrap/>
            <w:hideMark/>
          </w:tcPr>
          <w:p w14:paraId="765DC7A2"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06C0894B" w14:textId="43638564"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0D3D4D7D" w14:textId="77777777" w:rsidTr="0069225C">
        <w:trPr>
          <w:trHeight w:val="290"/>
        </w:trPr>
        <w:tc>
          <w:tcPr>
            <w:tcW w:w="2483" w:type="dxa"/>
            <w:noWrap/>
            <w:hideMark/>
          </w:tcPr>
          <w:p w14:paraId="2724EA67" w14:textId="5461052A" w:rsidR="00F17649" w:rsidRPr="00BE4873" w:rsidRDefault="00F17649" w:rsidP="0069225C">
            <w:pPr>
              <w:rPr>
                <w:rFonts w:cstheme="minorHAnsi"/>
                <w:sz w:val="20"/>
                <w:szCs w:val="20"/>
              </w:rPr>
            </w:pPr>
            <w:r w:rsidRPr="00BE4873">
              <w:rPr>
                <w:rFonts w:cstheme="minorHAnsi"/>
                <w:sz w:val="20"/>
                <w:szCs w:val="20"/>
              </w:rPr>
              <w:t>Process Capture Capital Cost</w:t>
            </w:r>
            <w:r w:rsidR="00F67544">
              <w:rPr>
                <w:rFonts w:cstheme="minorHAnsi"/>
                <w:sz w:val="20"/>
                <w:szCs w:val="20"/>
              </w:rPr>
              <w:t xml:space="preserve"> (2018 dollars)</w:t>
            </w:r>
          </w:p>
        </w:tc>
        <w:tc>
          <w:tcPr>
            <w:tcW w:w="842" w:type="dxa"/>
            <w:noWrap/>
            <w:hideMark/>
          </w:tcPr>
          <w:p w14:paraId="4E4131EE"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3625605D" w14:textId="77777777" w:rsidR="00F17649" w:rsidRPr="00BE4873" w:rsidRDefault="00F17649" w:rsidP="0069225C">
            <w:pPr>
              <w:rPr>
                <w:rFonts w:cstheme="minorHAnsi"/>
                <w:sz w:val="20"/>
                <w:szCs w:val="20"/>
              </w:rPr>
            </w:pPr>
            <w:r w:rsidRPr="00BE4873">
              <w:rPr>
                <w:rFonts w:cstheme="minorHAnsi"/>
                <w:sz w:val="20"/>
                <w:szCs w:val="20"/>
              </w:rPr>
              <w:t>158</w:t>
            </w:r>
          </w:p>
        </w:tc>
        <w:tc>
          <w:tcPr>
            <w:tcW w:w="974" w:type="dxa"/>
            <w:noWrap/>
            <w:hideMark/>
          </w:tcPr>
          <w:p w14:paraId="52EE8EA6" w14:textId="77777777" w:rsidR="00F17649" w:rsidRPr="00BE4873" w:rsidRDefault="00F17649" w:rsidP="0069225C">
            <w:pPr>
              <w:rPr>
                <w:rFonts w:cstheme="minorHAnsi"/>
                <w:sz w:val="20"/>
                <w:szCs w:val="20"/>
              </w:rPr>
            </w:pPr>
            <w:r w:rsidRPr="00BE4873">
              <w:rPr>
                <w:rFonts w:cstheme="minorHAnsi"/>
                <w:sz w:val="20"/>
                <w:szCs w:val="20"/>
              </w:rPr>
              <w:t>61</w:t>
            </w:r>
          </w:p>
        </w:tc>
        <w:tc>
          <w:tcPr>
            <w:tcW w:w="974" w:type="dxa"/>
            <w:noWrap/>
            <w:hideMark/>
          </w:tcPr>
          <w:p w14:paraId="24E35F5B" w14:textId="77777777" w:rsidR="00F17649" w:rsidRPr="00BE4873" w:rsidRDefault="00F17649" w:rsidP="0069225C">
            <w:pPr>
              <w:rPr>
                <w:rFonts w:cstheme="minorHAnsi"/>
                <w:sz w:val="20"/>
                <w:szCs w:val="20"/>
              </w:rPr>
            </w:pPr>
            <w:r w:rsidRPr="00BE4873">
              <w:rPr>
                <w:rFonts w:cstheme="minorHAnsi"/>
                <w:sz w:val="20"/>
                <w:szCs w:val="20"/>
              </w:rPr>
              <w:t>158</w:t>
            </w:r>
          </w:p>
        </w:tc>
        <w:tc>
          <w:tcPr>
            <w:tcW w:w="2121" w:type="dxa"/>
            <w:noWrap/>
            <w:hideMark/>
          </w:tcPr>
          <w:p w14:paraId="41CDF2DC"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14EAC2BB" w14:textId="3CC449FE"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19B2131B" w14:textId="77777777" w:rsidTr="0069225C">
        <w:trPr>
          <w:trHeight w:val="290"/>
        </w:trPr>
        <w:tc>
          <w:tcPr>
            <w:tcW w:w="2483" w:type="dxa"/>
            <w:noWrap/>
            <w:hideMark/>
          </w:tcPr>
          <w:p w14:paraId="03D267D1" w14:textId="10405650" w:rsidR="00F17649" w:rsidRPr="00BE4873" w:rsidRDefault="00F17649" w:rsidP="0069225C">
            <w:pPr>
              <w:rPr>
                <w:rFonts w:cstheme="minorHAnsi"/>
                <w:sz w:val="20"/>
                <w:szCs w:val="20"/>
              </w:rPr>
            </w:pPr>
            <w:r>
              <w:rPr>
                <w:rFonts w:cstheme="minorHAnsi"/>
                <w:sz w:val="20"/>
                <w:szCs w:val="20"/>
              </w:rPr>
              <w:t>Flue Gas</w:t>
            </w:r>
            <w:r w:rsidRPr="00BE4873">
              <w:rPr>
                <w:rFonts w:cstheme="minorHAnsi"/>
                <w:sz w:val="20"/>
                <w:szCs w:val="20"/>
              </w:rPr>
              <w:t xml:space="preserve"> Capture Capital Cost</w:t>
            </w:r>
            <w:r w:rsidR="00F67544">
              <w:rPr>
                <w:rFonts w:cstheme="minorHAnsi"/>
                <w:sz w:val="20"/>
                <w:szCs w:val="20"/>
              </w:rPr>
              <w:t xml:space="preserve"> (2018 dollars)</w:t>
            </w:r>
          </w:p>
        </w:tc>
        <w:tc>
          <w:tcPr>
            <w:tcW w:w="842" w:type="dxa"/>
            <w:noWrap/>
            <w:hideMark/>
          </w:tcPr>
          <w:p w14:paraId="39E56144" w14:textId="77777777" w:rsidR="00F17649" w:rsidRPr="00BE4873" w:rsidRDefault="00F17649" w:rsidP="0069225C">
            <w:pPr>
              <w:rPr>
                <w:rFonts w:cstheme="minorHAnsi"/>
                <w:sz w:val="20"/>
                <w:szCs w:val="20"/>
              </w:rPr>
            </w:pPr>
            <w:r w:rsidRPr="00BE4873">
              <w:rPr>
                <w:rFonts w:cstheme="minorHAnsi"/>
                <w:sz w:val="20"/>
                <w:szCs w:val="20"/>
              </w:rPr>
              <w:t>0</w:t>
            </w:r>
          </w:p>
        </w:tc>
        <w:tc>
          <w:tcPr>
            <w:tcW w:w="898" w:type="dxa"/>
            <w:noWrap/>
            <w:hideMark/>
          </w:tcPr>
          <w:p w14:paraId="2FD14B37" w14:textId="77777777" w:rsidR="00F17649" w:rsidRPr="00BE4873" w:rsidRDefault="00F17649" w:rsidP="0069225C">
            <w:pPr>
              <w:rPr>
                <w:rFonts w:cstheme="minorHAnsi"/>
                <w:sz w:val="20"/>
                <w:szCs w:val="20"/>
              </w:rPr>
            </w:pPr>
            <w:r w:rsidRPr="00BE4873">
              <w:rPr>
                <w:rFonts w:cstheme="minorHAnsi"/>
                <w:sz w:val="20"/>
                <w:szCs w:val="20"/>
              </w:rPr>
              <w:t>0</w:t>
            </w:r>
          </w:p>
        </w:tc>
        <w:tc>
          <w:tcPr>
            <w:tcW w:w="974" w:type="dxa"/>
            <w:noWrap/>
            <w:hideMark/>
          </w:tcPr>
          <w:p w14:paraId="0B3F4AD6" w14:textId="77777777" w:rsidR="00F17649" w:rsidRPr="00BE4873" w:rsidRDefault="00F17649" w:rsidP="0069225C">
            <w:pPr>
              <w:rPr>
                <w:rFonts w:cstheme="minorHAnsi"/>
                <w:sz w:val="20"/>
                <w:szCs w:val="20"/>
              </w:rPr>
            </w:pPr>
            <w:r w:rsidRPr="00BE4873">
              <w:rPr>
                <w:rFonts w:cstheme="minorHAnsi"/>
                <w:sz w:val="20"/>
                <w:szCs w:val="20"/>
              </w:rPr>
              <w:t>466</w:t>
            </w:r>
          </w:p>
        </w:tc>
        <w:tc>
          <w:tcPr>
            <w:tcW w:w="974" w:type="dxa"/>
            <w:noWrap/>
            <w:hideMark/>
          </w:tcPr>
          <w:p w14:paraId="16269CA8" w14:textId="77777777" w:rsidR="00F17649" w:rsidRPr="00BE4873" w:rsidRDefault="00F17649" w:rsidP="0069225C">
            <w:pPr>
              <w:rPr>
                <w:rFonts w:cstheme="minorHAnsi"/>
                <w:sz w:val="20"/>
                <w:szCs w:val="20"/>
              </w:rPr>
            </w:pPr>
            <w:r w:rsidRPr="00BE4873">
              <w:rPr>
                <w:rFonts w:cstheme="minorHAnsi"/>
                <w:sz w:val="20"/>
                <w:szCs w:val="20"/>
              </w:rPr>
              <w:t>0</w:t>
            </w:r>
          </w:p>
        </w:tc>
        <w:tc>
          <w:tcPr>
            <w:tcW w:w="2121" w:type="dxa"/>
            <w:noWrap/>
            <w:hideMark/>
          </w:tcPr>
          <w:p w14:paraId="62549340" w14:textId="77777777" w:rsidR="00F17649" w:rsidRPr="00BE4873" w:rsidRDefault="00F17649" w:rsidP="0069225C">
            <w:pPr>
              <w:rPr>
                <w:rFonts w:cstheme="minorHAnsi"/>
                <w:sz w:val="20"/>
                <w:szCs w:val="20"/>
              </w:rPr>
            </w:pPr>
            <w:r w:rsidRPr="00BE4873">
              <w:rPr>
                <w:rFonts w:cstheme="minorHAnsi"/>
                <w:sz w:val="20"/>
                <w:szCs w:val="20"/>
              </w:rPr>
              <w:t>$/kW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61A1DD42" w14:textId="57E8FC95"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193FACA8" w14:textId="77777777" w:rsidTr="0069225C">
        <w:trPr>
          <w:trHeight w:val="290"/>
        </w:trPr>
        <w:tc>
          <w:tcPr>
            <w:tcW w:w="2483" w:type="dxa"/>
            <w:noWrap/>
            <w:hideMark/>
          </w:tcPr>
          <w:p w14:paraId="186C660D" w14:textId="77777777" w:rsidR="00850E08" w:rsidRDefault="00F17649" w:rsidP="0069225C">
            <w:pPr>
              <w:rPr>
                <w:rFonts w:cstheme="minorHAnsi"/>
                <w:sz w:val="20"/>
                <w:szCs w:val="20"/>
              </w:rPr>
            </w:pPr>
            <w:r w:rsidRPr="00BE4873">
              <w:rPr>
                <w:rFonts w:cstheme="minorHAnsi"/>
                <w:sz w:val="20"/>
                <w:szCs w:val="20"/>
              </w:rPr>
              <w:t>Fixed O&amp;M</w:t>
            </w:r>
          </w:p>
          <w:p w14:paraId="5F93BC63" w14:textId="19C44E98" w:rsidR="00F17649" w:rsidRPr="00BE4873" w:rsidRDefault="00850E08" w:rsidP="0069225C">
            <w:pPr>
              <w:rPr>
                <w:rFonts w:cstheme="minorHAnsi"/>
                <w:sz w:val="20"/>
                <w:szCs w:val="20"/>
              </w:rPr>
            </w:pPr>
            <w:r>
              <w:rPr>
                <w:rFonts w:cstheme="minorHAnsi"/>
                <w:sz w:val="20"/>
                <w:szCs w:val="20"/>
              </w:rPr>
              <w:t>(2018 dollars)</w:t>
            </w:r>
          </w:p>
        </w:tc>
        <w:tc>
          <w:tcPr>
            <w:tcW w:w="842" w:type="dxa"/>
            <w:noWrap/>
            <w:hideMark/>
          </w:tcPr>
          <w:p w14:paraId="41AF0A0A" w14:textId="77777777" w:rsidR="00F17649" w:rsidRPr="00BE4873" w:rsidRDefault="00F17649" w:rsidP="0069225C">
            <w:pPr>
              <w:rPr>
                <w:rFonts w:cstheme="minorHAnsi"/>
                <w:sz w:val="20"/>
                <w:szCs w:val="20"/>
              </w:rPr>
            </w:pPr>
            <w:r w:rsidRPr="00BE4873">
              <w:rPr>
                <w:rFonts w:cstheme="minorHAnsi"/>
                <w:sz w:val="20"/>
                <w:szCs w:val="20"/>
              </w:rPr>
              <w:t>16</w:t>
            </w:r>
          </w:p>
        </w:tc>
        <w:tc>
          <w:tcPr>
            <w:tcW w:w="898" w:type="dxa"/>
            <w:noWrap/>
            <w:hideMark/>
          </w:tcPr>
          <w:p w14:paraId="732106EF" w14:textId="77777777" w:rsidR="00F17649" w:rsidRPr="00BE4873" w:rsidRDefault="00F17649" w:rsidP="0069225C">
            <w:pPr>
              <w:rPr>
                <w:rFonts w:cstheme="minorHAnsi"/>
                <w:sz w:val="20"/>
                <w:szCs w:val="20"/>
              </w:rPr>
            </w:pPr>
            <w:r w:rsidRPr="00BE4873">
              <w:rPr>
                <w:rFonts w:cstheme="minorHAnsi"/>
                <w:sz w:val="20"/>
                <w:szCs w:val="20"/>
              </w:rPr>
              <w:t>23</w:t>
            </w:r>
          </w:p>
        </w:tc>
        <w:tc>
          <w:tcPr>
            <w:tcW w:w="974" w:type="dxa"/>
            <w:noWrap/>
            <w:hideMark/>
          </w:tcPr>
          <w:p w14:paraId="5513EED7" w14:textId="77777777" w:rsidR="00F17649" w:rsidRPr="00BE4873" w:rsidRDefault="00F17649" w:rsidP="0069225C">
            <w:pPr>
              <w:rPr>
                <w:rFonts w:cstheme="minorHAnsi"/>
                <w:sz w:val="20"/>
                <w:szCs w:val="20"/>
              </w:rPr>
            </w:pPr>
            <w:r w:rsidRPr="00BE4873">
              <w:rPr>
                <w:rFonts w:cstheme="minorHAnsi"/>
                <w:sz w:val="20"/>
                <w:szCs w:val="20"/>
              </w:rPr>
              <w:t>35</w:t>
            </w:r>
          </w:p>
        </w:tc>
        <w:tc>
          <w:tcPr>
            <w:tcW w:w="974" w:type="dxa"/>
            <w:noWrap/>
            <w:hideMark/>
          </w:tcPr>
          <w:p w14:paraId="78BE9D39" w14:textId="77777777" w:rsidR="00F17649" w:rsidRPr="00BE4873" w:rsidRDefault="00F17649" w:rsidP="0069225C">
            <w:pPr>
              <w:rPr>
                <w:rFonts w:cstheme="minorHAnsi"/>
                <w:sz w:val="20"/>
                <w:szCs w:val="20"/>
              </w:rPr>
            </w:pPr>
            <w:r w:rsidRPr="00BE4873">
              <w:rPr>
                <w:rFonts w:cstheme="minorHAnsi"/>
                <w:sz w:val="20"/>
                <w:szCs w:val="20"/>
              </w:rPr>
              <w:t>27</w:t>
            </w:r>
          </w:p>
        </w:tc>
        <w:tc>
          <w:tcPr>
            <w:tcW w:w="2121" w:type="dxa"/>
            <w:noWrap/>
            <w:hideMark/>
          </w:tcPr>
          <w:p w14:paraId="43A27BDC" w14:textId="77777777" w:rsidR="00F17649" w:rsidRPr="00BE4873" w:rsidRDefault="00F17649" w:rsidP="0069225C">
            <w:pPr>
              <w:rPr>
                <w:rFonts w:cstheme="minorHAnsi"/>
                <w:sz w:val="20"/>
                <w:szCs w:val="20"/>
              </w:rPr>
            </w:pPr>
            <w:r w:rsidRPr="00BE4873">
              <w:rPr>
                <w:rFonts w:cstheme="minorHAnsi"/>
                <w:sz w:val="20"/>
                <w:szCs w:val="20"/>
              </w:rPr>
              <w:t>$/kW per year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4B766CFB" w14:textId="1EB2B146"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6E651E61" w14:textId="77777777" w:rsidTr="0069225C">
        <w:trPr>
          <w:trHeight w:val="290"/>
        </w:trPr>
        <w:tc>
          <w:tcPr>
            <w:tcW w:w="2483" w:type="dxa"/>
            <w:noWrap/>
            <w:hideMark/>
          </w:tcPr>
          <w:p w14:paraId="58AE846F" w14:textId="77777777" w:rsidR="00F17649" w:rsidRDefault="00F17649" w:rsidP="0069225C">
            <w:pPr>
              <w:rPr>
                <w:rFonts w:cstheme="minorHAnsi"/>
                <w:sz w:val="20"/>
                <w:szCs w:val="20"/>
              </w:rPr>
            </w:pPr>
            <w:r w:rsidRPr="00BE4873">
              <w:rPr>
                <w:rFonts w:cstheme="minorHAnsi"/>
                <w:sz w:val="20"/>
                <w:szCs w:val="20"/>
              </w:rPr>
              <w:t>Other Variable O&amp;M</w:t>
            </w:r>
          </w:p>
          <w:p w14:paraId="3ACF69D8" w14:textId="3A1B83CC" w:rsidR="00850E08" w:rsidRPr="00BE4873" w:rsidRDefault="00850E08" w:rsidP="0069225C">
            <w:pPr>
              <w:rPr>
                <w:rFonts w:cstheme="minorHAnsi"/>
                <w:sz w:val="20"/>
                <w:szCs w:val="20"/>
              </w:rPr>
            </w:pPr>
            <w:r>
              <w:rPr>
                <w:rFonts w:cstheme="minorHAnsi"/>
                <w:sz w:val="20"/>
                <w:szCs w:val="20"/>
              </w:rPr>
              <w:t>(2018 dollars)</w:t>
            </w:r>
          </w:p>
        </w:tc>
        <w:tc>
          <w:tcPr>
            <w:tcW w:w="842" w:type="dxa"/>
            <w:noWrap/>
            <w:hideMark/>
          </w:tcPr>
          <w:p w14:paraId="421C61E1" w14:textId="77777777" w:rsidR="00F17649" w:rsidRPr="00BE4873" w:rsidRDefault="00F17649" w:rsidP="0069225C">
            <w:pPr>
              <w:rPr>
                <w:rFonts w:cstheme="minorHAnsi"/>
                <w:sz w:val="20"/>
                <w:szCs w:val="20"/>
              </w:rPr>
            </w:pPr>
            <w:r w:rsidRPr="00BE4873">
              <w:rPr>
                <w:rFonts w:cstheme="minorHAnsi"/>
                <w:sz w:val="20"/>
                <w:szCs w:val="20"/>
              </w:rPr>
              <w:t>10</w:t>
            </w:r>
          </w:p>
        </w:tc>
        <w:tc>
          <w:tcPr>
            <w:tcW w:w="898" w:type="dxa"/>
            <w:noWrap/>
            <w:hideMark/>
          </w:tcPr>
          <w:p w14:paraId="55E3C97B" w14:textId="77777777" w:rsidR="00F17649" w:rsidRPr="00BE4873" w:rsidRDefault="00F17649" w:rsidP="0069225C">
            <w:pPr>
              <w:rPr>
                <w:rFonts w:cstheme="minorHAnsi"/>
                <w:sz w:val="20"/>
                <w:szCs w:val="20"/>
              </w:rPr>
            </w:pPr>
            <w:r w:rsidRPr="00BE4873">
              <w:rPr>
                <w:rFonts w:cstheme="minorHAnsi"/>
                <w:sz w:val="20"/>
                <w:szCs w:val="20"/>
              </w:rPr>
              <w:t>14</w:t>
            </w:r>
          </w:p>
        </w:tc>
        <w:tc>
          <w:tcPr>
            <w:tcW w:w="974" w:type="dxa"/>
            <w:noWrap/>
            <w:hideMark/>
          </w:tcPr>
          <w:p w14:paraId="1EB55E3C" w14:textId="77777777" w:rsidR="00F17649" w:rsidRPr="00BE4873" w:rsidRDefault="00F17649" w:rsidP="0069225C">
            <w:pPr>
              <w:rPr>
                <w:rFonts w:cstheme="minorHAnsi"/>
                <w:sz w:val="20"/>
                <w:szCs w:val="20"/>
              </w:rPr>
            </w:pPr>
            <w:r w:rsidRPr="00BE4873">
              <w:rPr>
                <w:rFonts w:cstheme="minorHAnsi"/>
                <w:sz w:val="20"/>
                <w:szCs w:val="20"/>
              </w:rPr>
              <w:t>23</w:t>
            </w:r>
          </w:p>
        </w:tc>
        <w:tc>
          <w:tcPr>
            <w:tcW w:w="974" w:type="dxa"/>
            <w:noWrap/>
            <w:hideMark/>
          </w:tcPr>
          <w:p w14:paraId="2EECE283" w14:textId="77777777" w:rsidR="00F17649" w:rsidRPr="00BE4873" w:rsidRDefault="00F17649" w:rsidP="0069225C">
            <w:pPr>
              <w:rPr>
                <w:rFonts w:cstheme="minorHAnsi"/>
                <w:sz w:val="20"/>
                <w:szCs w:val="20"/>
              </w:rPr>
            </w:pPr>
            <w:r w:rsidRPr="00BE4873">
              <w:rPr>
                <w:rFonts w:cstheme="minorHAnsi"/>
                <w:sz w:val="20"/>
                <w:szCs w:val="20"/>
              </w:rPr>
              <w:t>17</w:t>
            </w:r>
          </w:p>
        </w:tc>
        <w:tc>
          <w:tcPr>
            <w:tcW w:w="2121" w:type="dxa"/>
            <w:noWrap/>
            <w:hideMark/>
          </w:tcPr>
          <w:p w14:paraId="50BA96B4" w14:textId="77777777" w:rsidR="00F17649" w:rsidRPr="00BE4873" w:rsidRDefault="00F17649" w:rsidP="0069225C">
            <w:pPr>
              <w:rPr>
                <w:rFonts w:cstheme="minorHAnsi"/>
                <w:sz w:val="20"/>
                <w:szCs w:val="20"/>
              </w:rPr>
            </w:pPr>
            <w:r w:rsidRPr="00BE4873">
              <w:rPr>
                <w:rFonts w:cstheme="minorHAnsi"/>
                <w:sz w:val="20"/>
                <w:szCs w:val="20"/>
              </w:rPr>
              <w:t>$/kW per year H</w:t>
            </w:r>
            <w:r w:rsidRPr="004B18E9">
              <w:rPr>
                <w:rFonts w:cstheme="minorHAnsi"/>
                <w:sz w:val="20"/>
                <w:szCs w:val="20"/>
                <w:vertAlign w:val="subscript"/>
              </w:rPr>
              <w:t>2</w:t>
            </w:r>
            <w:r w:rsidRPr="00BE4873">
              <w:rPr>
                <w:rFonts w:cstheme="minorHAnsi"/>
                <w:sz w:val="20"/>
                <w:szCs w:val="20"/>
              </w:rPr>
              <w:t xml:space="preserve"> capacity</w:t>
            </w:r>
          </w:p>
        </w:tc>
        <w:tc>
          <w:tcPr>
            <w:tcW w:w="1058" w:type="dxa"/>
            <w:noWrap/>
            <w:hideMark/>
          </w:tcPr>
          <w:p w14:paraId="21344C70" w14:textId="72FB312C"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F17649" w:rsidRPr="00BE4873" w14:paraId="091BF86B" w14:textId="77777777" w:rsidTr="0069225C">
        <w:trPr>
          <w:trHeight w:val="290"/>
        </w:trPr>
        <w:tc>
          <w:tcPr>
            <w:tcW w:w="2483" w:type="dxa"/>
            <w:noWrap/>
            <w:hideMark/>
          </w:tcPr>
          <w:p w14:paraId="6A63F8D7" w14:textId="77777777" w:rsidR="00F17649" w:rsidRDefault="007535B1" w:rsidP="0069225C">
            <w:pPr>
              <w:rPr>
                <w:rFonts w:cstheme="minorHAnsi"/>
                <w:sz w:val="20"/>
                <w:szCs w:val="20"/>
              </w:rPr>
            </w:pPr>
            <w:r>
              <w:rPr>
                <w:rFonts w:cstheme="minorHAnsi"/>
                <w:sz w:val="20"/>
                <w:szCs w:val="20"/>
              </w:rPr>
              <w:t xml:space="preserve">CA </w:t>
            </w:r>
            <w:r w:rsidR="00F17649" w:rsidRPr="00BE4873">
              <w:rPr>
                <w:rFonts w:cstheme="minorHAnsi"/>
                <w:sz w:val="20"/>
                <w:szCs w:val="20"/>
              </w:rPr>
              <w:t>Natural Gas Cost</w:t>
            </w:r>
          </w:p>
          <w:p w14:paraId="384B6A32" w14:textId="3BB06BFE" w:rsidR="00850E08" w:rsidRPr="00BE4873" w:rsidRDefault="00850E08" w:rsidP="0069225C">
            <w:pPr>
              <w:rPr>
                <w:rFonts w:cstheme="minorHAnsi"/>
                <w:sz w:val="20"/>
                <w:szCs w:val="20"/>
              </w:rPr>
            </w:pPr>
            <w:r>
              <w:rPr>
                <w:rFonts w:cstheme="minorHAnsi"/>
                <w:sz w:val="20"/>
                <w:szCs w:val="20"/>
              </w:rPr>
              <w:t>(2020 dollars)</w:t>
            </w:r>
          </w:p>
        </w:tc>
        <w:tc>
          <w:tcPr>
            <w:tcW w:w="842" w:type="dxa"/>
            <w:noWrap/>
            <w:hideMark/>
          </w:tcPr>
          <w:p w14:paraId="4035DCDA" w14:textId="44A72098" w:rsidR="00F17649" w:rsidRPr="00BE4873" w:rsidRDefault="003D4D3E" w:rsidP="0069225C">
            <w:pPr>
              <w:rPr>
                <w:rFonts w:cstheme="minorHAnsi"/>
                <w:sz w:val="20"/>
                <w:szCs w:val="20"/>
              </w:rPr>
            </w:pPr>
            <w:r>
              <w:rPr>
                <w:rFonts w:cstheme="minorHAnsi"/>
                <w:sz w:val="20"/>
                <w:szCs w:val="20"/>
              </w:rPr>
              <w:t>6.5</w:t>
            </w:r>
          </w:p>
        </w:tc>
        <w:tc>
          <w:tcPr>
            <w:tcW w:w="898" w:type="dxa"/>
            <w:noWrap/>
            <w:hideMark/>
          </w:tcPr>
          <w:p w14:paraId="6D66651E" w14:textId="5A9A3CEF" w:rsidR="00F17649" w:rsidRPr="00BE4873" w:rsidRDefault="003D4D3E" w:rsidP="0069225C">
            <w:pPr>
              <w:rPr>
                <w:rFonts w:cstheme="minorHAnsi"/>
                <w:sz w:val="20"/>
                <w:szCs w:val="20"/>
              </w:rPr>
            </w:pPr>
            <w:r>
              <w:rPr>
                <w:rFonts w:cstheme="minorHAnsi"/>
                <w:sz w:val="20"/>
                <w:szCs w:val="20"/>
              </w:rPr>
              <w:t>6.5</w:t>
            </w:r>
          </w:p>
        </w:tc>
        <w:tc>
          <w:tcPr>
            <w:tcW w:w="974" w:type="dxa"/>
            <w:noWrap/>
            <w:hideMark/>
          </w:tcPr>
          <w:p w14:paraId="0C422C82" w14:textId="6A20953B" w:rsidR="00F17649" w:rsidRPr="00BE4873" w:rsidRDefault="003D4D3E" w:rsidP="0069225C">
            <w:pPr>
              <w:rPr>
                <w:rFonts w:cstheme="minorHAnsi"/>
                <w:sz w:val="20"/>
                <w:szCs w:val="20"/>
              </w:rPr>
            </w:pPr>
            <w:r>
              <w:rPr>
                <w:rFonts w:cstheme="minorHAnsi"/>
                <w:sz w:val="20"/>
                <w:szCs w:val="20"/>
              </w:rPr>
              <w:t>6.5</w:t>
            </w:r>
          </w:p>
        </w:tc>
        <w:tc>
          <w:tcPr>
            <w:tcW w:w="974" w:type="dxa"/>
            <w:noWrap/>
            <w:hideMark/>
          </w:tcPr>
          <w:p w14:paraId="61B22D66" w14:textId="7F09F4A9" w:rsidR="00F17649" w:rsidRPr="00BE4873" w:rsidRDefault="003D4D3E" w:rsidP="0069225C">
            <w:pPr>
              <w:rPr>
                <w:rFonts w:cstheme="minorHAnsi"/>
                <w:sz w:val="20"/>
                <w:szCs w:val="20"/>
              </w:rPr>
            </w:pPr>
            <w:r>
              <w:rPr>
                <w:rFonts w:cstheme="minorHAnsi"/>
                <w:sz w:val="20"/>
                <w:szCs w:val="20"/>
              </w:rPr>
              <w:t>6.5</w:t>
            </w:r>
          </w:p>
        </w:tc>
        <w:tc>
          <w:tcPr>
            <w:tcW w:w="2121" w:type="dxa"/>
            <w:noWrap/>
            <w:hideMark/>
          </w:tcPr>
          <w:p w14:paraId="0B848869" w14:textId="3BFBFDBE" w:rsidR="00F17649" w:rsidRPr="00BE4873" w:rsidRDefault="00F17649" w:rsidP="0069225C">
            <w:pPr>
              <w:rPr>
                <w:rFonts w:cstheme="minorHAnsi"/>
                <w:sz w:val="20"/>
                <w:szCs w:val="20"/>
              </w:rPr>
            </w:pPr>
            <w:r w:rsidRPr="00BE4873">
              <w:rPr>
                <w:rFonts w:cstheme="minorHAnsi"/>
                <w:sz w:val="20"/>
                <w:szCs w:val="20"/>
              </w:rPr>
              <w:t>$/</w:t>
            </w:r>
            <w:r w:rsidR="00A222E0">
              <w:rPr>
                <w:rFonts w:cstheme="minorHAnsi"/>
                <w:sz w:val="20"/>
                <w:szCs w:val="20"/>
              </w:rPr>
              <w:t>MMTBU</w:t>
            </w:r>
            <w:r w:rsidRPr="00BE4873">
              <w:rPr>
                <w:rFonts w:cstheme="minorHAnsi"/>
                <w:sz w:val="20"/>
                <w:szCs w:val="20"/>
              </w:rPr>
              <w:t xml:space="preserve"> CH</w:t>
            </w:r>
            <w:r w:rsidRPr="001A7798">
              <w:rPr>
                <w:rFonts w:cstheme="minorHAnsi"/>
                <w:sz w:val="20"/>
                <w:szCs w:val="20"/>
                <w:vertAlign w:val="subscript"/>
              </w:rPr>
              <w:t>4</w:t>
            </w:r>
          </w:p>
        </w:tc>
        <w:tc>
          <w:tcPr>
            <w:tcW w:w="1058" w:type="dxa"/>
            <w:noWrap/>
            <w:hideMark/>
          </w:tcPr>
          <w:p w14:paraId="7671DC43" w14:textId="312EEBEC" w:rsidR="00F17649" w:rsidRPr="00BE4873" w:rsidRDefault="00F17649" w:rsidP="0069225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[5], [22]</w:t>
            </w:r>
            <w:r>
              <w:rPr>
                <w:rFonts w:cstheme="minorHAnsi"/>
                <w:sz w:val="20"/>
                <w:szCs w:val="20"/>
              </w:rPr>
              <w:fldChar w:fldCharType="end"/>
            </w:r>
          </w:p>
        </w:tc>
      </w:tr>
      <w:tr w:rsidR="00731DFC" w:rsidRPr="00BE4873" w14:paraId="6BD75E10" w14:textId="77777777" w:rsidTr="0069225C">
        <w:trPr>
          <w:trHeight w:val="290"/>
        </w:trPr>
        <w:tc>
          <w:tcPr>
            <w:tcW w:w="2483" w:type="dxa"/>
            <w:noWrap/>
          </w:tcPr>
          <w:p w14:paraId="5CE4E4E6" w14:textId="77777777" w:rsidR="00731DFC" w:rsidRDefault="00731DFC" w:rsidP="00731DFC">
            <w:pPr>
              <w:rPr>
                <w:rFonts w:cstheme="minorHAnsi"/>
                <w:sz w:val="20"/>
                <w:szCs w:val="20"/>
              </w:rPr>
            </w:pPr>
            <w:r>
              <w:rPr>
                <w:rFonts w:cstheme="minorHAnsi"/>
                <w:sz w:val="20"/>
                <w:szCs w:val="20"/>
              </w:rPr>
              <w:t xml:space="preserve">TX </w:t>
            </w:r>
            <w:r w:rsidRPr="00BE4873">
              <w:rPr>
                <w:rFonts w:cstheme="minorHAnsi"/>
                <w:sz w:val="20"/>
                <w:szCs w:val="20"/>
              </w:rPr>
              <w:t>Natural Gas Cost</w:t>
            </w:r>
          </w:p>
          <w:p w14:paraId="19967750" w14:textId="0E73B25C" w:rsidR="00850E08" w:rsidRDefault="00850E08" w:rsidP="00731DFC">
            <w:pPr>
              <w:rPr>
                <w:rFonts w:cstheme="minorHAnsi"/>
                <w:sz w:val="20"/>
                <w:szCs w:val="20"/>
              </w:rPr>
            </w:pPr>
            <w:r>
              <w:rPr>
                <w:rFonts w:cstheme="minorHAnsi"/>
                <w:sz w:val="20"/>
                <w:szCs w:val="20"/>
              </w:rPr>
              <w:t>(2020 dollars)</w:t>
            </w:r>
          </w:p>
        </w:tc>
        <w:tc>
          <w:tcPr>
            <w:tcW w:w="842" w:type="dxa"/>
            <w:noWrap/>
          </w:tcPr>
          <w:p w14:paraId="3C6BE65E" w14:textId="3AF5D29E" w:rsidR="00731DFC" w:rsidRDefault="00616D12" w:rsidP="00731DFC">
            <w:pPr>
              <w:rPr>
                <w:rFonts w:cstheme="minorHAnsi"/>
                <w:sz w:val="20"/>
                <w:szCs w:val="20"/>
              </w:rPr>
            </w:pPr>
            <w:r>
              <w:rPr>
                <w:rFonts w:cstheme="minorHAnsi"/>
                <w:sz w:val="20"/>
                <w:szCs w:val="20"/>
              </w:rPr>
              <w:t>4</w:t>
            </w:r>
          </w:p>
        </w:tc>
        <w:tc>
          <w:tcPr>
            <w:tcW w:w="898" w:type="dxa"/>
            <w:noWrap/>
          </w:tcPr>
          <w:p w14:paraId="127187BB" w14:textId="7513D61E" w:rsidR="00731DFC" w:rsidRDefault="00616D12" w:rsidP="00731DFC">
            <w:pPr>
              <w:rPr>
                <w:rFonts w:cstheme="minorHAnsi"/>
                <w:sz w:val="20"/>
                <w:szCs w:val="20"/>
              </w:rPr>
            </w:pPr>
            <w:r>
              <w:rPr>
                <w:rFonts w:cstheme="minorHAnsi"/>
                <w:sz w:val="20"/>
                <w:szCs w:val="20"/>
              </w:rPr>
              <w:t>4</w:t>
            </w:r>
          </w:p>
        </w:tc>
        <w:tc>
          <w:tcPr>
            <w:tcW w:w="974" w:type="dxa"/>
            <w:noWrap/>
          </w:tcPr>
          <w:p w14:paraId="2870D3C5" w14:textId="5BB55CD5" w:rsidR="00731DFC" w:rsidRDefault="00616D12" w:rsidP="00731DFC">
            <w:pPr>
              <w:rPr>
                <w:rFonts w:cstheme="minorHAnsi"/>
                <w:sz w:val="20"/>
                <w:szCs w:val="20"/>
              </w:rPr>
            </w:pPr>
            <w:r>
              <w:rPr>
                <w:rFonts w:cstheme="minorHAnsi"/>
                <w:sz w:val="20"/>
                <w:szCs w:val="20"/>
              </w:rPr>
              <w:t>4</w:t>
            </w:r>
          </w:p>
        </w:tc>
        <w:tc>
          <w:tcPr>
            <w:tcW w:w="974" w:type="dxa"/>
            <w:noWrap/>
          </w:tcPr>
          <w:p w14:paraId="0B79074F" w14:textId="5B909428" w:rsidR="00731DFC" w:rsidRDefault="00616D12" w:rsidP="00731DFC">
            <w:pPr>
              <w:rPr>
                <w:rFonts w:cstheme="minorHAnsi"/>
                <w:sz w:val="20"/>
                <w:szCs w:val="20"/>
              </w:rPr>
            </w:pPr>
            <w:r>
              <w:rPr>
                <w:rFonts w:cstheme="minorHAnsi"/>
                <w:sz w:val="20"/>
                <w:szCs w:val="20"/>
              </w:rPr>
              <w:t>4</w:t>
            </w:r>
          </w:p>
        </w:tc>
        <w:tc>
          <w:tcPr>
            <w:tcW w:w="2121" w:type="dxa"/>
            <w:noWrap/>
          </w:tcPr>
          <w:p w14:paraId="3D1A13E7" w14:textId="65F3637E" w:rsidR="00731DFC" w:rsidRPr="00BE4873" w:rsidRDefault="00731DFC" w:rsidP="00731DFC">
            <w:pPr>
              <w:rPr>
                <w:rFonts w:cstheme="minorHAnsi"/>
                <w:sz w:val="20"/>
                <w:szCs w:val="20"/>
              </w:rPr>
            </w:pPr>
            <w:r w:rsidRPr="00BE4873">
              <w:rPr>
                <w:rFonts w:cstheme="minorHAnsi"/>
                <w:sz w:val="20"/>
                <w:szCs w:val="20"/>
              </w:rPr>
              <w:t>$/</w:t>
            </w:r>
            <w:r w:rsidR="00A222E0">
              <w:rPr>
                <w:rFonts w:cstheme="minorHAnsi"/>
                <w:sz w:val="20"/>
                <w:szCs w:val="20"/>
              </w:rPr>
              <w:t>MMBTU</w:t>
            </w:r>
            <w:r w:rsidRPr="00BE4873">
              <w:rPr>
                <w:rFonts w:cstheme="minorHAnsi"/>
                <w:sz w:val="20"/>
                <w:szCs w:val="20"/>
              </w:rPr>
              <w:t xml:space="preserve"> CH</w:t>
            </w:r>
            <w:r w:rsidRPr="001A7798">
              <w:rPr>
                <w:rFonts w:cstheme="minorHAnsi"/>
                <w:sz w:val="20"/>
                <w:szCs w:val="20"/>
                <w:vertAlign w:val="subscript"/>
              </w:rPr>
              <w:t>4</w:t>
            </w:r>
          </w:p>
        </w:tc>
        <w:tc>
          <w:tcPr>
            <w:tcW w:w="1058" w:type="dxa"/>
            <w:noWrap/>
          </w:tcPr>
          <w:p w14:paraId="2C7A5338" w14:textId="27B7AEC8" w:rsidR="00731DFC" w:rsidRPr="00BE4873" w:rsidRDefault="00731DFC" w:rsidP="00731DFC">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[5], [22]</w:t>
            </w:r>
            <w:r>
              <w:rPr>
                <w:rFonts w:cstheme="minorHAnsi"/>
                <w:sz w:val="20"/>
                <w:szCs w:val="20"/>
              </w:rPr>
              <w:fldChar w:fldCharType="end"/>
            </w:r>
          </w:p>
        </w:tc>
      </w:tr>
      <w:tr w:rsidR="00D630A2" w:rsidRPr="00BE4873" w14:paraId="4E6EC692" w14:textId="77777777" w:rsidTr="0069225C">
        <w:trPr>
          <w:trHeight w:val="290"/>
        </w:trPr>
        <w:tc>
          <w:tcPr>
            <w:tcW w:w="2483" w:type="dxa"/>
            <w:noWrap/>
          </w:tcPr>
          <w:p w14:paraId="754E3A58" w14:textId="77777777" w:rsidR="00D630A2" w:rsidRDefault="00D630A2" w:rsidP="00D630A2">
            <w:pPr>
              <w:rPr>
                <w:rFonts w:cstheme="minorHAnsi"/>
                <w:sz w:val="20"/>
                <w:szCs w:val="20"/>
              </w:rPr>
            </w:pPr>
            <w:r>
              <w:rPr>
                <w:rFonts w:cstheme="minorHAnsi"/>
                <w:sz w:val="20"/>
                <w:szCs w:val="20"/>
              </w:rPr>
              <w:t xml:space="preserve">NY </w:t>
            </w:r>
            <w:r w:rsidRPr="00BE4873">
              <w:rPr>
                <w:rFonts w:cstheme="minorHAnsi"/>
                <w:sz w:val="20"/>
                <w:szCs w:val="20"/>
              </w:rPr>
              <w:t>Natural Gas Cost</w:t>
            </w:r>
          </w:p>
          <w:p w14:paraId="4F3A859B" w14:textId="5B47A3DC" w:rsidR="00850E08" w:rsidRDefault="00850E08" w:rsidP="00D630A2">
            <w:pPr>
              <w:rPr>
                <w:rFonts w:cstheme="minorHAnsi"/>
                <w:sz w:val="20"/>
                <w:szCs w:val="20"/>
              </w:rPr>
            </w:pPr>
            <w:r>
              <w:rPr>
                <w:rFonts w:cstheme="minorHAnsi"/>
                <w:sz w:val="20"/>
                <w:szCs w:val="20"/>
              </w:rPr>
              <w:t>(2020 dollars)</w:t>
            </w:r>
          </w:p>
        </w:tc>
        <w:tc>
          <w:tcPr>
            <w:tcW w:w="842" w:type="dxa"/>
            <w:noWrap/>
          </w:tcPr>
          <w:p w14:paraId="13247B2E" w14:textId="5A5C8B2A" w:rsidR="00D630A2" w:rsidRDefault="00E47B74" w:rsidP="00D630A2">
            <w:pPr>
              <w:rPr>
                <w:rFonts w:cstheme="minorHAnsi"/>
                <w:sz w:val="20"/>
                <w:szCs w:val="20"/>
              </w:rPr>
            </w:pPr>
            <w:r>
              <w:rPr>
                <w:rFonts w:cstheme="minorHAnsi"/>
                <w:sz w:val="20"/>
                <w:szCs w:val="20"/>
              </w:rPr>
              <w:t>5</w:t>
            </w:r>
          </w:p>
        </w:tc>
        <w:tc>
          <w:tcPr>
            <w:tcW w:w="898" w:type="dxa"/>
            <w:noWrap/>
          </w:tcPr>
          <w:p w14:paraId="79964E74" w14:textId="552586DA" w:rsidR="00D630A2" w:rsidRDefault="00E47B74" w:rsidP="00D630A2">
            <w:pPr>
              <w:rPr>
                <w:rFonts w:cstheme="minorHAnsi"/>
                <w:sz w:val="20"/>
                <w:szCs w:val="20"/>
              </w:rPr>
            </w:pPr>
            <w:r>
              <w:rPr>
                <w:rFonts w:cstheme="minorHAnsi"/>
                <w:sz w:val="20"/>
                <w:szCs w:val="20"/>
              </w:rPr>
              <w:t>5</w:t>
            </w:r>
          </w:p>
        </w:tc>
        <w:tc>
          <w:tcPr>
            <w:tcW w:w="974" w:type="dxa"/>
            <w:noWrap/>
          </w:tcPr>
          <w:p w14:paraId="164CA191" w14:textId="49B795E6" w:rsidR="00D630A2" w:rsidRDefault="00E47B74" w:rsidP="00D630A2">
            <w:pPr>
              <w:rPr>
                <w:rFonts w:cstheme="minorHAnsi"/>
                <w:sz w:val="20"/>
                <w:szCs w:val="20"/>
              </w:rPr>
            </w:pPr>
            <w:r>
              <w:rPr>
                <w:rFonts w:cstheme="minorHAnsi"/>
                <w:sz w:val="20"/>
                <w:szCs w:val="20"/>
              </w:rPr>
              <w:t>5</w:t>
            </w:r>
          </w:p>
        </w:tc>
        <w:tc>
          <w:tcPr>
            <w:tcW w:w="974" w:type="dxa"/>
            <w:noWrap/>
          </w:tcPr>
          <w:p w14:paraId="14DF0109" w14:textId="4A736121" w:rsidR="00D630A2" w:rsidRDefault="00E47B74" w:rsidP="00D630A2">
            <w:pPr>
              <w:rPr>
                <w:rFonts w:cstheme="minorHAnsi"/>
                <w:sz w:val="20"/>
                <w:szCs w:val="20"/>
              </w:rPr>
            </w:pPr>
            <w:r>
              <w:rPr>
                <w:rFonts w:cstheme="minorHAnsi"/>
                <w:sz w:val="20"/>
                <w:szCs w:val="20"/>
              </w:rPr>
              <w:t>5</w:t>
            </w:r>
          </w:p>
        </w:tc>
        <w:tc>
          <w:tcPr>
            <w:tcW w:w="2121" w:type="dxa"/>
            <w:noWrap/>
          </w:tcPr>
          <w:p w14:paraId="4A376314" w14:textId="15E39E97" w:rsidR="00D630A2" w:rsidRPr="00BE4873" w:rsidRDefault="00D630A2" w:rsidP="00D630A2">
            <w:pPr>
              <w:rPr>
                <w:rFonts w:cstheme="minorHAnsi"/>
                <w:sz w:val="20"/>
                <w:szCs w:val="20"/>
              </w:rPr>
            </w:pPr>
            <w:r w:rsidRPr="00BE4873">
              <w:rPr>
                <w:rFonts w:cstheme="minorHAnsi"/>
                <w:sz w:val="20"/>
                <w:szCs w:val="20"/>
              </w:rPr>
              <w:t>$/</w:t>
            </w:r>
            <w:r w:rsidR="00A222E0">
              <w:rPr>
                <w:rFonts w:cstheme="minorHAnsi"/>
                <w:sz w:val="20"/>
                <w:szCs w:val="20"/>
              </w:rPr>
              <w:t>MMBTU</w:t>
            </w:r>
            <w:r w:rsidRPr="00BE4873">
              <w:rPr>
                <w:rFonts w:cstheme="minorHAnsi"/>
                <w:sz w:val="20"/>
                <w:szCs w:val="20"/>
              </w:rPr>
              <w:t xml:space="preserve"> CH</w:t>
            </w:r>
            <w:r w:rsidRPr="001A7798">
              <w:rPr>
                <w:rFonts w:cstheme="minorHAnsi"/>
                <w:sz w:val="20"/>
                <w:szCs w:val="20"/>
                <w:vertAlign w:val="subscript"/>
              </w:rPr>
              <w:t>4</w:t>
            </w:r>
          </w:p>
        </w:tc>
        <w:tc>
          <w:tcPr>
            <w:tcW w:w="1058" w:type="dxa"/>
            <w:noWrap/>
          </w:tcPr>
          <w:p w14:paraId="49E0C191" w14:textId="410F0CE9"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{"citationItems":[{"id":"ITEM-1","itemData":{"URL":"https://www.nrel.gov/hydrogen/h2a-lite.html","accessed":{"date-parts":[["2023","5","4"]]},"author":[{"dropping-particle":"","family":"National Renewable Energy Laboratory","given":"","non-dropping-particle":"","parse-names":false,"suffix":""}],"id":"ITEM-1","issued":{"date-parts":[["2022"]]},"title":"H2A-Lite: Hydrogen Analysis Lite Production Model","type":"webpage"},"uris":["http://www.mendeley.com/documents/?uuid=a6e77836-175c-3bdf-bb0d-6288249d9b47"]},{"id":"ITEM-2","itemData":{"URL":"https://www.eia.gov/outlooks/aeo/","accessed":{"date-parts":[["2023","5","9"]]},"author":[{"dropping-particle":"","family":"U.S. Energy Information Administration","given":"","non-dropping-particle":"","parse-names":false,"suffix":""}],"id":"ITEM-2","issued":{"date-parts":[["2023"]]},"title":"Annual Energy Outlook 2023","type":"webpage"},"uris":["http://www.mendeley.com/documents/?uuid=d0cf948c-a47a-35a9-951e-3c2e60aa178f"]}],"mendeley":{"formattedCitation":"[5], [22]","plainTextFormattedCitation":"[5], [22]","previouslyFormattedCitation":"[5], [22]"},"properties":{"noteIndex":0},"schema":"https://github.com/citation-style-language/schema/raw/master/csl-citation.json"}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[5], [22]</w:t>
            </w:r>
            <w:r>
              <w:rPr>
                <w:rFonts w:cstheme="minorHAnsi"/>
                <w:sz w:val="20"/>
                <w:szCs w:val="20"/>
              </w:rPr>
              <w:fldChar w:fldCharType="end"/>
            </w:r>
          </w:p>
        </w:tc>
      </w:tr>
      <w:tr w:rsidR="00D630A2" w:rsidRPr="00BE4873" w14:paraId="727CD927" w14:textId="77777777" w:rsidTr="0069225C">
        <w:trPr>
          <w:trHeight w:val="290"/>
        </w:trPr>
        <w:tc>
          <w:tcPr>
            <w:tcW w:w="2483" w:type="dxa"/>
            <w:noWrap/>
            <w:hideMark/>
          </w:tcPr>
          <w:p w14:paraId="2ED8366F" w14:textId="29E832FC" w:rsidR="00D630A2" w:rsidRPr="00BE4873" w:rsidRDefault="00D630A2" w:rsidP="00D630A2">
            <w:pPr>
              <w:rPr>
                <w:rFonts w:cstheme="minorHAnsi"/>
                <w:sz w:val="20"/>
                <w:szCs w:val="20"/>
              </w:rPr>
            </w:pPr>
            <w:r w:rsidRPr="00BE4873">
              <w:rPr>
                <w:rFonts w:cstheme="minorHAnsi"/>
                <w:sz w:val="20"/>
                <w:szCs w:val="20"/>
              </w:rPr>
              <w:t>Natural Gas Energy Content</w:t>
            </w:r>
            <w:r w:rsidR="00CB0DEB">
              <w:rPr>
                <w:rFonts w:cstheme="minorHAnsi"/>
                <w:sz w:val="20"/>
                <w:szCs w:val="20"/>
              </w:rPr>
              <w:t xml:space="preserve"> (Heating Value)</w:t>
            </w:r>
          </w:p>
        </w:tc>
        <w:tc>
          <w:tcPr>
            <w:tcW w:w="842" w:type="dxa"/>
            <w:noWrap/>
            <w:hideMark/>
          </w:tcPr>
          <w:p w14:paraId="37AD0C01" w14:textId="77777777" w:rsidR="00D630A2" w:rsidRPr="00BE4873" w:rsidRDefault="00D630A2" w:rsidP="00D630A2">
            <w:pPr>
              <w:rPr>
                <w:rFonts w:cstheme="minorHAnsi"/>
                <w:sz w:val="20"/>
                <w:szCs w:val="20"/>
              </w:rPr>
            </w:pPr>
            <w:r w:rsidRPr="00BE4873">
              <w:rPr>
                <w:rFonts w:cstheme="minorHAnsi"/>
                <w:sz w:val="20"/>
                <w:szCs w:val="20"/>
              </w:rPr>
              <w:t>52</w:t>
            </w:r>
          </w:p>
        </w:tc>
        <w:tc>
          <w:tcPr>
            <w:tcW w:w="898" w:type="dxa"/>
            <w:noWrap/>
            <w:hideMark/>
          </w:tcPr>
          <w:p w14:paraId="04B24760"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668EC84"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2465819" w14:textId="77777777" w:rsidR="00D630A2" w:rsidRPr="00BE4873" w:rsidRDefault="00D630A2" w:rsidP="00D630A2">
            <w:pPr>
              <w:rPr>
                <w:rFonts w:cstheme="minorHAnsi"/>
                <w:sz w:val="20"/>
                <w:szCs w:val="20"/>
              </w:rPr>
            </w:pPr>
            <w:r w:rsidRPr="00BE4873">
              <w:rPr>
                <w:rFonts w:cstheme="minorHAnsi"/>
                <w:sz w:val="20"/>
                <w:szCs w:val="20"/>
              </w:rPr>
              <w:t>52</w:t>
            </w:r>
          </w:p>
        </w:tc>
        <w:tc>
          <w:tcPr>
            <w:tcW w:w="2121" w:type="dxa"/>
            <w:noWrap/>
            <w:hideMark/>
          </w:tcPr>
          <w:p w14:paraId="1FAE9040" w14:textId="77777777" w:rsidR="00D630A2" w:rsidRPr="00BE4873" w:rsidRDefault="00D630A2" w:rsidP="00D630A2">
            <w:pPr>
              <w:rPr>
                <w:rFonts w:cstheme="minorHAnsi"/>
                <w:sz w:val="20"/>
                <w:szCs w:val="20"/>
              </w:rPr>
            </w:pPr>
            <w:r w:rsidRPr="00BE4873">
              <w:rPr>
                <w:rFonts w:cstheme="minorHAnsi"/>
                <w:sz w:val="20"/>
                <w:szCs w:val="20"/>
              </w:rPr>
              <w:t>MJ/kg CH</w:t>
            </w:r>
            <w:r w:rsidRPr="001A7798">
              <w:rPr>
                <w:rFonts w:cstheme="minorHAnsi"/>
                <w:sz w:val="20"/>
                <w:szCs w:val="20"/>
                <w:vertAlign w:val="subscript"/>
              </w:rPr>
              <w:t>4</w:t>
            </w:r>
          </w:p>
        </w:tc>
        <w:tc>
          <w:tcPr>
            <w:tcW w:w="1058" w:type="dxa"/>
            <w:noWrap/>
            <w:hideMark/>
          </w:tcPr>
          <w:p w14:paraId="06E0A093" w14:textId="77777777"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t>N/A</w:t>
            </w:r>
          </w:p>
        </w:tc>
      </w:tr>
      <w:tr w:rsidR="00D630A2" w:rsidRPr="00BE4873" w14:paraId="69363E9A" w14:textId="77777777" w:rsidTr="0069225C">
        <w:trPr>
          <w:trHeight w:val="290"/>
        </w:trPr>
        <w:tc>
          <w:tcPr>
            <w:tcW w:w="2483" w:type="dxa"/>
            <w:noWrap/>
            <w:hideMark/>
          </w:tcPr>
          <w:p w14:paraId="3AA39E63" w14:textId="77777777" w:rsidR="00D630A2" w:rsidRPr="00BE4873" w:rsidRDefault="00D630A2" w:rsidP="00D630A2">
            <w:pPr>
              <w:rPr>
                <w:rFonts w:cstheme="minorHAnsi"/>
                <w:sz w:val="20"/>
                <w:szCs w:val="20"/>
              </w:rPr>
            </w:pPr>
            <w:r>
              <w:rPr>
                <w:rFonts w:cstheme="minorHAnsi"/>
                <w:sz w:val="20"/>
                <w:szCs w:val="20"/>
              </w:rPr>
              <w:t>Discount Rate (WACC)</w:t>
            </w:r>
          </w:p>
        </w:tc>
        <w:tc>
          <w:tcPr>
            <w:tcW w:w="842" w:type="dxa"/>
            <w:noWrap/>
            <w:hideMark/>
          </w:tcPr>
          <w:p w14:paraId="32000120" w14:textId="77777777" w:rsidR="00D630A2" w:rsidRPr="00BE4873" w:rsidRDefault="00D630A2" w:rsidP="00D630A2">
            <w:pPr>
              <w:rPr>
                <w:rFonts w:cstheme="minorHAnsi"/>
                <w:sz w:val="20"/>
                <w:szCs w:val="20"/>
              </w:rPr>
            </w:pPr>
            <w:r w:rsidRPr="00BE4873">
              <w:rPr>
                <w:rFonts w:cstheme="minorHAnsi"/>
                <w:sz w:val="20"/>
                <w:szCs w:val="20"/>
              </w:rPr>
              <w:t>5%</w:t>
            </w:r>
          </w:p>
        </w:tc>
        <w:tc>
          <w:tcPr>
            <w:tcW w:w="898" w:type="dxa"/>
            <w:noWrap/>
            <w:hideMark/>
          </w:tcPr>
          <w:p w14:paraId="4537F534" w14:textId="77777777" w:rsidR="00D630A2" w:rsidRPr="00BE4873" w:rsidRDefault="00D630A2" w:rsidP="00D630A2">
            <w:pPr>
              <w:rPr>
                <w:rFonts w:cstheme="minorHAnsi"/>
                <w:sz w:val="20"/>
                <w:szCs w:val="20"/>
              </w:rPr>
            </w:pPr>
            <w:r w:rsidRPr="00BE4873">
              <w:rPr>
                <w:rFonts w:cstheme="minorHAnsi"/>
                <w:sz w:val="20"/>
                <w:szCs w:val="20"/>
              </w:rPr>
              <w:t>5%</w:t>
            </w:r>
          </w:p>
        </w:tc>
        <w:tc>
          <w:tcPr>
            <w:tcW w:w="974" w:type="dxa"/>
            <w:noWrap/>
            <w:hideMark/>
          </w:tcPr>
          <w:p w14:paraId="0EC697CC" w14:textId="77777777" w:rsidR="00D630A2" w:rsidRPr="00BE4873" w:rsidRDefault="00D630A2" w:rsidP="00D630A2">
            <w:pPr>
              <w:rPr>
                <w:rFonts w:cstheme="minorHAnsi"/>
                <w:sz w:val="20"/>
                <w:szCs w:val="20"/>
              </w:rPr>
            </w:pPr>
            <w:r w:rsidRPr="00BE4873">
              <w:rPr>
                <w:rFonts w:cstheme="minorHAnsi"/>
                <w:sz w:val="20"/>
                <w:szCs w:val="20"/>
              </w:rPr>
              <w:t>5%</w:t>
            </w:r>
          </w:p>
        </w:tc>
        <w:tc>
          <w:tcPr>
            <w:tcW w:w="974" w:type="dxa"/>
            <w:noWrap/>
            <w:hideMark/>
          </w:tcPr>
          <w:p w14:paraId="73BA20A8" w14:textId="77777777" w:rsidR="00D630A2" w:rsidRPr="00BE4873" w:rsidRDefault="00D630A2" w:rsidP="00D630A2">
            <w:pPr>
              <w:rPr>
                <w:rFonts w:cstheme="minorHAnsi"/>
                <w:sz w:val="20"/>
                <w:szCs w:val="20"/>
              </w:rPr>
            </w:pPr>
            <w:r w:rsidRPr="00BE4873">
              <w:rPr>
                <w:rFonts w:cstheme="minorHAnsi"/>
                <w:sz w:val="20"/>
                <w:szCs w:val="20"/>
              </w:rPr>
              <w:t>5%</w:t>
            </w:r>
          </w:p>
        </w:tc>
        <w:tc>
          <w:tcPr>
            <w:tcW w:w="2121" w:type="dxa"/>
            <w:noWrap/>
            <w:hideMark/>
          </w:tcPr>
          <w:p w14:paraId="4683CC09" w14:textId="77777777" w:rsidR="00D630A2" w:rsidRPr="00BE4873" w:rsidRDefault="00D630A2" w:rsidP="00D630A2">
            <w:pPr>
              <w:rPr>
                <w:rFonts w:cstheme="minorHAnsi"/>
                <w:sz w:val="20"/>
                <w:szCs w:val="20"/>
              </w:rPr>
            </w:pPr>
            <w:r w:rsidRPr="00BE4873">
              <w:rPr>
                <w:rFonts w:cstheme="minorHAnsi"/>
                <w:sz w:val="20"/>
                <w:szCs w:val="20"/>
              </w:rPr>
              <w:t>%</w:t>
            </w:r>
          </w:p>
        </w:tc>
        <w:tc>
          <w:tcPr>
            <w:tcW w:w="1058" w:type="dxa"/>
            <w:noWrap/>
            <w:hideMark/>
          </w:tcPr>
          <w:p w14:paraId="49374A9D" w14:textId="2E67649A"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54C8A8D2" w14:textId="77777777" w:rsidTr="0069225C">
        <w:trPr>
          <w:trHeight w:val="290"/>
        </w:trPr>
        <w:tc>
          <w:tcPr>
            <w:tcW w:w="2483" w:type="dxa"/>
            <w:noWrap/>
            <w:hideMark/>
          </w:tcPr>
          <w:p w14:paraId="610C846B" w14:textId="77777777" w:rsidR="00D630A2" w:rsidRPr="00BE4873" w:rsidRDefault="00D630A2" w:rsidP="00D630A2">
            <w:pPr>
              <w:rPr>
                <w:rFonts w:cstheme="minorHAnsi"/>
                <w:sz w:val="20"/>
                <w:szCs w:val="20"/>
              </w:rPr>
            </w:pPr>
            <w:r w:rsidRPr="00BE4873">
              <w:rPr>
                <w:rFonts w:cstheme="minorHAnsi"/>
                <w:sz w:val="20"/>
                <w:szCs w:val="20"/>
              </w:rPr>
              <w:t>Cost Scaling Factor</w:t>
            </w:r>
          </w:p>
        </w:tc>
        <w:tc>
          <w:tcPr>
            <w:tcW w:w="842" w:type="dxa"/>
            <w:noWrap/>
            <w:hideMark/>
          </w:tcPr>
          <w:p w14:paraId="3840DAFB" w14:textId="77777777" w:rsidR="00D630A2" w:rsidRPr="00BE4873" w:rsidRDefault="00D630A2" w:rsidP="00D630A2">
            <w:pPr>
              <w:rPr>
                <w:rFonts w:cstheme="minorHAnsi"/>
                <w:sz w:val="20"/>
                <w:szCs w:val="20"/>
              </w:rPr>
            </w:pPr>
            <w:r w:rsidRPr="00BE4873">
              <w:rPr>
                <w:rFonts w:cstheme="minorHAnsi"/>
                <w:sz w:val="20"/>
                <w:szCs w:val="20"/>
              </w:rPr>
              <w:t>0.6</w:t>
            </w:r>
          </w:p>
        </w:tc>
        <w:tc>
          <w:tcPr>
            <w:tcW w:w="898" w:type="dxa"/>
            <w:noWrap/>
            <w:hideMark/>
          </w:tcPr>
          <w:p w14:paraId="2B1DAE6B" w14:textId="77777777" w:rsidR="00D630A2" w:rsidRPr="00BE4873" w:rsidRDefault="00D630A2" w:rsidP="00D630A2">
            <w:pPr>
              <w:rPr>
                <w:rFonts w:cstheme="minorHAnsi"/>
                <w:sz w:val="20"/>
                <w:szCs w:val="20"/>
              </w:rPr>
            </w:pPr>
            <w:r w:rsidRPr="00BE4873">
              <w:rPr>
                <w:rFonts w:cstheme="minorHAnsi"/>
                <w:sz w:val="20"/>
                <w:szCs w:val="20"/>
              </w:rPr>
              <w:t>0.6</w:t>
            </w:r>
          </w:p>
        </w:tc>
        <w:tc>
          <w:tcPr>
            <w:tcW w:w="974" w:type="dxa"/>
            <w:noWrap/>
            <w:hideMark/>
          </w:tcPr>
          <w:p w14:paraId="2CB9138B" w14:textId="77777777" w:rsidR="00D630A2" w:rsidRPr="00BE4873" w:rsidRDefault="00D630A2" w:rsidP="00D630A2">
            <w:pPr>
              <w:rPr>
                <w:rFonts w:cstheme="minorHAnsi"/>
                <w:sz w:val="20"/>
                <w:szCs w:val="20"/>
              </w:rPr>
            </w:pPr>
            <w:r w:rsidRPr="00BE4873">
              <w:rPr>
                <w:rFonts w:cstheme="minorHAnsi"/>
                <w:sz w:val="20"/>
                <w:szCs w:val="20"/>
              </w:rPr>
              <w:t>0.6</w:t>
            </w:r>
          </w:p>
        </w:tc>
        <w:tc>
          <w:tcPr>
            <w:tcW w:w="974" w:type="dxa"/>
            <w:noWrap/>
            <w:hideMark/>
          </w:tcPr>
          <w:p w14:paraId="532F78B6" w14:textId="77777777" w:rsidR="00D630A2" w:rsidRPr="00BE4873" w:rsidRDefault="00D630A2" w:rsidP="00D630A2">
            <w:pPr>
              <w:rPr>
                <w:rFonts w:cstheme="minorHAnsi"/>
                <w:sz w:val="20"/>
                <w:szCs w:val="20"/>
              </w:rPr>
            </w:pPr>
            <w:r w:rsidRPr="00BE4873">
              <w:rPr>
                <w:rFonts w:cstheme="minorHAnsi"/>
                <w:sz w:val="20"/>
                <w:szCs w:val="20"/>
              </w:rPr>
              <w:t>0.6</w:t>
            </w:r>
          </w:p>
        </w:tc>
        <w:tc>
          <w:tcPr>
            <w:tcW w:w="2121" w:type="dxa"/>
            <w:noWrap/>
            <w:hideMark/>
          </w:tcPr>
          <w:p w14:paraId="5F36C751" w14:textId="77777777" w:rsidR="00D630A2" w:rsidRPr="00BE4873" w:rsidRDefault="00D630A2" w:rsidP="00D630A2">
            <w:pPr>
              <w:rPr>
                <w:rFonts w:cstheme="minorHAnsi"/>
                <w:sz w:val="20"/>
                <w:szCs w:val="20"/>
              </w:rPr>
            </w:pPr>
            <w:r w:rsidRPr="00BE4873">
              <w:rPr>
                <w:rFonts w:cstheme="minorHAnsi"/>
                <w:sz w:val="20"/>
                <w:szCs w:val="20"/>
              </w:rPr>
              <w:t>N/A</w:t>
            </w:r>
          </w:p>
        </w:tc>
        <w:tc>
          <w:tcPr>
            <w:tcW w:w="1058" w:type="dxa"/>
            <w:noWrap/>
            <w:hideMark/>
          </w:tcPr>
          <w:p w14:paraId="5389492A" w14:textId="69257C5A"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[23]</w:t>
            </w:r>
            <w:r>
              <w:rPr>
                <w:rFonts w:cstheme="minorHAnsi"/>
                <w:sz w:val="20"/>
                <w:szCs w:val="20"/>
              </w:rPr>
              <w:fldChar w:fldCharType="end"/>
            </w:r>
          </w:p>
        </w:tc>
      </w:tr>
      <w:tr w:rsidR="00D630A2" w:rsidRPr="00BE4873" w14:paraId="1B489396" w14:textId="77777777" w:rsidTr="0069225C">
        <w:trPr>
          <w:trHeight w:val="290"/>
        </w:trPr>
        <w:tc>
          <w:tcPr>
            <w:tcW w:w="2483" w:type="dxa"/>
            <w:noWrap/>
            <w:hideMark/>
          </w:tcPr>
          <w:p w14:paraId="310174F4" w14:textId="77777777" w:rsidR="00D630A2" w:rsidRPr="00BE4873" w:rsidRDefault="00D630A2" w:rsidP="00D630A2">
            <w:pPr>
              <w:rPr>
                <w:rFonts w:cstheme="minorHAnsi"/>
                <w:sz w:val="20"/>
                <w:szCs w:val="20"/>
              </w:rPr>
            </w:pPr>
            <w:r w:rsidRPr="00BE4873">
              <w:rPr>
                <w:rFonts w:cstheme="minorHAnsi"/>
                <w:sz w:val="20"/>
                <w:szCs w:val="20"/>
              </w:rPr>
              <w:t>Direct CO</w:t>
            </w:r>
            <w:r>
              <w:rPr>
                <w:rFonts w:cstheme="minorHAnsi"/>
                <w:sz w:val="20"/>
                <w:szCs w:val="20"/>
                <w:vertAlign w:val="subscript"/>
              </w:rPr>
              <w:t>2</w:t>
            </w:r>
            <w:r w:rsidRPr="00BE4873">
              <w:rPr>
                <w:rFonts w:cstheme="minorHAnsi"/>
                <w:sz w:val="20"/>
                <w:szCs w:val="20"/>
              </w:rPr>
              <w:t xml:space="preserve"> Emissions</w:t>
            </w:r>
          </w:p>
        </w:tc>
        <w:tc>
          <w:tcPr>
            <w:tcW w:w="842" w:type="dxa"/>
            <w:noWrap/>
            <w:hideMark/>
          </w:tcPr>
          <w:p w14:paraId="1FF0875D" w14:textId="77777777" w:rsidR="00D630A2" w:rsidRPr="00BE4873" w:rsidRDefault="00D630A2" w:rsidP="00D630A2">
            <w:pPr>
              <w:rPr>
                <w:rFonts w:cstheme="minorHAnsi"/>
                <w:sz w:val="20"/>
                <w:szCs w:val="20"/>
              </w:rPr>
            </w:pPr>
            <w:r w:rsidRPr="00BE4873">
              <w:rPr>
                <w:rFonts w:cstheme="minorHAnsi"/>
                <w:sz w:val="20"/>
                <w:szCs w:val="20"/>
              </w:rPr>
              <w:t>9.3</w:t>
            </w:r>
          </w:p>
        </w:tc>
        <w:tc>
          <w:tcPr>
            <w:tcW w:w="898" w:type="dxa"/>
            <w:noWrap/>
            <w:hideMark/>
          </w:tcPr>
          <w:p w14:paraId="6985C2A4" w14:textId="77777777" w:rsidR="00D630A2" w:rsidRPr="00BE4873" w:rsidRDefault="00D630A2" w:rsidP="00D630A2">
            <w:pPr>
              <w:rPr>
                <w:rFonts w:cstheme="minorHAnsi"/>
                <w:sz w:val="20"/>
                <w:szCs w:val="20"/>
              </w:rPr>
            </w:pPr>
            <w:r w:rsidRPr="00BE4873">
              <w:rPr>
                <w:rFonts w:cstheme="minorHAnsi"/>
                <w:sz w:val="20"/>
                <w:szCs w:val="20"/>
              </w:rPr>
              <w:t>4.1</w:t>
            </w:r>
          </w:p>
        </w:tc>
        <w:tc>
          <w:tcPr>
            <w:tcW w:w="974" w:type="dxa"/>
            <w:noWrap/>
            <w:hideMark/>
          </w:tcPr>
          <w:p w14:paraId="4B88EED6" w14:textId="77777777" w:rsidR="00D630A2" w:rsidRPr="00BE4873" w:rsidRDefault="00D630A2" w:rsidP="00D630A2">
            <w:pPr>
              <w:rPr>
                <w:rFonts w:cstheme="minorHAnsi"/>
                <w:sz w:val="20"/>
                <w:szCs w:val="20"/>
              </w:rPr>
            </w:pPr>
            <w:r w:rsidRPr="00BE4873">
              <w:rPr>
                <w:rFonts w:cstheme="minorHAnsi"/>
                <w:sz w:val="20"/>
                <w:szCs w:val="20"/>
              </w:rPr>
              <w:t>0.4</w:t>
            </w:r>
          </w:p>
        </w:tc>
        <w:tc>
          <w:tcPr>
            <w:tcW w:w="974" w:type="dxa"/>
            <w:noWrap/>
            <w:hideMark/>
          </w:tcPr>
          <w:p w14:paraId="5F3F58BD" w14:textId="77777777" w:rsidR="00D630A2" w:rsidRPr="00BE4873" w:rsidRDefault="00D630A2" w:rsidP="00D630A2">
            <w:pPr>
              <w:rPr>
                <w:rFonts w:cstheme="minorHAnsi"/>
                <w:sz w:val="20"/>
                <w:szCs w:val="20"/>
              </w:rPr>
            </w:pPr>
            <w:r w:rsidRPr="00BE4873">
              <w:rPr>
                <w:rFonts w:cstheme="minorHAnsi"/>
                <w:sz w:val="20"/>
                <w:szCs w:val="20"/>
              </w:rPr>
              <w:t>0.5</w:t>
            </w:r>
          </w:p>
        </w:tc>
        <w:tc>
          <w:tcPr>
            <w:tcW w:w="2121" w:type="dxa"/>
            <w:noWrap/>
            <w:hideMark/>
          </w:tcPr>
          <w:p w14:paraId="1C3C3210"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H2</w:t>
            </w:r>
          </w:p>
        </w:tc>
        <w:tc>
          <w:tcPr>
            <w:tcW w:w="1058" w:type="dxa"/>
            <w:noWrap/>
            <w:hideMark/>
          </w:tcPr>
          <w:p w14:paraId="4C595CC3" w14:textId="6367677E"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6B41B172" w14:textId="77777777" w:rsidTr="0069225C">
        <w:trPr>
          <w:trHeight w:val="290"/>
        </w:trPr>
        <w:tc>
          <w:tcPr>
            <w:tcW w:w="2483" w:type="dxa"/>
            <w:noWrap/>
            <w:hideMark/>
          </w:tcPr>
          <w:p w14:paraId="4A52A6CD" w14:textId="77777777" w:rsidR="00D630A2" w:rsidRPr="00BE4873" w:rsidRDefault="00D630A2" w:rsidP="00D630A2">
            <w:pPr>
              <w:rPr>
                <w:rFonts w:cstheme="minorHAnsi"/>
                <w:sz w:val="20"/>
                <w:szCs w:val="20"/>
              </w:rPr>
            </w:pPr>
            <w:r w:rsidRPr="00BE4873">
              <w:rPr>
                <w:rFonts w:cstheme="minorHAnsi"/>
                <w:sz w:val="20"/>
                <w:szCs w:val="20"/>
              </w:rPr>
              <w:t>CO</w:t>
            </w:r>
            <w:r w:rsidRPr="004B18E9">
              <w:rPr>
                <w:rFonts w:cstheme="minorHAnsi"/>
                <w:sz w:val="20"/>
                <w:szCs w:val="20"/>
                <w:vertAlign w:val="subscript"/>
              </w:rPr>
              <w:t>2</w:t>
            </w:r>
            <w:r w:rsidRPr="00BE4873">
              <w:rPr>
                <w:rFonts w:cstheme="minorHAnsi"/>
                <w:sz w:val="20"/>
                <w:szCs w:val="20"/>
              </w:rPr>
              <w:t xml:space="preserve"> Captured</w:t>
            </w:r>
          </w:p>
        </w:tc>
        <w:tc>
          <w:tcPr>
            <w:tcW w:w="842" w:type="dxa"/>
            <w:noWrap/>
            <w:hideMark/>
          </w:tcPr>
          <w:p w14:paraId="5FD5E0FC" w14:textId="77777777" w:rsidR="00D630A2" w:rsidRPr="00BE4873" w:rsidRDefault="00D630A2" w:rsidP="00D630A2">
            <w:pPr>
              <w:rPr>
                <w:rFonts w:cstheme="minorHAnsi"/>
                <w:sz w:val="20"/>
                <w:szCs w:val="20"/>
              </w:rPr>
            </w:pPr>
            <w:r w:rsidRPr="00BE4873">
              <w:rPr>
                <w:rFonts w:cstheme="minorHAnsi"/>
                <w:sz w:val="20"/>
                <w:szCs w:val="20"/>
              </w:rPr>
              <w:t>0</w:t>
            </w:r>
          </w:p>
        </w:tc>
        <w:tc>
          <w:tcPr>
            <w:tcW w:w="898" w:type="dxa"/>
            <w:noWrap/>
            <w:hideMark/>
          </w:tcPr>
          <w:p w14:paraId="2B250D92" w14:textId="77777777" w:rsidR="00D630A2" w:rsidRPr="00BE4873" w:rsidRDefault="00D630A2" w:rsidP="00D630A2">
            <w:pPr>
              <w:rPr>
                <w:rFonts w:cstheme="minorHAnsi"/>
                <w:sz w:val="20"/>
                <w:szCs w:val="20"/>
              </w:rPr>
            </w:pPr>
            <w:r w:rsidRPr="00BE4873">
              <w:rPr>
                <w:rFonts w:cstheme="minorHAnsi"/>
                <w:sz w:val="20"/>
                <w:szCs w:val="20"/>
              </w:rPr>
              <w:t>5.2</w:t>
            </w:r>
          </w:p>
        </w:tc>
        <w:tc>
          <w:tcPr>
            <w:tcW w:w="974" w:type="dxa"/>
            <w:noWrap/>
            <w:hideMark/>
          </w:tcPr>
          <w:p w14:paraId="478674B4" w14:textId="77777777" w:rsidR="00D630A2" w:rsidRPr="00BE4873" w:rsidRDefault="00D630A2" w:rsidP="00D630A2">
            <w:pPr>
              <w:rPr>
                <w:rFonts w:cstheme="minorHAnsi"/>
                <w:sz w:val="20"/>
                <w:szCs w:val="20"/>
              </w:rPr>
            </w:pPr>
            <w:r w:rsidRPr="00BE4873">
              <w:rPr>
                <w:rFonts w:cstheme="minorHAnsi"/>
                <w:sz w:val="20"/>
                <w:szCs w:val="20"/>
              </w:rPr>
              <w:t>10.1</w:t>
            </w:r>
          </w:p>
        </w:tc>
        <w:tc>
          <w:tcPr>
            <w:tcW w:w="974" w:type="dxa"/>
            <w:noWrap/>
            <w:hideMark/>
          </w:tcPr>
          <w:p w14:paraId="0C37EEFE" w14:textId="77777777" w:rsidR="00D630A2" w:rsidRPr="00BE4873" w:rsidRDefault="00D630A2" w:rsidP="00D630A2">
            <w:pPr>
              <w:rPr>
                <w:rFonts w:cstheme="minorHAnsi"/>
                <w:sz w:val="20"/>
                <w:szCs w:val="20"/>
              </w:rPr>
            </w:pPr>
            <w:r w:rsidRPr="00BE4873">
              <w:rPr>
                <w:rFonts w:cstheme="minorHAnsi"/>
                <w:sz w:val="20"/>
                <w:szCs w:val="20"/>
              </w:rPr>
              <w:t>8.6</w:t>
            </w:r>
          </w:p>
        </w:tc>
        <w:tc>
          <w:tcPr>
            <w:tcW w:w="2121" w:type="dxa"/>
            <w:noWrap/>
            <w:hideMark/>
          </w:tcPr>
          <w:p w14:paraId="58D83255"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H2</w:t>
            </w:r>
          </w:p>
        </w:tc>
        <w:tc>
          <w:tcPr>
            <w:tcW w:w="1058" w:type="dxa"/>
            <w:noWrap/>
            <w:hideMark/>
          </w:tcPr>
          <w:p w14:paraId="790FB939" w14:textId="0FA90FBE"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{"citationItems":[{"id":"ITEM-1","itemData":{"abstract":"This report presents an independent assessment of the cost and performance of select hydrogen production plants utilizing fossil fuel resources as the primary feedstocks – specifically, natural gas (NG), steam methane reforming (SMR), NG autothermal reforming (ATR), coal gasification, and coal/biomass co-gasification – using a systematic, transparent technical and economic approach. Study cases were selected to reflect the capabilities of current, commercial technologies within plant configurations, and at scales, representative of next commercial offerings facing no fundamental research and development (R&amp;D) obstacles. Additionally, several areas of R&amp;D are identified as potential pathways for performance improvements and cost reductions. Attributional global warming potential (GWP) profiles of the impactful energy and material streams entering and exiting the plant boundaries were used to develop life cycle greenhouse gas (GHG) emissions results for each case based on the quantity of each stream and are expressed as carbon dioxide equivalents (CO2e). A life cycle GHG emissions target of 0 pounds (lb) CO2e/lb H2 produced, or “net-zero,” was targeted in one plant. Six hydrogen plant configurations are analyzed in this report: Three natural gas reforming configurations — two NG SMR cases (with and without carbon dioxide [CO2] capture) and one NG ATR case (with CO2 capture). Three gasification configurations — two coal gasification cases (with and without CO2 capture) and one coal/biomass co-gasification case (with CO2 capture). Full, bottom-up estimates for each case in this study were not pursued. Instead, the capital and operation and maintenance (O&amp;M) costs for each of the cases were estimated using a combined bottom-up and scaling approach. The cost metric used in this report is the levelized cost of hydrogen (LCOH) reported in real 2018 dollars, which is the revenue that must be received by the producer per kilogram of hydrogen produced to meet the desired return on equity after meeting all debt and tax obligations and operating expenses.","author":[{"dropping-particle":"","family":"National Energy Technology Laboratory","given":"","non-dropping-particle":"","parse-names":false,"suffix":""}],"id":"ITEM-1","issued":{"date-parts":[["2022"]]},"title":"Comparison of Commercial, State-of-the-Art, Fossil-Based Hydrogen Production Technologies","type":"report"},"uris":["http://www.mendeley.com/documents/?uuid=fb85cb2d-ed0a-4f79-a4d1-88e1897e596b"]}],"mendeley":{"formattedCitation":"[20]","plainTextFormattedCitation":"[20]","previouslyFormattedCitation":"[20]"},"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[20]</w:t>
            </w:r>
            <w:r>
              <w:rPr>
                <w:rFonts w:cstheme="minorHAnsi"/>
                <w:sz w:val="20"/>
                <w:szCs w:val="20"/>
              </w:rPr>
              <w:fldChar w:fldCharType="end"/>
            </w:r>
          </w:p>
        </w:tc>
      </w:tr>
      <w:tr w:rsidR="00D630A2" w:rsidRPr="00BE4873" w14:paraId="7E7CE8FA" w14:textId="77777777" w:rsidTr="0069225C">
        <w:trPr>
          <w:trHeight w:val="290"/>
        </w:trPr>
        <w:tc>
          <w:tcPr>
            <w:tcW w:w="2483" w:type="dxa"/>
            <w:noWrap/>
            <w:hideMark/>
          </w:tcPr>
          <w:p w14:paraId="5241586D" w14:textId="77777777" w:rsidR="00D630A2" w:rsidRPr="00BE4873" w:rsidRDefault="00D630A2" w:rsidP="00D630A2">
            <w:pPr>
              <w:rPr>
                <w:rFonts w:cstheme="minorHAnsi"/>
                <w:sz w:val="20"/>
                <w:szCs w:val="20"/>
              </w:rPr>
            </w:pPr>
            <w:r w:rsidRPr="00BE4873">
              <w:rPr>
                <w:rFonts w:cstheme="minorHAnsi"/>
                <w:sz w:val="20"/>
                <w:szCs w:val="20"/>
              </w:rPr>
              <w:t>Upstream Natural Gas Processing C</w:t>
            </w:r>
            <w:r>
              <w:rPr>
                <w:rFonts w:cstheme="minorHAnsi"/>
                <w:sz w:val="20"/>
                <w:szCs w:val="20"/>
              </w:rPr>
              <w:t>arbon Intensity</w:t>
            </w:r>
          </w:p>
        </w:tc>
        <w:tc>
          <w:tcPr>
            <w:tcW w:w="842" w:type="dxa"/>
            <w:noWrap/>
            <w:hideMark/>
          </w:tcPr>
          <w:p w14:paraId="2FEA2ABC" w14:textId="77777777" w:rsidR="00D630A2" w:rsidRPr="00BE4873" w:rsidRDefault="00D630A2" w:rsidP="00D630A2">
            <w:pPr>
              <w:rPr>
                <w:rFonts w:cstheme="minorHAnsi"/>
                <w:sz w:val="20"/>
                <w:szCs w:val="20"/>
              </w:rPr>
            </w:pPr>
            <w:r w:rsidRPr="00BE4873">
              <w:rPr>
                <w:rFonts w:cstheme="minorHAnsi"/>
                <w:sz w:val="20"/>
                <w:szCs w:val="20"/>
              </w:rPr>
              <w:t>0.3</w:t>
            </w:r>
          </w:p>
        </w:tc>
        <w:tc>
          <w:tcPr>
            <w:tcW w:w="898" w:type="dxa"/>
            <w:noWrap/>
            <w:hideMark/>
          </w:tcPr>
          <w:p w14:paraId="45763FAB" w14:textId="77777777" w:rsidR="00D630A2" w:rsidRPr="00BE4873" w:rsidRDefault="00D630A2" w:rsidP="00D630A2">
            <w:pPr>
              <w:rPr>
                <w:rFonts w:cstheme="minorHAnsi"/>
                <w:sz w:val="20"/>
                <w:szCs w:val="20"/>
              </w:rPr>
            </w:pPr>
            <w:r w:rsidRPr="00BE4873">
              <w:rPr>
                <w:rFonts w:cstheme="minorHAnsi"/>
                <w:sz w:val="20"/>
                <w:szCs w:val="20"/>
              </w:rPr>
              <w:t>0.3</w:t>
            </w:r>
          </w:p>
        </w:tc>
        <w:tc>
          <w:tcPr>
            <w:tcW w:w="974" w:type="dxa"/>
            <w:noWrap/>
            <w:hideMark/>
          </w:tcPr>
          <w:p w14:paraId="64756700" w14:textId="77777777" w:rsidR="00D630A2" w:rsidRPr="00BE4873" w:rsidRDefault="00D630A2" w:rsidP="00D630A2">
            <w:pPr>
              <w:rPr>
                <w:rFonts w:cstheme="minorHAnsi"/>
                <w:sz w:val="20"/>
                <w:szCs w:val="20"/>
              </w:rPr>
            </w:pPr>
            <w:r w:rsidRPr="00BE4873">
              <w:rPr>
                <w:rFonts w:cstheme="minorHAnsi"/>
                <w:sz w:val="20"/>
                <w:szCs w:val="20"/>
              </w:rPr>
              <w:t>0.3</w:t>
            </w:r>
          </w:p>
        </w:tc>
        <w:tc>
          <w:tcPr>
            <w:tcW w:w="974" w:type="dxa"/>
            <w:noWrap/>
            <w:hideMark/>
          </w:tcPr>
          <w:p w14:paraId="06FD49B7" w14:textId="77777777" w:rsidR="00D630A2" w:rsidRPr="00BE4873" w:rsidRDefault="00D630A2" w:rsidP="00D630A2">
            <w:pPr>
              <w:rPr>
                <w:rFonts w:cstheme="minorHAnsi"/>
                <w:sz w:val="20"/>
                <w:szCs w:val="20"/>
              </w:rPr>
            </w:pPr>
            <w:r w:rsidRPr="00BE4873">
              <w:rPr>
                <w:rFonts w:cstheme="minorHAnsi"/>
                <w:sz w:val="20"/>
                <w:szCs w:val="20"/>
              </w:rPr>
              <w:t>0.3</w:t>
            </w:r>
          </w:p>
        </w:tc>
        <w:tc>
          <w:tcPr>
            <w:tcW w:w="2121" w:type="dxa"/>
            <w:noWrap/>
            <w:hideMark/>
          </w:tcPr>
          <w:p w14:paraId="3E01955F" w14:textId="7777777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/kg CH4</w:t>
            </w:r>
          </w:p>
        </w:tc>
        <w:tc>
          <w:tcPr>
            <w:tcW w:w="1058" w:type="dxa"/>
            <w:noWrap/>
            <w:hideMark/>
          </w:tcPr>
          <w:p w14:paraId="5DCC3793" w14:textId="634458C0"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[24]</w:t>
            </w:r>
            <w:r>
              <w:rPr>
                <w:rFonts w:cstheme="minorHAnsi"/>
                <w:sz w:val="20"/>
                <w:szCs w:val="20"/>
              </w:rPr>
              <w:fldChar w:fldCharType="end"/>
            </w:r>
          </w:p>
        </w:tc>
      </w:tr>
      <w:tr w:rsidR="00D630A2" w:rsidRPr="00BE4873" w14:paraId="0736EB25" w14:textId="77777777" w:rsidTr="0069225C">
        <w:trPr>
          <w:trHeight w:val="290"/>
        </w:trPr>
        <w:tc>
          <w:tcPr>
            <w:tcW w:w="2483" w:type="dxa"/>
            <w:noWrap/>
            <w:hideMark/>
          </w:tcPr>
          <w:p w14:paraId="1902B236" w14:textId="77777777" w:rsidR="00D630A2" w:rsidRPr="00BE4873" w:rsidRDefault="00D630A2" w:rsidP="00D630A2">
            <w:pPr>
              <w:rPr>
                <w:rFonts w:cstheme="minorHAnsi"/>
                <w:sz w:val="20"/>
                <w:szCs w:val="20"/>
              </w:rPr>
            </w:pPr>
            <w:r w:rsidRPr="00BE4873">
              <w:rPr>
                <w:rFonts w:cstheme="minorHAnsi"/>
                <w:sz w:val="20"/>
                <w:szCs w:val="20"/>
              </w:rPr>
              <w:t>Grid C</w:t>
            </w:r>
            <w:r>
              <w:rPr>
                <w:rFonts w:cstheme="minorHAnsi"/>
                <w:sz w:val="20"/>
                <w:szCs w:val="20"/>
              </w:rPr>
              <w:t>arbon Intensity</w:t>
            </w:r>
          </w:p>
        </w:tc>
        <w:tc>
          <w:tcPr>
            <w:tcW w:w="842" w:type="dxa"/>
            <w:noWrap/>
            <w:hideMark/>
          </w:tcPr>
          <w:p w14:paraId="177B90F8" w14:textId="77777777" w:rsidR="00D630A2" w:rsidRPr="00BE4873" w:rsidRDefault="00D630A2" w:rsidP="00D630A2">
            <w:pPr>
              <w:rPr>
                <w:rFonts w:cstheme="minorHAnsi"/>
                <w:sz w:val="20"/>
                <w:szCs w:val="20"/>
              </w:rPr>
            </w:pPr>
            <w:r w:rsidRPr="00BE4873">
              <w:rPr>
                <w:rFonts w:cstheme="minorHAnsi"/>
                <w:sz w:val="20"/>
                <w:szCs w:val="20"/>
              </w:rPr>
              <w:t>0.12</w:t>
            </w:r>
          </w:p>
        </w:tc>
        <w:tc>
          <w:tcPr>
            <w:tcW w:w="898" w:type="dxa"/>
            <w:noWrap/>
            <w:hideMark/>
          </w:tcPr>
          <w:p w14:paraId="7A753B47" w14:textId="77777777" w:rsidR="00D630A2" w:rsidRPr="00BE4873" w:rsidRDefault="00D630A2" w:rsidP="00D630A2">
            <w:pPr>
              <w:rPr>
                <w:rFonts w:cstheme="minorHAnsi"/>
                <w:sz w:val="20"/>
                <w:szCs w:val="20"/>
              </w:rPr>
            </w:pPr>
            <w:r w:rsidRPr="00BE4873">
              <w:rPr>
                <w:rFonts w:cstheme="minorHAnsi"/>
                <w:sz w:val="20"/>
                <w:szCs w:val="20"/>
              </w:rPr>
              <w:t>0.12</w:t>
            </w:r>
          </w:p>
        </w:tc>
        <w:tc>
          <w:tcPr>
            <w:tcW w:w="974" w:type="dxa"/>
            <w:noWrap/>
            <w:hideMark/>
          </w:tcPr>
          <w:p w14:paraId="7E70140A" w14:textId="77777777" w:rsidR="00D630A2" w:rsidRPr="00BE4873" w:rsidRDefault="00D630A2" w:rsidP="00D630A2">
            <w:pPr>
              <w:rPr>
                <w:rFonts w:cstheme="minorHAnsi"/>
                <w:sz w:val="20"/>
                <w:szCs w:val="20"/>
              </w:rPr>
            </w:pPr>
            <w:r w:rsidRPr="00BE4873">
              <w:rPr>
                <w:rFonts w:cstheme="minorHAnsi"/>
                <w:sz w:val="20"/>
                <w:szCs w:val="20"/>
              </w:rPr>
              <w:t>0.12</w:t>
            </w:r>
          </w:p>
        </w:tc>
        <w:tc>
          <w:tcPr>
            <w:tcW w:w="974" w:type="dxa"/>
            <w:noWrap/>
            <w:hideMark/>
          </w:tcPr>
          <w:p w14:paraId="2CBDD093" w14:textId="77777777" w:rsidR="00D630A2" w:rsidRPr="00BE4873" w:rsidRDefault="00D630A2" w:rsidP="00D630A2">
            <w:pPr>
              <w:rPr>
                <w:rFonts w:cstheme="minorHAnsi"/>
                <w:sz w:val="20"/>
                <w:szCs w:val="20"/>
              </w:rPr>
            </w:pPr>
            <w:r w:rsidRPr="00BE4873">
              <w:rPr>
                <w:rFonts w:cstheme="minorHAnsi"/>
                <w:sz w:val="20"/>
                <w:szCs w:val="20"/>
              </w:rPr>
              <w:t>0.12</w:t>
            </w:r>
          </w:p>
        </w:tc>
        <w:tc>
          <w:tcPr>
            <w:tcW w:w="2121" w:type="dxa"/>
            <w:noWrap/>
            <w:hideMark/>
          </w:tcPr>
          <w:p w14:paraId="08F76482" w14:textId="76C98E17" w:rsidR="00D630A2" w:rsidRPr="00BE4873" w:rsidRDefault="00D630A2" w:rsidP="00D630A2">
            <w:pPr>
              <w:rPr>
                <w:rFonts w:cstheme="minorHAnsi"/>
                <w:sz w:val="20"/>
                <w:szCs w:val="20"/>
              </w:rPr>
            </w:pPr>
            <w:r w:rsidRPr="00BE4873">
              <w:rPr>
                <w:rFonts w:cstheme="minorHAnsi"/>
                <w:sz w:val="20"/>
                <w:szCs w:val="20"/>
              </w:rPr>
              <w:t>kg CO</w:t>
            </w:r>
            <w:r w:rsidRPr="004B18E9">
              <w:rPr>
                <w:rFonts w:cstheme="minorHAnsi"/>
                <w:sz w:val="20"/>
                <w:szCs w:val="20"/>
                <w:vertAlign w:val="subscript"/>
              </w:rPr>
              <w:t>2</w:t>
            </w:r>
            <w:r w:rsidRPr="00BE4873">
              <w:rPr>
                <w:rFonts w:cstheme="minorHAnsi"/>
                <w:sz w:val="20"/>
                <w:szCs w:val="20"/>
              </w:rPr>
              <w:t>/</w:t>
            </w:r>
            <w:proofErr w:type="spellStart"/>
            <w:r w:rsidRPr="00BE4873">
              <w:rPr>
                <w:rFonts w:cstheme="minorHAnsi"/>
                <w:sz w:val="20"/>
                <w:szCs w:val="20"/>
              </w:rPr>
              <w:t>kWh</w:t>
            </w:r>
            <w:r w:rsidR="009F01A8">
              <w:rPr>
                <w:vertAlign w:val="subscript"/>
              </w:rPr>
              <w:t>e</w:t>
            </w:r>
            <w:proofErr w:type="spellEnd"/>
            <w:r w:rsidRPr="00BE4873">
              <w:rPr>
                <w:rFonts w:cstheme="minorHAnsi"/>
                <w:sz w:val="20"/>
                <w:szCs w:val="20"/>
              </w:rPr>
              <w:t xml:space="preserve"> electricity</w:t>
            </w:r>
          </w:p>
        </w:tc>
        <w:tc>
          <w:tcPr>
            <w:tcW w:w="1058" w:type="dxa"/>
            <w:noWrap/>
            <w:hideMark/>
          </w:tcPr>
          <w:p w14:paraId="15D77F2F" w14:textId="018FDE31"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URL":"https://gridemissions.jdechalendar.su.domains/#/","accessed":{"date-parts":[["2022","9","29"]]},"author":[{"dropping-particle":"","family":"Chalendar","given":"Jacques","non-dropping-particle":"De","parse-names":false,"suffix":""}],"container-title":"Stanford University","id":"ITEM-1","issued":{"date-parts":[["2022"]]},"title":"Tracking emissions in the US electricity system","type":"webpage"},"uris":["http://www.mendeley.com/documents/?uuid=68f19b2e-1dad-321f-9a69-19031c57d1d1"]}],"mendeley":{"formattedCitation":"[25]","plainTextFormattedCitation":"[25]","previouslyFormattedCitation":"[25]"},"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[25]</w:t>
            </w:r>
            <w:r>
              <w:rPr>
                <w:rFonts w:cstheme="minorHAnsi"/>
                <w:sz w:val="20"/>
                <w:szCs w:val="20"/>
              </w:rPr>
              <w:fldChar w:fldCharType="end"/>
            </w:r>
          </w:p>
        </w:tc>
      </w:tr>
      <w:tr w:rsidR="00D630A2" w:rsidRPr="00BE4873" w14:paraId="71557C38" w14:textId="77777777" w:rsidTr="0069225C">
        <w:trPr>
          <w:trHeight w:val="300"/>
        </w:trPr>
        <w:tc>
          <w:tcPr>
            <w:tcW w:w="2483" w:type="dxa"/>
            <w:noWrap/>
            <w:hideMark/>
          </w:tcPr>
          <w:p w14:paraId="60E79F57" w14:textId="02895975" w:rsidR="00D630A2" w:rsidRPr="00BE4873" w:rsidRDefault="00D630A2" w:rsidP="00D630A2">
            <w:pPr>
              <w:rPr>
                <w:rFonts w:cstheme="minorHAnsi"/>
                <w:sz w:val="20"/>
                <w:szCs w:val="20"/>
              </w:rPr>
            </w:pPr>
            <w:r w:rsidRPr="00BE4873">
              <w:rPr>
                <w:rFonts w:cstheme="minorHAnsi"/>
                <w:sz w:val="20"/>
                <w:szCs w:val="20"/>
              </w:rPr>
              <w:lastRenderedPageBreak/>
              <w:t>CO</w:t>
            </w:r>
            <w:r w:rsidRPr="004B18E9">
              <w:rPr>
                <w:rFonts w:cstheme="minorHAnsi"/>
                <w:sz w:val="20"/>
                <w:szCs w:val="20"/>
                <w:vertAlign w:val="subscript"/>
              </w:rPr>
              <w:t>2</w:t>
            </w:r>
            <w:r w:rsidRPr="00BE4873">
              <w:rPr>
                <w:rFonts w:cstheme="minorHAnsi"/>
                <w:sz w:val="20"/>
                <w:szCs w:val="20"/>
              </w:rPr>
              <w:t xml:space="preserve"> T</w:t>
            </w:r>
            <w:r>
              <w:rPr>
                <w:rFonts w:cstheme="minorHAnsi"/>
                <w:sz w:val="20"/>
                <w:szCs w:val="20"/>
              </w:rPr>
              <w:t>ransport and Storage</w:t>
            </w:r>
            <w:r w:rsidRPr="00BE4873">
              <w:rPr>
                <w:rFonts w:cstheme="minorHAnsi"/>
                <w:sz w:val="20"/>
                <w:szCs w:val="20"/>
              </w:rPr>
              <w:t xml:space="preserve"> Costs</w:t>
            </w:r>
            <w:r w:rsidR="009B473A">
              <w:rPr>
                <w:rFonts w:cstheme="minorHAnsi"/>
                <w:sz w:val="20"/>
                <w:szCs w:val="20"/>
              </w:rPr>
              <w:t xml:space="preserve"> (2020 dollars)</w:t>
            </w:r>
          </w:p>
        </w:tc>
        <w:tc>
          <w:tcPr>
            <w:tcW w:w="842" w:type="dxa"/>
            <w:noWrap/>
            <w:hideMark/>
          </w:tcPr>
          <w:p w14:paraId="30D8AF96" w14:textId="77777777" w:rsidR="00D630A2" w:rsidRPr="00BE4873" w:rsidRDefault="00D630A2" w:rsidP="00D630A2">
            <w:pPr>
              <w:rPr>
                <w:rFonts w:cstheme="minorHAnsi"/>
                <w:sz w:val="20"/>
                <w:szCs w:val="20"/>
              </w:rPr>
            </w:pPr>
            <w:r w:rsidRPr="00BE4873">
              <w:rPr>
                <w:rFonts w:cstheme="minorHAnsi"/>
                <w:sz w:val="20"/>
                <w:szCs w:val="20"/>
              </w:rPr>
              <w:t>0</w:t>
            </w:r>
          </w:p>
        </w:tc>
        <w:tc>
          <w:tcPr>
            <w:tcW w:w="898" w:type="dxa"/>
            <w:noWrap/>
            <w:hideMark/>
          </w:tcPr>
          <w:p w14:paraId="03D4E550" w14:textId="77777777" w:rsidR="00D630A2" w:rsidRPr="00BE4873" w:rsidRDefault="00D630A2" w:rsidP="00D630A2">
            <w:pPr>
              <w:rPr>
                <w:rFonts w:cstheme="minorHAnsi"/>
                <w:sz w:val="20"/>
                <w:szCs w:val="20"/>
              </w:rPr>
            </w:pPr>
            <w:r w:rsidRPr="00BE4873">
              <w:rPr>
                <w:rFonts w:cstheme="minorHAnsi"/>
                <w:sz w:val="20"/>
                <w:szCs w:val="20"/>
              </w:rPr>
              <w:t>10</w:t>
            </w:r>
          </w:p>
        </w:tc>
        <w:tc>
          <w:tcPr>
            <w:tcW w:w="974" w:type="dxa"/>
            <w:noWrap/>
            <w:hideMark/>
          </w:tcPr>
          <w:p w14:paraId="196DDD0C" w14:textId="77777777" w:rsidR="00D630A2" w:rsidRPr="00BE4873" w:rsidRDefault="00D630A2" w:rsidP="00D630A2">
            <w:pPr>
              <w:rPr>
                <w:rFonts w:cstheme="minorHAnsi"/>
                <w:sz w:val="20"/>
                <w:szCs w:val="20"/>
              </w:rPr>
            </w:pPr>
            <w:r w:rsidRPr="00BE4873">
              <w:rPr>
                <w:rFonts w:cstheme="minorHAnsi"/>
                <w:sz w:val="20"/>
                <w:szCs w:val="20"/>
              </w:rPr>
              <w:t>10</w:t>
            </w:r>
          </w:p>
        </w:tc>
        <w:tc>
          <w:tcPr>
            <w:tcW w:w="974" w:type="dxa"/>
            <w:noWrap/>
            <w:hideMark/>
          </w:tcPr>
          <w:p w14:paraId="26C5C491" w14:textId="77777777" w:rsidR="00D630A2" w:rsidRPr="00BE4873" w:rsidRDefault="00D630A2" w:rsidP="00D630A2">
            <w:pPr>
              <w:rPr>
                <w:rFonts w:cstheme="minorHAnsi"/>
                <w:sz w:val="20"/>
                <w:szCs w:val="20"/>
              </w:rPr>
            </w:pPr>
            <w:r w:rsidRPr="00BE4873">
              <w:rPr>
                <w:rFonts w:cstheme="minorHAnsi"/>
                <w:sz w:val="20"/>
                <w:szCs w:val="20"/>
              </w:rPr>
              <w:t>10</w:t>
            </w:r>
          </w:p>
        </w:tc>
        <w:tc>
          <w:tcPr>
            <w:tcW w:w="2121" w:type="dxa"/>
            <w:noWrap/>
            <w:hideMark/>
          </w:tcPr>
          <w:p w14:paraId="0C12B2CA" w14:textId="77777777" w:rsidR="00D630A2" w:rsidRPr="00BE4873" w:rsidRDefault="00D630A2" w:rsidP="00D630A2">
            <w:pPr>
              <w:rPr>
                <w:rFonts w:cstheme="minorHAnsi"/>
                <w:sz w:val="20"/>
                <w:szCs w:val="20"/>
              </w:rPr>
            </w:pPr>
            <w:r w:rsidRPr="00BE4873">
              <w:rPr>
                <w:rFonts w:cstheme="minorHAnsi"/>
                <w:sz w:val="20"/>
                <w:szCs w:val="20"/>
              </w:rPr>
              <w:t>$/metric ton CO</w:t>
            </w:r>
            <w:r w:rsidRPr="004B18E9">
              <w:rPr>
                <w:rFonts w:cstheme="minorHAnsi"/>
                <w:sz w:val="20"/>
                <w:szCs w:val="20"/>
                <w:vertAlign w:val="subscript"/>
              </w:rPr>
              <w:t>2</w:t>
            </w:r>
            <w:r w:rsidRPr="00BE4873">
              <w:rPr>
                <w:rFonts w:cstheme="minorHAnsi"/>
                <w:sz w:val="20"/>
                <w:szCs w:val="20"/>
              </w:rPr>
              <w:t xml:space="preserve"> captured</w:t>
            </w:r>
          </w:p>
        </w:tc>
        <w:tc>
          <w:tcPr>
            <w:tcW w:w="1058" w:type="dxa"/>
            <w:noWrap/>
            <w:hideMark/>
          </w:tcPr>
          <w:p w14:paraId="4461A721" w14:textId="20DF58D4" w:rsidR="00D630A2" w:rsidRPr="00BE4873" w:rsidRDefault="00D630A2" w:rsidP="00D630A2">
            <w:pPr>
              <w:rPr>
                <w:rFonts w:cstheme="minorHAnsi"/>
                <w:sz w:val="20"/>
                <w:szCs w:val="20"/>
              </w:rPr>
            </w:pPr>
            <w:r w:rsidRPr="00BE4873">
              <w:rPr>
                <w:rFonts w:cstheme="minorHAnsi"/>
                <w:sz w:val="20"/>
                <w:szCs w:val="20"/>
              </w:rPr>
              <w:t> </w:t>
            </w:r>
            <w:r>
              <w:rPr>
                <w:rFonts w:cstheme="minorHAnsi"/>
                <w:sz w:val="20"/>
                <w:szCs w:val="20"/>
              </w:rPr>
              <w:fldChar w:fldCharType="begin" w:fldLock="1"/>
            </w:r>
            <w:r w:rsidR="001236E7">
              <w:rPr>
                <w:rFonts w:cstheme="minorHAnsi"/>
                <w:sz w:val="20"/>
                <w:szCs w:val="20"/>
              </w:rPr>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[26]</w:t>
            </w:r>
            <w:r>
              <w:rPr>
                <w:rFonts w:cstheme="minorHAnsi"/>
                <w:sz w:val="20"/>
                <w:szCs w:val="20"/>
              </w:rPr>
              <w:fldChar w:fldCharType="end"/>
            </w:r>
          </w:p>
        </w:tc>
      </w:tr>
      <w:tr w:rsidR="00D630A2" w:rsidRPr="00BE4873" w14:paraId="6571C469" w14:textId="77777777" w:rsidTr="0069225C">
        <w:trPr>
          <w:trHeight w:val="290"/>
        </w:trPr>
        <w:tc>
          <w:tcPr>
            <w:tcW w:w="2483" w:type="dxa"/>
            <w:noWrap/>
            <w:hideMark/>
          </w:tcPr>
          <w:p w14:paraId="0E3F7274" w14:textId="4D422FB9" w:rsidR="00D630A2" w:rsidRDefault="00D630A2" w:rsidP="00D630A2">
            <w:pPr>
              <w:rPr>
                <w:rFonts w:cstheme="minorHAnsi"/>
                <w:sz w:val="20"/>
                <w:szCs w:val="20"/>
              </w:rPr>
            </w:pPr>
            <w:r w:rsidRPr="00BE4873">
              <w:rPr>
                <w:rFonts w:cstheme="minorHAnsi"/>
                <w:sz w:val="20"/>
                <w:szCs w:val="20"/>
              </w:rPr>
              <w:t>CO</w:t>
            </w:r>
            <w:r w:rsidRPr="004B18E9">
              <w:rPr>
                <w:rFonts w:cstheme="minorHAnsi"/>
                <w:sz w:val="20"/>
                <w:szCs w:val="20"/>
                <w:vertAlign w:val="subscript"/>
              </w:rPr>
              <w:t>2</w:t>
            </w:r>
            <w:r w:rsidRPr="00BE4873">
              <w:rPr>
                <w:rFonts w:cstheme="minorHAnsi"/>
                <w:sz w:val="20"/>
                <w:szCs w:val="20"/>
              </w:rPr>
              <w:t xml:space="preserve"> </w:t>
            </w:r>
            <w:r w:rsidR="00BA1E41">
              <w:rPr>
                <w:rFonts w:cstheme="minorHAnsi"/>
                <w:sz w:val="20"/>
                <w:szCs w:val="20"/>
              </w:rPr>
              <w:t>Removal</w:t>
            </w:r>
            <w:r w:rsidRPr="00BE4873">
              <w:rPr>
                <w:rFonts w:cstheme="minorHAnsi"/>
                <w:sz w:val="20"/>
                <w:szCs w:val="20"/>
              </w:rPr>
              <w:t xml:space="preserve"> Cost</w:t>
            </w:r>
          </w:p>
          <w:p w14:paraId="778B6B5F" w14:textId="19B1F6E2" w:rsidR="009B473A" w:rsidRPr="00BE4873" w:rsidRDefault="009B473A" w:rsidP="00D630A2">
            <w:pPr>
              <w:rPr>
                <w:rFonts w:cstheme="minorHAnsi"/>
                <w:sz w:val="20"/>
                <w:szCs w:val="20"/>
              </w:rPr>
            </w:pPr>
            <w:r>
              <w:rPr>
                <w:rFonts w:cstheme="minorHAnsi"/>
                <w:sz w:val="20"/>
                <w:szCs w:val="20"/>
              </w:rPr>
              <w:t>(2017 dollars)</w:t>
            </w:r>
          </w:p>
        </w:tc>
        <w:tc>
          <w:tcPr>
            <w:tcW w:w="842" w:type="dxa"/>
            <w:noWrap/>
            <w:hideMark/>
          </w:tcPr>
          <w:p w14:paraId="3AA3259B" w14:textId="77777777" w:rsidR="00D630A2" w:rsidRPr="00BE4873" w:rsidRDefault="00D630A2" w:rsidP="00D630A2">
            <w:pPr>
              <w:rPr>
                <w:rFonts w:cstheme="minorHAnsi"/>
                <w:sz w:val="20"/>
                <w:szCs w:val="20"/>
              </w:rPr>
            </w:pPr>
            <w:r w:rsidRPr="00BE4873">
              <w:rPr>
                <w:rFonts w:cstheme="minorHAnsi"/>
                <w:sz w:val="20"/>
                <w:szCs w:val="20"/>
              </w:rPr>
              <w:t>200</w:t>
            </w:r>
          </w:p>
        </w:tc>
        <w:tc>
          <w:tcPr>
            <w:tcW w:w="898" w:type="dxa"/>
            <w:noWrap/>
            <w:hideMark/>
          </w:tcPr>
          <w:p w14:paraId="1FE67C29" w14:textId="77777777" w:rsidR="00D630A2" w:rsidRPr="00BE4873" w:rsidRDefault="00D630A2" w:rsidP="00D630A2">
            <w:pPr>
              <w:rPr>
                <w:rFonts w:cstheme="minorHAnsi"/>
                <w:sz w:val="20"/>
                <w:szCs w:val="20"/>
              </w:rPr>
            </w:pPr>
            <w:r w:rsidRPr="00BE4873">
              <w:rPr>
                <w:rFonts w:cstheme="minorHAnsi"/>
                <w:sz w:val="20"/>
                <w:szCs w:val="20"/>
              </w:rPr>
              <w:t>200</w:t>
            </w:r>
          </w:p>
        </w:tc>
        <w:tc>
          <w:tcPr>
            <w:tcW w:w="974" w:type="dxa"/>
            <w:noWrap/>
            <w:hideMark/>
          </w:tcPr>
          <w:p w14:paraId="6835E3FE" w14:textId="77777777" w:rsidR="00D630A2" w:rsidRPr="00BE4873" w:rsidRDefault="00D630A2" w:rsidP="00D630A2">
            <w:pPr>
              <w:rPr>
                <w:rFonts w:cstheme="minorHAnsi"/>
                <w:sz w:val="20"/>
                <w:szCs w:val="20"/>
              </w:rPr>
            </w:pPr>
            <w:r w:rsidRPr="00BE4873">
              <w:rPr>
                <w:rFonts w:cstheme="minorHAnsi"/>
                <w:sz w:val="20"/>
                <w:szCs w:val="20"/>
              </w:rPr>
              <w:t>200</w:t>
            </w:r>
          </w:p>
        </w:tc>
        <w:tc>
          <w:tcPr>
            <w:tcW w:w="974" w:type="dxa"/>
            <w:noWrap/>
            <w:hideMark/>
          </w:tcPr>
          <w:p w14:paraId="767882D4" w14:textId="77777777" w:rsidR="00D630A2" w:rsidRPr="00BE4873" w:rsidRDefault="00D630A2" w:rsidP="00D630A2">
            <w:pPr>
              <w:rPr>
                <w:rFonts w:cstheme="minorHAnsi"/>
                <w:sz w:val="20"/>
                <w:szCs w:val="20"/>
              </w:rPr>
            </w:pPr>
            <w:r w:rsidRPr="00BE4873">
              <w:rPr>
                <w:rFonts w:cstheme="minorHAnsi"/>
                <w:sz w:val="20"/>
                <w:szCs w:val="20"/>
              </w:rPr>
              <w:t>200</w:t>
            </w:r>
          </w:p>
        </w:tc>
        <w:tc>
          <w:tcPr>
            <w:tcW w:w="2121" w:type="dxa"/>
            <w:noWrap/>
            <w:hideMark/>
          </w:tcPr>
          <w:p w14:paraId="083FED04" w14:textId="7F2DB3E7" w:rsidR="00D630A2" w:rsidRPr="00BE4873" w:rsidRDefault="00D630A2" w:rsidP="00D630A2">
            <w:pPr>
              <w:rPr>
                <w:rFonts w:cstheme="minorHAnsi"/>
                <w:sz w:val="20"/>
                <w:szCs w:val="20"/>
              </w:rPr>
            </w:pPr>
            <w:r w:rsidRPr="00BE4873">
              <w:rPr>
                <w:rFonts w:cstheme="minorHAnsi"/>
                <w:sz w:val="20"/>
                <w:szCs w:val="20"/>
              </w:rPr>
              <w:t>$/metric ton CO</w:t>
            </w:r>
            <w:r w:rsidRPr="004B18E9">
              <w:rPr>
                <w:rFonts w:cstheme="minorHAnsi"/>
                <w:sz w:val="20"/>
                <w:szCs w:val="20"/>
                <w:vertAlign w:val="subscript"/>
              </w:rPr>
              <w:t>2</w:t>
            </w:r>
            <w:r w:rsidR="00BA1E41">
              <w:rPr>
                <w:rFonts w:cstheme="minorHAnsi"/>
                <w:sz w:val="20"/>
                <w:szCs w:val="20"/>
              </w:rPr>
              <w:t xml:space="preserve"> </w:t>
            </w:r>
            <w:r w:rsidR="00E4025A">
              <w:rPr>
                <w:rFonts w:cstheme="minorHAnsi"/>
                <w:sz w:val="20"/>
                <w:szCs w:val="20"/>
              </w:rPr>
              <w:t>r</w:t>
            </w:r>
            <w:r w:rsidR="00BA1E41">
              <w:rPr>
                <w:rFonts w:cstheme="minorHAnsi"/>
                <w:sz w:val="20"/>
                <w:szCs w:val="20"/>
              </w:rPr>
              <w:t>emoved</w:t>
            </w:r>
          </w:p>
        </w:tc>
        <w:tc>
          <w:tcPr>
            <w:tcW w:w="1058" w:type="dxa"/>
            <w:noWrap/>
            <w:hideMark/>
          </w:tcPr>
          <w:p w14:paraId="17745872" w14:textId="175BB41C" w:rsidR="00D630A2" w:rsidRPr="00BE4873" w:rsidRDefault="00D630A2" w:rsidP="00D630A2">
            <w:pPr>
              <w:rPr>
                <w:rFonts w:cstheme="minorHAnsi"/>
                <w:sz w:val="20"/>
                <w:szCs w:val="20"/>
              </w:rPr>
            </w:pPr>
            <w:r w:rsidRPr="00BE4873">
              <w:rPr>
                <w:rFonts w:cstheme="minorHAnsi"/>
                <w:sz w:val="20"/>
                <w:szCs w:val="20"/>
              </w:rPr>
              <w:t> </w:t>
            </w:r>
            <w:r w:rsidR="000E5616"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r w:rsidR="000E5616" w:rsidRPr="009E2407">
              <w:rPr>
                <w:rFonts w:eastAsia="Calibri" w:cstheme="minorHAnsi"/>
                <w:sz w:val="20"/>
                <w:szCs w:val="20"/>
              </w:rPr>
              <w:fldChar w:fldCharType="separate"/>
            </w:r>
            <w:r w:rsidR="00E5531A" w:rsidRPr="00E5531A">
              <w:rPr>
                <w:rFonts w:eastAsia="Calibri" w:cstheme="minorHAnsi"/>
                <w:noProof/>
                <w:sz w:val="20"/>
                <w:szCs w:val="20"/>
              </w:rPr>
              <w:t>[3], [19]</w:t>
            </w:r>
            <w:r w:rsidR="000E5616" w:rsidRPr="009E2407">
              <w:rPr>
                <w:rFonts w:eastAsia="Calibri" w:cstheme="minorHAnsi"/>
                <w:sz w:val="20"/>
                <w:szCs w:val="20"/>
              </w:rPr>
              <w:fldChar w:fldCharType="end"/>
            </w:r>
          </w:p>
        </w:tc>
      </w:tr>
      <w:tr w:rsidR="00D630A2" w:rsidRPr="00BE4873" w14:paraId="604044CB" w14:textId="77777777" w:rsidTr="0069225C">
        <w:trPr>
          <w:trHeight w:val="290"/>
        </w:trPr>
        <w:tc>
          <w:tcPr>
            <w:tcW w:w="2483" w:type="dxa"/>
            <w:noWrap/>
          </w:tcPr>
          <w:p w14:paraId="5888D66C" w14:textId="77777777" w:rsidR="00D630A2" w:rsidRPr="00BE4873" w:rsidRDefault="00D630A2" w:rsidP="00D630A2">
            <w:pPr>
              <w:rPr>
                <w:rFonts w:cstheme="minorHAnsi"/>
                <w:sz w:val="20"/>
                <w:szCs w:val="20"/>
              </w:rPr>
            </w:pPr>
            <w:r>
              <w:rPr>
                <w:rFonts w:cstheme="minorHAnsi"/>
                <w:sz w:val="20"/>
                <w:szCs w:val="20"/>
              </w:rPr>
              <w:t>Natural Gas GWP 100</w:t>
            </w:r>
          </w:p>
        </w:tc>
        <w:tc>
          <w:tcPr>
            <w:tcW w:w="842" w:type="dxa"/>
            <w:noWrap/>
          </w:tcPr>
          <w:p w14:paraId="1496C4C1" w14:textId="77777777" w:rsidR="00D630A2" w:rsidRPr="00BE4873" w:rsidRDefault="00D630A2" w:rsidP="00D630A2">
            <w:pPr>
              <w:rPr>
                <w:rFonts w:cstheme="minorHAnsi"/>
                <w:sz w:val="20"/>
                <w:szCs w:val="20"/>
              </w:rPr>
            </w:pPr>
            <w:r>
              <w:rPr>
                <w:rFonts w:cstheme="minorHAnsi"/>
                <w:sz w:val="20"/>
                <w:szCs w:val="20"/>
              </w:rPr>
              <w:t>30</w:t>
            </w:r>
          </w:p>
        </w:tc>
        <w:tc>
          <w:tcPr>
            <w:tcW w:w="898" w:type="dxa"/>
            <w:noWrap/>
          </w:tcPr>
          <w:p w14:paraId="7706D995" w14:textId="77777777" w:rsidR="00D630A2" w:rsidRPr="00BE4873" w:rsidRDefault="00D630A2" w:rsidP="00D630A2">
            <w:pPr>
              <w:rPr>
                <w:rFonts w:cstheme="minorHAnsi"/>
                <w:sz w:val="20"/>
                <w:szCs w:val="20"/>
              </w:rPr>
            </w:pPr>
            <w:r>
              <w:rPr>
                <w:rFonts w:cstheme="minorHAnsi"/>
                <w:sz w:val="20"/>
                <w:szCs w:val="20"/>
              </w:rPr>
              <w:t>30</w:t>
            </w:r>
          </w:p>
        </w:tc>
        <w:tc>
          <w:tcPr>
            <w:tcW w:w="974" w:type="dxa"/>
            <w:noWrap/>
          </w:tcPr>
          <w:p w14:paraId="5CD60F2E" w14:textId="77777777" w:rsidR="00D630A2" w:rsidRPr="00BE4873" w:rsidRDefault="00D630A2" w:rsidP="00D630A2">
            <w:pPr>
              <w:rPr>
                <w:rFonts w:cstheme="minorHAnsi"/>
                <w:sz w:val="20"/>
                <w:szCs w:val="20"/>
              </w:rPr>
            </w:pPr>
            <w:r>
              <w:rPr>
                <w:rFonts w:cstheme="minorHAnsi"/>
                <w:sz w:val="20"/>
                <w:szCs w:val="20"/>
              </w:rPr>
              <w:t>30</w:t>
            </w:r>
          </w:p>
        </w:tc>
        <w:tc>
          <w:tcPr>
            <w:tcW w:w="974" w:type="dxa"/>
            <w:noWrap/>
          </w:tcPr>
          <w:p w14:paraId="1B1140D7" w14:textId="77777777" w:rsidR="00D630A2" w:rsidRPr="00BE4873" w:rsidRDefault="00D630A2" w:rsidP="00D630A2">
            <w:pPr>
              <w:rPr>
                <w:rFonts w:cstheme="minorHAnsi"/>
                <w:sz w:val="20"/>
                <w:szCs w:val="20"/>
              </w:rPr>
            </w:pPr>
            <w:r>
              <w:rPr>
                <w:rFonts w:cstheme="minorHAnsi"/>
                <w:sz w:val="20"/>
                <w:szCs w:val="20"/>
              </w:rPr>
              <w:t>30</w:t>
            </w:r>
          </w:p>
        </w:tc>
        <w:tc>
          <w:tcPr>
            <w:tcW w:w="2121" w:type="dxa"/>
            <w:noWrap/>
          </w:tcPr>
          <w:p w14:paraId="7FF12582" w14:textId="77777777" w:rsidR="00D630A2" w:rsidRPr="00721DD5" w:rsidRDefault="00D630A2" w:rsidP="00D630A2">
            <w:pPr>
              <w:rPr>
                <w:rFonts w:cstheme="minorHAnsi"/>
                <w:sz w:val="20"/>
                <w:szCs w:val="20"/>
                <w:vertAlign w:val="subscript"/>
              </w:rPr>
            </w:pPr>
            <w:r>
              <w:rPr>
                <w:rFonts w:cstheme="minorHAnsi"/>
                <w:sz w:val="20"/>
                <w:szCs w:val="20"/>
              </w:rPr>
              <w:t>kg CO</w:t>
            </w:r>
            <w:r>
              <w:rPr>
                <w:rFonts w:cstheme="minorHAnsi"/>
                <w:sz w:val="20"/>
                <w:szCs w:val="20"/>
                <w:vertAlign w:val="subscript"/>
              </w:rPr>
              <w:t>2</w:t>
            </w:r>
            <w:r>
              <w:rPr>
                <w:rFonts w:cstheme="minorHAnsi"/>
                <w:sz w:val="20"/>
                <w:szCs w:val="20"/>
              </w:rPr>
              <w:t>e/kg CH</w:t>
            </w:r>
            <w:r>
              <w:rPr>
                <w:rFonts w:cstheme="minorHAnsi"/>
                <w:sz w:val="20"/>
                <w:szCs w:val="20"/>
                <w:vertAlign w:val="subscript"/>
              </w:rPr>
              <w:t>4</w:t>
            </w:r>
          </w:p>
        </w:tc>
        <w:tc>
          <w:tcPr>
            <w:tcW w:w="1058" w:type="dxa"/>
            <w:noWrap/>
          </w:tcPr>
          <w:p w14:paraId="6138EF46" w14:textId="439517DE" w:rsidR="00D630A2" w:rsidRPr="00BE4873" w:rsidRDefault="00D630A2" w:rsidP="00D630A2">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[27]</w:t>
            </w:r>
            <w:r>
              <w:rPr>
                <w:rFonts w:cstheme="minorHAnsi"/>
                <w:sz w:val="20"/>
                <w:szCs w:val="20"/>
              </w:rPr>
              <w:fldChar w:fldCharType="end"/>
            </w:r>
          </w:p>
        </w:tc>
      </w:tr>
      <w:tr w:rsidR="00D630A2" w:rsidRPr="00BE4873" w14:paraId="5ACEA674" w14:textId="77777777" w:rsidTr="0069225C">
        <w:trPr>
          <w:trHeight w:val="290"/>
        </w:trPr>
        <w:tc>
          <w:tcPr>
            <w:tcW w:w="2483" w:type="dxa"/>
            <w:noWrap/>
          </w:tcPr>
          <w:p w14:paraId="1C9BFCF6" w14:textId="77777777" w:rsidR="00D630A2" w:rsidRPr="00BE4873" w:rsidRDefault="00D630A2" w:rsidP="00D630A2">
            <w:pPr>
              <w:rPr>
                <w:rFonts w:cstheme="minorHAnsi"/>
                <w:sz w:val="20"/>
                <w:szCs w:val="20"/>
              </w:rPr>
            </w:pPr>
            <w:r>
              <w:rPr>
                <w:rFonts w:cstheme="minorHAnsi"/>
                <w:sz w:val="20"/>
                <w:szCs w:val="20"/>
              </w:rPr>
              <w:t>Natural Gas GWP 20</w:t>
            </w:r>
          </w:p>
        </w:tc>
        <w:tc>
          <w:tcPr>
            <w:tcW w:w="842" w:type="dxa"/>
            <w:noWrap/>
          </w:tcPr>
          <w:p w14:paraId="27441B59" w14:textId="77777777" w:rsidR="00D630A2" w:rsidRPr="00BE4873" w:rsidRDefault="00D630A2" w:rsidP="00D630A2">
            <w:pPr>
              <w:rPr>
                <w:rFonts w:cstheme="minorHAnsi"/>
                <w:sz w:val="20"/>
                <w:szCs w:val="20"/>
              </w:rPr>
            </w:pPr>
            <w:r>
              <w:rPr>
                <w:rFonts w:cstheme="minorHAnsi"/>
                <w:sz w:val="20"/>
                <w:szCs w:val="20"/>
              </w:rPr>
              <w:t>85</w:t>
            </w:r>
          </w:p>
        </w:tc>
        <w:tc>
          <w:tcPr>
            <w:tcW w:w="898" w:type="dxa"/>
            <w:noWrap/>
          </w:tcPr>
          <w:p w14:paraId="7AD9DEB9" w14:textId="77777777" w:rsidR="00D630A2" w:rsidRPr="00BE4873" w:rsidRDefault="00D630A2" w:rsidP="00D630A2">
            <w:pPr>
              <w:rPr>
                <w:rFonts w:cstheme="minorHAnsi"/>
                <w:sz w:val="20"/>
                <w:szCs w:val="20"/>
              </w:rPr>
            </w:pPr>
            <w:r>
              <w:rPr>
                <w:rFonts w:cstheme="minorHAnsi"/>
                <w:sz w:val="20"/>
                <w:szCs w:val="20"/>
              </w:rPr>
              <w:t>85</w:t>
            </w:r>
          </w:p>
        </w:tc>
        <w:tc>
          <w:tcPr>
            <w:tcW w:w="974" w:type="dxa"/>
            <w:noWrap/>
          </w:tcPr>
          <w:p w14:paraId="134264A8" w14:textId="77777777" w:rsidR="00D630A2" w:rsidRPr="00BE4873" w:rsidRDefault="00D630A2" w:rsidP="00D630A2">
            <w:pPr>
              <w:rPr>
                <w:rFonts w:cstheme="minorHAnsi"/>
                <w:sz w:val="20"/>
                <w:szCs w:val="20"/>
              </w:rPr>
            </w:pPr>
            <w:r>
              <w:rPr>
                <w:rFonts w:cstheme="minorHAnsi"/>
                <w:sz w:val="20"/>
                <w:szCs w:val="20"/>
              </w:rPr>
              <w:t>85</w:t>
            </w:r>
          </w:p>
        </w:tc>
        <w:tc>
          <w:tcPr>
            <w:tcW w:w="974" w:type="dxa"/>
            <w:noWrap/>
          </w:tcPr>
          <w:p w14:paraId="751C47D6" w14:textId="77777777" w:rsidR="00D630A2" w:rsidRPr="00BE4873" w:rsidRDefault="00D630A2" w:rsidP="00D630A2">
            <w:pPr>
              <w:rPr>
                <w:rFonts w:cstheme="minorHAnsi"/>
                <w:sz w:val="20"/>
                <w:szCs w:val="20"/>
              </w:rPr>
            </w:pPr>
            <w:r>
              <w:rPr>
                <w:rFonts w:cstheme="minorHAnsi"/>
                <w:sz w:val="20"/>
                <w:szCs w:val="20"/>
              </w:rPr>
              <w:t>85</w:t>
            </w:r>
          </w:p>
        </w:tc>
        <w:tc>
          <w:tcPr>
            <w:tcW w:w="2121" w:type="dxa"/>
            <w:noWrap/>
          </w:tcPr>
          <w:p w14:paraId="58FCCF88" w14:textId="77777777" w:rsidR="00D630A2" w:rsidRPr="00BE4873" w:rsidRDefault="00D630A2" w:rsidP="00D630A2">
            <w:pPr>
              <w:rPr>
                <w:rFonts w:cstheme="minorHAnsi"/>
                <w:sz w:val="20"/>
                <w:szCs w:val="20"/>
              </w:rPr>
            </w:pPr>
            <w:r>
              <w:rPr>
                <w:rFonts w:cstheme="minorHAnsi"/>
                <w:sz w:val="20"/>
                <w:szCs w:val="20"/>
              </w:rPr>
              <w:t>kg CO</w:t>
            </w:r>
            <w:r>
              <w:rPr>
                <w:rFonts w:cstheme="minorHAnsi"/>
                <w:sz w:val="20"/>
                <w:szCs w:val="20"/>
                <w:vertAlign w:val="subscript"/>
              </w:rPr>
              <w:t>2</w:t>
            </w:r>
            <w:r>
              <w:rPr>
                <w:rFonts w:cstheme="minorHAnsi"/>
                <w:sz w:val="20"/>
                <w:szCs w:val="20"/>
              </w:rPr>
              <w:t>e/kg CH</w:t>
            </w:r>
            <w:r>
              <w:rPr>
                <w:rFonts w:cstheme="minorHAnsi"/>
                <w:sz w:val="20"/>
                <w:szCs w:val="20"/>
                <w:vertAlign w:val="subscript"/>
              </w:rPr>
              <w:t>4</w:t>
            </w:r>
          </w:p>
        </w:tc>
        <w:tc>
          <w:tcPr>
            <w:tcW w:w="1058" w:type="dxa"/>
            <w:noWrap/>
          </w:tcPr>
          <w:p w14:paraId="75B278BB" w14:textId="1D6EC983" w:rsidR="00D630A2" w:rsidRPr="00BE4873" w:rsidRDefault="00D630A2" w:rsidP="00D630A2">
            <w:pPr>
              <w:rPr>
                <w:rFonts w:cstheme="minorHAnsi"/>
                <w:sz w:val="20"/>
                <w:szCs w:val="20"/>
              </w:rPr>
            </w:pPr>
            <w:r>
              <w:rPr>
                <w:rFonts w:cstheme="minorHAnsi"/>
                <w:sz w:val="20"/>
                <w:szCs w:val="20"/>
              </w:rPr>
              <w:fldChar w:fldCharType="begin" w:fldLock="1"/>
            </w:r>
            <w:r w:rsidR="001236E7">
              <w:rPr>
                <w:rFonts w:cstheme="minorHAnsi"/>
                <w:sz w:val="20"/>
                <w:szCs w:val="20"/>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Potentials","type":"webpage"},"uris":["http://www.mendeley.com/documents/?uuid=cf807182-7c60-3c8b-8865-678748d7c347"]},{"id":"ITEM-2","itemData":{"DOI":"10.1002/ESE3.956","ISSN":"2050-0505","abstract":"Hydrogen is often viewed as an important energy carrier in a future decarbonized world. Currently, most hydrogen is produced by steam reforming of methane in natural gas (“gray hydrogen”), with high carbon dioxide emissions. Increasingly, many propose using carbon capture and storage to reduce these emissions, producing so-called “blue hydrogen,” frequently promoted as low emissions. We undertake the first effort in a peer-reviewed paper to examine the lifecycle greenhouse gas emissions of blue hydrogen accounting for emissions of both carbon dioxide and unburned fugitive methane. Far from being low carbon, greenhouse gas emissions from the production of blue hydrogen are quite high, particularly due to the release of fugitive methane. For our default assumptions (3.5% emission rate of methane from natural gas and a 20-year global warming potential), total carbon dioxide equivalent emissions for blue hydrogen are only 9%-12% less than for gray hydrogen. While carbon dioxide emissions are lower, fugitive methane emissions for blue hydrogen are higher than for gray hydrogen because of an increased use of natural gas to power the carbon capture. Perhaps surprisingly, the greenhouse gas footprint of blue hydrogen is more than 20% greater than burning natural gas or coal for heat and some 60% greater than burning diesel oil for heat, again with our default assumptions. In a sensitivity analysis in which the methane emission rate from natural gas is reduced to a low value of 1.54%, greenhouse gas emissions from blue hydrogen are still greater than from simply burning natural gas, and are only 18%-25% less than for gray hydrogen. Our analysis assumes that captured carbon dioxide can be stored indefinitely, an optimistic and unproven assumption. Even if true though, the use of blue hydrogen appears difficult to justify on climate grounds.","author":[{"dropping-particle":"","family":"Howarth","given":"Robert W.","non-dropping-particle":"","parse-names":false,"suffix":""},{"dropping-particle":"","family":"Jacobson","given":"Mark Z.","non-dropping-particle":"","parse-names":false,"suffix":""}],"container-title":"Energy Science &amp; Engineering","id":"ITEM-2","issue":"10","issued":{"date-parts":[["2021","10","1"]]},"page":"1676-1687","publisher":"John Wiley &amp; Sons, Ltd","title":"How green is blue hydrogen?","type":"article-journal","volume":"9"},"uris":["http://www.mendeley.com/documents/?uuid=ce1235bb-06c5-31af-ac06-1fd0364251e9"]}],"mendeley":{"formattedCitation":"[27], [28]","plainTextFormattedCitation":"[27], [28]","previouslyFormattedCitation":"[27], [28]"},"properties":{"noteIndex":0},"schema":"https://github.com/citation-style-language/schema/raw/master/csl-citation.json"}</w:instrText>
            </w:r>
            <w:r>
              <w:rPr>
                <w:rFonts w:cstheme="minorHAnsi"/>
                <w:sz w:val="20"/>
                <w:szCs w:val="20"/>
              </w:rPr>
              <w:fldChar w:fldCharType="separate"/>
            </w:r>
            <w:r w:rsidR="00E5531A" w:rsidRPr="00E5531A">
              <w:rPr>
                <w:rFonts w:cstheme="minorHAnsi"/>
                <w:noProof/>
                <w:sz w:val="20"/>
                <w:szCs w:val="20"/>
              </w:rPr>
              <w:t>[27], [28]</w:t>
            </w:r>
            <w:r>
              <w:rPr>
                <w:rFonts w:cstheme="minorHAnsi"/>
                <w:sz w:val="20"/>
                <w:szCs w:val="20"/>
              </w:rPr>
              <w:fldChar w:fldCharType="end"/>
            </w:r>
          </w:p>
        </w:tc>
      </w:tr>
    </w:tbl>
    <w:p w14:paraId="44D4882E" w14:textId="77777777" w:rsidR="00F17649" w:rsidRPr="00F86336" w:rsidRDefault="00F17649" w:rsidP="00F17649"/>
    <w:p w14:paraId="287936F6" w14:textId="26CEE8F7" w:rsidR="00F17649" w:rsidRDefault="00F17649" w:rsidP="00F17649">
      <w:pPr>
        <w:pStyle w:val="Caption"/>
        <w:keepNext/>
        <w:spacing w:after="0"/>
      </w:pPr>
      <w:bookmarkStart w:id="400" w:name="_Toc118724315"/>
      <w:bookmarkStart w:id="401" w:name="_Toc145167265"/>
      <w:r>
        <w:t>Table S.</w:t>
      </w:r>
      <w:fldSimple w:instr=" SEQ Table \* ARABIC ">
        <w:r w:rsidR="00DE33BB">
          <w:rPr>
            <w:noProof/>
          </w:rPr>
          <w:t>4</w:t>
        </w:r>
      </w:fldSimple>
      <w:r>
        <w:t>:</w:t>
      </w:r>
      <w:r w:rsidRPr="00514DBC">
        <w:t xml:space="preserve"> </w:t>
      </w:r>
      <w:r>
        <w:t xml:space="preserve">Fossil-based hydrogen production model input parameters that change for current, next decade, and mid-century </w:t>
      </w:r>
      <w:bookmarkEnd w:id="400"/>
      <w:r w:rsidR="002B6973">
        <w:t>timeframes.</w:t>
      </w:r>
      <w:bookmarkEnd w:id="401"/>
    </w:p>
    <w:tbl>
      <w:tblPr>
        <w:tblStyle w:val="TableGrid"/>
        <w:tblW w:w="9454" w:type="dxa"/>
        <w:tblLayout w:type="fixed"/>
        <w:tblLook w:val="04A0" w:firstRow="1" w:lastRow="0" w:firstColumn="1" w:lastColumn="0" w:noHBand="0" w:noVBand="1"/>
      </w:tblPr>
      <w:tblGrid>
        <w:gridCol w:w="2965"/>
        <w:gridCol w:w="1008"/>
        <w:gridCol w:w="1008"/>
        <w:gridCol w:w="1008"/>
        <w:gridCol w:w="2380"/>
        <w:gridCol w:w="1085"/>
      </w:tblGrid>
      <w:tr w:rsidR="00F17649" w:rsidRPr="000226E9" w14:paraId="7D3B9BE9" w14:textId="77777777" w:rsidTr="0069225C">
        <w:trPr>
          <w:trHeight w:val="290"/>
        </w:trPr>
        <w:tc>
          <w:tcPr>
            <w:tcW w:w="2965" w:type="dxa"/>
            <w:noWrap/>
            <w:vAlign w:val="center"/>
            <w:hideMark/>
          </w:tcPr>
          <w:p w14:paraId="4D3E4492" w14:textId="77777777" w:rsidR="00F17649" w:rsidRPr="009E2407" w:rsidRDefault="00F17649" w:rsidP="0069225C">
            <w:pPr>
              <w:rPr>
                <w:rFonts w:eastAsia="Calibri" w:cstheme="minorHAnsi"/>
                <w:sz w:val="20"/>
                <w:szCs w:val="20"/>
              </w:rPr>
            </w:pPr>
            <w:r w:rsidRPr="009E2407">
              <w:rPr>
                <w:rFonts w:eastAsia="Calibri" w:cstheme="minorHAnsi"/>
                <w:sz w:val="20"/>
                <w:szCs w:val="20"/>
              </w:rPr>
              <w:t>Parameter</w:t>
            </w:r>
          </w:p>
        </w:tc>
        <w:tc>
          <w:tcPr>
            <w:tcW w:w="1008" w:type="dxa"/>
            <w:vAlign w:val="center"/>
          </w:tcPr>
          <w:p w14:paraId="68D980A2" w14:textId="77777777" w:rsidR="00F17649" w:rsidRPr="000226E9" w:rsidRDefault="00F17649" w:rsidP="0069225C">
            <w:pPr>
              <w:rPr>
                <w:rFonts w:eastAsia="Calibri" w:cstheme="minorHAnsi"/>
                <w:sz w:val="20"/>
                <w:szCs w:val="20"/>
              </w:rPr>
            </w:pPr>
            <w:r w:rsidRPr="000226E9">
              <w:rPr>
                <w:rFonts w:eastAsia="Calibri" w:cstheme="minorHAnsi"/>
                <w:sz w:val="20"/>
                <w:szCs w:val="20"/>
              </w:rPr>
              <w:t>Current Value</w:t>
            </w:r>
          </w:p>
        </w:tc>
        <w:tc>
          <w:tcPr>
            <w:tcW w:w="1008" w:type="dxa"/>
            <w:noWrap/>
            <w:vAlign w:val="center"/>
            <w:hideMark/>
          </w:tcPr>
          <w:p w14:paraId="7B28C0C2" w14:textId="77777777" w:rsidR="00F17649" w:rsidRPr="009E2407" w:rsidRDefault="00F17649" w:rsidP="0069225C">
            <w:pPr>
              <w:rPr>
                <w:rFonts w:eastAsia="Calibri" w:cstheme="minorHAnsi"/>
                <w:sz w:val="20"/>
                <w:szCs w:val="20"/>
              </w:rPr>
            </w:pPr>
            <w:r w:rsidRPr="000226E9">
              <w:rPr>
                <w:rFonts w:eastAsia="Calibri" w:cstheme="minorHAnsi"/>
                <w:sz w:val="20"/>
                <w:szCs w:val="20"/>
              </w:rPr>
              <w:t>Next Decade Value</w:t>
            </w:r>
          </w:p>
        </w:tc>
        <w:tc>
          <w:tcPr>
            <w:tcW w:w="1008" w:type="dxa"/>
            <w:vAlign w:val="center"/>
          </w:tcPr>
          <w:p w14:paraId="6577C09F" w14:textId="77777777" w:rsidR="00F17649" w:rsidRPr="000226E9" w:rsidRDefault="00F17649" w:rsidP="0069225C">
            <w:pPr>
              <w:rPr>
                <w:rFonts w:eastAsia="Calibri" w:cstheme="minorHAnsi"/>
                <w:sz w:val="20"/>
                <w:szCs w:val="20"/>
              </w:rPr>
            </w:pPr>
            <w:r w:rsidRPr="000226E9">
              <w:rPr>
                <w:rFonts w:eastAsia="Calibri" w:cstheme="minorHAnsi"/>
                <w:sz w:val="20"/>
                <w:szCs w:val="20"/>
              </w:rPr>
              <w:t>Mid-Century Value</w:t>
            </w:r>
          </w:p>
        </w:tc>
        <w:tc>
          <w:tcPr>
            <w:tcW w:w="2380" w:type="dxa"/>
            <w:noWrap/>
            <w:vAlign w:val="center"/>
            <w:hideMark/>
          </w:tcPr>
          <w:p w14:paraId="3E256E33" w14:textId="77777777" w:rsidR="00F17649" w:rsidRPr="009E2407" w:rsidRDefault="00F17649" w:rsidP="0069225C">
            <w:pPr>
              <w:rPr>
                <w:rFonts w:eastAsia="Calibri" w:cstheme="minorHAnsi"/>
                <w:sz w:val="20"/>
                <w:szCs w:val="20"/>
              </w:rPr>
            </w:pPr>
            <w:r w:rsidRPr="009E2407">
              <w:rPr>
                <w:rFonts w:eastAsia="Calibri" w:cstheme="minorHAnsi"/>
                <w:sz w:val="20"/>
                <w:szCs w:val="20"/>
              </w:rPr>
              <w:t>Units</w:t>
            </w:r>
          </w:p>
        </w:tc>
        <w:tc>
          <w:tcPr>
            <w:tcW w:w="1085" w:type="dxa"/>
            <w:vAlign w:val="center"/>
          </w:tcPr>
          <w:p w14:paraId="3D017D95" w14:textId="77777777" w:rsidR="00F17649" w:rsidRPr="009E2407" w:rsidRDefault="00F17649" w:rsidP="0069225C">
            <w:pPr>
              <w:rPr>
                <w:rFonts w:eastAsia="Calibri" w:cstheme="minorHAnsi"/>
                <w:sz w:val="20"/>
                <w:szCs w:val="20"/>
              </w:rPr>
            </w:pPr>
            <w:r w:rsidRPr="009E2407">
              <w:rPr>
                <w:rFonts w:eastAsia="Calibri" w:cstheme="minorHAnsi"/>
                <w:sz w:val="20"/>
                <w:szCs w:val="20"/>
              </w:rPr>
              <w:t>Source</w:t>
            </w:r>
          </w:p>
        </w:tc>
      </w:tr>
      <w:tr w:rsidR="00F17649" w:rsidRPr="000226E9" w14:paraId="1815840C" w14:textId="77777777" w:rsidTr="0069225C">
        <w:trPr>
          <w:trHeight w:val="290"/>
        </w:trPr>
        <w:tc>
          <w:tcPr>
            <w:tcW w:w="2965" w:type="dxa"/>
            <w:noWrap/>
            <w:vAlign w:val="center"/>
            <w:hideMark/>
          </w:tcPr>
          <w:p w14:paraId="72D9313A" w14:textId="77777777" w:rsidR="00F17649" w:rsidRPr="009E2407" w:rsidRDefault="00F17649" w:rsidP="0069225C">
            <w:pPr>
              <w:rPr>
                <w:rFonts w:eastAsia="Calibri" w:cstheme="minorHAnsi"/>
                <w:sz w:val="20"/>
                <w:szCs w:val="20"/>
              </w:rPr>
            </w:pPr>
            <w:r w:rsidRPr="009E2407">
              <w:rPr>
                <w:rFonts w:eastAsia="Calibri" w:cstheme="minorHAnsi"/>
                <w:sz w:val="20"/>
                <w:szCs w:val="20"/>
              </w:rPr>
              <w:t>Hydrogen Supply</w:t>
            </w:r>
          </w:p>
        </w:tc>
        <w:tc>
          <w:tcPr>
            <w:tcW w:w="1008" w:type="dxa"/>
            <w:shd w:val="clear" w:color="auto" w:fill="auto"/>
            <w:vAlign w:val="center"/>
          </w:tcPr>
          <w:p w14:paraId="11427A61" w14:textId="77777777" w:rsidR="00F17649" w:rsidRPr="000226E9" w:rsidRDefault="00F17649" w:rsidP="0069225C">
            <w:pPr>
              <w:rPr>
                <w:rFonts w:eastAsia="Calibri" w:cstheme="minorHAnsi"/>
                <w:sz w:val="20"/>
                <w:szCs w:val="20"/>
              </w:rPr>
            </w:pPr>
            <w:r w:rsidRPr="000226E9">
              <w:rPr>
                <w:rFonts w:cstheme="minorHAnsi"/>
                <w:color w:val="000000"/>
                <w:sz w:val="20"/>
                <w:szCs w:val="20"/>
              </w:rPr>
              <w:t>25</w:t>
            </w:r>
          </w:p>
        </w:tc>
        <w:tc>
          <w:tcPr>
            <w:tcW w:w="1008" w:type="dxa"/>
            <w:noWrap/>
            <w:vAlign w:val="center"/>
            <w:hideMark/>
          </w:tcPr>
          <w:p w14:paraId="3E5D9BE7" w14:textId="77777777" w:rsidR="00F17649" w:rsidRPr="009E2407" w:rsidRDefault="00F17649" w:rsidP="0069225C">
            <w:pPr>
              <w:rPr>
                <w:rFonts w:eastAsia="Calibri" w:cstheme="minorHAnsi"/>
                <w:sz w:val="20"/>
                <w:szCs w:val="20"/>
              </w:rPr>
            </w:pPr>
            <w:r w:rsidRPr="009E2407">
              <w:rPr>
                <w:rFonts w:eastAsia="Calibri" w:cstheme="minorHAnsi"/>
                <w:sz w:val="20"/>
                <w:szCs w:val="20"/>
              </w:rPr>
              <w:t>250</w:t>
            </w:r>
          </w:p>
        </w:tc>
        <w:tc>
          <w:tcPr>
            <w:tcW w:w="1008" w:type="dxa"/>
            <w:shd w:val="clear" w:color="auto" w:fill="auto"/>
            <w:vAlign w:val="center"/>
          </w:tcPr>
          <w:p w14:paraId="2832BD65" w14:textId="77777777" w:rsidR="00F17649" w:rsidRPr="000226E9" w:rsidRDefault="00F17649" w:rsidP="0069225C">
            <w:pPr>
              <w:rPr>
                <w:rFonts w:eastAsia="Calibri" w:cstheme="minorHAnsi"/>
                <w:sz w:val="20"/>
                <w:szCs w:val="20"/>
              </w:rPr>
            </w:pPr>
            <w:r w:rsidRPr="000226E9">
              <w:rPr>
                <w:rFonts w:cstheme="minorHAnsi"/>
                <w:color w:val="000000"/>
                <w:sz w:val="20"/>
                <w:szCs w:val="20"/>
              </w:rPr>
              <w:t>500</w:t>
            </w:r>
          </w:p>
        </w:tc>
        <w:tc>
          <w:tcPr>
            <w:tcW w:w="2380" w:type="dxa"/>
            <w:noWrap/>
            <w:vAlign w:val="center"/>
            <w:hideMark/>
          </w:tcPr>
          <w:p w14:paraId="3D988251" w14:textId="77777777" w:rsidR="00F17649" w:rsidRPr="009E2407" w:rsidRDefault="00F17649" w:rsidP="0069225C">
            <w:pPr>
              <w:rPr>
                <w:rFonts w:eastAsia="Calibri" w:cstheme="minorHAnsi"/>
                <w:sz w:val="20"/>
                <w:szCs w:val="20"/>
              </w:rPr>
            </w:pPr>
            <w:r w:rsidRPr="009E2407">
              <w:rPr>
                <w:rFonts w:eastAsia="Calibri" w:cstheme="minorHAnsi"/>
                <w:sz w:val="20"/>
                <w:szCs w:val="20"/>
              </w:rPr>
              <w:t>metric ton/day</w:t>
            </w:r>
          </w:p>
        </w:tc>
        <w:tc>
          <w:tcPr>
            <w:tcW w:w="1085" w:type="dxa"/>
            <w:vAlign w:val="center"/>
          </w:tcPr>
          <w:p w14:paraId="1ECC20DD" w14:textId="77777777" w:rsidR="00F17649" w:rsidRPr="009E2407" w:rsidRDefault="00F17649" w:rsidP="0069225C">
            <w:pPr>
              <w:rPr>
                <w:rFonts w:eastAsia="Calibri" w:cstheme="minorHAnsi"/>
                <w:sz w:val="20"/>
                <w:szCs w:val="20"/>
              </w:rPr>
            </w:pPr>
            <w:r w:rsidRPr="009E2407">
              <w:rPr>
                <w:rFonts w:eastAsia="Calibri" w:cstheme="minorHAnsi"/>
                <w:sz w:val="20"/>
                <w:szCs w:val="20"/>
              </w:rPr>
              <w:t>Assumed</w:t>
            </w:r>
          </w:p>
        </w:tc>
      </w:tr>
      <w:tr w:rsidR="00F17649" w:rsidRPr="000226E9" w14:paraId="193E80A4" w14:textId="77777777" w:rsidTr="0069225C">
        <w:trPr>
          <w:trHeight w:val="290"/>
        </w:trPr>
        <w:tc>
          <w:tcPr>
            <w:tcW w:w="2965" w:type="dxa"/>
            <w:noWrap/>
            <w:vAlign w:val="center"/>
            <w:hideMark/>
          </w:tcPr>
          <w:p w14:paraId="4A32A56C" w14:textId="77777777" w:rsidR="00F17649" w:rsidRDefault="00F17649" w:rsidP="0069225C">
            <w:pPr>
              <w:rPr>
                <w:rFonts w:eastAsia="Calibri" w:cstheme="minorHAnsi"/>
                <w:sz w:val="20"/>
                <w:szCs w:val="20"/>
              </w:rPr>
            </w:pPr>
            <w:r w:rsidRPr="009E2407">
              <w:rPr>
                <w:rFonts w:eastAsia="Calibri" w:cstheme="minorHAnsi"/>
                <w:sz w:val="20"/>
                <w:szCs w:val="20"/>
              </w:rPr>
              <w:t>Capital Cost Grid Connection</w:t>
            </w:r>
          </w:p>
          <w:p w14:paraId="0C7777F6" w14:textId="4B54BE5D" w:rsidR="000E5616" w:rsidRPr="009E2407" w:rsidRDefault="000E5616" w:rsidP="0069225C">
            <w:pPr>
              <w:rPr>
                <w:rFonts w:eastAsia="Calibri" w:cstheme="minorHAnsi"/>
                <w:sz w:val="20"/>
                <w:szCs w:val="20"/>
              </w:rPr>
            </w:pPr>
            <w:r>
              <w:rPr>
                <w:rFonts w:cstheme="minorHAnsi"/>
                <w:sz w:val="20"/>
                <w:szCs w:val="20"/>
              </w:rPr>
              <w:t>(2017 dollars)</w:t>
            </w:r>
          </w:p>
        </w:tc>
        <w:tc>
          <w:tcPr>
            <w:tcW w:w="1008" w:type="dxa"/>
            <w:shd w:val="clear" w:color="auto" w:fill="auto"/>
            <w:vAlign w:val="center"/>
          </w:tcPr>
          <w:p w14:paraId="5E41C34D" w14:textId="77777777" w:rsidR="00F17649" w:rsidRPr="000226E9" w:rsidRDefault="00F17649" w:rsidP="0069225C">
            <w:pPr>
              <w:rPr>
                <w:rFonts w:eastAsia="Calibri" w:cstheme="minorHAnsi"/>
                <w:sz w:val="20"/>
                <w:szCs w:val="20"/>
              </w:rPr>
            </w:pPr>
            <w:r w:rsidRPr="000226E9">
              <w:rPr>
                <w:rFonts w:cstheme="minorHAnsi"/>
                <w:color w:val="000000"/>
                <w:sz w:val="20"/>
                <w:szCs w:val="20"/>
              </w:rPr>
              <w:t>340</w:t>
            </w:r>
          </w:p>
        </w:tc>
        <w:tc>
          <w:tcPr>
            <w:tcW w:w="1008" w:type="dxa"/>
            <w:noWrap/>
            <w:vAlign w:val="center"/>
            <w:hideMark/>
          </w:tcPr>
          <w:p w14:paraId="1BEE3DE3" w14:textId="77777777" w:rsidR="00F17649" w:rsidRPr="009E2407" w:rsidRDefault="00F17649" w:rsidP="0069225C">
            <w:pPr>
              <w:rPr>
                <w:rFonts w:eastAsia="Calibri" w:cstheme="minorHAnsi"/>
                <w:sz w:val="20"/>
                <w:szCs w:val="20"/>
              </w:rPr>
            </w:pPr>
            <w:r w:rsidRPr="009E2407">
              <w:rPr>
                <w:rFonts w:eastAsia="Calibri" w:cstheme="minorHAnsi"/>
                <w:sz w:val="20"/>
                <w:szCs w:val="20"/>
              </w:rPr>
              <w:t>180</w:t>
            </w:r>
          </w:p>
        </w:tc>
        <w:tc>
          <w:tcPr>
            <w:tcW w:w="1008" w:type="dxa"/>
            <w:shd w:val="clear" w:color="auto" w:fill="auto"/>
            <w:vAlign w:val="center"/>
          </w:tcPr>
          <w:p w14:paraId="1DC8E9EF" w14:textId="77777777" w:rsidR="00F17649" w:rsidRPr="000226E9" w:rsidRDefault="00F17649" w:rsidP="0069225C">
            <w:pPr>
              <w:rPr>
                <w:rFonts w:eastAsia="Calibri" w:cstheme="minorHAnsi"/>
                <w:sz w:val="20"/>
                <w:szCs w:val="20"/>
              </w:rPr>
            </w:pPr>
            <w:r w:rsidRPr="000226E9">
              <w:rPr>
                <w:rFonts w:cstheme="minorHAnsi"/>
                <w:color w:val="000000"/>
                <w:sz w:val="20"/>
                <w:szCs w:val="20"/>
              </w:rPr>
              <w:t>45</w:t>
            </w:r>
          </w:p>
        </w:tc>
        <w:tc>
          <w:tcPr>
            <w:tcW w:w="2380" w:type="dxa"/>
            <w:noWrap/>
            <w:vAlign w:val="center"/>
            <w:hideMark/>
          </w:tcPr>
          <w:p w14:paraId="3FC33FB4" w14:textId="7BF8ED02" w:rsidR="00F17649" w:rsidRPr="009E2407" w:rsidRDefault="00F17649" w:rsidP="0069225C">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w:t>
            </w:r>
            <w:r w:rsidR="002F0332">
              <w:rPr>
                <w:rFonts w:eastAsia="Calibri" w:cstheme="minorHAnsi"/>
                <w:sz w:val="20"/>
                <w:szCs w:val="20"/>
                <w:vertAlign w:val="subscript"/>
              </w:rPr>
              <w:t>e</w:t>
            </w:r>
            <w:proofErr w:type="spellEnd"/>
          </w:p>
        </w:tc>
        <w:tc>
          <w:tcPr>
            <w:tcW w:w="1085" w:type="dxa"/>
            <w:vAlign w:val="center"/>
          </w:tcPr>
          <w:p w14:paraId="406FB9FA" w14:textId="071A65D2" w:rsidR="00F17649" w:rsidRPr="009E2407" w:rsidRDefault="00F17649" w:rsidP="0069225C">
            <w:pPr>
              <w:rPr>
                <w:rFonts w:eastAsia="Calibri" w:cstheme="minorHAnsi"/>
                <w:sz w:val="20"/>
                <w:szCs w:val="20"/>
              </w:rPr>
            </w:pPr>
            <w:r w:rsidRPr="009E2407">
              <w:rPr>
                <w:rFonts w:eastAsia="Calibri" w:cstheme="minorHAnsi"/>
                <w:sz w:val="20"/>
                <w:szCs w:val="20"/>
              </w:rPr>
              <w:fldChar w:fldCharType="begin" w:fldLock="1"/>
            </w:r>
            <w:r w:rsidR="000E5616">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Pr="009E2407">
              <w:rPr>
                <w:rFonts w:eastAsia="Calibri" w:cstheme="minorHAnsi"/>
                <w:sz w:val="20"/>
                <w:szCs w:val="20"/>
              </w:rPr>
              <w:fldChar w:fldCharType="separate"/>
            </w:r>
            <w:r w:rsidR="00665B5F" w:rsidRPr="00665B5F">
              <w:rPr>
                <w:rFonts w:eastAsia="Calibri" w:cstheme="minorHAnsi"/>
                <w:noProof/>
                <w:sz w:val="20"/>
                <w:szCs w:val="20"/>
              </w:rPr>
              <w:t>[3]</w:t>
            </w:r>
            <w:r w:rsidRPr="009E2407">
              <w:rPr>
                <w:rFonts w:eastAsia="Calibri" w:cstheme="minorHAnsi"/>
                <w:sz w:val="20"/>
                <w:szCs w:val="20"/>
              </w:rPr>
              <w:fldChar w:fldCharType="end"/>
            </w:r>
          </w:p>
        </w:tc>
      </w:tr>
      <w:tr w:rsidR="001469E1" w:rsidRPr="000226E9" w14:paraId="70731E95" w14:textId="77777777" w:rsidTr="00C03566">
        <w:trPr>
          <w:trHeight w:val="290"/>
        </w:trPr>
        <w:tc>
          <w:tcPr>
            <w:tcW w:w="2965" w:type="dxa"/>
            <w:noWrap/>
            <w:vAlign w:val="center"/>
          </w:tcPr>
          <w:p w14:paraId="5E9F77F9" w14:textId="77777777" w:rsidR="001469E1" w:rsidRDefault="001469E1" w:rsidP="001469E1">
            <w:pPr>
              <w:rPr>
                <w:rFonts w:eastAsia="Calibri" w:cstheme="minorHAnsi"/>
                <w:sz w:val="20"/>
                <w:szCs w:val="20"/>
              </w:rPr>
            </w:pPr>
            <w:r w:rsidRPr="009E2407">
              <w:rPr>
                <w:rFonts w:eastAsia="Calibri" w:cstheme="minorHAnsi"/>
                <w:sz w:val="20"/>
                <w:szCs w:val="20"/>
              </w:rPr>
              <w:t>Grid Electricity Cost</w:t>
            </w:r>
            <w:r>
              <w:rPr>
                <w:rFonts w:eastAsia="Calibri" w:cstheme="minorHAnsi"/>
                <w:sz w:val="20"/>
                <w:szCs w:val="20"/>
              </w:rPr>
              <w:t xml:space="preserve"> (hourly)</w:t>
            </w:r>
          </w:p>
          <w:p w14:paraId="46A44398" w14:textId="52309442" w:rsidR="000E5616" w:rsidRDefault="000E5616" w:rsidP="001469E1">
            <w:pPr>
              <w:rPr>
                <w:rFonts w:eastAsia="Calibri" w:cstheme="minorHAnsi"/>
                <w:sz w:val="20"/>
                <w:szCs w:val="20"/>
              </w:rPr>
            </w:pPr>
            <w:r>
              <w:rPr>
                <w:rFonts w:cstheme="minorHAnsi"/>
                <w:sz w:val="20"/>
                <w:szCs w:val="20"/>
              </w:rPr>
              <w:t>(2021 dollars)</w:t>
            </w:r>
          </w:p>
        </w:tc>
        <w:tc>
          <w:tcPr>
            <w:tcW w:w="3024" w:type="dxa"/>
            <w:gridSpan w:val="3"/>
            <w:shd w:val="clear" w:color="auto" w:fill="auto"/>
            <w:vAlign w:val="center"/>
          </w:tcPr>
          <w:p w14:paraId="26C1F31D" w14:textId="515C16C4" w:rsidR="001469E1" w:rsidRPr="000226E9" w:rsidDel="00A73F83" w:rsidRDefault="001469E1" w:rsidP="001469E1">
            <w:pPr>
              <w:rPr>
                <w:rFonts w:cstheme="minorHAnsi"/>
                <w:color w:val="000000"/>
                <w:sz w:val="20"/>
                <w:szCs w:val="20"/>
              </w:rPr>
            </w:pPr>
            <w:r>
              <w:rPr>
                <w:rFonts w:cstheme="minorHAnsi"/>
                <w:color w:val="000000"/>
                <w:sz w:val="20"/>
                <w:szCs w:val="20"/>
              </w:rPr>
              <w:t>same as in Table S.1 for each state</w:t>
            </w:r>
          </w:p>
        </w:tc>
        <w:tc>
          <w:tcPr>
            <w:tcW w:w="2380" w:type="dxa"/>
            <w:noWrap/>
            <w:vAlign w:val="center"/>
          </w:tcPr>
          <w:p w14:paraId="799871A7" w14:textId="65B1A1B7" w:rsidR="001469E1" w:rsidRPr="009E2407" w:rsidRDefault="001469E1" w:rsidP="001469E1">
            <w:pPr>
              <w:rPr>
                <w:rFonts w:eastAsia="Calibri" w:cstheme="minorHAnsi"/>
                <w:sz w:val="20"/>
                <w:szCs w:val="20"/>
              </w:rPr>
            </w:pP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r w:rsidRPr="009E2407">
              <w:rPr>
                <w:rFonts w:eastAsia="Calibri" w:cstheme="minorHAnsi"/>
                <w:sz w:val="20"/>
                <w:szCs w:val="20"/>
              </w:rPr>
              <w:t xml:space="preserve"> </w:t>
            </w:r>
            <w:r>
              <w:rPr>
                <w:rFonts w:eastAsia="Calibri" w:cstheme="minorHAnsi"/>
                <w:sz w:val="20"/>
                <w:szCs w:val="20"/>
              </w:rPr>
              <w:t>yearly average</w:t>
            </w:r>
          </w:p>
        </w:tc>
        <w:tc>
          <w:tcPr>
            <w:tcW w:w="1085" w:type="dxa"/>
            <w:vAlign w:val="center"/>
          </w:tcPr>
          <w:p w14:paraId="684D16DE" w14:textId="13962817"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w:t>
            </w:r>
            <w:r w:rsidRPr="009E2407">
              <w:rPr>
                <w:rFonts w:eastAsia="Calibri" w:cstheme="minorHAnsi"/>
                <w:sz w:val="20"/>
                <w:szCs w:val="20"/>
              </w:rPr>
              <w:fldChar w:fldCharType="end"/>
            </w:r>
          </w:p>
        </w:tc>
      </w:tr>
      <w:tr w:rsidR="001469E1" w:rsidRPr="000226E9" w14:paraId="7B0259B2" w14:textId="77777777" w:rsidTr="00C03566">
        <w:trPr>
          <w:trHeight w:val="290"/>
        </w:trPr>
        <w:tc>
          <w:tcPr>
            <w:tcW w:w="2965" w:type="dxa"/>
            <w:noWrap/>
            <w:vAlign w:val="center"/>
            <w:hideMark/>
          </w:tcPr>
          <w:p w14:paraId="0DD9DEBC" w14:textId="269CCEE8" w:rsidR="001469E1" w:rsidRPr="009E2407" w:rsidRDefault="001469E1" w:rsidP="001469E1">
            <w:pPr>
              <w:rPr>
                <w:rFonts w:eastAsia="Calibri" w:cstheme="minorHAnsi"/>
                <w:sz w:val="20"/>
                <w:szCs w:val="20"/>
              </w:rPr>
            </w:pPr>
            <w:r>
              <w:rPr>
                <w:rFonts w:eastAsia="Calibri" w:cstheme="minorHAnsi"/>
                <w:sz w:val="20"/>
                <w:szCs w:val="20"/>
              </w:rPr>
              <w:t xml:space="preserve">Life-Cycle </w:t>
            </w:r>
            <w:r w:rsidRPr="009E2407">
              <w:rPr>
                <w:rFonts w:eastAsia="Calibri" w:cstheme="minorHAnsi"/>
                <w:sz w:val="20"/>
                <w:szCs w:val="20"/>
              </w:rPr>
              <w:t>Grid Emissions (hourly)</w:t>
            </w:r>
          </w:p>
        </w:tc>
        <w:tc>
          <w:tcPr>
            <w:tcW w:w="3024" w:type="dxa"/>
            <w:gridSpan w:val="3"/>
            <w:shd w:val="clear" w:color="auto" w:fill="auto"/>
            <w:vAlign w:val="center"/>
          </w:tcPr>
          <w:p w14:paraId="09AE0F07" w14:textId="6E6FB926" w:rsidR="001469E1" w:rsidRPr="000226E9" w:rsidRDefault="001469E1" w:rsidP="001469E1">
            <w:pPr>
              <w:rPr>
                <w:rFonts w:eastAsia="Calibri" w:cstheme="minorHAnsi"/>
                <w:sz w:val="20"/>
                <w:szCs w:val="20"/>
              </w:rPr>
            </w:pPr>
            <w:r>
              <w:rPr>
                <w:rFonts w:cstheme="minorHAnsi"/>
                <w:color w:val="000000"/>
                <w:sz w:val="20"/>
                <w:szCs w:val="20"/>
              </w:rPr>
              <w:t>same as in Table S.1 for each state</w:t>
            </w:r>
          </w:p>
        </w:tc>
        <w:tc>
          <w:tcPr>
            <w:tcW w:w="2380" w:type="dxa"/>
            <w:noWrap/>
            <w:vAlign w:val="center"/>
            <w:hideMark/>
          </w:tcPr>
          <w:p w14:paraId="75832B99" w14:textId="7E8C9837" w:rsidR="001469E1" w:rsidRPr="009E2407" w:rsidRDefault="001469E1" w:rsidP="001469E1">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r w:rsidRPr="009E2407">
              <w:rPr>
                <w:rFonts w:eastAsia="Calibri" w:cstheme="minorHAnsi"/>
                <w:sz w:val="20"/>
                <w:szCs w:val="20"/>
              </w:rPr>
              <w:t xml:space="preserve"> average</w:t>
            </w:r>
          </w:p>
        </w:tc>
        <w:tc>
          <w:tcPr>
            <w:tcW w:w="1085" w:type="dxa"/>
            <w:vAlign w:val="center"/>
          </w:tcPr>
          <w:p w14:paraId="442C854B" w14:textId="4F1ED579"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Data","type":"report"},"uris":["http://www.mendeley.com/documents/?uuid=d79dc45d-c963-4a1f-9717-853e17c5799c"]},{"id":"ITEM-2","itemData":{"DOI":"10.1017/CBO9781139151153","ISBN":"9781139151153","abstract":"This Intergovernmental Panel on Climate Change Special Report (IPCC-SRREN) assesses the potential role of renewable energy in the mitigation of climate change. It covers the six most important renewable energy sources - bioenergy, solar, geothermal, hydropower, ocean and wind energy - as well as their integration into present and future energy systems. It considers the environmental and social consequences associated with the deployment of these technologies, and presents strategies to overcome technical as well as non-technical obstacles to their application and diffusion. SRREN brings a broad spectrum of technology-specific experts together with scientists studying energy systems as a whole. Prepared following strict IPCC procedures, it presents an impartial assessment of the current state of knowledge: it is policy relevant but not policy prescriptive. SRREN is an invaluable assessment of the potential role of renewable energy for the mitigation of climate change for policymakers, the private sector, and academic researchers.","author":[{"dropping-particle":"","family":"Edenhofer","given":"Ottmar","non-dropping-particle":"","parse-names":false,"suffix":""},{"dropping-particle":"","family":"Madruga","given":"Ramón Pichs","non-dropping-particle":"","parse-names":false,"suffix":""},{"dropping-particle":"","family":"Sokona","given":"Youba","non-dropping-particle":"","parse-names":false,"suffix":""},{"dropping-particle":"","family":"Seyboth","given":"Kristin","non-dropping-particle":"","parse-names":false,"suffix":""},{"dropping-particle":"","family":"Matschoss","given":"Patrick","non-dropping-particle":"","parse-names":false,"suffix":""},{"dropping-particle":"","family":"Kadner","given":"Susanne","non-dropping-particle":"","parse-names":false,"suffix":""},{"dropping-particle":"","family":"Zwickel","given":"Timm","non-dropping-particle":"","parse-names":false,"suffix":""},{"dropping-particle":"","family":"Eickemeier","given":"Patrick","non-dropping-particle":"","parse-names":false,"suffix":""},{"dropping-particle":"","family":"Hansen","given":"Gerrit","non-dropping-particle":"","parse-names":false,"suffix":""},{"dropping-particle":"","family":"Schlömer","given":"Steffen","non-dropping-particle":"","parse-names":false,"suffix":""},{"dropping-particle":"","family":"Stechow","given":"Christoph","non-dropping-particle":"von","parse-names":false,"suffix":""}],"id":"ITEM-2","issued":{"date-parts":[["2012"]]},"number-of-pages":"1-1075","publisher":"Cambridge University Press","title":"Renewable energy sources and climate change mitigation: Special report of the intergovernmental panel on climate change","type":"report"},"uris":["http://www.mendeley.com/documents/?uuid=cedb096b-5787-4e5e-9400-b960a6a54436"]},{"id":"ITEM-3","itemData":{"abstract":"Electricity demand in Mauritius is growing rapidly but its environmental implications are as yet unknown. This is the topic of the current paper which presents for the first time the life cycle environmental impacts of electricity generation in Mauritius aiming to inform electricity generators and policy makers on how the impacts could be reduced. The majority of country's electricity is generated from fossil fuels, with coal contributing 40% and fuel oil 37%; the rest is from sugarcane bagasse (19%) and hydro-power (4%). The results suggest that electricity from oil has the highest impacts for six out of ten categories considered compared to the other three sources: acidification, freshwater, terrestrial and human toxicity, ozone layer depletion and photochemical oxidants. The remaining four impacts (depletion of resources, global warming, eutrophication and marine toxicity) are highest for coal. The lowest impacts are found for electricity from hydro-power. For example, the global warming potential (GWP) of electricity from coal is estimated at 1444 kg CO2 eq./MWh and for oil 754 kg CO2 eq./MWh, while for bagasse and hydro-power this impact is several orders of magnitude lower (29 and 8.6 kg CO2 eq./MWh, respectively). Oil and coal are the main contributors to the overall impacts from electricity in Mauritius (88%-99%). The contribution of bagasse is small (&lt;1%-12%) and that from hydro-power negligible (&lt;0.1%). The GWP of the electricity mix is estimated at 868 kg CO2 eq./MWh. This is equivalent to the annual GWP of 2.22 Mt CO2 eq. in 2012, an increase of 16% since 2007. To reduce its carbon emissions, Mauritius should consider reducing the share of fossil fuels through increased use of renewables such as solar PV and wind as well as improving the efficiency of the fossil power plants and reducing energy demand.","author":[{"dropping-particle":"","family":"United Nations","given":"","non-dropping-particle":"","parse-names":false,"suffix":""}],"id":"ITEM-3","issued":{"date-parts":[["2021"]]},"number-of-pages":"107","title":"Life Cycle Assessment of Electricity Generation Options","type":"report"},"uris":["http://www.mendeley.com/documents/?uuid=b788ae9a-794e-44e1-84eb-6d87c7ea05e0"]}],"mendeley":{"formattedCitation":"[14]–[16]","plainTextFormattedCitation":"[14]–[16]","previouslyFormattedCitation":"[14]–[16]"},"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[14]–[16]</w:t>
            </w:r>
            <w:r w:rsidRPr="009E2407">
              <w:rPr>
                <w:rFonts w:eastAsia="Calibri" w:cstheme="minorHAnsi"/>
                <w:sz w:val="20"/>
                <w:szCs w:val="20"/>
              </w:rPr>
              <w:fldChar w:fldCharType="end"/>
            </w:r>
          </w:p>
        </w:tc>
      </w:tr>
      <w:tr w:rsidR="001469E1" w:rsidRPr="000226E9" w14:paraId="7392BFAD" w14:textId="77777777" w:rsidTr="0069225C">
        <w:trPr>
          <w:trHeight w:val="290"/>
        </w:trPr>
        <w:tc>
          <w:tcPr>
            <w:tcW w:w="2965" w:type="dxa"/>
            <w:noWrap/>
            <w:vAlign w:val="center"/>
            <w:hideMark/>
          </w:tcPr>
          <w:p w14:paraId="2437FE7F" w14:textId="77777777" w:rsidR="001469E1" w:rsidRPr="009E2407" w:rsidRDefault="001469E1" w:rsidP="001469E1">
            <w:pPr>
              <w:rPr>
                <w:rFonts w:eastAsia="Calibri" w:cstheme="minorHAnsi"/>
                <w:sz w:val="20"/>
                <w:szCs w:val="20"/>
              </w:rPr>
            </w:pPr>
            <w:r>
              <w:rPr>
                <w:rFonts w:eastAsia="Calibri" w:cstheme="minorHAnsi"/>
                <w:sz w:val="20"/>
                <w:szCs w:val="20"/>
              </w:rPr>
              <w:t>Natural Gas Processing</w:t>
            </w:r>
            <w:r w:rsidRPr="009E2407">
              <w:rPr>
                <w:rFonts w:eastAsia="Calibri" w:cstheme="minorHAnsi"/>
                <w:sz w:val="20"/>
                <w:szCs w:val="20"/>
              </w:rPr>
              <w:t xml:space="preserve"> Emission</w:t>
            </w:r>
            <w:r>
              <w:rPr>
                <w:rFonts w:eastAsia="Calibri" w:cstheme="minorHAnsi"/>
                <w:sz w:val="20"/>
                <w:szCs w:val="20"/>
              </w:rPr>
              <w:t>s</w:t>
            </w:r>
          </w:p>
        </w:tc>
        <w:tc>
          <w:tcPr>
            <w:tcW w:w="1008" w:type="dxa"/>
            <w:shd w:val="clear" w:color="auto" w:fill="auto"/>
            <w:vAlign w:val="center"/>
          </w:tcPr>
          <w:p w14:paraId="132B194B" w14:textId="77777777" w:rsidR="001469E1" w:rsidRPr="000226E9" w:rsidRDefault="001469E1" w:rsidP="001469E1">
            <w:pPr>
              <w:rPr>
                <w:rFonts w:eastAsia="Calibri" w:cstheme="minorHAnsi"/>
                <w:sz w:val="20"/>
                <w:szCs w:val="20"/>
              </w:rPr>
            </w:pPr>
            <w:r w:rsidRPr="000226E9">
              <w:rPr>
                <w:rFonts w:cstheme="minorHAnsi"/>
                <w:color w:val="000000"/>
                <w:sz w:val="20"/>
                <w:szCs w:val="20"/>
              </w:rPr>
              <w:t>0.</w:t>
            </w:r>
            <w:r>
              <w:rPr>
                <w:rFonts w:cstheme="minorHAnsi"/>
                <w:color w:val="000000"/>
                <w:sz w:val="20"/>
                <w:szCs w:val="20"/>
              </w:rPr>
              <w:t>5</w:t>
            </w:r>
          </w:p>
        </w:tc>
        <w:tc>
          <w:tcPr>
            <w:tcW w:w="1008" w:type="dxa"/>
            <w:noWrap/>
            <w:vAlign w:val="center"/>
            <w:hideMark/>
          </w:tcPr>
          <w:p w14:paraId="77760CD6" w14:textId="77777777" w:rsidR="001469E1" w:rsidRPr="009E2407" w:rsidRDefault="001469E1" w:rsidP="001469E1">
            <w:pPr>
              <w:rPr>
                <w:rFonts w:eastAsia="Calibri" w:cstheme="minorHAnsi"/>
                <w:sz w:val="20"/>
                <w:szCs w:val="20"/>
              </w:rPr>
            </w:pPr>
            <w:r w:rsidRPr="009E2407">
              <w:rPr>
                <w:rFonts w:eastAsia="Calibri" w:cstheme="minorHAnsi"/>
                <w:sz w:val="20"/>
                <w:szCs w:val="20"/>
              </w:rPr>
              <w:t>0.</w:t>
            </w:r>
            <w:r>
              <w:rPr>
                <w:rFonts w:eastAsia="Calibri" w:cstheme="minorHAnsi"/>
                <w:sz w:val="20"/>
                <w:szCs w:val="20"/>
              </w:rPr>
              <w:t>3</w:t>
            </w:r>
          </w:p>
        </w:tc>
        <w:tc>
          <w:tcPr>
            <w:tcW w:w="1008" w:type="dxa"/>
            <w:shd w:val="clear" w:color="auto" w:fill="auto"/>
            <w:vAlign w:val="center"/>
          </w:tcPr>
          <w:p w14:paraId="06D76F99" w14:textId="77777777" w:rsidR="001469E1" w:rsidRPr="000226E9" w:rsidRDefault="001469E1" w:rsidP="001469E1">
            <w:pPr>
              <w:rPr>
                <w:rFonts w:eastAsia="Calibri" w:cstheme="minorHAnsi"/>
                <w:sz w:val="20"/>
                <w:szCs w:val="20"/>
              </w:rPr>
            </w:pPr>
            <w:r w:rsidRPr="000226E9">
              <w:rPr>
                <w:rFonts w:cstheme="minorHAnsi"/>
                <w:color w:val="000000"/>
                <w:sz w:val="20"/>
                <w:szCs w:val="20"/>
              </w:rPr>
              <w:t>0.</w:t>
            </w:r>
            <w:r>
              <w:rPr>
                <w:rFonts w:cstheme="minorHAnsi"/>
                <w:color w:val="000000"/>
                <w:sz w:val="20"/>
                <w:szCs w:val="20"/>
              </w:rPr>
              <w:t>1</w:t>
            </w:r>
          </w:p>
        </w:tc>
        <w:tc>
          <w:tcPr>
            <w:tcW w:w="2380" w:type="dxa"/>
            <w:noWrap/>
            <w:vAlign w:val="center"/>
            <w:hideMark/>
          </w:tcPr>
          <w:p w14:paraId="11E0EBD2" w14:textId="21F953E7" w:rsidR="001469E1" w:rsidRPr="009E2407" w:rsidRDefault="001469E1" w:rsidP="001469E1">
            <w:pPr>
              <w:rPr>
                <w:rFonts w:eastAsia="Calibri" w:cstheme="minorHAnsi"/>
                <w:sz w:val="20"/>
                <w:szCs w:val="20"/>
              </w:rPr>
            </w:pPr>
            <w:r w:rsidRPr="009E2407">
              <w:rPr>
                <w:rFonts w:eastAsia="Calibri" w:cstheme="minorHAnsi"/>
                <w:sz w:val="20"/>
                <w:szCs w:val="20"/>
              </w:rPr>
              <w:t>kg CO</w:t>
            </w:r>
            <w:r w:rsidRPr="009E2407">
              <w:rPr>
                <w:rFonts w:eastAsia="Calibri" w:cstheme="minorHAnsi"/>
                <w:sz w:val="20"/>
                <w:szCs w:val="20"/>
                <w:vertAlign w:val="subscript"/>
              </w:rPr>
              <w:t>2</w:t>
            </w:r>
            <w:r w:rsidRPr="009E2407">
              <w:rPr>
                <w:rFonts w:eastAsia="Calibri" w:cstheme="minorHAnsi"/>
                <w:sz w:val="20"/>
                <w:szCs w:val="20"/>
              </w:rPr>
              <w:t>/</w:t>
            </w:r>
            <w:proofErr w:type="spellStart"/>
            <w:r w:rsidRPr="009E2407">
              <w:rPr>
                <w:rFonts w:eastAsia="Calibri" w:cstheme="minorHAnsi"/>
                <w:sz w:val="20"/>
                <w:szCs w:val="20"/>
              </w:rPr>
              <w:t>kWh</w:t>
            </w:r>
            <w:r w:rsidR="009F01A8">
              <w:rPr>
                <w:vertAlign w:val="subscript"/>
              </w:rPr>
              <w:t>e</w:t>
            </w:r>
            <w:proofErr w:type="spellEnd"/>
          </w:p>
        </w:tc>
        <w:tc>
          <w:tcPr>
            <w:tcW w:w="1085" w:type="dxa"/>
            <w:vAlign w:val="center"/>
          </w:tcPr>
          <w:p w14:paraId="7CC38358" w14:textId="56C33C31"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[18]</w:t>
            </w:r>
            <w:r w:rsidRPr="009E2407">
              <w:rPr>
                <w:rFonts w:eastAsia="Calibri" w:cstheme="minorHAnsi"/>
                <w:sz w:val="20"/>
                <w:szCs w:val="20"/>
              </w:rPr>
              <w:fldChar w:fldCharType="end"/>
            </w:r>
          </w:p>
        </w:tc>
      </w:tr>
      <w:tr w:rsidR="001469E1" w:rsidRPr="000226E9" w14:paraId="33CC8ED7" w14:textId="77777777" w:rsidTr="0069225C">
        <w:trPr>
          <w:trHeight w:val="290"/>
        </w:trPr>
        <w:tc>
          <w:tcPr>
            <w:tcW w:w="2965" w:type="dxa"/>
            <w:noWrap/>
            <w:vAlign w:val="center"/>
            <w:hideMark/>
          </w:tcPr>
          <w:p w14:paraId="09D45BF6" w14:textId="6CF067BC" w:rsidR="001469E1" w:rsidRDefault="000E5616" w:rsidP="001469E1">
            <w:pPr>
              <w:rPr>
                <w:rFonts w:eastAsia="Calibri" w:cstheme="minorHAnsi"/>
                <w:sz w:val="20"/>
                <w:szCs w:val="20"/>
              </w:rPr>
            </w:pPr>
            <w:r>
              <w:rPr>
                <w:rFonts w:eastAsia="Calibri" w:cstheme="minorHAnsi"/>
                <w:sz w:val="20"/>
                <w:szCs w:val="20"/>
              </w:rPr>
              <w:t>CO</w:t>
            </w:r>
            <w:r>
              <w:rPr>
                <w:rFonts w:eastAsia="Calibri" w:cstheme="minorHAnsi"/>
                <w:sz w:val="20"/>
                <w:szCs w:val="20"/>
                <w:vertAlign w:val="subscript"/>
              </w:rPr>
              <w:t>2</w:t>
            </w:r>
            <w:r>
              <w:rPr>
                <w:rFonts w:eastAsia="Calibri" w:cstheme="minorHAnsi"/>
                <w:sz w:val="20"/>
                <w:szCs w:val="20"/>
              </w:rPr>
              <w:t xml:space="preserve"> Removal Cost</w:t>
            </w:r>
          </w:p>
          <w:p w14:paraId="5FD041AA" w14:textId="0A136489" w:rsidR="000E5616" w:rsidRPr="000E5616" w:rsidRDefault="000E5616" w:rsidP="001469E1">
            <w:pPr>
              <w:rPr>
                <w:rFonts w:eastAsia="Calibri" w:cstheme="minorHAnsi"/>
                <w:sz w:val="20"/>
                <w:szCs w:val="20"/>
              </w:rPr>
            </w:pPr>
            <w:r>
              <w:rPr>
                <w:rFonts w:cstheme="minorHAnsi"/>
                <w:sz w:val="20"/>
                <w:szCs w:val="20"/>
              </w:rPr>
              <w:t>(2017 dollars)</w:t>
            </w:r>
          </w:p>
        </w:tc>
        <w:tc>
          <w:tcPr>
            <w:tcW w:w="1008" w:type="dxa"/>
            <w:shd w:val="clear" w:color="auto" w:fill="auto"/>
            <w:vAlign w:val="center"/>
          </w:tcPr>
          <w:p w14:paraId="5373ED4D" w14:textId="77777777" w:rsidR="001469E1" w:rsidRPr="000226E9" w:rsidRDefault="001469E1" w:rsidP="001469E1">
            <w:pPr>
              <w:rPr>
                <w:rFonts w:eastAsia="Calibri" w:cstheme="minorHAnsi"/>
                <w:sz w:val="20"/>
                <w:szCs w:val="20"/>
              </w:rPr>
            </w:pPr>
            <w:r w:rsidRPr="000226E9">
              <w:rPr>
                <w:rFonts w:cstheme="minorHAnsi"/>
                <w:color w:val="000000"/>
                <w:sz w:val="20"/>
                <w:szCs w:val="20"/>
              </w:rPr>
              <w:t>600</w:t>
            </w:r>
          </w:p>
        </w:tc>
        <w:tc>
          <w:tcPr>
            <w:tcW w:w="1008" w:type="dxa"/>
            <w:noWrap/>
            <w:vAlign w:val="center"/>
            <w:hideMark/>
          </w:tcPr>
          <w:p w14:paraId="216374F2" w14:textId="77777777" w:rsidR="001469E1" w:rsidRPr="009E2407" w:rsidRDefault="001469E1" w:rsidP="001469E1">
            <w:pPr>
              <w:rPr>
                <w:rFonts w:eastAsia="Calibri" w:cstheme="minorHAnsi"/>
                <w:sz w:val="20"/>
                <w:szCs w:val="20"/>
              </w:rPr>
            </w:pPr>
            <w:r w:rsidRPr="009E2407">
              <w:rPr>
                <w:rFonts w:eastAsia="Calibri" w:cstheme="minorHAnsi"/>
                <w:sz w:val="20"/>
                <w:szCs w:val="20"/>
              </w:rPr>
              <w:t>200</w:t>
            </w:r>
          </w:p>
        </w:tc>
        <w:tc>
          <w:tcPr>
            <w:tcW w:w="1008" w:type="dxa"/>
            <w:shd w:val="clear" w:color="auto" w:fill="auto"/>
            <w:vAlign w:val="center"/>
          </w:tcPr>
          <w:p w14:paraId="7F8A36CF" w14:textId="77777777" w:rsidR="001469E1" w:rsidRPr="000226E9" w:rsidRDefault="001469E1" w:rsidP="001469E1">
            <w:pPr>
              <w:rPr>
                <w:rFonts w:eastAsia="Calibri" w:cstheme="minorHAnsi"/>
                <w:sz w:val="20"/>
                <w:szCs w:val="20"/>
              </w:rPr>
            </w:pPr>
            <w:r w:rsidRPr="000226E9">
              <w:rPr>
                <w:rFonts w:cstheme="minorHAnsi"/>
                <w:color w:val="000000"/>
                <w:sz w:val="20"/>
                <w:szCs w:val="20"/>
              </w:rPr>
              <w:t>100</w:t>
            </w:r>
          </w:p>
        </w:tc>
        <w:tc>
          <w:tcPr>
            <w:tcW w:w="2380" w:type="dxa"/>
            <w:noWrap/>
            <w:vAlign w:val="center"/>
            <w:hideMark/>
          </w:tcPr>
          <w:p w14:paraId="7465ADAA" w14:textId="77777777" w:rsidR="001469E1" w:rsidRPr="009E2407" w:rsidRDefault="001469E1" w:rsidP="001469E1">
            <w:pPr>
              <w:rPr>
                <w:rFonts w:eastAsia="Calibri" w:cstheme="minorHAnsi"/>
                <w:sz w:val="20"/>
                <w:szCs w:val="20"/>
              </w:rPr>
            </w:pPr>
            <w:r w:rsidRPr="009E2407">
              <w:rPr>
                <w:rFonts w:eastAsia="Calibri" w:cstheme="minorHAnsi"/>
                <w:sz w:val="20"/>
                <w:szCs w:val="20"/>
              </w:rPr>
              <w:t>$/metric ton CO</w:t>
            </w:r>
            <w:r w:rsidRPr="009E2407">
              <w:rPr>
                <w:rFonts w:eastAsia="Calibri" w:cstheme="minorHAnsi"/>
                <w:sz w:val="20"/>
                <w:szCs w:val="20"/>
                <w:vertAlign w:val="subscript"/>
              </w:rPr>
              <w:t>2</w:t>
            </w:r>
            <w:r w:rsidRPr="009E2407">
              <w:rPr>
                <w:rFonts w:eastAsia="Calibri" w:cstheme="minorHAnsi"/>
                <w:sz w:val="20"/>
                <w:szCs w:val="20"/>
              </w:rPr>
              <w:t xml:space="preserve"> captured</w:t>
            </w:r>
          </w:p>
        </w:tc>
        <w:tc>
          <w:tcPr>
            <w:tcW w:w="1085" w:type="dxa"/>
            <w:vAlign w:val="center"/>
          </w:tcPr>
          <w:p w14:paraId="7BC4465E" w14:textId="4EA87050" w:rsidR="001469E1" w:rsidRPr="009E2407" w:rsidRDefault="001469E1" w:rsidP="001469E1">
            <w:pPr>
              <w:rPr>
                <w:rFonts w:eastAsia="Calibri" w:cstheme="minorHAnsi"/>
                <w:sz w:val="20"/>
                <w:szCs w:val="20"/>
              </w:rPr>
            </w:pPr>
            <w:r w:rsidRPr="009E2407">
              <w:rPr>
                <w:rFonts w:eastAsia="Calibri" w:cstheme="minorHAnsi"/>
                <w:sz w:val="20"/>
                <w:szCs w:val="20"/>
              </w:rPr>
              <w:fldChar w:fldCharType="begin" w:fldLock="1"/>
            </w:r>
            <w:r w:rsidR="001236E7">
              <w:rPr>
                <w:rFonts w:eastAsia="Calibri" w:cstheme="minorHAnsi"/>
                <w:sz w:val="20"/>
                <w:szCs w:val="20"/>
              </w:rPr>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id":"ITEM-2","itemData":{"author":[{"dropping-particle":"","family":"Gertner","given":"Jon","non-dropping-particle":"","parse-names":false,"suffix":""}],"container-title":"The New York Times","id":"ITEM-2","issued":{"date-parts":[["2019"]]},"title":"The Tiny Swiss Company That Thinks It Can Help Stop Climate Change","type":"article-newspaper"},"uris":["http://www.mendeley.com/documents/?uuid=80df254f-1016-3800-9ff5-c9521b25c89b"]}],"mendeley":{"formattedCitation":"[3], [19]","plainTextFormattedCitation":"[3], [19]","previouslyFormattedCitation":"[3], [19]"},"properties":{"noteIndex":0},"schema":"https://github.com/citation-style-language/schema/raw/master/csl-citation.json"}</w:instrText>
            </w:r>
            <w:r w:rsidRPr="009E2407">
              <w:rPr>
                <w:rFonts w:eastAsia="Calibri" w:cstheme="minorHAnsi"/>
                <w:sz w:val="20"/>
                <w:szCs w:val="20"/>
              </w:rPr>
              <w:fldChar w:fldCharType="separate"/>
            </w:r>
            <w:r w:rsidR="00E5531A" w:rsidRPr="00E5531A">
              <w:rPr>
                <w:rFonts w:eastAsia="Calibri" w:cstheme="minorHAnsi"/>
                <w:noProof/>
                <w:sz w:val="20"/>
                <w:szCs w:val="20"/>
              </w:rPr>
              <w:t>[3], [19]</w:t>
            </w:r>
            <w:r w:rsidRPr="009E2407">
              <w:rPr>
                <w:rFonts w:eastAsia="Calibri" w:cstheme="minorHAnsi"/>
                <w:sz w:val="20"/>
                <w:szCs w:val="20"/>
              </w:rPr>
              <w:fldChar w:fldCharType="end"/>
            </w:r>
          </w:p>
        </w:tc>
      </w:tr>
    </w:tbl>
    <w:p w14:paraId="4990B056" w14:textId="77777777" w:rsidR="00F17649" w:rsidRDefault="00F17649" w:rsidP="00F17649">
      <w:pPr>
        <w:rPr>
          <w:ins w:id="402" w:author="Justin Bracci" w:date="2023-09-09T16:00:00Z"/>
        </w:rPr>
      </w:pPr>
    </w:p>
    <w:p w14:paraId="37557EE5" w14:textId="77777777" w:rsidR="00125FFF" w:rsidRDefault="00125FFF" w:rsidP="00F17649">
      <w:pPr>
        <w:rPr>
          <w:ins w:id="403" w:author="Justin Bracci" w:date="2023-09-09T16:00:00Z"/>
        </w:rPr>
      </w:pPr>
    </w:p>
    <w:p w14:paraId="337F8F94" w14:textId="77777777" w:rsidR="00125FFF" w:rsidRDefault="00125FFF" w:rsidP="00F17649">
      <w:pPr>
        <w:rPr>
          <w:ins w:id="404" w:author="Justin Bracci" w:date="2023-09-09T16:00:00Z"/>
        </w:rPr>
      </w:pPr>
    </w:p>
    <w:p w14:paraId="71BC3948" w14:textId="77777777" w:rsidR="00125FFF" w:rsidRDefault="00125FFF" w:rsidP="00F17649">
      <w:pPr>
        <w:rPr>
          <w:ins w:id="405" w:author="Justin Bracci" w:date="2023-09-09T16:00:00Z"/>
        </w:rPr>
      </w:pPr>
    </w:p>
    <w:p w14:paraId="3662C58B" w14:textId="77777777" w:rsidR="00125FFF" w:rsidRDefault="00125FFF" w:rsidP="00F17649">
      <w:pPr>
        <w:rPr>
          <w:ins w:id="406" w:author="Justin Bracci" w:date="2023-09-09T16:00:00Z"/>
        </w:rPr>
      </w:pPr>
    </w:p>
    <w:p w14:paraId="205D9769" w14:textId="77777777" w:rsidR="00125FFF" w:rsidRDefault="00125FFF" w:rsidP="00F17649">
      <w:pPr>
        <w:rPr>
          <w:ins w:id="407" w:author="Justin Bracci" w:date="2023-09-09T16:00:00Z"/>
        </w:rPr>
      </w:pPr>
    </w:p>
    <w:p w14:paraId="51AD6857" w14:textId="77777777" w:rsidR="00125FFF" w:rsidRDefault="00125FFF" w:rsidP="00F17649">
      <w:pPr>
        <w:rPr>
          <w:ins w:id="408" w:author="Justin Bracci" w:date="2023-09-09T16:00:00Z"/>
        </w:rPr>
      </w:pPr>
    </w:p>
    <w:p w14:paraId="37F19412" w14:textId="77777777" w:rsidR="00125FFF" w:rsidRDefault="00125FFF" w:rsidP="00F17649">
      <w:pPr>
        <w:rPr>
          <w:ins w:id="409" w:author="Justin Bracci" w:date="2023-09-09T16:00:00Z"/>
        </w:rPr>
      </w:pPr>
    </w:p>
    <w:p w14:paraId="3E76963F" w14:textId="77777777" w:rsidR="00125FFF" w:rsidRDefault="00125FFF" w:rsidP="00F17649">
      <w:pPr>
        <w:rPr>
          <w:ins w:id="410" w:author="Justin Bracci" w:date="2023-09-09T16:00:00Z"/>
        </w:rPr>
      </w:pPr>
    </w:p>
    <w:p w14:paraId="6CDCAFCE" w14:textId="77777777" w:rsidR="00125FFF" w:rsidRDefault="00125FFF" w:rsidP="00F17649">
      <w:pPr>
        <w:rPr>
          <w:ins w:id="411" w:author="Justin Bracci" w:date="2023-09-09T16:00:00Z"/>
        </w:rPr>
      </w:pPr>
    </w:p>
    <w:p w14:paraId="301BEED3" w14:textId="77777777" w:rsidR="00125FFF" w:rsidRDefault="00125FFF" w:rsidP="00F17649">
      <w:pPr>
        <w:rPr>
          <w:ins w:id="412" w:author="Justin Bracci" w:date="2023-09-09T16:00:00Z"/>
        </w:rPr>
      </w:pPr>
    </w:p>
    <w:p w14:paraId="3D3DE64D" w14:textId="77777777" w:rsidR="00125FFF" w:rsidRDefault="00125FFF" w:rsidP="00F17649">
      <w:pPr>
        <w:rPr>
          <w:ins w:id="413" w:author="Justin Bracci" w:date="2023-09-09T16:00:00Z"/>
        </w:rPr>
      </w:pPr>
    </w:p>
    <w:p w14:paraId="53B654A6" w14:textId="77777777" w:rsidR="00125FFF" w:rsidRDefault="00125FFF" w:rsidP="00F17649">
      <w:pPr>
        <w:rPr>
          <w:ins w:id="414" w:author="Justin Bracci" w:date="2023-09-09T16:00:00Z"/>
        </w:rPr>
      </w:pPr>
    </w:p>
    <w:p w14:paraId="0E3A3743" w14:textId="77777777" w:rsidR="00125FFF" w:rsidRDefault="00125FFF" w:rsidP="00F17649">
      <w:pPr>
        <w:rPr>
          <w:ins w:id="415" w:author="Justin Bracci" w:date="2023-09-09T16:00:00Z"/>
        </w:rPr>
      </w:pPr>
    </w:p>
    <w:p w14:paraId="2140313D" w14:textId="77777777" w:rsidR="00125FFF" w:rsidRDefault="00125FFF" w:rsidP="00F17649">
      <w:pPr>
        <w:rPr>
          <w:ins w:id="416" w:author="Justin Bracci" w:date="2023-09-09T16:00:00Z"/>
        </w:rPr>
      </w:pPr>
    </w:p>
    <w:p w14:paraId="3469132F" w14:textId="77777777" w:rsidR="00125FFF" w:rsidRDefault="00125FFF" w:rsidP="00F17649">
      <w:pPr>
        <w:rPr>
          <w:ins w:id="417" w:author="Justin Bracci" w:date="2023-09-09T16:00:00Z"/>
        </w:rPr>
      </w:pPr>
    </w:p>
    <w:p w14:paraId="4384663D" w14:textId="77777777" w:rsidR="00125FFF" w:rsidRDefault="00125FFF" w:rsidP="00F17649"/>
    <w:p w14:paraId="04EFE030" w14:textId="44BD392D" w:rsidR="00F17649" w:rsidRDefault="00722335" w:rsidP="006964FE">
      <w:pPr>
        <w:pStyle w:val="Heading2"/>
        <w:numPr>
          <w:ilvl w:val="0"/>
          <w:numId w:val="4"/>
        </w:numPr>
      </w:pPr>
      <w:bookmarkStart w:id="418" w:name="_Toc145167748"/>
      <w:r>
        <w:lastRenderedPageBreak/>
        <w:t>Electricity</w:t>
      </w:r>
      <w:r w:rsidRPr="001321C9">
        <w:t>-Based Hydrogen Production</w:t>
      </w:r>
      <w:r w:rsidR="00B44294">
        <w:t xml:space="preserve"> Parameter Sensitivity Analysis</w:t>
      </w:r>
      <w:bookmarkEnd w:id="418"/>
    </w:p>
    <w:p w14:paraId="2BE25559" w14:textId="6F6C6914" w:rsidR="00B44294" w:rsidRPr="00040566" w:rsidRDefault="00B44294" w:rsidP="00B44294">
      <w:r>
        <w:t>This section contains the raw data tables for the electricity-based hydrogen production model sensitivity analysis</w:t>
      </w:r>
      <w:r w:rsidR="00B504AE">
        <w:t xml:space="preserve">. Sensitivity </w:t>
      </w:r>
      <w:r w:rsidR="003B00FD">
        <w:t>results</w:t>
      </w:r>
      <w:r w:rsidR="00B504AE">
        <w:t xml:space="preserve"> shown in these </w:t>
      </w:r>
      <w:r w:rsidR="003B00FD">
        <w:t xml:space="preserve">raw data </w:t>
      </w:r>
      <w:r w:rsidR="00B504AE">
        <w:t>tables are for</w:t>
      </w:r>
      <w:r w:rsidR="00A564B7">
        <w:t xml:space="preserve"> the hourly</w:t>
      </w:r>
      <w:r w:rsidR="003B00FD">
        <w:t>-reliable</w:t>
      </w:r>
      <w:r w:rsidR="002F5057">
        <w:t xml:space="preserve"> </w:t>
      </w:r>
      <w:r w:rsidR="003B00FD" w:rsidRPr="003B00FD">
        <w:rPr>
          <w:i/>
          <w:iCs/>
        </w:rPr>
        <w:t>PV</w:t>
      </w:r>
      <w:r w:rsidR="001A11EE">
        <w:rPr>
          <w:i/>
          <w:iCs/>
        </w:rPr>
        <w:t>/</w:t>
      </w:r>
      <w:r w:rsidR="003B00FD" w:rsidRPr="003B00FD">
        <w:rPr>
          <w:i/>
          <w:iCs/>
        </w:rPr>
        <w:t>Storage</w:t>
      </w:r>
      <w:r w:rsidR="001A11EE">
        <w:rPr>
          <w:i/>
          <w:iCs/>
        </w:rPr>
        <w:t>/</w:t>
      </w:r>
      <w:r w:rsidR="003B00FD" w:rsidRPr="003B00FD">
        <w:rPr>
          <w:i/>
          <w:iCs/>
        </w:rPr>
        <w:t>Grid</w:t>
      </w:r>
      <w:r w:rsidR="00695CF8">
        <w:rPr>
          <w:i/>
          <w:iCs/>
        </w:rPr>
        <w:t>*</w:t>
      </w:r>
      <w:r w:rsidR="002F5057">
        <w:rPr>
          <w:i/>
          <w:iCs/>
        </w:rPr>
        <w:t xml:space="preserve"> </w:t>
      </w:r>
      <w:r w:rsidR="00B504AE">
        <w:t>hydrogen</w:t>
      </w:r>
      <w:r w:rsidR="00870033">
        <w:t xml:space="preserve"> production scenario.</w:t>
      </w:r>
      <w:r w:rsidR="006222AE">
        <w:t xml:space="preserve"> Spider plots </w:t>
      </w:r>
      <w:r w:rsidR="00CE706C">
        <w:t>with</w:t>
      </w:r>
      <w:r w:rsidR="004B59A1">
        <w:t xml:space="preserve"> key parameter sensitivities</w:t>
      </w:r>
      <w:r w:rsidR="00B32256">
        <w:t xml:space="preserve"> are shown in</w:t>
      </w:r>
      <w:r w:rsidR="0013190C">
        <w:t xml:space="preserve"> Figure S.1</w:t>
      </w:r>
      <w:r w:rsidR="00B32256" w:rsidRPr="00DE33BB">
        <w:t>.</w:t>
      </w:r>
      <w:r w:rsidR="00040566">
        <w:t xml:space="preserve"> All</w:t>
      </w:r>
      <w:r w:rsidR="00FA73FC">
        <w:t xml:space="preserve"> </w:t>
      </w:r>
      <w:r w:rsidR="00CB0144">
        <w:t>low- and high-end</w:t>
      </w:r>
      <w:r w:rsidR="00FA73FC">
        <w:t xml:space="preserve"> input values</w:t>
      </w:r>
      <w:r w:rsidR="006940B3">
        <w:t xml:space="preserve"> are drawn from the current and mid-century assumptions</w:t>
      </w:r>
      <w:r w:rsidR="00B413C0">
        <w:t>,</w:t>
      </w:r>
      <w:r w:rsidR="006940B3">
        <w:t xml:space="preserve"> unless cited</w:t>
      </w:r>
      <w:r w:rsidR="001725A1">
        <w:t xml:space="preserve"> or stated</w:t>
      </w:r>
      <w:r w:rsidR="006940B3">
        <w:t xml:space="preserve"> otherwise</w:t>
      </w:r>
      <w:r w:rsidR="0023219D">
        <w:t xml:space="preserve"> in Table S.5</w:t>
      </w:r>
      <w:r w:rsidR="006940B3">
        <w:t>.</w:t>
      </w:r>
    </w:p>
    <w:p w14:paraId="1A8174F4" w14:textId="7277A9D3" w:rsidR="0052480F" w:rsidRDefault="0052480F" w:rsidP="00A13F3A">
      <w:pPr>
        <w:pStyle w:val="Caption"/>
        <w:keepNext/>
        <w:spacing w:after="0"/>
      </w:pPr>
      <w:bookmarkStart w:id="419" w:name="_Toc118724308"/>
      <w:bookmarkStart w:id="420" w:name="_Toc145167266"/>
      <w:r>
        <w:t>Table S.</w:t>
      </w:r>
      <w:fldSimple w:instr=" SEQ Table \* ARABIC ">
        <w:r w:rsidR="00DE33BB">
          <w:rPr>
            <w:noProof/>
          </w:rPr>
          <w:t>5</w:t>
        </w:r>
      </w:fldSimple>
      <w:r>
        <w:t xml:space="preserve">: </w:t>
      </w:r>
      <w:r w:rsidR="00B347A6">
        <w:t xml:space="preserve">LCOH </w:t>
      </w:r>
      <w:r w:rsidR="00A13F3A">
        <w:t>s</w:t>
      </w:r>
      <w:r>
        <w:t>ensitivit</w:t>
      </w:r>
      <w:r w:rsidR="00A13F3A">
        <w:t>ies</w:t>
      </w:r>
      <w:r>
        <w:t xml:space="preserve"> </w:t>
      </w:r>
      <w:r w:rsidR="00A13F3A">
        <w:t>e</w:t>
      </w:r>
      <w:r>
        <w:t>xplored</w:t>
      </w:r>
      <w:r w:rsidR="00A13F3A">
        <w:t xml:space="preserve"> for</w:t>
      </w:r>
      <w:r w:rsidR="004F4545">
        <w:t xml:space="preserve"> next decade</w:t>
      </w:r>
      <w:r w:rsidR="00A13F3A">
        <w:t xml:space="preserve"> electricity-based hydrogen production</w:t>
      </w:r>
      <w:r w:rsidR="00D5790F">
        <w:t xml:space="preserve">. Grid </w:t>
      </w:r>
      <w:r w:rsidR="00B41185">
        <w:t>electricity related</w:t>
      </w:r>
      <w:r w:rsidR="00D5790F">
        <w:t xml:space="preserve"> </w:t>
      </w:r>
      <w:r w:rsidR="00B41185">
        <w:t>parameter changes are only explored in the pathway</w:t>
      </w:r>
      <w:r w:rsidR="00E23840">
        <w:t>s with a g</w:t>
      </w:r>
      <w:r w:rsidR="00B41185">
        <w:t>rid connection.</w:t>
      </w:r>
      <w:bookmarkEnd w:id="419"/>
      <w:bookmarkEnd w:id="420"/>
    </w:p>
    <w:tbl>
      <w:tblPr>
        <w:tblStyle w:val="TableGrid"/>
        <w:tblW w:w="0" w:type="auto"/>
        <w:tblLook w:val="04A0" w:firstRow="1" w:lastRow="0" w:firstColumn="1" w:lastColumn="0" w:noHBand="0" w:noVBand="1"/>
      </w:tblPr>
      <w:tblGrid>
        <w:gridCol w:w="3116"/>
        <w:gridCol w:w="3117"/>
        <w:gridCol w:w="3117"/>
      </w:tblGrid>
      <w:tr w:rsidR="007B3119" w:rsidRPr="00A5423B" w14:paraId="3B600A22" w14:textId="77777777" w:rsidTr="00A10485">
        <w:trPr>
          <w:trHeight w:val="290"/>
        </w:trPr>
        <w:tc>
          <w:tcPr>
            <w:tcW w:w="3116" w:type="dxa"/>
            <w:noWrap/>
            <w:hideMark/>
          </w:tcPr>
          <w:p w14:paraId="40FF953E" w14:textId="77777777" w:rsidR="007B3119" w:rsidRPr="00A5423B" w:rsidRDefault="007B3119" w:rsidP="00A5423B">
            <w:r w:rsidRPr="00A5423B">
              <w:t>Parameter</w:t>
            </w:r>
          </w:p>
        </w:tc>
        <w:tc>
          <w:tcPr>
            <w:tcW w:w="3117" w:type="dxa"/>
            <w:noWrap/>
            <w:hideMark/>
          </w:tcPr>
          <w:p w14:paraId="280D4AAF" w14:textId="1F803153" w:rsidR="007B3119" w:rsidRPr="00A5423B" w:rsidRDefault="00E85843" w:rsidP="00A5423B">
            <w:r w:rsidRPr="00A5423B">
              <w:t>Parameter</w:t>
            </w:r>
            <w:r w:rsidR="003272AC">
              <w:t xml:space="preserve"> </w:t>
            </w:r>
            <w:r w:rsidRPr="00A5423B">
              <w:t>Change: Lower LCOH</w:t>
            </w:r>
          </w:p>
        </w:tc>
        <w:tc>
          <w:tcPr>
            <w:tcW w:w="3117" w:type="dxa"/>
            <w:noWrap/>
            <w:hideMark/>
          </w:tcPr>
          <w:p w14:paraId="20F6E947" w14:textId="6A315F4C" w:rsidR="007B3119" w:rsidRPr="00A5423B" w:rsidRDefault="00E85843" w:rsidP="00A5423B">
            <w:r w:rsidRPr="00A5423B">
              <w:t>Parameter</w:t>
            </w:r>
            <w:r w:rsidR="003272AC">
              <w:t xml:space="preserve"> </w:t>
            </w:r>
            <w:r w:rsidRPr="00A5423B">
              <w:t xml:space="preserve">Change: </w:t>
            </w:r>
            <w:r w:rsidR="009620AC" w:rsidRPr="00A5423B">
              <w:t>High</w:t>
            </w:r>
            <w:r w:rsidR="000236D9" w:rsidRPr="00A5423B">
              <w:t>er</w:t>
            </w:r>
            <w:r w:rsidR="009620AC" w:rsidRPr="00A5423B">
              <w:t xml:space="preserve"> </w:t>
            </w:r>
            <w:r w:rsidR="000236D9" w:rsidRPr="00A5423B">
              <w:t>LCOH</w:t>
            </w:r>
          </w:p>
        </w:tc>
      </w:tr>
      <w:tr w:rsidR="002323E0" w:rsidRPr="00A5423B" w14:paraId="2592690A" w14:textId="77777777" w:rsidTr="006A18DB">
        <w:trPr>
          <w:trHeight w:val="290"/>
        </w:trPr>
        <w:tc>
          <w:tcPr>
            <w:tcW w:w="3116" w:type="dxa"/>
            <w:noWrap/>
            <w:hideMark/>
          </w:tcPr>
          <w:p w14:paraId="6E717CCF" w14:textId="7A0B9C23" w:rsidR="002323E0" w:rsidRPr="00A5423B" w:rsidRDefault="002323E0" w:rsidP="002323E0">
            <w:r w:rsidRPr="00414D22">
              <w:t>Grid Connection Capital Cost</w:t>
            </w:r>
          </w:p>
        </w:tc>
        <w:tc>
          <w:tcPr>
            <w:tcW w:w="3117" w:type="dxa"/>
            <w:noWrap/>
            <w:hideMark/>
          </w:tcPr>
          <w:p w14:paraId="12CE15D3" w14:textId="2A71E539" w:rsidR="002323E0" w:rsidRPr="00A5423B" w:rsidRDefault="002323E0" w:rsidP="002323E0">
            <w:r w:rsidRPr="007B7BEE">
              <w:t>$45/</w:t>
            </w:r>
            <w:proofErr w:type="spellStart"/>
            <w:r w:rsidRPr="007B7BEE">
              <w:t>kW</w:t>
            </w:r>
            <w:r w:rsidR="006B6D0D">
              <w:rPr>
                <w:rFonts w:eastAsia="Calibri" w:cstheme="minorHAnsi"/>
                <w:sz w:val="20"/>
                <w:szCs w:val="20"/>
                <w:vertAlign w:val="subscript"/>
              </w:rPr>
              <w:t>e</w:t>
            </w:r>
            <w:proofErr w:type="spellEnd"/>
          </w:p>
        </w:tc>
        <w:tc>
          <w:tcPr>
            <w:tcW w:w="3117" w:type="dxa"/>
            <w:noWrap/>
            <w:hideMark/>
          </w:tcPr>
          <w:p w14:paraId="0728069D" w14:textId="6E7394F2" w:rsidR="002323E0" w:rsidRPr="00A5423B" w:rsidRDefault="002323E0" w:rsidP="002323E0">
            <w:r w:rsidRPr="00B01F01">
              <w:t>$340/</w:t>
            </w:r>
            <w:proofErr w:type="spellStart"/>
            <w:r w:rsidRPr="00B01F01">
              <w:t>kW</w:t>
            </w:r>
            <w:r w:rsidR="006B6D0D">
              <w:rPr>
                <w:rFonts w:eastAsia="Calibri" w:cstheme="minorHAnsi"/>
                <w:sz w:val="20"/>
                <w:szCs w:val="20"/>
                <w:vertAlign w:val="subscript"/>
              </w:rPr>
              <w:t>e</w:t>
            </w:r>
            <w:proofErr w:type="spellEnd"/>
          </w:p>
        </w:tc>
      </w:tr>
      <w:tr w:rsidR="002323E0" w:rsidRPr="00A5423B" w14:paraId="7D2E3A4D" w14:textId="77777777" w:rsidTr="006A18DB">
        <w:trPr>
          <w:trHeight w:val="290"/>
        </w:trPr>
        <w:tc>
          <w:tcPr>
            <w:tcW w:w="3116" w:type="dxa"/>
            <w:noWrap/>
            <w:hideMark/>
          </w:tcPr>
          <w:p w14:paraId="7CD45A5A" w14:textId="6325EE90" w:rsidR="002323E0" w:rsidRPr="00A5423B" w:rsidRDefault="002323E0" w:rsidP="002323E0">
            <w:r w:rsidRPr="00414D22">
              <w:t>Battery Storage Capital Cost</w:t>
            </w:r>
          </w:p>
        </w:tc>
        <w:tc>
          <w:tcPr>
            <w:tcW w:w="3117" w:type="dxa"/>
            <w:noWrap/>
            <w:hideMark/>
          </w:tcPr>
          <w:p w14:paraId="799B37F6" w14:textId="413E04D2" w:rsidR="002323E0" w:rsidRPr="00A5423B" w:rsidRDefault="002323E0" w:rsidP="002323E0">
            <w:r w:rsidRPr="007B7BEE">
              <w:t>$100/</w:t>
            </w:r>
            <w:proofErr w:type="spellStart"/>
            <w:r w:rsidRPr="007B7BEE">
              <w:t>kWh</w:t>
            </w:r>
            <w:r w:rsidR="009F01A8">
              <w:rPr>
                <w:vertAlign w:val="subscript"/>
              </w:rPr>
              <w:t>e</w:t>
            </w:r>
            <w:proofErr w:type="spellEnd"/>
          </w:p>
        </w:tc>
        <w:tc>
          <w:tcPr>
            <w:tcW w:w="3117" w:type="dxa"/>
            <w:noWrap/>
            <w:hideMark/>
          </w:tcPr>
          <w:p w14:paraId="52BECF94" w14:textId="034BC575" w:rsidR="002323E0" w:rsidRPr="00A5423B" w:rsidRDefault="002323E0" w:rsidP="002323E0">
            <w:r w:rsidRPr="00B01F01">
              <w:t>$350/</w:t>
            </w:r>
            <w:proofErr w:type="spellStart"/>
            <w:r w:rsidRPr="00B01F01">
              <w:t>kWh</w:t>
            </w:r>
            <w:r w:rsidR="009F01A8">
              <w:rPr>
                <w:vertAlign w:val="subscript"/>
              </w:rPr>
              <w:t>e</w:t>
            </w:r>
            <w:proofErr w:type="spellEnd"/>
          </w:p>
        </w:tc>
      </w:tr>
      <w:tr w:rsidR="002323E0" w:rsidRPr="00A5423B" w14:paraId="5792DA6A" w14:textId="77777777" w:rsidTr="006A18DB">
        <w:trPr>
          <w:trHeight w:val="290"/>
        </w:trPr>
        <w:tc>
          <w:tcPr>
            <w:tcW w:w="3116" w:type="dxa"/>
            <w:noWrap/>
            <w:hideMark/>
          </w:tcPr>
          <w:p w14:paraId="717F9E7F" w14:textId="0CE2D2D4" w:rsidR="002323E0" w:rsidRPr="00A5423B" w:rsidRDefault="002323E0" w:rsidP="002323E0">
            <w:r w:rsidRPr="00414D22">
              <w:t>Surplus Compensation Rate</w:t>
            </w:r>
          </w:p>
        </w:tc>
        <w:tc>
          <w:tcPr>
            <w:tcW w:w="3117" w:type="dxa"/>
            <w:noWrap/>
            <w:hideMark/>
          </w:tcPr>
          <w:p w14:paraId="47F05829" w14:textId="74BEC0C4" w:rsidR="008C4D34" w:rsidRPr="00A5423B" w:rsidRDefault="006B6F12" w:rsidP="006B6F12">
            <w:r>
              <w:t>Same as listed in</w:t>
            </w:r>
            <w:r w:rsidR="008C4D34">
              <w:t xml:space="preserve"> Table S.1</w:t>
            </w:r>
          </w:p>
        </w:tc>
        <w:tc>
          <w:tcPr>
            <w:tcW w:w="3117" w:type="dxa"/>
            <w:noWrap/>
            <w:hideMark/>
          </w:tcPr>
          <w:p w14:paraId="6A72F7A1" w14:textId="54F6276A" w:rsidR="002323E0" w:rsidRPr="00A5423B" w:rsidRDefault="008C4D34" w:rsidP="002323E0">
            <w:r>
              <w:t>No compensation</w:t>
            </w:r>
          </w:p>
        </w:tc>
      </w:tr>
      <w:tr w:rsidR="002323E0" w:rsidRPr="00A5423B" w14:paraId="2B8F93EE" w14:textId="77777777" w:rsidTr="006A18DB">
        <w:trPr>
          <w:trHeight w:val="290"/>
        </w:trPr>
        <w:tc>
          <w:tcPr>
            <w:tcW w:w="3116" w:type="dxa"/>
            <w:noWrap/>
            <w:hideMark/>
          </w:tcPr>
          <w:p w14:paraId="37D2092C" w14:textId="4DEB8060" w:rsidR="002323E0" w:rsidRPr="00A5423B" w:rsidRDefault="002323E0" w:rsidP="002323E0">
            <w:r w:rsidRPr="00414D22">
              <w:t>H</w:t>
            </w:r>
            <w:r w:rsidR="00E23840">
              <w:rPr>
                <w:vertAlign w:val="subscript"/>
              </w:rPr>
              <w:t>2</w:t>
            </w:r>
            <w:r w:rsidRPr="00414D22">
              <w:t xml:space="preserve"> Storage Capital Cost</w:t>
            </w:r>
          </w:p>
        </w:tc>
        <w:tc>
          <w:tcPr>
            <w:tcW w:w="3117" w:type="dxa"/>
            <w:noWrap/>
            <w:hideMark/>
          </w:tcPr>
          <w:p w14:paraId="0FB6AFB5" w14:textId="5EA8CD7F" w:rsidR="002323E0" w:rsidRPr="00A5423B" w:rsidRDefault="002323E0" w:rsidP="002323E0">
            <w:r w:rsidRPr="007B7BEE">
              <w:t>$200/kg</w:t>
            </w:r>
          </w:p>
        </w:tc>
        <w:tc>
          <w:tcPr>
            <w:tcW w:w="3117" w:type="dxa"/>
            <w:noWrap/>
            <w:hideMark/>
          </w:tcPr>
          <w:p w14:paraId="6E7F7A9C" w14:textId="0CE06D30" w:rsidR="002323E0" w:rsidRPr="00A5423B" w:rsidRDefault="002323E0" w:rsidP="002323E0">
            <w:r w:rsidRPr="00B01F01">
              <w:t>$830/kg</w:t>
            </w:r>
          </w:p>
        </w:tc>
      </w:tr>
      <w:tr w:rsidR="002323E0" w:rsidRPr="00A5423B" w14:paraId="22BAA496" w14:textId="77777777" w:rsidTr="006A18DB">
        <w:trPr>
          <w:trHeight w:val="290"/>
        </w:trPr>
        <w:tc>
          <w:tcPr>
            <w:tcW w:w="3116" w:type="dxa"/>
            <w:noWrap/>
            <w:hideMark/>
          </w:tcPr>
          <w:p w14:paraId="3E2AE29C" w14:textId="18C97B12" w:rsidR="002323E0" w:rsidRPr="00A5423B" w:rsidRDefault="002323E0" w:rsidP="002323E0">
            <w:r w:rsidRPr="00414D22">
              <w:t>Project Life</w:t>
            </w:r>
          </w:p>
        </w:tc>
        <w:tc>
          <w:tcPr>
            <w:tcW w:w="3117" w:type="dxa"/>
            <w:noWrap/>
            <w:hideMark/>
          </w:tcPr>
          <w:p w14:paraId="199EF180" w14:textId="77777777" w:rsidR="006759D7" w:rsidRDefault="002323E0" w:rsidP="002323E0">
            <w:r w:rsidRPr="007B7BEE">
              <w:t>30 years</w:t>
            </w:r>
            <w:r w:rsidR="00CB0144">
              <w:t xml:space="preserve"> </w:t>
            </w:r>
          </w:p>
          <w:p w14:paraId="0E4449A6" w14:textId="04831099" w:rsidR="002323E0" w:rsidRPr="00A5423B" w:rsidRDefault="00CB0144" w:rsidP="002323E0">
            <w:r>
              <w:t xml:space="preserve">(+ </w:t>
            </w:r>
            <w:r w:rsidR="002E4876">
              <w:t>20%</w:t>
            </w:r>
            <w:r>
              <w:t xml:space="preserve"> from base</w:t>
            </w:r>
            <w:r w:rsidR="001B7B15">
              <w:t xml:space="preserve"> case</w:t>
            </w:r>
            <w:r>
              <w:t>)</w:t>
            </w:r>
          </w:p>
        </w:tc>
        <w:tc>
          <w:tcPr>
            <w:tcW w:w="3117" w:type="dxa"/>
            <w:noWrap/>
            <w:hideMark/>
          </w:tcPr>
          <w:p w14:paraId="1E29E546" w14:textId="77777777" w:rsidR="006759D7" w:rsidRDefault="002323E0" w:rsidP="002323E0">
            <w:r w:rsidRPr="00B01F01">
              <w:t>20 years</w:t>
            </w:r>
            <w:r w:rsidR="00CB0144">
              <w:t xml:space="preserve"> </w:t>
            </w:r>
          </w:p>
          <w:p w14:paraId="6CCA2A03" w14:textId="332073C2" w:rsidR="002323E0" w:rsidRPr="00A5423B" w:rsidRDefault="00CB0144" w:rsidP="002323E0">
            <w:r>
              <w:t xml:space="preserve">(- </w:t>
            </w:r>
            <w:r w:rsidR="002E4876">
              <w:t>20%</w:t>
            </w:r>
            <w:r>
              <w:t xml:space="preserve"> from base</w:t>
            </w:r>
            <w:r w:rsidR="006759D7">
              <w:t xml:space="preserve"> case</w:t>
            </w:r>
            <w:r>
              <w:t>)</w:t>
            </w:r>
          </w:p>
        </w:tc>
      </w:tr>
      <w:tr w:rsidR="002323E0" w:rsidRPr="00A5423B" w14:paraId="2A7DA263" w14:textId="77777777" w:rsidTr="006A18DB">
        <w:trPr>
          <w:trHeight w:val="290"/>
        </w:trPr>
        <w:tc>
          <w:tcPr>
            <w:tcW w:w="3116" w:type="dxa"/>
            <w:noWrap/>
            <w:hideMark/>
          </w:tcPr>
          <w:p w14:paraId="6D48CCC1" w14:textId="7F059976" w:rsidR="002323E0" w:rsidRPr="00A5423B" w:rsidRDefault="009223B1" w:rsidP="002323E0">
            <w:r>
              <w:t>Hourly Grid Electricity Prices</w:t>
            </w:r>
          </w:p>
        </w:tc>
        <w:tc>
          <w:tcPr>
            <w:tcW w:w="3117" w:type="dxa"/>
            <w:noWrap/>
            <w:hideMark/>
          </w:tcPr>
          <w:p w14:paraId="1CE40625" w14:textId="14DD48B8" w:rsidR="002323E0" w:rsidRPr="00A5423B" w:rsidRDefault="00E71B81" w:rsidP="002323E0">
            <w:r>
              <w:t>Cambium: Low Renewable Energy Cost Scenario</w:t>
            </w:r>
            <w:r w:rsidR="006A062B">
              <w:t xml:space="preserve"> </w:t>
            </w:r>
            <w:r w:rsidR="006A062B">
              <w:fldChar w:fldCharType="begin" w:fldLock="1"/>
            </w:r>
            <w:r w:rsidR="006A062B">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006A062B">
              <w:fldChar w:fldCharType="separate"/>
            </w:r>
            <w:r w:rsidR="006A062B" w:rsidRPr="006A062B">
              <w:rPr>
                <w:noProof/>
              </w:rPr>
              <w:t>[14]</w:t>
            </w:r>
            <w:r w:rsidR="006A062B">
              <w:fldChar w:fldCharType="end"/>
            </w:r>
          </w:p>
        </w:tc>
        <w:tc>
          <w:tcPr>
            <w:tcW w:w="3117" w:type="dxa"/>
            <w:noWrap/>
            <w:hideMark/>
          </w:tcPr>
          <w:p w14:paraId="72CC80FF" w14:textId="083B7045" w:rsidR="002323E0" w:rsidRPr="00A5423B" w:rsidRDefault="00E71B81" w:rsidP="002323E0">
            <w:r>
              <w:t>Cambium: High Renewable Energy Cost Scenario</w:t>
            </w:r>
            <w:r w:rsidRPr="0036089C" w:rsidDel="0052355E">
              <w:t xml:space="preserve"> </w:t>
            </w:r>
            <w:r w:rsidR="006A062B">
              <w:fldChar w:fldCharType="begin" w:fldLock="1"/>
            </w:r>
            <w:r w:rsidR="00C91C3E">
              <w:instrText>ADDIN CSL_CITATION {"citationItems":[{"id":"ITEM-1","itemData":{"author":[{"dropping-particle":"","family":"Gagnon","given":"Pieter","non-dropping-particle":"","parse-names":false,"suffix":""},{"dropping-particle":"","family":"Cowiestoll","given":"Brady","non-dropping-particle":"","parse-names":false,"suffix":""},{"dropping-particle":"","family":"Schwarz","given":"Marty","non-dropping-particle":"","parse-names":false,"suffix":""}],"id":"ITEM-1","issued":{"date-parts":[["2023"]]},"title":"Cambium 2022 Data","type":"report"},"uris":["http://www.mendeley.com/documents/?uuid=d79dc45d-c963-4a1f-9717-853e17c5799c"]}],"mendeley":{"formattedCitation":"[14]","plainTextFormattedCitation":"[14]","previouslyFormattedCitation":"[14]"},"properties":{"noteIndex":0},"schema":"https://github.com/citation-style-language/schema/raw/master/csl-citation.json"}</w:instrText>
            </w:r>
            <w:r w:rsidR="006A062B">
              <w:fldChar w:fldCharType="separate"/>
            </w:r>
            <w:r w:rsidR="006A062B" w:rsidRPr="006A062B">
              <w:rPr>
                <w:noProof/>
              </w:rPr>
              <w:t>[14]</w:t>
            </w:r>
            <w:r w:rsidR="006A062B">
              <w:fldChar w:fldCharType="end"/>
            </w:r>
          </w:p>
        </w:tc>
      </w:tr>
      <w:tr w:rsidR="002323E0" w:rsidRPr="00A5423B" w14:paraId="48FA09E5" w14:textId="77777777" w:rsidTr="006A18DB">
        <w:trPr>
          <w:trHeight w:val="290"/>
        </w:trPr>
        <w:tc>
          <w:tcPr>
            <w:tcW w:w="3116" w:type="dxa"/>
            <w:noWrap/>
            <w:hideMark/>
          </w:tcPr>
          <w:p w14:paraId="30CB6B3C" w14:textId="6B4ECE19" w:rsidR="002323E0" w:rsidRPr="00A5423B" w:rsidRDefault="002323E0" w:rsidP="002323E0">
            <w:r w:rsidRPr="00414D22">
              <w:t>Solar Life Cycle Emissions</w:t>
            </w:r>
          </w:p>
        </w:tc>
        <w:tc>
          <w:tcPr>
            <w:tcW w:w="3117" w:type="dxa"/>
            <w:noWrap/>
            <w:hideMark/>
          </w:tcPr>
          <w:p w14:paraId="415A3F19" w14:textId="77777777" w:rsidR="00814753" w:rsidRDefault="002323E0" w:rsidP="002323E0">
            <w:r w:rsidRPr="007B7BEE">
              <w:t>0.00 kg CO</w:t>
            </w:r>
            <w:r w:rsidRPr="00DE33BB">
              <w:rPr>
                <w:vertAlign w:val="subscript"/>
              </w:rPr>
              <w:t>2</w:t>
            </w:r>
            <w:r w:rsidRPr="007B7BEE">
              <w:t>/</w:t>
            </w:r>
            <w:proofErr w:type="spellStart"/>
            <w:r w:rsidRPr="007B7BEE">
              <w:t>kWh</w:t>
            </w:r>
            <w:r w:rsidR="009F01A8">
              <w:rPr>
                <w:vertAlign w:val="subscript"/>
              </w:rPr>
              <w:t>e</w:t>
            </w:r>
            <w:proofErr w:type="spellEnd"/>
            <w:r w:rsidR="006759D7">
              <w:t xml:space="preserve"> </w:t>
            </w:r>
          </w:p>
          <w:p w14:paraId="06DDAA47" w14:textId="11D51D1C" w:rsidR="002323E0" w:rsidRPr="00A5423B" w:rsidRDefault="00CC098C" w:rsidP="002323E0">
            <w:r>
              <w:t>(Em</w:t>
            </w:r>
            <w:r w:rsidR="001F3217">
              <w:t>bodied emissions</w:t>
            </w:r>
            <w:r>
              <w:t xml:space="preserve"> left out</w:t>
            </w:r>
            <w:r w:rsidR="00814753">
              <w:t>)</w:t>
            </w:r>
          </w:p>
        </w:tc>
        <w:tc>
          <w:tcPr>
            <w:tcW w:w="3117" w:type="dxa"/>
            <w:noWrap/>
            <w:hideMark/>
          </w:tcPr>
          <w:p w14:paraId="00DA123B" w14:textId="4F13EF80" w:rsidR="002323E0" w:rsidRPr="00A5423B" w:rsidRDefault="002323E0" w:rsidP="002323E0">
            <w:r w:rsidRPr="00B01F01">
              <w:t>0.05 kg CO</w:t>
            </w:r>
            <w:r w:rsidRPr="00DE33BB">
              <w:rPr>
                <w:vertAlign w:val="subscript"/>
              </w:rPr>
              <w:t>2</w:t>
            </w:r>
            <w:r w:rsidRPr="00B01F01">
              <w:t>/</w:t>
            </w:r>
            <w:proofErr w:type="spellStart"/>
            <w:r w:rsidRPr="00B01F01">
              <w:t>kWh</w:t>
            </w:r>
            <w:r w:rsidR="009F01A8">
              <w:rPr>
                <w:vertAlign w:val="subscript"/>
              </w:rPr>
              <w:t>e</w:t>
            </w:r>
            <w:proofErr w:type="spellEnd"/>
            <w:r w:rsidR="00CC098C">
              <w:t xml:space="preserve"> </w:t>
            </w:r>
            <w:r w:rsidR="001236E7">
              <w:fldChar w:fldCharType="begin" w:fldLock="1"/>
            </w:r>
            <w:r w:rsidR="006A062B">
              <w:instrText>ADDIN CSL_CITATION {"citationItems":[{"id":"ITEM-1","itemData":{"URL":"https://www.nrel.gov/analysis/life-cycle-assessment.html","accessed":{"date-parts":[["2022","9","29"]]},"author":[{"dropping-particle":"","family":"National Renewable Energy Laboratory","given":"","non-dropping-particle":"","parse-names":false,"suffix":""}],"id":"ITEM-1","issued":{"date-parts":[["2012"]]},"title":"Energy Analysis: Life Cycle Assessment Harmonization","type":"webpage"},"uris":["http://www.mendeley.com/documents/?uuid=1c06aeca-60e4-3289-8a61-c427f371e4a0"]}],"mendeley":{"formattedCitation":"[18]","plainTextFormattedCitation":"[18]","previouslyFormattedCitation":"[18]"},"properties":{"noteIndex":0},"schema":"https://github.com/citation-style-language/schema/raw/master/csl-citation.json"}</w:instrText>
            </w:r>
            <w:r w:rsidR="001236E7">
              <w:fldChar w:fldCharType="separate"/>
            </w:r>
            <w:r w:rsidR="001236E7" w:rsidRPr="001236E7">
              <w:rPr>
                <w:noProof/>
              </w:rPr>
              <w:t>[18]</w:t>
            </w:r>
            <w:r w:rsidR="001236E7">
              <w:fldChar w:fldCharType="end"/>
            </w:r>
          </w:p>
        </w:tc>
      </w:tr>
      <w:tr w:rsidR="002323E0" w:rsidRPr="00A5423B" w14:paraId="5642BDF3" w14:textId="77777777" w:rsidTr="006A18DB">
        <w:trPr>
          <w:trHeight w:val="290"/>
        </w:trPr>
        <w:tc>
          <w:tcPr>
            <w:tcW w:w="3116" w:type="dxa"/>
            <w:noWrap/>
            <w:hideMark/>
          </w:tcPr>
          <w:p w14:paraId="3B5A7354" w14:textId="4AD7EFB8" w:rsidR="002323E0" w:rsidRPr="00A5423B" w:rsidRDefault="002323E0" w:rsidP="002323E0">
            <w:r w:rsidRPr="00414D22">
              <w:t>Electrolyzer Efficiency</w:t>
            </w:r>
          </w:p>
        </w:tc>
        <w:tc>
          <w:tcPr>
            <w:tcW w:w="3117" w:type="dxa"/>
            <w:noWrap/>
            <w:hideMark/>
          </w:tcPr>
          <w:p w14:paraId="18073A5B" w14:textId="59144719" w:rsidR="002323E0" w:rsidRPr="00A5423B" w:rsidRDefault="002323E0" w:rsidP="002323E0">
            <w:r w:rsidRPr="007B7BEE">
              <w:t>70%</w:t>
            </w:r>
          </w:p>
        </w:tc>
        <w:tc>
          <w:tcPr>
            <w:tcW w:w="3117" w:type="dxa"/>
            <w:noWrap/>
            <w:hideMark/>
          </w:tcPr>
          <w:p w14:paraId="68566A8E" w14:textId="79F88171" w:rsidR="002323E0" w:rsidRPr="00A5423B" w:rsidRDefault="002323E0" w:rsidP="002323E0">
            <w:r w:rsidRPr="00B01F01">
              <w:t>60%</w:t>
            </w:r>
          </w:p>
        </w:tc>
      </w:tr>
      <w:tr w:rsidR="002323E0" w:rsidRPr="00A5423B" w14:paraId="6306664F" w14:textId="77777777" w:rsidTr="006A18DB">
        <w:trPr>
          <w:trHeight w:val="290"/>
        </w:trPr>
        <w:tc>
          <w:tcPr>
            <w:tcW w:w="3116" w:type="dxa"/>
            <w:noWrap/>
            <w:hideMark/>
          </w:tcPr>
          <w:p w14:paraId="597DF07D" w14:textId="4D8AB374" w:rsidR="002323E0" w:rsidRPr="00A5423B" w:rsidRDefault="002323E0" w:rsidP="002323E0">
            <w:r w:rsidRPr="00414D22">
              <w:t>Discount Rate (WACC)</w:t>
            </w:r>
          </w:p>
        </w:tc>
        <w:tc>
          <w:tcPr>
            <w:tcW w:w="3117" w:type="dxa"/>
            <w:noWrap/>
            <w:hideMark/>
          </w:tcPr>
          <w:p w14:paraId="4F7FC3C0" w14:textId="5D133617" w:rsidR="002323E0" w:rsidRPr="00A5423B" w:rsidRDefault="002323E0" w:rsidP="002323E0">
            <w:r w:rsidRPr="007B7BEE">
              <w:t>5%</w:t>
            </w:r>
          </w:p>
        </w:tc>
        <w:tc>
          <w:tcPr>
            <w:tcW w:w="3117" w:type="dxa"/>
            <w:noWrap/>
            <w:hideMark/>
          </w:tcPr>
          <w:p w14:paraId="73857C81" w14:textId="450EFF19" w:rsidR="002323E0" w:rsidRPr="00A5423B" w:rsidRDefault="002323E0" w:rsidP="002323E0">
            <w:r w:rsidRPr="00B01F01">
              <w:t>10%</w:t>
            </w:r>
          </w:p>
        </w:tc>
      </w:tr>
      <w:tr w:rsidR="002323E0" w:rsidRPr="00A5423B" w14:paraId="1F7E989D" w14:textId="77777777" w:rsidTr="006A18DB">
        <w:trPr>
          <w:trHeight w:val="290"/>
        </w:trPr>
        <w:tc>
          <w:tcPr>
            <w:tcW w:w="3116" w:type="dxa"/>
            <w:noWrap/>
            <w:hideMark/>
          </w:tcPr>
          <w:p w14:paraId="078FD1E0" w14:textId="6B5D4DC0" w:rsidR="002323E0" w:rsidRPr="00A5423B" w:rsidRDefault="002323E0" w:rsidP="002323E0">
            <w:r w:rsidRPr="00414D22">
              <w:t>Grid Demand Charge</w:t>
            </w:r>
          </w:p>
        </w:tc>
        <w:tc>
          <w:tcPr>
            <w:tcW w:w="3117" w:type="dxa"/>
            <w:noWrap/>
            <w:hideMark/>
          </w:tcPr>
          <w:p w14:paraId="33732471" w14:textId="760C7AA2" w:rsidR="002323E0" w:rsidRPr="00A5423B" w:rsidRDefault="002323E0" w:rsidP="002323E0">
            <w:r w:rsidRPr="007B7BEE">
              <w:t>$5/</w:t>
            </w:r>
            <w:proofErr w:type="spellStart"/>
            <w:r w:rsidRPr="007B7BEE">
              <w:t>kW</w:t>
            </w:r>
            <w:r w:rsidR="006B6D0D">
              <w:rPr>
                <w:rFonts w:eastAsia="Calibri" w:cstheme="minorHAnsi"/>
                <w:sz w:val="20"/>
                <w:szCs w:val="20"/>
                <w:vertAlign w:val="subscript"/>
              </w:rPr>
              <w:t>e</w:t>
            </w:r>
            <w:proofErr w:type="spellEnd"/>
            <w:r w:rsidR="00C91C3E">
              <w:rPr>
                <w:rFonts w:eastAsia="Calibri" w:cstheme="minorHAnsi"/>
                <w:sz w:val="20"/>
                <w:szCs w:val="20"/>
              </w:rPr>
              <w:t xml:space="preserve"> </w:t>
            </w:r>
            <w:r w:rsidR="00C91C3E" w:rsidRPr="00DE33BB">
              <w:rPr>
                <w:rFonts w:eastAsia="Calibri" w:cstheme="minorHAnsi"/>
              </w:rPr>
              <w:fldChar w:fldCharType="begin" w:fldLock="1"/>
            </w:r>
            <w:r w:rsidR="009F23EB" w:rsidRPr="00DE33BB">
              <w:rPr>
                <w:rFonts w:eastAsia="Calibri" w:cstheme="minorHAnsi"/>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C91C3E" w:rsidRPr="00DE33BB">
              <w:rPr>
                <w:rFonts w:eastAsia="Calibri" w:cstheme="minorHAnsi"/>
              </w:rPr>
              <w:fldChar w:fldCharType="separate"/>
            </w:r>
            <w:r w:rsidR="00C91C3E" w:rsidRPr="00DE33BB">
              <w:rPr>
                <w:rFonts w:eastAsia="Calibri" w:cstheme="minorHAnsi"/>
                <w:noProof/>
              </w:rPr>
              <w:t>[17]</w:t>
            </w:r>
            <w:r w:rsidR="00C91C3E" w:rsidRPr="00DE33BB">
              <w:rPr>
                <w:rFonts w:eastAsia="Calibri" w:cstheme="minorHAnsi"/>
              </w:rPr>
              <w:fldChar w:fldCharType="end"/>
            </w:r>
          </w:p>
        </w:tc>
        <w:tc>
          <w:tcPr>
            <w:tcW w:w="3117" w:type="dxa"/>
            <w:noWrap/>
            <w:hideMark/>
          </w:tcPr>
          <w:p w14:paraId="6349C104" w14:textId="00AF72C8" w:rsidR="002323E0" w:rsidRPr="00A5423B" w:rsidRDefault="002323E0" w:rsidP="002323E0">
            <w:r w:rsidRPr="00B01F01">
              <w:t>$30/</w:t>
            </w:r>
            <w:proofErr w:type="spellStart"/>
            <w:r w:rsidRPr="00B01F01">
              <w:t>kW</w:t>
            </w:r>
            <w:r w:rsidR="006B6D0D">
              <w:rPr>
                <w:rFonts w:eastAsia="Calibri" w:cstheme="minorHAnsi"/>
                <w:sz w:val="20"/>
                <w:szCs w:val="20"/>
                <w:vertAlign w:val="subscript"/>
              </w:rPr>
              <w:t>e</w:t>
            </w:r>
            <w:proofErr w:type="spellEnd"/>
            <w:r w:rsidR="00C91C3E">
              <w:rPr>
                <w:rFonts w:eastAsia="Calibri" w:cstheme="minorHAnsi"/>
                <w:sz w:val="20"/>
                <w:szCs w:val="20"/>
              </w:rPr>
              <w:t xml:space="preserve"> </w:t>
            </w:r>
            <w:r w:rsidR="00C91C3E" w:rsidRPr="00DE33BB">
              <w:rPr>
                <w:rFonts w:eastAsia="Calibri" w:cstheme="minorHAnsi"/>
              </w:rPr>
              <w:fldChar w:fldCharType="begin" w:fldLock="1"/>
            </w:r>
            <w:r w:rsidR="009F23EB" w:rsidRPr="00DE33BB">
              <w:rPr>
                <w:rFonts w:eastAsia="Calibri" w:cstheme="minorHAnsi"/>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C91C3E" w:rsidRPr="00DE33BB">
              <w:rPr>
                <w:rFonts w:eastAsia="Calibri" w:cstheme="minorHAnsi"/>
              </w:rPr>
              <w:fldChar w:fldCharType="separate"/>
            </w:r>
            <w:r w:rsidR="00C91C3E" w:rsidRPr="00DE33BB">
              <w:rPr>
                <w:rFonts w:eastAsia="Calibri" w:cstheme="minorHAnsi"/>
                <w:noProof/>
              </w:rPr>
              <w:t>[17]</w:t>
            </w:r>
            <w:r w:rsidR="00C91C3E" w:rsidRPr="00DE33BB">
              <w:rPr>
                <w:rFonts w:eastAsia="Calibri" w:cstheme="minorHAnsi"/>
              </w:rPr>
              <w:fldChar w:fldCharType="end"/>
            </w:r>
          </w:p>
        </w:tc>
      </w:tr>
      <w:tr w:rsidR="002323E0" w:rsidRPr="00A5423B" w14:paraId="5953AAF6" w14:textId="77777777" w:rsidTr="006A18DB">
        <w:trPr>
          <w:trHeight w:val="290"/>
        </w:trPr>
        <w:tc>
          <w:tcPr>
            <w:tcW w:w="3116" w:type="dxa"/>
            <w:noWrap/>
            <w:hideMark/>
          </w:tcPr>
          <w:p w14:paraId="56B17090" w14:textId="65D32258" w:rsidR="002323E0" w:rsidRPr="00A5423B" w:rsidRDefault="002323E0" w:rsidP="002323E0">
            <w:r w:rsidRPr="00414D22">
              <w:t>Electrolyzer Capital Cost</w:t>
            </w:r>
          </w:p>
        </w:tc>
        <w:tc>
          <w:tcPr>
            <w:tcW w:w="3117" w:type="dxa"/>
            <w:noWrap/>
            <w:hideMark/>
          </w:tcPr>
          <w:p w14:paraId="7038209F" w14:textId="6FD972F1" w:rsidR="002323E0" w:rsidRPr="00A5423B" w:rsidRDefault="002323E0" w:rsidP="002323E0">
            <w:r w:rsidRPr="007B7BEE">
              <w:t>$340/</w:t>
            </w:r>
            <w:proofErr w:type="spellStart"/>
            <w:r w:rsidRPr="007B7BEE">
              <w:t>kW</w:t>
            </w:r>
            <w:r w:rsidR="006B6D0D">
              <w:rPr>
                <w:rFonts w:eastAsia="Calibri" w:cstheme="minorHAnsi"/>
                <w:sz w:val="20"/>
                <w:szCs w:val="20"/>
                <w:vertAlign w:val="subscript"/>
              </w:rPr>
              <w:t>e</w:t>
            </w:r>
            <w:proofErr w:type="spellEnd"/>
          </w:p>
        </w:tc>
        <w:tc>
          <w:tcPr>
            <w:tcW w:w="3117" w:type="dxa"/>
            <w:noWrap/>
            <w:hideMark/>
          </w:tcPr>
          <w:p w14:paraId="34486B93" w14:textId="041B7F37" w:rsidR="002323E0" w:rsidRPr="00A5423B" w:rsidRDefault="002323E0" w:rsidP="002323E0">
            <w:r w:rsidRPr="00B01F01">
              <w:t>$915/</w:t>
            </w:r>
            <w:proofErr w:type="spellStart"/>
            <w:r w:rsidRPr="00B01F01">
              <w:t>kW</w:t>
            </w:r>
            <w:r w:rsidR="006B6D0D">
              <w:rPr>
                <w:rFonts w:eastAsia="Calibri" w:cstheme="minorHAnsi"/>
                <w:sz w:val="20"/>
                <w:szCs w:val="20"/>
                <w:vertAlign w:val="subscript"/>
              </w:rPr>
              <w:t>e</w:t>
            </w:r>
            <w:proofErr w:type="spellEnd"/>
          </w:p>
        </w:tc>
      </w:tr>
      <w:tr w:rsidR="002323E0" w:rsidRPr="00A5423B" w14:paraId="5C612664" w14:textId="77777777" w:rsidTr="006A18DB">
        <w:trPr>
          <w:trHeight w:val="290"/>
        </w:trPr>
        <w:tc>
          <w:tcPr>
            <w:tcW w:w="3116" w:type="dxa"/>
            <w:noWrap/>
            <w:hideMark/>
          </w:tcPr>
          <w:p w14:paraId="79D280EC" w14:textId="2DEC179B" w:rsidR="002323E0" w:rsidRPr="00A5423B" w:rsidRDefault="002323E0" w:rsidP="002323E0">
            <w:r w:rsidRPr="00414D22">
              <w:t>Solar Capital Cost</w:t>
            </w:r>
          </w:p>
        </w:tc>
        <w:tc>
          <w:tcPr>
            <w:tcW w:w="3117" w:type="dxa"/>
            <w:noWrap/>
            <w:hideMark/>
          </w:tcPr>
          <w:p w14:paraId="1BA8CA9C" w14:textId="555258BE" w:rsidR="002323E0" w:rsidRPr="00A5423B" w:rsidRDefault="002323E0" w:rsidP="002323E0">
            <w:r w:rsidRPr="007B7BEE">
              <w:t>$400/</w:t>
            </w:r>
            <w:proofErr w:type="spellStart"/>
            <w:r w:rsidRPr="007B7BEE">
              <w:t>kW</w:t>
            </w:r>
            <w:r w:rsidR="006B6D0D">
              <w:rPr>
                <w:rFonts w:eastAsia="Calibri" w:cstheme="minorHAnsi"/>
                <w:sz w:val="20"/>
                <w:szCs w:val="20"/>
                <w:vertAlign w:val="subscript"/>
              </w:rPr>
              <w:t>e</w:t>
            </w:r>
            <w:proofErr w:type="spellEnd"/>
          </w:p>
        </w:tc>
        <w:tc>
          <w:tcPr>
            <w:tcW w:w="3117" w:type="dxa"/>
            <w:noWrap/>
            <w:hideMark/>
          </w:tcPr>
          <w:p w14:paraId="3571734D" w14:textId="53235D25" w:rsidR="002323E0" w:rsidRPr="00A5423B" w:rsidRDefault="002323E0" w:rsidP="002323E0">
            <w:r w:rsidRPr="00B01F01">
              <w:t>$950/</w:t>
            </w:r>
            <w:proofErr w:type="spellStart"/>
            <w:r w:rsidRPr="00B01F01">
              <w:t>kW</w:t>
            </w:r>
            <w:r w:rsidR="006B6D0D">
              <w:rPr>
                <w:rFonts w:eastAsia="Calibri" w:cstheme="minorHAnsi"/>
                <w:sz w:val="20"/>
                <w:szCs w:val="20"/>
                <w:vertAlign w:val="subscript"/>
              </w:rPr>
              <w:t>e</w:t>
            </w:r>
            <w:proofErr w:type="spellEnd"/>
          </w:p>
        </w:tc>
      </w:tr>
      <w:tr w:rsidR="002323E0" w:rsidRPr="00A5423B" w14:paraId="5ED04FBD" w14:textId="77777777" w:rsidTr="006A18DB">
        <w:trPr>
          <w:trHeight w:val="300"/>
        </w:trPr>
        <w:tc>
          <w:tcPr>
            <w:tcW w:w="3116" w:type="dxa"/>
            <w:noWrap/>
            <w:hideMark/>
          </w:tcPr>
          <w:p w14:paraId="160AA6DE" w14:textId="3D3DCB64" w:rsidR="002323E0" w:rsidRPr="00A5423B" w:rsidRDefault="002323E0" w:rsidP="002323E0">
            <w:r w:rsidRPr="00414D22">
              <w:t>CO</w:t>
            </w:r>
            <w:r>
              <w:rPr>
                <w:vertAlign w:val="subscript"/>
              </w:rPr>
              <w:t>2</w:t>
            </w:r>
            <w:r w:rsidRPr="00414D22">
              <w:t xml:space="preserve"> </w:t>
            </w:r>
            <w:r w:rsidR="00BA1E41">
              <w:t>Removal</w:t>
            </w:r>
            <w:r w:rsidRPr="00414D22">
              <w:t xml:space="preserve"> Cost</w:t>
            </w:r>
          </w:p>
        </w:tc>
        <w:tc>
          <w:tcPr>
            <w:tcW w:w="3117" w:type="dxa"/>
            <w:noWrap/>
            <w:hideMark/>
          </w:tcPr>
          <w:p w14:paraId="31B052A3" w14:textId="40B054C6" w:rsidR="002323E0" w:rsidRPr="00A5423B" w:rsidRDefault="002323E0" w:rsidP="002323E0">
            <w:r w:rsidRPr="007B7BEE">
              <w:t>$100/ton CO</w:t>
            </w:r>
            <w:r w:rsidR="00800D71">
              <w:rPr>
                <w:vertAlign w:val="subscript"/>
              </w:rPr>
              <w:t>2</w:t>
            </w:r>
            <w:r w:rsidR="006B6D0D">
              <w:rPr>
                <w:vertAlign w:val="subscript"/>
              </w:rPr>
              <w:t>e</w:t>
            </w:r>
          </w:p>
        </w:tc>
        <w:tc>
          <w:tcPr>
            <w:tcW w:w="3117" w:type="dxa"/>
            <w:noWrap/>
            <w:hideMark/>
          </w:tcPr>
          <w:p w14:paraId="545F15B3" w14:textId="6E6055C5" w:rsidR="002323E0" w:rsidRPr="00A5423B" w:rsidRDefault="002323E0" w:rsidP="002323E0">
            <w:r w:rsidRPr="00B01F01">
              <w:t>$600/ton CO</w:t>
            </w:r>
            <w:r w:rsidR="00800D71">
              <w:rPr>
                <w:vertAlign w:val="subscript"/>
              </w:rPr>
              <w:t>2</w:t>
            </w:r>
            <w:r w:rsidR="006B6D0D">
              <w:rPr>
                <w:vertAlign w:val="subscript"/>
              </w:rPr>
              <w:t>e</w:t>
            </w:r>
          </w:p>
        </w:tc>
      </w:tr>
    </w:tbl>
    <w:p w14:paraId="2CDC6DAB" w14:textId="5D38BBB6" w:rsidR="009C0FCB" w:rsidRDefault="009C0FCB" w:rsidP="009C0FCB">
      <w:pPr>
        <w:pStyle w:val="Caption"/>
        <w:keepNext/>
        <w:spacing w:after="0"/>
      </w:pPr>
      <w:r>
        <w:t xml:space="preserve"> </w:t>
      </w:r>
    </w:p>
    <w:p w14:paraId="6DAC6B19" w14:textId="55CC82CA" w:rsidR="000E1C3C" w:rsidRDefault="000E1C3C" w:rsidP="000E1C3C">
      <w:pPr>
        <w:pStyle w:val="Caption"/>
        <w:keepNext/>
        <w:spacing w:after="0"/>
      </w:pPr>
      <w:bookmarkStart w:id="421" w:name="_Toc118724313"/>
      <w:bookmarkStart w:id="422" w:name="_Toc145167267"/>
      <w:r>
        <w:t>Table S.</w:t>
      </w:r>
      <w:fldSimple w:instr=" SEQ Table \* ARABIC ">
        <w:r w:rsidR="00DE33BB">
          <w:rPr>
            <w:noProof/>
          </w:rPr>
          <w:t>6</w:t>
        </w:r>
      </w:fldSimple>
      <w:r w:rsidR="0040006D">
        <w:t>: PV/Storage/Grid*</w:t>
      </w:r>
      <w:r w:rsidR="00B347A6">
        <w:t xml:space="preserve"> LCOH sensitivity analysis</w:t>
      </w:r>
      <w:r w:rsidR="00BD03F4" w:rsidRPr="00BD03F4">
        <w:t xml:space="preserve"> </w:t>
      </w:r>
      <w:r w:rsidR="00BD03F4">
        <w:t>with next decade technology</w:t>
      </w:r>
      <w:bookmarkEnd w:id="421"/>
      <w:bookmarkEnd w:id="422"/>
    </w:p>
    <w:tbl>
      <w:tblPr>
        <w:tblStyle w:val="TableGrid"/>
        <w:tblW w:w="0" w:type="auto"/>
        <w:tblLook w:val="04A0" w:firstRow="1" w:lastRow="0" w:firstColumn="1" w:lastColumn="0" w:noHBand="0" w:noVBand="1"/>
      </w:tblPr>
      <w:tblGrid>
        <w:gridCol w:w="2935"/>
        <w:gridCol w:w="1146"/>
        <w:gridCol w:w="1147"/>
        <w:gridCol w:w="1147"/>
        <w:gridCol w:w="1147"/>
        <w:gridCol w:w="711"/>
        <w:gridCol w:w="1117"/>
      </w:tblGrid>
      <w:tr w:rsidR="00BB28D3" w:rsidRPr="00177086" w14:paraId="3BA3F78D" w14:textId="77777777" w:rsidTr="00B43E9A">
        <w:trPr>
          <w:trHeight w:val="290"/>
        </w:trPr>
        <w:tc>
          <w:tcPr>
            <w:tcW w:w="2935" w:type="dxa"/>
            <w:vMerge w:val="restart"/>
            <w:noWrap/>
            <w:hideMark/>
          </w:tcPr>
          <w:p w14:paraId="603E831F" w14:textId="77777777" w:rsidR="00BB28D3" w:rsidRPr="00177086" w:rsidRDefault="00BB28D3" w:rsidP="000236D9">
            <w:pPr>
              <w:rPr>
                <w:rFonts w:cs="Times New Roman"/>
              </w:rPr>
            </w:pPr>
            <w:bookmarkStart w:id="423" w:name="_Hlk138062756"/>
            <w:r w:rsidRPr="00177086">
              <w:rPr>
                <w:rFonts w:cs="Times New Roman"/>
              </w:rPr>
              <w:t>Parameter</w:t>
            </w:r>
          </w:p>
        </w:tc>
        <w:tc>
          <w:tcPr>
            <w:tcW w:w="3440" w:type="dxa"/>
            <w:gridSpan w:val="3"/>
            <w:noWrap/>
            <w:hideMark/>
          </w:tcPr>
          <w:p w14:paraId="5939132D" w14:textId="2B59C3D1" w:rsidR="00BB28D3" w:rsidRPr="00177086" w:rsidRDefault="00BB28D3" w:rsidP="000236D9">
            <w:pPr>
              <w:rPr>
                <w:rFonts w:cs="Times New Roman"/>
              </w:rPr>
            </w:pPr>
            <w:r w:rsidRPr="00177086">
              <w:rPr>
                <w:rFonts w:cs="Times New Roman"/>
              </w:rPr>
              <w:t>Lower LCOH</w:t>
            </w:r>
          </w:p>
        </w:tc>
        <w:tc>
          <w:tcPr>
            <w:tcW w:w="2975" w:type="dxa"/>
            <w:gridSpan w:val="3"/>
            <w:noWrap/>
            <w:hideMark/>
          </w:tcPr>
          <w:p w14:paraId="7DA19A28" w14:textId="51684923" w:rsidR="00BB28D3" w:rsidRPr="00177086" w:rsidRDefault="00BB28D3" w:rsidP="000236D9">
            <w:pPr>
              <w:rPr>
                <w:rFonts w:cs="Times New Roman"/>
              </w:rPr>
            </w:pPr>
            <w:r w:rsidRPr="00177086">
              <w:rPr>
                <w:rFonts w:cs="Times New Roman"/>
              </w:rPr>
              <w:t>Higher LCOH</w:t>
            </w:r>
          </w:p>
        </w:tc>
      </w:tr>
      <w:tr w:rsidR="007C41E0" w:rsidRPr="00177086" w14:paraId="15C1C309" w14:textId="77777777" w:rsidTr="00B43E9A">
        <w:trPr>
          <w:trHeight w:val="290"/>
        </w:trPr>
        <w:tc>
          <w:tcPr>
            <w:tcW w:w="2935" w:type="dxa"/>
            <w:vMerge/>
            <w:noWrap/>
          </w:tcPr>
          <w:p w14:paraId="64E712B8" w14:textId="77777777" w:rsidR="007C41E0" w:rsidRPr="00ED6719" w:rsidRDefault="007C41E0" w:rsidP="007C41E0"/>
        </w:tc>
        <w:tc>
          <w:tcPr>
            <w:tcW w:w="1146" w:type="dxa"/>
            <w:noWrap/>
          </w:tcPr>
          <w:p w14:paraId="00014902" w14:textId="100E505F" w:rsidR="007C41E0" w:rsidRPr="00706780" w:rsidRDefault="007C41E0" w:rsidP="007C41E0">
            <w:r>
              <w:t>CA</w:t>
            </w:r>
          </w:p>
        </w:tc>
        <w:tc>
          <w:tcPr>
            <w:tcW w:w="1147" w:type="dxa"/>
          </w:tcPr>
          <w:p w14:paraId="4C5A7278" w14:textId="51FEE144" w:rsidR="007C41E0" w:rsidRPr="00706780" w:rsidRDefault="007C41E0" w:rsidP="007C41E0">
            <w:r>
              <w:t>NY</w:t>
            </w:r>
          </w:p>
        </w:tc>
        <w:tc>
          <w:tcPr>
            <w:tcW w:w="1147" w:type="dxa"/>
          </w:tcPr>
          <w:p w14:paraId="0FC5FF14" w14:textId="68AF9A6F" w:rsidR="007C41E0" w:rsidRPr="00706780" w:rsidRDefault="007C41E0" w:rsidP="007C41E0">
            <w:r>
              <w:t>TX</w:t>
            </w:r>
          </w:p>
        </w:tc>
        <w:tc>
          <w:tcPr>
            <w:tcW w:w="1147" w:type="dxa"/>
            <w:noWrap/>
          </w:tcPr>
          <w:p w14:paraId="375B0E34" w14:textId="3A3922C0" w:rsidR="007C41E0" w:rsidRPr="00EE5290" w:rsidRDefault="007C41E0" w:rsidP="007C41E0">
            <w:r>
              <w:t>CA</w:t>
            </w:r>
          </w:p>
        </w:tc>
        <w:tc>
          <w:tcPr>
            <w:tcW w:w="681" w:type="dxa"/>
          </w:tcPr>
          <w:p w14:paraId="3B3CADFE" w14:textId="3CF6F2FF" w:rsidR="007C41E0" w:rsidRPr="00EE5290" w:rsidRDefault="007C41E0" w:rsidP="007C41E0">
            <w:r>
              <w:t>NY</w:t>
            </w:r>
          </w:p>
        </w:tc>
        <w:tc>
          <w:tcPr>
            <w:tcW w:w="1147" w:type="dxa"/>
          </w:tcPr>
          <w:p w14:paraId="39D75AC3" w14:textId="68D4F2E8" w:rsidR="007C41E0" w:rsidRPr="00EE5290" w:rsidRDefault="007C41E0" w:rsidP="007C41E0">
            <w:r>
              <w:t>TX</w:t>
            </w:r>
          </w:p>
        </w:tc>
      </w:tr>
      <w:tr w:rsidR="00B43E9A" w:rsidRPr="00177086" w14:paraId="3E4CAB2B" w14:textId="77777777" w:rsidTr="00DE33BB">
        <w:trPr>
          <w:trHeight w:val="290"/>
        </w:trPr>
        <w:tc>
          <w:tcPr>
            <w:tcW w:w="2935" w:type="dxa"/>
            <w:noWrap/>
            <w:hideMark/>
          </w:tcPr>
          <w:p w14:paraId="1C5CC25A" w14:textId="3CA27A5C" w:rsidR="00B43E9A" w:rsidRPr="00177086" w:rsidRDefault="00B43E9A" w:rsidP="00B43E9A">
            <w:pPr>
              <w:rPr>
                <w:rFonts w:cs="Times New Roman"/>
              </w:rPr>
            </w:pPr>
            <w:r w:rsidRPr="00ED6719">
              <w:t>Grid Connection Capital Cost</w:t>
            </w:r>
          </w:p>
        </w:tc>
        <w:tc>
          <w:tcPr>
            <w:tcW w:w="1146" w:type="dxa"/>
            <w:noWrap/>
          </w:tcPr>
          <w:p w14:paraId="0B984F57" w14:textId="462A1AF0" w:rsidR="00B43E9A" w:rsidRPr="00177086" w:rsidRDefault="00B43E9A" w:rsidP="00B43E9A">
            <w:pPr>
              <w:rPr>
                <w:rFonts w:cs="Times New Roman"/>
              </w:rPr>
            </w:pPr>
            <w:r w:rsidRPr="00ED398D">
              <w:t>$2.79</w:t>
            </w:r>
          </w:p>
        </w:tc>
        <w:tc>
          <w:tcPr>
            <w:tcW w:w="1147" w:type="dxa"/>
          </w:tcPr>
          <w:p w14:paraId="6E57FFB6" w14:textId="5FD2281F" w:rsidR="00B43E9A" w:rsidRPr="00177086" w:rsidRDefault="00B43E9A" w:rsidP="00B43E9A">
            <w:pPr>
              <w:rPr>
                <w:rFonts w:cs="Times New Roman"/>
              </w:rPr>
            </w:pPr>
            <w:r w:rsidRPr="007C3F22">
              <w:t>$2.28</w:t>
            </w:r>
          </w:p>
        </w:tc>
        <w:tc>
          <w:tcPr>
            <w:tcW w:w="1147" w:type="dxa"/>
          </w:tcPr>
          <w:p w14:paraId="2D98C047" w14:textId="1E57A125" w:rsidR="00B43E9A" w:rsidRPr="00177086" w:rsidRDefault="00B43E9A" w:rsidP="00B43E9A">
            <w:pPr>
              <w:rPr>
                <w:rFonts w:cs="Times New Roman"/>
              </w:rPr>
            </w:pPr>
            <w:r w:rsidRPr="002C73B8">
              <w:t>$1.92</w:t>
            </w:r>
          </w:p>
        </w:tc>
        <w:tc>
          <w:tcPr>
            <w:tcW w:w="1147" w:type="dxa"/>
            <w:noWrap/>
          </w:tcPr>
          <w:p w14:paraId="14C5A4CD" w14:textId="36E62177" w:rsidR="00B43E9A" w:rsidRPr="00177086" w:rsidRDefault="00B43E9A" w:rsidP="00B43E9A">
            <w:pPr>
              <w:rPr>
                <w:rFonts w:cs="Times New Roman"/>
              </w:rPr>
            </w:pPr>
            <w:r w:rsidRPr="00B90D19">
              <w:t>$2.98</w:t>
            </w:r>
          </w:p>
        </w:tc>
        <w:tc>
          <w:tcPr>
            <w:tcW w:w="681" w:type="dxa"/>
          </w:tcPr>
          <w:p w14:paraId="7A9CA58C" w14:textId="2432B11E" w:rsidR="00B43E9A" w:rsidRPr="00177086" w:rsidRDefault="00B43E9A" w:rsidP="00B43E9A">
            <w:pPr>
              <w:rPr>
                <w:rFonts w:cs="Times New Roman"/>
              </w:rPr>
            </w:pPr>
            <w:r w:rsidRPr="002E168E">
              <w:t>$2.50</w:t>
            </w:r>
          </w:p>
        </w:tc>
        <w:tc>
          <w:tcPr>
            <w:tcW w:w="1147" w:type="dxa"/>
          </w:tcPr>
          <w:p w14:paraId="58152581" w14:textId="25C37801" w:rsidR="00B43E9A" w:rsidRPr="00177086" w:rsidRDefault="00B43E9A" w:rsidP="00B43E9A">
            <w:pPr>
              <w:rPr>
                <w:rFonts w:cs="Times New Roman"/>
              </w:rPr>
            </w:pPr>
            <w:r w:rsidRPr="008D47ED">
              <w:t>$2.14</w:t>
            </w:r>
          </w:p>
        </w:tc>
      </w:tr>
      <w:tr w:rsidR="00B43E9A" w:rsidRPr="00177086" w14:paraId="77C4D41B" w14:textId="77777777" w:rsidTr="00DE33BB">
        <w:trPr>
          <w:trHeight w:val="290"/>
        </w:trPr>
        <w:tc>
          <w:tcPr>
            <w:tcW w:w="2935" w:type="dxa"/>
            <w:noWrap/>
            <w:hideMark/>
          </w:tcPr>
          <w:p w14:paraId="1E4F5A47" w14:textId="7D775E8F" w:rsidR="00B43E9A" w:rsidRPr="00177086" w:rsidRDefault="00B43E9A" w:rsidP="00B43E9A">
            <w:pPr>
              <w:rPr>
                <w:rFonts w:cs="Times New Roman"/>
              </w:rPr>
            </w:pPr>
            <w:r w:rsidRPr="00ED6719">
              <w:t>Battery Storage Capital Cost</w:t>
            </w:r>
          </w:p>
        </w:tc>
        <w:tc>
          <w:tcPr>
            <w:tcW w:w="1146" w:type="dxa"/>
            <w:noWrap/>
          </w:tcPr>
          <w:p w14:paraId="184C2ACA" w14:textId="46E19E31" w:rsidR="00B43E9A" w:rsidRPr="00177086" w:rsidRDefault="00B43E9A" w:rsidP="00B43E9A">
            <w:pPr>
              <w:rPr>
                <w:rFonts w:cs="Times New Roman"/>
              </w:rPr>
            </w:pPr>
            <w:r w:rsidRPr="00ED398D">
              <w:t>$2.68</w:t>
            </w:r>
          </w:p>
        </w:tc>
        <w:tc>
          <w:tcPr>
            <w:tcW w:w="1147" w:type="dxa"/>
          </w:tcPr>
          <w:p w14:paraId="3D124127" w14:textId="1379F6A1" w:rsidR="00B43E9A" w:rsidRPr="00177086" w:rsidRDefault="00B43E9A" w:rsidP="00B43E9A">
            <w:pPr>
              <w:rPr>
                <w:rFonts w:cs="Times New Roman"/>
              </w:rPr>
            </w:pPr>
            <w:r w:rsidRPr="007C3F22">
              <w:t>$2.09</w:t>
            </w:r>
          </w:p>
        </w:tc>
        <w:tc>
          <w:tcPr>
            <w:tcW w:w="1147" w:type="dxa"/>
          </w:tcPr>
          <w:p w14:paraId="65471E79" w14:textId="0E2245E4" w:rsidR="00B43E9A" w:rsidRPr="00177086" w:rsidRDefault="00B43E9A" w:rsidP="00B43E9A">
            <w:pPr>
              <w:rPr>
                <w:rFonts w:cs="Times New Roman"/>
              </w:rPr>
            </w:pPr>
            <w:r w:rsidRPr="002C73B8">
              <w:t>$1.73</w:t>
            </w:r>
          </w:p>
        </w:tc>
        <w:tc>
          <w:tcPr>
            <w:tcW w:w="1147" w:type="dxa"/>
            <w:noWrap/>
          </w:tcPr>
          <w:p w14:paraId="5AA165D1" w14:textId="3FAF9F4F" w:rsidR="00B43E9A" w:rsidRPr="00177086" w:rsidRDefault="00B43E9A" w:rsidP="00B43E9A">
            <w:pPr>
              <w:rPr>
                <w:rFonts w:cs="Times New Roman"/>
              </w:rPr>
            </w:pPr>
            <w:r w:rsidRPr="00B90D19">
              <w:t>$2.96</w:t>
            </w:r>
          </w:p>
        </w:tc>
        <w:tc>
          <w:tcPr>
            <w:tcW w:w="681" w:type="dxa"/>
          </w:tcPr>
          <w:p w14:paraId="7CCBEE12" w14:textId="5CDB25B4" w:rsidR="00B43E9A" w:rsidRPr="00177086" w:rsidRDefault="00B43E9A" w:rsidP="00B43E9A">
            <w:pPr>
              <w:rPr>
                <w:rFonts w:cs="Times New Roman"/>
              </w:rPr>
            </w:pPr>
            <w:r w:rsidRPr="002E168E">
              <w:t>$2.48</w:t>
            </w:r>
          </w:p>
        </w:tc>
        <w:tc>
          <w:tcPr>
            <w:tcW w:w="1147" w:type="dxa"/>
          </w:tcPr>
          <w:p w14:paraId="7468E923" w14:textId="2A9095E2" w:rsidR="00B43E9A" w:rsidRPr="00177086" w:rsidRDefault="00B43E9A" w:rsidP="00B43E9A">
            <w:pPr>
              <w:rPr>
                <w:rFonts w:cs="Times New Roman"/>
              </w:rPr>
            </w:pPr>
            <w:r w:rsidRPr="008D47ED">
              <w:t>$2.11</w:t>
            </w:r>
          </w:p>
        </w:tc>
      </w:tr>
      <w:tr w:rsidR="00B43E9A" w:rsidRPr="00177086" w14:paraId="125AD5BD" w14:textId="77777777" w:rsidTr="00DE33BB">
        <w:trPr>
          <w:trHeight w:val="290"/>
        </w:trPr>
        <w:tc>
          <w:tcPr>
            <w:tcW w:w="2935" w:type="dxa"/>
            <w:noWrap/>
            <w:hideMark/>
          </w:tcPr>
          <w:p w14:paraId="5509FB54" w14:textId="599F9B8D" w:rsidR="00B43E9A" w:rsidRPr="00177086" w:rsidRDefault="00B43E9A" w:rsidP="00B43E9A">
            <w:pPr>
              <w:rPr>
                <w:rFonts w:cs="Times New Roman"/>
              </w:rPr>
            </w:pPr>
            <w:r w:rsidRPr="00ED6719">
              <w:t>Surplus Compensation Rate</w:t>
            </w:r>
          </w:p>
        </w:tc>
        <w:tc>
          <w:tcPr>
            <w:tcW w:w="1146" w:type="dxa"/>
            <w:noWrap/>
          </w:tcPr>
          <w:p w14:paraId="3EE272E3" w14:textId="587E91CB" w:rsidR="00B43E9A" w:rsidRPr="00177086" w:rsidRDefault="00B43E9A" w:rsidP="00B43E9A">
            <w:pPr>
              <w:rPr>
                <w:rFonts w:cs="Times New Roman"/>
              </w:rPr>
            </w:pPr>
            <w:r w:rsidRPr="00ED398D">
              <w:t>$2.88</w:t>
            </w:r>
          </w:p>
        </w:tc>
        <w:tc>
          <w:tcPr>
            <w:tcW w:w="1147" w:type="dxa"/>
          </w:tcPr>
          <w:p w14:paraId="105E545F" w14:textId="48F7376F" w:rsidR="00B43E9A" w:rsidRPr="00177086" w:rsidRDefault="00B43E9A" w:rsidP="00B43E9A">
            <w:pPr>
              <w:rPr>
                <w:rFonts w:cs="Times New Roman"/>
              </w:rPr>
            </w:pPr>
            <w:r w:rsidRPr="007C3F22">
              <w:t>$2.39</w:t>
            </w:r>
          </w:p>
        </w:tc>
        <w:tc>
          <w:tcPr>
            <w:tcW w:w="1147" w:type="dxa"/>
          </w:tcPr>
          <w:p w14:paraId="7AFBB887" w14:textId="53DFE7E3" w:rsidR="00B43E9A" w:rsidRPr="00177086" w:rsidRDefault="00B43E9A" w:rsidP="00B43E9A">
            <w:pPr>
              <w:rPr>
                <w:rFonts w:cs="Times New Roman"/>
              </w:rPr>
            </w:pPr>
            <w:r w:rsidRPr="002C73B8">
              <w:t>$2.02</w:t>
            </w:r>
          </w:p>
        </w:tc>
        <w:tc>
          <w:tcPr>
            <w:tcW w:w="1147" w:type="dxa"/>
            <w:noWrap/>
          </w:tcPr>
          <w:p w14:paraId="0D1DA57D" w14:textId="4F7F60A8" w:rsidR="00B43E9A" w:rsidRPr="00177086" w:rsidRDefault="00B43E9A" w:rsidP="00B43E9A">
            <w:pPr>
              <w:rPr>
                <w:rFonts w:cs="Times New Roman"/>
              </w:rPr>
            </w:pPr>
            <w:r w:rsidRPr="00B90D19">
              <w:t>$3.15</w:t>
            </w:r>
          </w:p>
        </w:tc>
        <w:tc>
          <w:tcPr>
            <w:tcW w:w="681" w:type="dxa"/>
          </w:tcPr>
          <w:p w14:paraId="45625AF1" w14:textId="5E4264E6" w:rsidR="00B43E9A" w:rsidRPr="00177086" w:rsidRDefault="00B43E9A" w:rsidP="00B43E9A">
            <w:pPr>
              <w:rPr>
                <w:rFonts w:cs="Times New Roman"/>
              </w:rPr>
            </w:pPr>
            <w:r w:rsidRPr="002E168E">
              <w:t>$2.39</w:t>
            </w:r>
          </w:p>
        </w:tc>
        <w:tc>
          <w:tcPr>
            <w:tcW w:w="1147" w:type="dxa"/>
          </w:tcPr>
          <w:p w14:paraId="25E30C47" w14:textId="07D2CB4F" w:rsidR="00B43E9A" w:rsidRPr="00177086" w:rsidRDefault="00B43E9A" w:rsidP="00B43E9A">
            <w:pPr>
              <w:rPr>
                <w:rFonts w:cs="Times New Roman"/>
              </w:rPr>
            </w:pPr>
            <w:r w:rsidRPr="008D47ED">
              <w:t>$2.02</w:t>
            </w:r>
          </w:p>
        </w:tc>
      </w:tr>
      <w:tr w:rsidR="00B43E9A" w:rsidRPr="00177086" w14:paraId="06A46AC6" w14:textId="77777777" w:rsidTr="00DE33BB">
        <w:trPr>
          <w:trHeight w:val="290"/>
        </w:trPr>
        <w:tc>
          <w:tcPr>
            <w:tcW w:w="2935" w:type="dxa"/>
            <w:noWrap/>
            <w:hideMark/>
          </w:tcPr>
          <w:p w14:paraId="41C67440" w14:textId="59ED7F0B" w:rsidR="00B43E9A" w:rsidRPr="00177086" w:rsidRDefault="00B43E9A" w:rsidP="00B43E9A">
            <w:pPr>
              <w:rPr>
                <w:rFonts w:cs="Times New Roman"/>
              </w:rPr>
            </w:pPr>
            <w:r w:rsidRPr="00ED6719">
              <w:t>H2 Storage Capital Cost</w:t>
            </w:r>
          </w:p>
        </w:tc>
        <w:tc>
          <w:tcPr>
            <w:tcW w:w="1146" w:type="dxa"/>
            <w:noWrap/>
          </w:tcPr>
          <w:p w14:paraId="1D81BAC8" w14:textId="0AAC0A57" w:rsidR="00B43E9A" w:rsidRPr="00177086" w:rsidRDefault="00B43E9A" w:rsidP="00B43E9A">
            <w:pPr>
              <w:rPr>
                <w:rFonts w:cs="Times New Roman"/>
              </w:rPr>
            </w:pPr>
            <w:r w:rsidRPr="00ED398D">
              <w:t>$2.86</w:t>
            </w:r>
          </w:p>
        </w:tc>
        <w:tc>
          <w:tcPr>
            <w:tcW w:w="1147" w:type="dxa"/>
          </w:tcPr>
          <w:p w14:paraId="14E75B0F" w14:textId="4F1678F6" w:rsidR="00B43E9A" w:rsidRPr="00177086" w:rsidRDefault="00B43E9A" w:rsidP="00B43E9A">
            <w:pPr>
              <w:rPr>
                <w:rFonts w:cs="Times New Roman"/>
              </w:rPr>
            </w:pPr>
            <w:r w:rsidRPr="007C3F22">
              <w:t>$2.34</w:t>
            </w:r>
          </w:p>
        </w:tc>
        <w:tc>
          <w:tcPr>
            <w:tcW w:w="1147" w:type="dxa"/>
          </w:tcPr>
          <w:p w14:paraId="756684C0" w14:textId="4FCFC1CF" w:rsidR="00B43E9A" w:rsidRPr="00177086" w:rsidRDefault="00B43E9A" w:rsidP="00B43E9A">
            <w:pPr>
              <w:rPr>
                <w:rFonts w:cs="Times New Roman"/>
              </w:rPr>
            </w:pPr>
            <w:r w:rsidRPr="002C73B8">
              <w:t>$1.94</w:t>
            </w:r>
          </w:p>
        </w:tc>
        <w:tc>
          <w:tcPr>
            <w:tcW w:w="1147" w:type="dxa"/>
            <w:noWrap/>
          </w:tcPr>
          <w:p w14:paraId="73955CD0" w14:textId="64ABE765" w:rsidR="00B43E9A" w:rsidRPr="00177086" w:rsidRDefault="00B43E9A" w:rsidP="00B43E9A">
            <w:pPr>
              <w:rPr>
                <w:rFonts w:cs="Times New Roman"/>
              </w:rPr>
            </w:pPr>
            <w:r w:rsidRPr="00B90D19">
              <w:t>$2.91</w:t>
            </w:r>
          </w:p>
        </w:tc>
        <w:tc>
          <w:tcPr>
            <w:tcW w:w="681" w:type="dxa"/>
          </w:tcPr>
          <w:p w14:paraId="44167AD8" w14:textId="3425A4B8" w:rsidR="00B43E9A" w:rsidRPr="00177086" w:rsidRDefault="00B43E9A" w:rsidP="00B43E9A">
            <w:pPr>
              <w:rPr>
                <w:rFonts w:cs="Times New Roman"/>
              </w:rPr>
            </w:pPr>
            <w:r w:rsidRPr="002E168E">
              <w:t>$2.42</w:t>
            </w:r>
          </w:p>
        </w:tc>
        <w:tc>
          <w:tcPr>
            <w:tcW w:w="1147" w:type="dxa"/>
          </w:tcPr>
          <w:p w14:paraId="78FFC138" w14:textId="3CCE3EC3" w:rsidR="00B43E9A" w:rsidRPr="00177086" w:rsidRDefault="00B43E9A" w:rsidP="00B43E9A">
            <w:pPr>
              <w:rPr>
                <w:rFonts w:cs="Times New Roman"/>
              </w:rPr>
            </w:pPr>
            <w:r w:rsidRPr="008D47ED">
              <w:t>$2.07</w:t>
            </w:r>
          </w:p>
        </w:tc>
      </w:tr>
      <w:tr w:rsidR="00B43E9A" w:rsidRPr="00177086" w14:paraId="7893B5D6" w14:textId="77777777" w:rsidTr="00DE33BB">
        <w:trPr>
          <w:trHeight w:val="290"/>
        </w:trPr>
        <w:tc>
          <w:tcPr>
            <w:tcW w:w="2935" w:type="dxa"/>
            <w:noWrap/>
            <w:hideMark/>
          </w:tcPr>
          <w:p w14:paraId="6CA0D0EB" w14:textId="4D04B531" w:rsidR="00B43E9A" w:rsidRPr="00177086" w:rsidRDefault="00B43E9A" w:rsidP="00B43E9A">
            <w:pPr>
              <w:rPr>
                <w:rFonts w:cs="Times New Roman"/>
              </w:rPr>
            </w:pPr>
            <w:r w:rsidRPr="00ED6719">
              <w:t>Project Life</w:t>
            </w:r>
          </w:p>
        </w:tc>
        <w:tc>
          <w:tcPr>
            <w:tcW w:w="1146" w:type="dxa"/>
            <w:noWrap/>
          </w:tcPr>
          <w:p w14:paraId="6BCEB647" w14:textId="05156D2C" w:rsidR="00B43E9A" w:rsidRPr="00177086" w:rsidRDefault="00B43E9A" w:rsidP="00B43E9A">
            <w:pPr>
              <w:rPr>
                <w:rFonts w:cs="Times New Roman"/>
              </w:rPr>
            </w:pPr>
            <w:r w:rsidRPr="00ED398D">
              <w:t>$2.85</w:t>
            </w:r>
          </w:p>
        </w:tc>
        <w:tc>
          <w:tcPr>
            <w:tcW w:w="1147" w:type="dxa"/>
          </w:tcPr>
          <w:p w14:paraId="7433B87A" w14:textId="2C2B54D4" w:rsidR="00B43E9A" w:rsidRPr="00177086" w:rsidRDefault="00B43E9A" w:rsidP="00B43E9A">
            <w:pPr>
              <w:rPr>
                <w:rFonts w:cs="Times New Roman"/>
              </w:rPr>
            </w:pPr>
            <w:r w:rsidRPr="007C3F22">
              <w:t>$2.35</w:t>
            </w:r>
          </w:p>
        </w:tc>
        <w:tc>
          <w:tcPr>
            <w:tcW w:w="1147" w:type="dxa"/>
          </w:tcPr>
          <w:p w14:paraId="707BC0E7" w14:textId="704B13F0" w:rsidR="00B43E9A" w:rsidRPr="00177086" w:rsidRDefault="00B43E9A" w:rsidP="00B43E9A">
            <w:pPr>
              <w:rPr>
                <w:rFonts w:cs="Times New Roman"/>
              </w:rPr>
            </w:pPr>
            <w:r w:rsidRPr="002C73B8">
              <w:t>$1.98</w:t>
            </w:r>
          </w:p>
        </w:tc>
        <w:tc>
          <w:tcPr>
            <w:tcW w:w="1147" w:type="dxa"/>
            <w:noWrap/>
          </w:tcPr>
          <w:p w14:paraId="7D3604B4" w14:textId="31D8E9C8" w:rsidR="00B43E9A" w:rsidRPr="00177086" w:rsidRDefault="00B43E9A" w:rsidP="00B43E9A">
            <w:pPr>
              <w:rPr>
                <w:rFonts w:cs="Times New Roman"/>
              </w:rPr>
            </w:pPr>
            <w:r w:rsidRPr="00B90D19">
              <w:t>$2.94</w:t>
            </w:r>
          </w:p>
        </w:tc>
        <w:tc>
          <w:tcPr>
            <w:tcW w:w="681" w:type="dxa"/>
          </w:tcPr>
          <w:p w14:paraId="1C5F645F" w14:textId="232D0687" w:rsidR="00B43E9A" w:rsidRPr="00177086" w:rsidRDefault="00B43E9A" w:rsidP="00B43E9A">
            <w:pPr>
              <w:rPr>
                <w:rFonts w:cs="Times New Roman"/>
              </w:rPr>
            </w:pPr>
            <w:r w:rsidRPr="002E168E">
              <w:t>$2.45</w:t>
            </w:r>
          </w:p>
        </w:tc>
        <w:tc>
          <w:tcPr>
            <w:tcW w:w="1147" w:type="dxa"/>
          </w:tcPr>
          <w:p w14:paraId="56A44FBC" w14:textId="4F4A86FF" w:rsidR="00B43E9A" w:rsidRPr="00177086" w:rsidRDefault="00B43E9A" w:rsidP="00B43E9A">
            <w:pPr>
              <w:rPr>
                <w:rFonts w:cs="Times New Roman"/>
              </w:rPr>
            </w:pPr>
            <w:r w:rsidRPr="008D47ED">
              <w:t>$2.08</w:t>
            </w:r>
          </w:p>
        </w:tc>
      </w:tr>
      <w:tr w:rsidR="00B43E9A" w:rsidRPr="00177086" w14:paraId="373358F8" w14:textId="77777777" w:rsidTr="00DE33BB">
        <w:trPr>
          <w:trHeight w:val="290"/>
        </w:trPr>
        <w:tc>
          <w:tcPr>
            <w:tcW w:w="2935" w:type="dxa"/>
            <w:noWrap/>
            <w:hideMark/>
          </w:tcPr>
          <w:p w14:paraId="55B3CB13" w14:textId="716A08D6" w:rsidR="00B43E9A" w:rsidRPr="00177086" w:rsidRDefault="00B43E9A" w:rsidP="00B43E9A">
            <w:pPr>
              <w:rPr>
                <w:rFonts w:cs="Times New Roman"/>
              </w:rPr>
            </w:pPr>
            <w:r w:rsidRPr="00ED6719">
              <w:t>Average Annual Electricity Cost</w:t>
            </w:r>
          </w:p>
        </w:tc>
        <w:tc>
          <w:tcPr>
            <w:tcW w:w="1146" w:type="dxa"/>
            <w:noWrap/>
          </w:tcPr>
          <w:p w14:paraId="5D8FA629" w14:textId="2209E1FD" w:rsidR="00B43E9A" w:rsidRPr="00177086" w:rsidRDefault="00B43E9A" w:rsidP="00B43E9A">
            <w:pPr>
              <w:rPr>
                <w:rFonts w:cs="Times New Roman"/>
              </w:rPr>
            </w:pPr>
            <w:r w:rsidRPr="00ED398D">
              <w:t>$2.56</w:t>
            </w:r>
          </w:p>
        </w:tc>
        <w:tc>
          <w:tcPr>
            <w:tcW w:w="1147" w:type="dxa"/>
          </w:tcPr>
          <w:p w14:paraId="6AE667C8" w14:textId="15620C3B" w:rsidR="00B43E9A" w:rsidRPr="00177086" w:rsidRDefault="00B43E9A" w:rsidP="00B43E9A">
            <w:pPr>
              <w:rPr>
                <w:rFonts w:cs="Times New Roman"/>
              </w:rPr>
            </w:pPr>
            <w:r w:rsidRPr="007C3F22">
              <w:t>$2.19</w:t>
            </w:r>
          </w:p>
        </w:tc>
        <w:tc>
          <w:tcPr>
            <w:tcW w:w="1147" w:type="dxa"/>
          </w:tcPr>
          <w:p w14:paraId="6D828D50" w14:textId="0B48D40E" w:rsidR="00B43E9A" w:rsidRPr="00177086" w:rsidRDefault="00B43E9A" w:rsidP="00B43E9A">
            <w:pPr>
              <w:rPr>
                <w:rFonts w:cs="Times New Roman"/>
              </w:rPr>
            </w:pPr>
            <w:r w:rsidRPr="002C73B8">
              <w:t>$1.71</w:t>
            </w:r>
          </w:p>
        </w:tc>
        <w:tc>
          <w:tcPr>
            <w:tcW w:w="1147" w:type="dxa"/>
            <w:noWrap/>
          </w:tcPr>
          <w:p w14:paraId="6AFEDA65" w14:textId="698D5A32" w:rsidR="00B43E9A" w:rsidRPr="00177086" w:rsidRDefault="00B43E9A" w:rsidP="00B43E9A">
            <w:pPr>
              <w:rPr>
                <w:rFonts w:cs="Times New Roman"/>
              </w:rPr>
            </w:pPr>
            <w:r w:rsidRPr="00B90D19">
              <w:t>$3.10</w:t>
            </w:r>
          </w:p>
        </w:tc>
        <w:tc>
          <w:tcPr>
            <w:tcW w:w="681" w:type="dxa"/>
          </w:tcPr>
          <w:p w14:paraId="4E0D471B" w14:textId="11604129" w:rsidR="00B43E9A" w:rsidRPr="00177086" w:rsidRDefault="00B43E9A" w:rsidP="00B43E9A">
            <w:pPr>
              <w:rPr>
                <w:rFonts w:cs="Times New Roman"/>
              </w:rPr>
            </w:pPr>
            <w:r w:rsidRPr="002E168E">
              <w:t>$2.59</w:t>
            </w:r>
          </w:p>
        </w:tc>
        <w:tc>
          <w:tcPr>
            <w:tcW w:w="1147" w:type="dxa"/>
          </w:tcPr>
          <w:p w14:paraId="4474281A" w14:textId="7929BB67" w:rsidR="00B43E9A" w:rsidRPr="00177086" w:rsidRDefault="00B43E9A" w:rsidP="00B43E9A">
            <w:pPr>
              <w:rPr>
                <w:rFonts w:cs="Times New Roman"/>
              </w:rPr>
            </w:pPr>
            <w:r w:rsidRPr="008D47ED">
              <w:t>$2.26</w:t>
            </w:r>
          </w:p>
        </w:tc>
      </w:tr>
      <w:tr w:rsidR="00B43E9A" w:rsidRPr="00177086" w14:paraId="54C66B61" w14:textId="77777777" w:rsidTr="00DE33BB">
        <w:trPr>
          <w:trHeight w:val="290"/>
        </w:trPr>
        <w:tc>
          <w:tcPr>
            <w:tcW w:w="2935" w:type="dxa"/>
            <w:noWrap/>
            <w:hideMark/>
          </w:tcPr>
          <w:p w14:paraId="47E8EEAC" w14:textId="77BA252C" w:rsidR="00B43E9A" w:rsidRPr="00177086" w:rsidRDefault="00B43E9A" w:rsidP="00B43E9A">
            <w:pPr>
              <w:rPr>
                <w:rFonts w:cs="Times New Roman"/>
              </w:rPr>
            </w:pPr>
            <w:r w:rsidRPr="00ED6719">
              <w:t>Solar Life Cycle Emissions</w:t>
            </w:r>
          </w:p>
        </w:tc>
        <w:tc>
          <w:tcPr>
            <w:tcW w:w="1146" w:type="dxa"/>
            <w:noWrap/>
          </w:tcPr>
          <w:p w14:paraId="389FCCBF" w14:textId="702F78CE" w:rsidR="00B43E9A" w:rsidRPr="00177086" w:rsidRDefault="00B43E9A" w:rsidP="00B43E9A">
            <w:pPr>
              <w:rPr>
                <w:rFonts w:cs="Times New Roman"/>
              </w:rPr>
            </w:pPr>
            <w:r w:rsidRPr="00ED398D">
              <w:t>$2.79</w:t>
            </w:r>
          </w:p>
        </w:tc>
        <w:tc>
          <w:tcPr>
            <w:tcW w:w="1147" w:type="dxa"/>
          </w:tcPr>
          <w:p w14:paraId="657E9D2B" w14:textId="6D7BE449" w:rsidR="00B43E9A" w:rsidRPr="00177086" w:rsidRDefault="00B43E9A" w:rsidP="00B43E9A">
            <w:pPr>
              <w:rPr>
                <w:rFonts w:cs="Times New Roman"/>
              </w:rPr>
            </w:pPr>
            <w:r w:rsidRPr="007C3F22">
              <w:t>$2.35</w:t>
            </w:r>
          </w:p>
        </w:tc>
        <w:tc>
          <w:tcPr>
            <w:tcW w:w="1147" w:type="dxa"/>
          </w:tcPr>
          <w:p w14:paraId="4E190863" w14:textId="03FBC5ED" w:rsidR="00B43E9A" w:rsidRPr="00177086" w:rsidRDefault="00B43E9A" w:rsidP="00B43E9A">
            <w:pPr>
              <w:rPr>
                <w:rFonts w:cs="Times New Roman"/>
              </w:rPr>
            </w:pPr>
            <w:r w:rsidRPr="002C73B8">
              <w:t>$2.00</w:t>
            </w:r>
          </w:p>
        </w:tc>
        <w:tc>
          <w:tcPr>
            <w:tcW w:w="1147" w:type="dxa"/>
            <w:noWrap/>
          </w:tcPr>
          <w:p w14:paraId="780C1AED" w14:textId="6ECA275F" w:rsidR="00B43E9A" w:rsidRPr="00177086" w:rsidRDefault="00B43E9A" w:rsidP="00B43E9A">
            <w:pPr>
              <w:rPr>
                <w:rFonts w:cs="Times New Roman"/>
              </w:rPr>
            </w:pPr>
            <w:r w:rsidRPr="00B90D19">
              <w:t>$2.90</w:t>
            </w:r>
          </w:p>
        </w:tc>
        <w:tc>
          <w:tcPr>
            <w:tcW w:w="681" w:type="dxa"/>
          </w:tcPr>
          <w:p w14:paraId="0371E1EC" w14:textId="34B08CC0" w:rsidR="00B43E9A" w:rsidRPr="00177086" w:rsidRDefault="00B43E9A" w:rsidP="00B43E9A">
            <w:pPr>
              <w:rPr>
                <w:rFonts w:cs="Times New Roman"/>
              </w:rPr>
            </w:pPr>
            <w:r w:rsidRPr="002E168E">
              <w:t>$2.39</w:t>
            </w:r>
          </w:p>
        </w:tc>
        <w:tc>
          <w:tcPr>
            <w:tcW w:w="1147" w:type="dxa"/>
          </w:tcPr>
          <w:p w14:paraId="316397E1" w14:textId="5107454B" w:rsidR="00B43E9A" w:rsidRPr="00177086" w:rsidRDefault="00B43E9A" w:rsidP="00B43E9A">
            <w:pPr>
              <w:rPr>
                <w:rFonts w:cs="Times New Roman"/>
              </w:rPr>
            </w:pPr>
            <w:r w:rsidRPr="008D47ED">
              <w:t>$2.04</w:t>
            </w:r>
          </w:p>
        </w:tc>
      </w:tr>
      <w:tr w:rsidR="00B43E9A" w:rsidRPr="00177086" w14:paraId="7E75099E" w14:textId="77777777" w:rsidTr="00DE33BB">
        <w:trPr>
          <w:trHeight w:val="290"/>
        </w:trPr>
        <w:tc>
          <w:tcPr>
            <w:tcW w:w="2935" w:type="dxa"/>
            <w:noWrap/>
            <w:hideMark/>
          </w:tcPr>
          <w:p w14:paraId="5B123D81" w14:textId="61B079FA" w:rsidR="00B43E9A" w:rsidRPr="00177086" w:rsidRDefault="00B43E9A" w:rsidP="00B43E9A">
            <w:pPr>
              <w:rPr>
                <w:rFonts w:cs="Times New Roman"/>
              </w:rPr>
            </w:pPr>
            <w:r w:rsidRPr="00ED6719">
              <w:t>Electrolyzer Efficiency</w:t>
            </w:r>
          </w:p>
        </w:tc>
        <w:tc>
          <w:tcPr>
            <w:tcW w:w="1146" w:type="dxa"/>
            <w:noWrap/>
          </w:tcPr>
          <w:p w14:paraId="443FFAFB" w14:textId="683A6521" w:rsidR="00B43E9A" w:rsidRPr="00177086" w:rsidRDefault="00B43E9A" w:rsidP="00B43E9A">
            <w:pPr>
              <w:rPr>
                <w:rFonts w:cs="Times New Roman"/>
              </w:rPr>
            </w:pPr>
            <w:r w:rsidRPr="00ED398D">
              <w:t>$2.69</w:t>
            </w:r>
          </w:p>
        </w:tc>
        <w:tc>
          <w:tcPr>
            <w:tcW w:w="1147" w:type="dxa"/>
          </w:tcPr>
          <w:p w14:paraId="658C4EF1" w14:textId="44F1AED8" w:rsidR="00B43E9A" w:rsidRPr="00177086" w:rsidRDefault="00B43E9A" w:rsidP="00B43E9A">
            <w:pPr>
              <w:rPr>
                <w:rFonts w:cs="Times New Roman"/>
              </w:rPr>
            </w:pPr>
            <w:r w:rsidRPr="007C3F22">
              <w:t>$2.23</w:t>
            </w:r>
          </w:p>
        </w:tc>
        <w:tc>
          <w:tcPr>
            <w:tcW w:w="1147" w:type="dxa"/>
          </w:tcPr>
          <w:p w14:paraId="65CE72D3" w14:textId="6CE4C859" w:rsidR="00B43E9A" w:rsidRPr="00177086" w:rsidRDefault="00B43E9A" w:rsidP="00B43E9A">
            <w:pPr>
              <w:rPr>
                <w:rFonts w:cs="Times New Roman"/>
              </w:rPr>
            </w:pPr>
            <w:r w:rsidRPr="002C73B8">
              <w:t>$1.89</w:t>
            </w:r>
          </w:p>
        </w:tc>
        <w:tc>
          <w:tcPr>
            <w:tcW w:w="1147" w:type="dxa"/>
            <w:noWrap/>
          </w:tcPr>
          <w:p w14:paraId="65BA295D" w14:textId="5C556757" w:rsidR="00B43E9A" w:rsidRPr="00177086" w:rsidRDefault="00B43E9A" w:rsidP="00B43E9A">
            <w:pPr>
              <w:rPr>
                <w:rFonts w:cs="Times New Roman"/>
              </w:rPr>
            </w:pPr>
            <w:r w:rsidRPr="00B90D19">
              <w:t>$3.11</w:t>
            </w:r>
          </w:p>
        </w:tc>
        <w:tc>
          <w:tcPr>
            <w:tcW w:w="681" w:type="dxa"/>
          </w:tcPr>
          <w:p w14:paraId="31D1B1FF" w14:textId="741466D5" w:rsidR="00B43E9A" w:rsidRPr="00177086" w:rsidRDefault="00B43E9A" w:rsidP="00B43E9A">
            <w:pPr>
              <w:rPr>
                <w:rFonts w:cs="Times New Roman"/>
              </w:rPr>
            </w:pPr>
            <w:r w:rsidRPr="002E168E">
              <w:t>$2.58</w:t>
            </w:r>
          </w:p>
        </w:tc>
        <w:tc>
          <w:tcPr>
            <w:tcW w:w="1147" w:type="dxa"/>
          </w:tcPr>
          <w:p w14:paraId="3C17F73F" w14:textId="1EFA3739" w:rsidR="00B43E9A" w:rsidRPr="00177086" w:rsidRDefault="00B43E9A" w:rsidP="00B43E9A">
            <w:pPr>
              <w:rPr>
                <w:rFonts w:cs="Times New Roman"/>
              </w:rPr>
            </w:pPr>
            <w:r w:rsidRPr="008D47ED">
              <w:t>$2.18</w:t>
            </w:r>
          </w:p>
        </w:tc>
      </w:tr>
      <w:tr w:rsidR="00B43E9A" w:rsidRPr="00177086" w14:paraId="2CA74464" w14:textId="77777777" w:rsidTr="00DE33BB">
        <w:trPr>
          <w:trHeight w:val="290"/>
        </w:trPr>
        <w:tc>
          <w:tcPr>
            <w:tcW w:w="2935" w:type="dxa"/>
            <w:noWrap/>
            <w:hideMark/>
          </w:tcPr>
          <w:p w14:paraId="6AFEFB84" w14:textId="3895D18A" w:rsidR="00B43E9A" w:rsidRPr="00177086" w:rsidRDefault="00B43E9A" w:rsidP="00B43E9A">
            <w:pPr>
              <w:rPr>
                <w:rFonts w:cs="Times New Roman"/>
              </w:rPr>
            </w:pPr>
            <w:r w:rsidRPr="00ED6719">
              <w:t>Discount Rate (WACC)</w:t>
            </w:r>
          </w:p>
        </w:tc>
        <w:tc>
          <w:tcPr>
            <w:tcW w:w="1146" w:type="dxa"/>
            <w:noWrap/>
          </w:tcPr>
          <w:p w14:paraId="057F4DA6" w14:textId="23468B37" w:rsidR="00B43E9A" w:rsidRPr="00177086" w:rsidRDefault="00B43E9A" w:rsidP="00B43E9A">
            <w:pPr>
              <w:rPr>
                <w:rFonts w:cs="Times New Roman"/>
              </w:rPr>
            </w:pPr>
            <w:r w:rsidRPr="00ED398D">
              <w:t>$2.68</w:t>
            </w:r>
          </w:p>
        </w:tc>
        <w:tc>
          <w:tcPr>
            <w:tcW w:w="1147" w:type="dxa"/>
          </w:tcPr>
          <w:p w14:paraId="7FD286B5" w14:textId="06CD64B9" w:rsidR="00B43E9A" w:rsidRPr="00177086" w:rsidRDefault="00B43E9A" w:rsidP="00B43E9A">
            <w:pPr>
              <w:rPr>
                <w:rFonts w:cs="Times New Roman"/>
              </w:rPr>
            </w:pPr>
            <w:r w:rsidRPr="007C3F22">
              <w:t>$2.20</w:t>
            </w:r>
          </w:p>
        </w:tc>
        <w:tc>
          <w:tcPr>
            <w:tcW w:w="1147" w:type="dxa"/>
          </w:tcPr>
          <w:p w14:paraId="5303E060" w14:textId="1FE6E177" w:rsidR="00B43E9A" w:rsidRPr="00177086" w:rsidRDefault="00B43E9A" w:rsidP="00B43E9A">
            <w:pPr>
              <w:rPr>
                <w:rFonts w:cs="Times New Roman"/>
              </w:rPr>
            </w:pPr>
            <w:r w:rsidRPr="002C73B8">
              <w:t>$1.80</w:t>
            </w:r>
          </w:p>
        </w:tc>
        <w:tc>
          <w:tcPr>
            <w:tcW w:w="1147" w:type="dxa"/>
            <w:noWrap/>
          </w:tcPr>
          <w:p w14:paraId="2B9798CA" w14:textId="536A49F3" w:rsidR="00B43E9A" w:rsidRPr="00177086" w:rsidRDefault="00B43E9A" w:rsidP="00B43E9A">
            <w:pPr>
              <w:rPr>
                <w:rFonts w:cs="Times New Roman"/>
              </w:rPr>
            </w:pPr>
            <w:r w:rsidRPr="00B90D19">
              <w:t>$3.00</w:t>
            </w:r>
          </w:p>
        </w:tc>
        <w:tc>
          <w:tcPr>
            <w:tcW w:w="681" w:type="dxa"/>
          </w:tcPr>
          <w:p w14:paraId="71CD4024" w14:textId="4DB9E55A" w:rsidR="00B43E9A" w:rsidRPr="00177086" w:rsidRDefault="00B43E9A" w:rsidP="00B43E9A">
            <w:pPr>
              <w:rPr>
                <w:rFonts w:cs="Times New Roman"/>
              </w:rPr>
            </w:pPr>
            <w:r w:rsidRPr="002E168E">
              <w:t>$2.48</w:t>
            </w:r>
          </w:p>
        </w:tc>
        <w:tc>
          <w:tcPr>
            <w:tcW w:w="1147" w:type="dxa"/>
          </w:tcPr>
          <w:p w14:paraId="56C3B298" w14:textId="00254B8B" w:rsidR="00B43E9A" w:rsidRPr="00177086" w:rsidRDefault="00B43E9A" w:rsidP="00B43E9A">
            <w:pPr>
              <w:rPr>
                <w:rFonts w:cs="Times New Roman"/>
              </w:rPr>
            </w:pPr>
            <w:r w:rsidRPr="008D47ED">
              <w:t>$2.14</w:t>
            </w:r>
          </w:p>
        </w:tc>
      </w:tr>
      <w:tr w:rsidR="00B43E9A" w:rsidRPr="00177086" w14:paraId="6790BF1A" w14:textId="77777777" w:rsidTr="00DE33BB">
        <w:trPr>
          <w:trHeight w:val="290"/>
        </w:trPr>
        <w:tc>
          <w:tcPr>
            <w:tcW w:w="2935" w:type="dxa"/>
            <w:noWrap/>
            <w:hideMark/>
          </w:tcPr>
          <w:p w14:paraId="27F77BA2" w14:textId="69A896FF" w:rsidR="00B43E9A" w:rsidRPr="00177086" w:rsidRDefault="00B43E9A" w:rsidP="00B43E9A">
            <w:pPr>
              <w:rPr>
                <w:rFonts w:cs="Times New Roman"/>
              </w:rPr>
            </w:pPr>
            <w:r w:rsidRPr="00ED6719">
              <w:t>Average Annual Grid Carbon Intensity</w:t>
            </w:r>
          </w:p>
        </w:tc>
        <w:tc>
          <w:tcPr>
            <w:tcW w:w="1146" w:type="dxa"/>
            <w:noWrap/>
          </w:tcPr>
          <w:p w14:paraId="069E3995" w14:textId="645789DB" w:rsidR="00B43E9A" w:rsidRPr="00177086" w:rsidRDefault="00B43E9A" w:rsidP="00B43E9A">
            <w:pPr>
              <w:rPr>
                <w:rFonts w:cs="Times New Roman"/>
              </w:rPr>
            </w:pPr>
            <w:r w:rsidRPr="00ED398D">
              <w:t>$2.48</w:t>
            </w:r>
          </w:p>
        </w:tc>
        <w:tc>
          <w:tcPr>
            <w:tcW w:w="1147" w:type="dxa"/>
          </w:tcPr>
          <w:p w14:paraId="7F13C90A" w14:textId="109DAEEE" w:rsidR="00B43E9A" w:rsidRPr="00177086" w:rsidRDefault="00B43E9A" w:rsidP="00B43E9A">
            <w:pPr>
              <w:rPr>
                <w:rFonts w:cs="Times New Roman"/>
              </w:rPr>
            </w:pPr>
            <w:r w:rsidRPr="007C3F22">
              <w:t>$2.39</w:t>
            </w:r>
          </w:p>
        </w:tc>
        <w:tc>
          <w:tcPr>
            <w:tcW w:w="1147" w:type="dxa"/>
          </w:tcPr>
          <w:p w14:paraId="5C4EBE61" w14:textId="776451B1" w:rsidR="00B43E9A" w:rsidRPr="00177086" w:rsidRDefault="00B43E9A" w:rsidP="00B43E9A">
            <w:pPr>
              <w:rPr>
                <w:rFonts w:cs="Times New Roman"/>
              </w:rPr>
            </w:pPr>
            <w:r w:rsidRPr="002C73B8">
              <w:t>$2.02</w:t>
            </w:r>
          </w:p>
        </w:tc>
        <w:tc>
          <w:tcPr>
            <w:tcW w:w="1147" w:type="dxa"/>
            <w:noWrap/>
          </w:tcPr>
          <w:p w14:paraId="081FC51A" w14:textId="2FA3C4D9" w:rsidR="00B43E9A" w:rsidRPr="00177086" w:rsidRDefault="00B43E9A" w:rsidP="00B43E9A">
            <w:pPr>
              <w:rPr>
                <w:rFonts w:cs="Times New Roman"/>
              </w:rPr>
            </w:pPr>
            <w:r w:rsidRPr="00B90D19">
              <w:t>$4.38</w:t>
            </w:r>
          </w:p>
        </w:tc>
        <w:tc>
          <w:tcPr>
            <w:tcW w:w="681" w:type="dxa"/>
          </w:tcPr>
          <w:p w14:paraId="45D92966" w14:textId="6FA07DCB" w:rsidR="00B43E9A" w:rsidRPr="00177086" w:rsidRDefault="00B43E9A" w:rsidP="00B43E9A">
            <w:pPr>
              <w:rPr>
                <w:rFonts w:cs="Times New Roman"/>
              </w:rPr>
            </w:pPr>
            <w:r w:rsidRPr="002E168E">
              <w:t>$4.09</w:t>
            </w:r>
          </w:p>
        </w:tc>
        <w:tc>
          <w:tcPr>
            <w:tcW w:w="1147" w:type="dxa"/>
          </w:tcPr>
          <w:p w14:paraId="53EA88D9" w14:textId="31CFD210" w:rsidR="00B43E9A" w:rsidRPr="00177086" w:rsidRDefault="00B43E9A" w:rsidP="00B43E9A">
            <w:pPr>
              <w:rPr>
                <w:rFonts w:cs="Times New Roman"/>
              </w:rPr>
            </w:pPr>
            <w:r w:rsidRPr="008D47ED">
              <w:t>$3.69</w:t>
            </w:r>
          </w:p>
        </w:tc>
      </w:tr>
      <w:tr w:rsidR="00B43E9A" w:rsidRPr="00177086" w14:paraId="1B80BCDB" w14:textId="77777777" w:rsidTr="00DE33BB">
        <w:trPr>
          <w:trHeight w:val="290"/>
        </w:trPr>
        <w:tc>
          <w:tcPr>
            <w:tcW w:w="2935" w:type="dxa"/>
            <w:noWrap/>
            <w:hideMark/>
          </w:tcPr>
          <w:p w14:paraId="37003338" w14:textId="6991B42F" w:rsidR="00B43E9A" w:rsidRPr="00177086" w:rsidRDefault="00B43E9A" w:rsidP="00B43E9A">
            <w:pPr>
              <w:rPr>
                <w:rFonts w:cs="Times New Roman"/>
              </w:rPr>
            </w:pPr>
            <w:r w:rsidRPr="00ED6719">
              <w:t>Electrolyzer Capital Cost</w:t>
            </w:r>
          </w:p>
        </w:tc>
        <w:tc>
          <w:tcPr>
            <w:tcW w:w="1146" w:type="dxa"/>
            <w:noWrap/>
          </w:tcPr>
          <w:p w14:paraId="141609DB" w14:textId="0D507E56" w:rsidR="00B43E9A" w:rsidRPr="00177086" w:rsidRDefault="00B43E9A" w:rsidP="00B43E9A">
            <w:pPr>
              <w:rPr>
                <w:rFonts w:cs="Times New Roman"/>
              </w:rPr>
            </w:pPr>
            <w:r w:rsidRPr="00ED398D">
              <w:t>$2.79</w:t>
            </w:r>
          </w:p>
        </w:tc>
        <w:tc>
          <w:tcPr>
            <w:tcW w:w="1147" w:type="dxa"/>
          </w:tcPr>
          <w:p w14:paraId="2C84D14E" w14:textId="0C4C89E6" w:rsidR="00B43E9A" w:rsidRPr="00177086" w:rsidRDefault="00B43E9A" w:rsidP="00B43E9A">
            <w:pPr>
              <w:rPr>
                <w:rFonts w:cs="Times New Roman"/>
              </w:rPr>
            </w:pPr>
            <w:r w:rsidRPr="007C3F22">
              <w:t>$2.29</w:t>
            </w:r>
          </w:p>
        </w:tc>
        <w:tc>
          <w:tcPr>
            <w:tcW w:w="1147" w:type="dxa"/>
          </w:tcPr>
          <w:p w14:paraId="1DB9BEF7" w14:textId="5E9EEDBB" w:rsidR="00B43E9A" w:rsidRPr="00177086" w:rsidRDefault="00B43E9A" w:rsidP="00B43E9A">
            <w:pPr>
              <w:rPr>
                <w:rFonts w:cs="Times New Roman"/>
              </w:rPr>
            </w:pPr>
            <w:r w:rsidRPr="002C73B8">
              <w:t>$1.93</w:t>
            </w:r>
          </w:p>
        </w:tc>
        <w:tc>
          <w:tcPr>
            <w:tcW w:w="1147" w:type="dxa"/>
            <w:noWrap/>
          </w:tcPr>
          <w:p w14:paraId="0A9E60CC" w14:textId="38C37CF1" w:rsidR="00B43E9A" w:rsidRPr="00177086" w:rsidRDefault="00B43E9A" w:rsidP="00B43E9A">
            <w:pPr>
              <w:rPr>
                <w:rFonts w:cs="Times New Roman"/>
              </w:rPr>
            </w:pPr>
            <w:r w:rsidRPr="00B90D19">
              <w:t>$3.42</w:t>
            </w:r>
          </w:p>
        </w:tc>
        <w:tc>
          <w:tcPr>
            <w:tcW w:w="681" w:type="dxa"/>
          </w:tcPr>
          <w:p w14:paraId="78F416BF" w14:textId="7B06B540" w:rsidR="00B43E9A" w:rsidRPr="00177086" w:rsidRDefault="00B43E9A" w:rsidP="00B43E9A">
            <w:pPr>
              <w:rPr>
                <w:rFonts w:cs="Times New Roman"/>
              </w:rPr>
            </w:pPr>
            <w:r w:rsidRPr="002E168E">
              <w:t>$2.92</w:t>
            </w:r>
          </w:p>
        </w:tc>
        <w:tc>
          <w:tcPr>
            <w:tcW w:w="1147" w:type="dxa"/>
          </w:tcPr>
          <w:p w14:paraId="79DFD87A" w14:textId="0CBA7CFE" w:rsidR="00B43E9A" w:rsidRPr="00177086" w:rsidRDefault="00B43E9A" w:rsidP="00B43E9A">
            <w:pPr>
              <w:rPr>
                <w:rFonts w:cs="Times New Roman"/>
              </w:rPr>
            </w:pPr>
            <w:r w:rsidRPr="008D47ED">
              <w:t>$2.59</w:t>
            </w:r>
          </w:p>
        </w:tc>
      </w:tr>
      <w:tr w:rsidR="00B43E9A" w:rsidRPr="00177086" w14:paraId="0776CD6D" w14:textId="77777777" w:rsidTr="00DE33BB">
        <w:trPr>
          <w:trHeight w:val="290"/>
        </w:trPr>
        <w:tc>
          <w:tcPr>
            <w:tcW w:w="2935" w:type="dxa"/>
            <w:noWrap/>
            <w:hideMark/>
          </w:tcPr>
          <w:p w14:paraId="34D9CCD7" w14:textId="2BADAF94" w:rsidR="00B43E9A" w:rsidRPr="00177086" w:rsidRDefault="00B43E9A" w:rsidP="00B43E9A">
            <w:pPr>
              <w:rPr>
                <w:rFonts w:cs="Times New Roman"/>
              </w:rPr>
            </w:pPr>
            <w:r w:rsidRPr="00ED6719">
              <w:t>Solar Capital Cost</w:t>
            </w:r>
          </w:p>
        </w:tc>
        <w:tc>
          <w:tcPr>
            <w:tcW w:w="1146" w:type="dxa"/>
            <w:noWrap/>
          </w:tcPr>
          <w:p w14:paraId="1E20259F" w14:textId="640B72AC" w:rsidR="00B43E9A" w:rsidRPr="00177086" w:rsidRDefault="00B43E9A" w:rsidP="00B43E9A">
            <w:pPr>
              <w:rPr>
                <w:rFonts w:cs="Times New Roman"/>
              </w:rPr>
            </w:pPr>
            <w:r w:rsidRPr="00ED398D">
              <w:t>$2.84</w:t>
            </w:r>
          </w:p>
        </w:tc>
        <w:tc>
          <w:tcPr>
            <w:tcW w:w="1147" w:type="dxa"/>
          </w:tcPr>
          <w:p w14:paraId="524FFD2F" w14:textId="6F530130" w:rsidR="00B43E9A" w:rsidRPr="00177086" w:rsidRDefault="00B43E9A" w:rsidP="00B43E9A">
            <w:pPr>
              <w:rPr>
                <w:rFonts w:cs="Times New Roman"/>
              </w:rPr>
            </w:pPr>
            <w:r w:rsidRPr="007C3F22">
              <w:t>$2.37</w:t>
            </w:r>
          </w:p>
        </w:tc>
        <w:tc>
          <w:tcPr>
            <w:tcW w:w="1147" w:type="dxa"/>
          </w:tcPr>
          <w:p w14:paraId="22941F30" w14:textId="121317A5" w:rsidR="00B43E9A" w:rsidRPr="00177086" w:rsidRDefault="00B43E9A" w:rsidP="00B43E9A">
            <w:pPr>
              <w:rPr>
                <w:rFonts w:cs="Times New Roman"/>
              </w:rPr>
            </w:pPr>
            <w:r w:rsidRPr="002C73B8">
              <w:t>$2.00</w:t>
            </w:r>
          </w:p>
        </w:tc>
        <w:tc>
          <w:tcPr>
            <w:tcW w:w="1147" w:type="dxa"/>
            <w:noWrap/>
          </w:tcPr>
          <w:p w14:paraId="71DDBE7B" w14:textId="3E9D07A9" w:rsidR="00B43E9A" w:rsidRPr="00177086" w:rsidRDefault="00B43E9A" w:rsidP="00B43E9A">
            <w:pPr>
              <w:rPr>
                <w:rFonts w:cs="Times New Roman"/>
              </w:rPr>
            </w:pPr>
            <w:r w:rsidRPr="00B90D19">
              <w:t>$2.92</w:t>
            </w:r>
          </w:p>
        </w:tc>
        <w:tc>
          <w:tcPr>
            <w:tcW w:w="681" w:type="dxa"/>
          </w:tcPr>
          <w:p w14:paraId="62E15E1B" w14:textId="4B6456A7" w:rsidR="00B43E9A" w:rsidRPr="00177086" w:rsidRDefault="00B43E9A" w:rsidP="00B43E9A">
            <w:pPr>
              <w:rPr>
                <w:rFonts w:cs="Times New Roman"/>
              </w:rPr>
            </w:pPr>
            <w:r w:rsidRPr="002E168E">
              <w:t>$2.38</w:t>
            </w:r>
          </w:p>
        </w:tc>
        <w:tc>
          <w:tcPr>
            <w:tcW w:w="1147" w:type="dxa"/>
          </w:tcPr>
          <w:p w14:paraId="277D2811" w14:textId="6959E194" w:rsidR="00B43E9A" w:rsidRPr="00177086" w:rsidRDefault="00B43E9A" w:rsidP="00B43E9A">
            <w:pPr>
              <w:rPr>
                <w:rFonts w:cs="Times New Roman"/>
              </w:rPr>
            </w:pPr>
            <w:r w:rsidRPr="008D47ED">
              <w:t>$2.03</w:t>
            </w:r>
          </w:p>
        </w:tc>
      </w:tr>
      <w:tr w:rsidR="00B43E9A" w:rsidRPr="00177086" w14:paraId="71680630" w14:textId="77777777" w:rsidTr="00DE33BB">
        <w:trPr>
          <w:trHeight w:val="300"/>
        </w:trPr>
        <w:tc>
          <w:tcPr>
            <w:tcW w:w="2935" w:type="dxa"/>
            <w:noWrap/>
            <w:hideMark/>
          </w:tcPr>
          <w:p w14:paraId="73B37961" w14:textId="56DF8C96" w:rsidR="00B43E9A" w:rsidRPr="00177086" w:rsidRDefault="00B43E9A" w:rsidP="00B43E9A">
            <w:pPr>
              <w:rPr>
                <w:rFonts w:cs="Times New Roman"/>
              </w:rPr>
            </w:pPr>
            <w:r w:rsidRPr="00ED6719">
              <w:t>CO</w:t>
            </w:r>
            <w:r w:rsidRPr="007C0042">
              <w:rPr>
                <w:vertAlign w:val="subscript"/>
              </w:rPr>
              <w:t>2</w:t>
            </w:r>
            <w:r w:rsidRPr="00ED6719">
              <w:t xml:space="preserve"> </w:t>
            </w:r>
            <w:r w:rsidR="00BA1E41">
              <w:t>Removal</w:t>
            </w:r>
            <w:r w:rsidRPr="00ED6719">
              <w:t xml:space="preserve"> Cost</w:t>
            </w:r>
          </w:p>
        </w:tc>
        <w:tc>
          <w:tcPr>
            <w:tcW w:w="1146" w:type="dxa"/>
            <w:noWrap/>
          </w:tcPr>
          <w:p w14:paraId="2883D665" w14:textId="263B0AA0" w:rsidR="00B43E9A" w:rsidRPr="00177086" w:rsidRDefault="00B43E9A" w:rsidP="00B43E9A">
            <w:pPr>
              <w:rPr>
                <w:rFonts w:cs="Times New Roman"/>
              </w:rPr>
            </w:pPr>
            <w:r w:rsidRPr="00ED398D">
              <w:t>$2.52</w:t>
            </w:r>
          </w:p>
        </w:tc>
        <w:tc>
          <w:tcPr>
            <w:tcW w:w="1147" w:type="dxa"/>
          </w:tcPr>
          <w:p w14:paraId="64C49E48" w14:textId="5E6176F6" w:rsidR="00B43E9A" w:rsidRPr="00177086" w:rsidRDefault="00B43E9A" w:rsidP="00B43E9A">
            <w:pPr>
              <w:rPr>
                <w:rFonts w:cs="Times New Roman"/>
              </w:rPr>
            </w:pPr>
            <w:r w:rsidRPr="007C3F22">
              <w:t>$2.19</w:t>
            </w:r>
          </w:p>
        </w:tc>
        <w:tc>
          <w:tcPr>
            <w:tcW w:w="1147" w:type="dxa"/>
          </w:tcPr>
          <w:p w14:paraId="47447393" w14:textId="017EE053" w:rsidR="00B43E9A" w:rsidRPr="00177086" w:rsidRDefault="00B43E9A" w:rsidP="00B43E9A">
            <w:pPr>
              <w:rPr>
                <w:rFonts w:cs="Times New Roman"/>
              </w:rPr>
            </w:pPr>
            <w:r w:rsidRPr="002C73B8">
              <w:t>$1.72</w:t>
            </w:r>
          </w:p>
        </w:tc>
        <w:tc>
          <w:tcPr>
            <w:tcW w:w="1147" w:type="dxa"/>
            <w:noWrap/>
          </w:tcPr>
          <w:p w14:paraId="023454BA" w14:textId="293BBDA1" w:rsidR="00B43E9A" w:rsidRPr="00177086" w:rsidRDefault="00B43E9A" w:rsidP="00B43E9A">
            <w:pPr>
              <w:rPr>
                <w:rFonts w:cs="Times New Roman"/>
              </w:rPr>
            </w:pPr>
            <w:r w:rsidRPr="00B90D19">
              <w:t>$4.40</w:t>
            </w:r>
          </w:p>
        </w:tc>
        <w:tc>
          <w:tcPr>
            <w:tcW w:w="681" w:type="dxa"/>
          </w:tcPr>
          <w:p w14:paraId="2CA30716" w14:textId="635D2EFD" w:rsidR="00B43E9A" w:rsidRPr="00177086" w:rsidRDefault="00B43E9A" w:rsidP="00B43E9A">
            <w:pPr>
              <w:rPr>
                <w:rFonts w:cs="Times New Roman"/>
              </w:rPr>
            </w:pPr>
            <w:r w:rsidRPr="002E168E">
              <w:t>$3.11</w:t>
            </w:r>
          </w:p>
        </w:tc>
        <w:tc>
          <w:tcPr>
            <w:tcW w:w="1147" w:type="dxa"/>
          </w:tcPr>
          <w:p w14:paraId="2812B9A0" w14:textId="382FEBA5" w:rsidR="00B43E9A" w:rsidRPr="00177086" w:rsidRDefault="00B43E9A" w:rsidP="00B43E9A">
            <w:pPr>
              <w:rPr>
                <w:rFonts w:cs="Times New Roman"/>
              </w:rPr>
            </w:pPr>
            <w:r w:rsidRPr="008D47ED">
              <w:t>$3.13</w:t>
            </w:r>
          </w:p>
        </w:tc>
      </w:tr>
    </w:tbl>
    <w:p w14:paraId="1D901FD4" w14:textId="77777777" w:rsidR="00066C01" w:rsidRDefault="00066C01" w:rsidP="00DE33BB">
      <w:bookmarkStart w:id="424" w:name="_Toc118724316"/>
      <w:bookmarkEnd w:id="423"/>
    </w:p>
    <w:p w14:paraId="3FE8E2B7" w14:textId="72200E6A" w:rsidR="0077364C" w:rsidRDefault="00685732" w:rsidP="0077364C">
      <w:pPr>
        <w:keepNext/>
        <w:spacing w:after="0"/>
      </w:pPr>
      <w:r w:rsidRPr="00685732">
        <w:rPr>
          <w:noProof/>
        </w:rPr>
        <w:drawing>
          <wp:inline distT="0" distB="0" distL="0" distR="0" wp14:anchorId="52D5EC0C" wp14:editId="0045C813">
            <wp:extent cx="5943600" cy="1679575"/>
            <wp:effectExtent l="0" t="0" r="0" b="0"/>
            <wp:docPr id="11126642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6427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943600" cy="1679575"/>
                    </a:xfrm>
                    <a:prstGeom prst="rect">
                      <a:avLst/>
                    </a:prstGeom>
                  </pic:spPr>
                </pic:pic>
              </a:graphicData>
            </a:graphic>
          </wp:inline>
        </w:drawing>
      </w:r>
    </w:p>
    <w:p w14:paraId="644E6DBB" w14:textId="4D8F30A5" w:rsidR="0077364C" w:rsidRDefault="0077364C" w:rsidP="0077364C">
      <w:pPr>
        <w:pStyle w:val="Caption"/>
        <w:rPr>
          <w:ins w:id="425" w:author="Justin Bracci" w:date="2023-09-09T16:00:00Z"/>
        </w:rPr>
      </w:pPr>
      <w:bookmarkStart w:id="426" w:name="_Toc145167268"/>
      <w:r>
        <w:t>Figure S.</w:t>
      </w:r>
      <w:fldSimple w:instr=" SEQ Figure \* ARABIC ">
        <w:r w:rsidR="00DE33BB">
          <w:rPr>
            <w:noProof/>
          </w:rPr>
          <w:t>1</w:t>
        </w:r>
      </w:fldSimple>
      <w:r w:rsidR="002A3A54">
        <w:t>: PV/Storage/Grid* pathway spider plots with sensitivity results for 7 key input</w:t>
      </w:r>
      <w:r w:rsidR="00190F43">
        <w:t xml:space="preserve"> parameters</w:t>
      </w:r>
      <w:bookmarkEnd w:id="426"/>
    </w:p>
    <w:p w14:paraId="491DCFE0" w14:textId="77777777" w:rsidR="00125FFF" w:rsidRDefault="00125FFF" w:rsidP="00125FFF">
      <w:pPr>
        <w:rPr>
          <w:ins w:id="427" w:author="Justin Bracci" w:date="2023-09-09T16:00:00Z"/>
        </w:rPr>
      </w:pPr>
    </w:p>
    <w:p w14:paraId="1E3E5DC0" w14:textId="77777777" w:rsidR="00125FFF" w:rsidRDefault="00125FFF" w:rsidP="00125FFF">
      <w:pPr>
        <w:rPr>
          <w:ins w:id="428" w:author="Justin Bracci" w:date="2023-09-09T16:00:00Z"/>
        </w:rPr>
      </w:pPr>
    </w:p>
    <w:p w14:paraId="25097A3F" w14:textId="77777777" w:rsidR="00125FFF" w:rsidRDefault="00125FFF" w:rsidP="00125FFF">
      <w:pPr>
        <w:rPr>
          <w:ins w:id="429" w:author="Justin Bracci" w:date="2023-09-09T16:00:00Z"/>
        </w:rPr>
      </w:pPr>
    </w:p>
    <w:p w14:paraId="7F94D256" w14:textId="77777777" w:rsidR="00125FFF" w:rsidRDefault="00125FFF" w:rsidP="00125FFF">
      <w:pPr>
        <w:rPr>
          <w:ins w:id="430" w:author="Justin Bracci" w:date="2023-09-09T16:00:00Z"/>
        </w:rPr>
      </w:pPr>
    </w:p>
    <w:p w14:paraId="7D990812" w14:textId="77777777" w:rsidR="00125FFF" w:rsidRDefault="00125FFF" w:rsidP="00125FFF">
      <w:pPr>
        <w:rPr>
          <w:ins w:id="431" w:author="Justin Bracci" w:date="2023-09-09T16:00:00Z"/>
        </w:rPr>
      </w:pPr>
    </w:p>
    <w:p w14:paraId="43717F57" w14:textId="77777777" w:rsidR="00125FFF" w:rsidRDefault="00125FFF" w:rsidP="00125FFF">
      <w:pPr>
        <w:rPr>
          <w:ins w:id="432" w:author="Justin Bracci" w:date="2023-09-09T16:00:00Z"/>
        </w:rPr>
      </w:pPr>
    </w:p>
    <w:p w14:paraId="57367504" w14:textId="77777777" w:rsidR="00125FFF" w:rsidRDefault="00125FFF" w:rsidP="00125FFF">
      <w:pPr>
        <w:rPr>
          <w:ins w:id="433" w:author="Justin Bracci" w:date="2023-09-09T16:00:00Z"/>
        </w:rPr>
      </w:pPr>
    </w:p>
    <w:p w14:paraId="724ADCD1" w14:textId="77777777" w:rsidR="00125FFF" w:rsidRDefault="00125FFF" w:rsidP="00125FFF">
      <w:pPr>
        <w:rPr>
          <w:ins w:id="434" w:author="Justin Bracci" w:date="2023-09-09T16:00:00Z"/>
        </w:rPr>
      </w:pPr>
    </w:p>
    <w:p w14:paraId="5AFD3054" w14:textId="77777777" w:rsidR="00125FFF" w:rsidRDefault="00125FFF" w:rsidP="00125FFF">
      <w:pPr>
        <w:rPr>
          <w:ins w:id="435" w:author="Justin Bracci" w:date="2023-09-09T16:00:00Z"/>
        </w:rPr>
      </w:pPr>
    </w:p>
    <w:p w14:paraId="5BF2B026" w14:textId="77777777" w:rsidR="00125FFF" w:rsidRDefault="00125FFF" w:rsidP="00125FFF">
      <w:pPr>
        <w:rPr>
          <w:ins w:id="436" w:author="Justin Bracci" w:date="2023-09-09T16:00:00Z"/>
        </w:rPr>
      </w:pPr>
    </w:p>
    <w:p w14:paraId="76674DCC" w14:textId="77777777" w:rsidR="00125FFF" w:rsidRDefault="00125FFF" w:rsidP="00125FFF">
      <w:pPr>
        <w:rPr>
          <w:ins w:id="437" w:author="Justin Bracci" w:date="2023-09-09T16:00:00Z"/>
        </w:rPr>
      </w:pPr>
    </w:p>
    <w:p w14:paraId="233C3B4E" w14:textId="77777777" w:rsidR="00125FFF" w:rsidRDefault="00125FFF" w:rsidP="00125FFF">
      <w:pPr>
        <w:rPr>
          <w:ins w:id="438" w:author="Justin Bracci" w:date="2023-09-09T16:00:00Z"/>
        </w:rPr>
      </w:pPr>
    </w:p>
    <w:p w14:paraId="11A2FC8D" w14:textId="77777777" w:rsidR="00125FFF" w:rsidRDefault="00125FFF" w:rsidP="00125FFF">
      <w:pPr>
        <w:rPr>
          <w:ins w:id="439" w:author="Justin Bracci" w:date="2023-09-09T16:00:00Z"/>
        </w:rPr>
      </w:pPr>
    </w:p>
    <w:p w14:paraId="62B9A020" w14:textId="77777777" w:rsidR="00125FFF" w:rsidRDefault="00125FFF" w:rsidP="00125FFF">
      <w:pPr>
        <w:rPr>
          <w:ins w:id="440" w:author="Justin Bracci" w:date="2023-09-09T16:00:00Z"/>
        </w:rPr>
      </w:pPr>
    </w:p>
    <w:p w14:paraId="1D1612B3" w14:textId="77777777" w:rsidR="00125FFF" w:rsidRDefault="00125FFF" w:rsidP="00125FFF">
      <w:pPr>
        <w:rPr>
          <w:ins w:id="441" w:author="Justin Bracci" w:date="2023-09-09T16:00:00Z"/>
        </w:rPr>
      </w:pPr>
    </w:p>
    <w:p w14:paraId="5EB9FE24" w14:textId="77777777" w:rsidR="00125FFF" w:rsidRDefault="00125FFF" w:rsidP="00125FFF">
      <w:pPr>
        <w:rPr>
          <w:ins w:id="442" w:author="Justin Bracci" w:date="2023-09-09T16:00:00Z"/>
        </w:rPr>
      </w:pPr>
    </w:p>
    <w:p w14:paraId="0CDE4F71" w14:textId="77777777" w:rsidR="00125FFF" w:rsidRDefault="00125FFF" w:rsidP="00125FFF">
      <w:pPr>
        <w:rPr>
          <w:ins w:id="443" w:author="Justin Bracci" w:date="2023-09-09T16:00:00Z"/>
        </w:rPr>
      </w:pPr>
    </w:p>
    <w:p w14:paraId="7BA45A62" w14:textId="77777777" w:rsidR="00125FFF" w:rsidRDefault="00125FFF" w:rsidP="00125FFF">
      <w:pPr>
        <w:rPr>
          <w:ins w:id="444" w:author="Justin Bracci" w:date="2023-09-09T16:00:00Z"/>
        </w:rPr>
      </w:pPr>
    </w:p>
    <w:p w14:paraId="0BBC6C4E" w14:textId="77777777" w:rsidR="00125FFF" w:rsidRDefault="00125FFF" w:rsidP="00125FFF">
      <w:pPr>
        <w:rPr>
          <w:ins w:id="445" w:author="Justin Bracci" w:date="2023-09-09T16:00:00Z"/>
        </w:rPr>
      </w:pPr>
    </w:p>
    <w:p w14:paraId="63A3356C" w14:textId="77777777" w:rsidR="00125FFF" w:rsidRDefault="00125FFF" w:rsidP="00125FFF">
      <w:pPr>
        <w:rPr>
          <w:ins w:id="446" w:author="Justin Bracci" w:date="2023-09-09T16:00:00Z"/>
        </w:rPr>
      </w:pPr>
    </w:p>
    <w:p w14:paraId="69C1881C" w14:textId="77777777" w:rsidR="00125FFF" w:rsidRDefault="00125FFF" w:rsidP="00125FFF">
      <w:pPr>
        <w:rPr>
          <w:ins w:id="447" w:author="Justin Bracci" w:date="2023-09-09T16:00:00Z"/>
        </w:rPr>
      </w:pPr>
    </w:p>
    <w:p w14:paraId="11BFE410" w14:textId="77777777" w:rsidR="00125FFF" w:rsidRPr="00125FFF" w:rsidRDefault="00125FFF">
      <w:pPr>
        <w:pPrChange w:id="448" w:author="Justin Bracci" w:date="2023-09-09T16:00:00Z">
          <w:pPr>
            <w:pStyle w:val="Caption"/>
          </w:pPr>
        </w:pPrChange>
      </w:pPr>
    </w:p>
    <w:p w14:paraId="5F9A5BE2" w14:textId="6AFFF9AB" w:rsidR="007863F6" w:rsidRDefault="007863F6" w:rsidP="00E427DB">
      <w:pPr>
        <w:pStyle w:val="Heading2"/>
        <w:numPr>
          <w:ilvl w:val="0"/>
          <w:numId w:val="4"/>
        </w:numPr>
        <w:spacing w:before="240"/>
      </w:pPr>
      <w:bookmarkStart w:id="449" w:name="_Toc145167749"/>
      <w:r>
        <w:lastRenderedPageBreak/>
        <w:t>Fossil</w:t>
      </w:r>
      <w:r w:rsidRPr="001321C9">
        <w:t>-Based Hydrogen Production</w:t>
      </w:r>
      <w:r>
        <w:t xml:space="preserve"> Parameter Sensitivity Analysis</w:t>
      </w:r>
      <w:bookmarkEnd w:id="449"/>
    </w:p>
    <w:p w14:paraId="5AD881D2" w14:textId="3673D2EB" w:rsidR="006E3F8D" w:rsidRDefault="007863F6" w:rsidP="00017FEE">
      <w:r>
        <w:t>This section contains the raw data tables for the fossil-based hydrogen production model sensitivity analysis. Sensitivity results shown in these raw data tables are for the</w:t>
      </w:r>
      <w:r w:rsidR="000444D3">
        <w:t xml:space="preserve"> </w:t>
      </w:r>
      <w:r w:rsidR="000444D3" w:rsidRPr="00B923AD">
        <w:rPr>
          <w:i/>
          <w:iCs/>
        </w:rPr>
        <w:t>ATR-CSS</w:t>
      </w:r>
      <w:r w:rsidR="000444D3">
        <w:t xml:space="preserve"> </w:t>
      </w:r>
      <w:r>
        <w:t>hydrogen production scenario.</w:t>
      </w:r>
      <w:r w:rsidR="00464711" w:rsidRPr="00464711">
        <w:t xml:space="preserve"> </w:t>
      </w:r>
      <w:r w:rsidR="00464711">
        <w:t>Spider plots with key parameter sensitivities are shown in Figure S.2</w:t>
      </w:r>
      <w:r w:rsidR="00464711" w:rsidRPr="00DE33BB">
        <w:t>.</w:t>
      </w:r>
      <w:r w:rsidR="001725A1" w:rsidRPr="001725A1">
        <w:t xml:space="preserve"> </w:t>
      </w:r>
      <w:r w:rsidR="001725A1">
        <w:t>All low- and high-end input values are drawn from the current and mid-century assumptions, unless cited or stated otherwise in Table S.</w:t>
      </w:r>
      <w:r w:rsidR="00800982">
        <w:t>7</w:t>
      </w:r>
      <w:r w:rsidR="001725A1">
        <w:t>.</w:t>
      </w:r>
    </w:p>
    <w:p w14:paraId="28ADF744" w14:textId="399D647B" w:rsidR="00B1770C" w:rsidRDefault="00B1770C" w:rsidP="005972F4">
      <w:pPr>
        <w:pStyle w:val="Caption"/>
        <w:keepNext/>
        <w:spacing w:after="0"/>
      </w:pPr>
      <w:bookmarkStart w:id="450" w:name="_Toc118724317"/>
      <w:bookmarkStart w:id="451" w:name="_Toc145167269"/>
      <w:bookmarkEnd w:id="424"/>
      <w:r>
        <w:t>Table S.</w:t>
      </w:r>
      <w:fldSimple w:instr=" SEQ Table \* ARABIC ">
        <w:r w:rsidR="00DE33BB">
          <w:rPr>
            <w:noProof/>
          </w:rPr>
          <w:t>7</w:t>
        </w:r>
      </w:fldSimple>
      <w:r>
        <w:t>:</w:t>
      </w:r>
      <w:r w:rsidR="005972F4" w:rsidRPr="005972F4">
        <w:t xml:space="preserve"> </w:t>
      </w:r>
      <w:r w:rsidR="005972F4">
        <w:t>LCOH sensitivities explored for next decade fossil-based hydrogen production</w:t>
      </w:r>
      <w:bookmarkEnd w:id="450"/>
      <w:r w:rsidR="00F56537">
        <w:t xml:space="preserve"> via ATR-CCS</w:t>
      </w:r>
      <w:bookmarkEnd w:id="451"/>
    </w:p>
    <w:tbl>
      <w:tblPr>
        <w:tblStyle w:val="TableGrid"/>
        <w:tblW w:w="9416" w:type="dxa"/>
        <w:tblLook w:val="04A0" w:firstRow="1" w:lastRow="0" w:firstColumn="1" w:lastColumn="0" w:noHBand="0" w:noVBand="1"/>
      </w:tblPr>
      <w:tblGrid>
        <w:gridCol w:w="3505"/>
        <w:gridCol w:w="2880"/>
        <w:gridCol w:w="3031"/>
      </w:tblGrid>
      <w:tr w:rsidR="000236D9" w:rsidRPr="00910E8B" w14:paraId="5A56E4E3" w14:textId="77777777" w:rsidTr="00DE33BB">
        <w:trPr>
          <w:trHeight w:val="297"/>
        </w:trPr>
        <w:tc>
          <w:tcPr>
            <w:tcW w:w="3505" w:type="dxa"/>
            <w:noWrap/>
            <w:hideMark/>
          </w:tcPr>
          <w:p w14:paraId="2DC8BF4D" w14:textId="77777777" w:rsidR="000236D9" w:rsidRPr="00910E8B" w:rsidRDefault="000236D9" w:rsidP="000236D9">
            <w:r w:rsidRPr="00910E8B">
              <w:t>Parameter</w:t>
            </w:r>
          </w:p>
        </w:tc>
        <w:tc>
          <w:tcPr>
            <w:tcW w:w="2880" w:type="dxa"/>
            <w:noWrap/>
            <w:hideMark/>
          </w:tcPr>
          <w:p w14:paraId="095FB1D6" w14:textId="6EE9954B" w:rsidR="000236D9" w:rsidRPr="00910E8B" w:rsidRDefault="009E3F93" w:rsidP="000236D9">
            <w:r>
              <w:t>Parameter</w:t>
            </w:r>
            <w:r w:rsidR="007C30F0">
              <w:t xml:space="preserve"> </w:t>
            </w:r>
            <w:r w:rsidR="00E85843">
              <w:t>Change: Lower LCOH</w:t>
            </w:r>
          </w:p>
        </w:tc>
        <w:tc>
          <w:tcPr>
            <w:tcW w:w="3031" w:type="dxa"/>
            <w:noWrap/>
            <w:hideMark/>
          </w:tcPr>
          <w:p w14:paraId="2FFB64CD" w14:textId="3FBD2F63" w:rsidR="000236D9" w:rsidRPr="00910E8B" w:rsidRDefault="00E85843" w:rsidP="000236D9">
            <w:r>
              <w:t>Parameter Change: Higher LCOH</w:t>
            </w:r>
          </w:p>
        </w:tc>
      </w:tr>
      <w:tr w:rsidR="00B13BBC" w:rsidRPr="00910E8B" w14:paraId="4BBAF5D8" w14:textId="77777777" w:rsidTr="00DE33BB">
        <w:trPr>
          <w:trHeight w:val="297"/>
        </w:trPr>
        <w:tc>
          <w:tcPr>
            <w:tcW w:w="3505" w:type="dxa"/>
            <w:noWrap/>
            <w:hideMark/>
          </w:tcPr>
          <w:p w14:paraId="5297BF31" w14:textId="0FE06C3E" w:rsidR="00B13BBC" w:rsidRPr="00910E8B" w:rsidRDefault="00B13BBC" w:rsidP="00B13BBC">
            <w:r w:rsidRPr="007809BF">
              <w:t>CO</w:t>
            </w:r>
            <w:r>
              <w:rPr>
                <w:vertAlign w:val="subscript"/>
              </w:rPr>
              <w:t>2</w:t>
            </w:r>
            <w:r w:rsidRPr="007809BF">
              <w:t xml:space="preserve"> Transport and Storage Cost</w:t>
            </w:r>
          </w:p>
        </w:tc>
        <w:tc>
          <w:tcPr>
            <w:tcW w:w="2880" w:type="dxa"/>
            <w:noWrap/>
            <w:hideMark/>
          </w:tcPr>
          <w:p w14:paraId="228E95C4" w14:textId="73274738" w:rsidR="00B13BBC" w:rsidRPr="00910E8B" w:rsidRDefault="00B13BBC" w:rsidP="00B13BBC">
            <w:r w:rsidRPr="004B2888">
              <w:t>$10/ton CO</w:t>
            </w:r>
            <w:r w:rsidRPr="00DE33BB">
              <w:rPr>
                <w:vertAlign w:val="subscript"/>
              </w:rPr>
              <w:t>2</w:t>
            </w:r>
            <w:r w:rsidR="009F23EB">
              <w:t xml:space="preserve"> </w:t>
            </w:r>
            <w:r w:rsidR="009F23EB">
              <w:fldChar w:fldCharType="begin" w:fldLock="1"/>
            </w:r>
            <w:r w:rsidR="001031D7">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r w:rsidR="009F23EB">
              <w:fldChar w:fldCharType="separate"/>
            </w:r>
            <w:r w:rsidR="009F23EB" w:rsidRPr="009F23EB">
              <w:rPr>
                <w:noProof/>
              </w:rPr>
              <w:t>[26]</w:t>
            </w:r>
            <w:r w:rsidR="009F23EB">
              <w:fldChar w:fldCharType="end"/>
            </w:r>
          </w:p>
        </w:tc>
        <w:tc>
          <w:tcPr>
            <w:tcW w:w="3031" w:type="dxa"/>
            <w:noWrap/>
            <w:hideMark/>
          </w:tcPr>
          <w:p w14:paraId="4C008A00" w14:textId="7D4C4A48" w:rsidR="00B13BBC" w:rsidRPr="00910E8B" w:rsidRDefault="00B13BBC" w:rsidP="00B13BBC">
            <w:r w:rsidRPr="00F0036C">
              <w:t>$20/ton CO</w:t>
            </w:r>
            <w:r w:rsidRPr="00DE33BB">
              <w:rPr>
                <w:vertAlign w:val="subscript"/>
              </w:rPr>
              <w:t>2</w:t>
            </w:r>
            <w:r w:rsidR="004C4D33">
              <w:t xml:space="preserve"> </w:t>
            </w:r>
            <w:r w:rsidR="004C4D33">
              <w:fldChar w:fldCharType="begin" w:fldLock="1"/>
            </w:r>
            <w:r w:rsidR="001031D7">
              <w:instrText>ADDIN CSL_CITATION {"citationItems":[{"id":"ITEM-1","itemData":{"author":[{"dropping-particle":"","family":"Stanford University","given":"","non-dropping-particle":"","parse-names":false,"suffix":""},{"dropping-particle":"","family":"Energy Futures Initiative","given":"","non-dropping-particle":"","parse-names":false,"suffix":""}],"id":"ITEM-1","issued":{"date-parts":[["2020"]]},"title":"An Action Plan for Carbon Capture and Storage in California: Opportunities, Challenges, and Solutions","type":"report"},"uris":["http://www.mendeley.com/documents/?uuid=4d097ebf-f2ec-3043-b048-83d289806983"]}],"mendeley":{"formattedCitation":"[26]","plainTextFormattedCitation":"[26]","previouslyFormattedCitation":"[26]"},"properties":{"noteIndex":0},"schema":"https://github.com/citation-style-language/schema/raw/master/csl-citation.json"}</w:instrText>
            </w:r>
            <w:r w:rsidR="004C4D33">
              <w:fldChar w:fldCharType="separate"/>
            </w:r>
            <w:r w:rsidR="004C4D33" w:rsidRPr="009F23EB">
              <w:rPr>
                <w:noProof/>
              </w:rPr>
              <w:t>[26]</w:t>
            </w:r>
            <w:r w:rsidR="004C4D33">
              <w:fldChar w:fldCharType="end"/>
            </w:r>
          </w:p>
        </w:tc>
      </w:tr>
      <w:tr w:rsidR="00B13BBC" w:rsidRPr="00910E8B" w14:paraId="6D961688" w14:textId="77777777" w:rsidTr="00DE33BB">
        <w:trPr>
          <w:trHeight w:val="297"/>
        </w:trPr>
        <w:tc>
          <w:tcPr>
            <w:tcW w:w="3505" w:type="dxa"/>
            <w:noWrap/>
            <w:hideMark/>
          </w:tcPr>
          <w:p w14:paraId="5E76431F" w14:textId="72CA9DBF" w:rsidR="00B13BBC" w:rsidRPr="00910E8B" w:rsidRDefault="00B13BBC" w:rsidP="00B13BBC">
            <w:r w:rsidRPr="007809BF">
              <w:t>Economies of Scale Factor</w:t>
            </w:r>
          </w:p>
        </w:tc>
        <w:tc>
          <w:tcPr>
            <w:tcW w:w="2880" w:type="dxa"/>
            <w:noWrap/>
            <w:hideMark/>
          </w:tcPr>
          <w:p w14:paraId="79F9EC6D" w14:textId="6212904F" w:rsidR="00B13BBC" w:rsidRPr="00910E8B" w:rsidRDefault="00B13BBC" w:rsidP="00B13BBC">
            <w:r w:rsidRPr="004B2888">
              <w:t>0.8</w:t>
            </w:r>
            <w:r w:rsidR="001031D7">
              <w:t xml:space="preserve"> </w:t>
            </w:r>
            <w:r w:rsidR="001031D7">
              <w:fldChar w:fldCharType="begin" w:fldLock="1"/>
            </w:r>
            <w:r w:rsidR="007B6131">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r w:rsidR="001031D7">
              <w:fldChar w:fldCharType="separate"/>
            </w:r>
            <w:r w:rsidR="001031D7" w:rsidRPr="001031D7">
              <w:rPr>
                <w:noProof/>
              </w:rPr>
              <w:t>[23]</w:t>
            </w:r>
            <w:r w:rsidR="001031D7">
              <w:fldChar w:fldCharType="end"/>
            </w:r>
          </w:p>
        </w:tc>
        <w:tc>
          <w:tcPr>
            <w:tcW w:w="3031" w:type="dxa"/>
            <w:noWrap/>
            <w:hideMark/>
          </w:tcPr>
          <w:p w14:paraId="2B6C1CB5" w14:textId="7D372480" w:rsidR="00B13BBC" w:rsidRPr="00910E8B" w:rsidRDefault="00B13BBC" w:rsidP="00B13BBC">
            <w:r w:rsidRPr="00F0036C">
              <w:t>0.55</w:t>
            </w:r>
            <w:r w:rsidR="001031D7">
              <w:t xml:space="preserve"> </w:t>
            </w:r>
            <w:r w:rsidR="001031D7">
              <w:fldChar w:fldCharType="begin" w:fldLock="1"/>
            </w:r>
            <w:r w:rsidR="007B6131">
              <w:instrText>ADDIN CSL_CITATION {"citationItems":[{"id":"ITEM-1","itemData":{"URL":"https://www.nrel.gov/hydrogen/h2a-production-models.html","accessed":{"date-parts":[["2021","12","8"]]},"author":[{"dropping-particle":"","family":"National Renewable Energy Laboratory","given":"","non-dropping-particle":"","parse-names":false,"suffix":""}],"id":"ITEM-1","issued":{"date-parts":[["2018"]]},"title":"H2A: Hydrogen Analysis Production Models","type":"webpage"},"uris":["http://www.mendeley.com/documents/?uuid=88894a8d-d298-3d0c-9403-eea3b7c822c2"]}],"mendeley":{"formattedCitation":"[23]","plainTextFormattedCitation":"[23]","previouslyFormattedCitation":"[23]"},"properties":{"noteIndex":0},"schema":"https://github.com/citation-style-language/schema/raw/master/csl-citation.json"}</w:instrText>
            </w:r>
            <w:r w:rsidR="001031D7">
              <w:fldChar w:fldCharType="separate"/>
            </w:r>
            <w:r w:rsidR="001031D7" w:rsidRPr="001031D7">
              <w:rPr>
                <w:noProof/>
              </w:rPr>
              <w:t>[23]</w:t>
            </w:r>
            <w:r w:rsidR="001031D7">
              <w:fldChar w:fldCharType="end"/>
            </w:r>
          </w:p>
        </w:tc>
      </w:tr>
      <w:tr w:rsidR="00B13BBC" w:rsidRPr="00910E8B" w14:paraId="654A2ABB" w14:textId="77777777" w:rsidTr="00DE33BB">
        <w:trPr>
          <w:trHeight w:val="297"/>
        </w:trPr>
        <w:tc>
          <w:tcPr>
            <w:tcW w:w="3505" w:type="dxa"/>
            <w:noWrap/>
            <w:hideMark/>
          </w:tcPr>
          <w:p w14:paraId="31EB43E3" w14:textId="478041BA" w:rsidR="00B13BBC" w:rsidRPr="00910E8B" w:rsidRDefault="00B13BBC" w:rsidP="00B13BBC">
            <w:r w:rsidRPr="007809BF">
              <w:t>Plant Life</w:t>
            </w:r>
          </w:p>
        </w:tc>
        <w:tc>
          <w:tcPr>
            <w:tcW w:w="2880" w:type="dxa"/>
            <w:noWrap/>
            <w:hideMark/>
          </w:tcPr>
          <w:p w14:paraId="65F046BA" w14:textId="77777777" w:rsidR="001B3EDC" w:rsidRDefault="00B13BBC" w:rsidP="00B13BBC">
            <w:r w:rsidRPr="004B2888">
              <w:t>40 years</w:t>
            </w:r>
            <w:r w:rsidR="001B3EDC">
              <w:t xml:space="preserve"> </w:t>
            </w:r>
          </w:p>
          <w:p w14:paraId="29982545" w14:textId="1E6666E5" w:rsidR="00B13BBC" w:rsidRPr="00910E8B" w:rsidRDefault="001B3EDC" w:rsidP="00B13BBC">
            <w:r>
              <w:t xml:space="preserve">(+ </w:t>
            </w:r>
            <w:r w:rsidR="00817F42">
              <w:t>33%</w:t>
            </w:r>
            <w:r>
              <w:t xml:space="preserve"> from base case)</w:t>
            </w:r>
          </w:p>
        </w:tc>
        <w:tc>
          <w:tcPr>
            <w:tcW w:w="3031" w:type="dxa"/>
            <w:noWrap/>
            <w:hideMark/>
          </w:tcPr>
          <w:p w14:paraId="665A4079" w14:textId="59862F5D" w:rsidR="00B13BBC" w:rsidRDefault="00B13BBC" w:rsidP="00B13BBC">
            <w:r w:rsidRPr="00F0036C">
              <w:t>20 years</w:t>
            </w:r>
          </w:p>
          <w:p w14:paraId="7A067883" w14:textId="52021626" w:rsidR="001B3EDC" w:rsidRPr="00910E8B" w:rsidRDefault="001B3EDC" w:rsidP="00B13BBC">
            <w:r>
              <w:t xml:space="preserve">(- </w:t>
            </w:r>
            <w:r w:rsidR="00817F42">
              <w:t>33%</w:t>
            </w:r>
            <w:r>
              <w:t xml:space="preserve"> from base case)</w:t>
            </w:r>
          </w:p>
        </w:tc>
      </w:tr>
      <w:tr w:rsidR="00B13BBC" w:rsidRPr="00910E8B" w14:paraId="2D75B07C" w14:textId="77777777" w:rsidTr="00DE33BB">
        <w:trPr>
          <w:trHeight w:val="297"/>
        </w:trPr>
        <w:tc>
          <w:tcPr>
            <w:tcW w:w="3505" w:type="dxa"/>
            <w:noWrap/>
            <w:hideMark/>
          </w:tcPr>
          <w:p w14:paraId="69562C8F" w14:textId="0BD3EA44" w:rsidR="00B13BBC" w:rsidRPr="00910E8B" w:rsidRDefault="00B13BBC" w:rsidP="00B13BBC">
            <w:r w:rsidRPr="007809BF">
              <w:t>Grid Demand Charge</w:t>
            </w:r>
          </w:p>
        </w:tc>
        <w:tc>
          <w:tcPr>
            <w:tcW w:w="2880" w:type="dxa"/>
            <w:noWrap/>
            <w:hideMark/>
          </w:tcPr>
          <w:p w14:paraId="29F867FB" w14:textId="5BCEE042" w:rsidR="00B13BBC" w:rsidRPr="00910E8B" w:rsidRDefault="00B13BBC" w:rsidP="00B13BBC">
            <w:r w:rsidRPr="004B2888">
              <w:t>$5/</w:t>
            </w:r>
            <w:proofErr w:type="spellStart"/>
            <w:r w:rsidRPr="004B2888">
              <w:t>kW</w:t>
            </w:r>
            <w:r w:rsidR="006B6D0D">
              <w:rPr>
                <w:rFonts w:eastAsia="Calibri" w:cstheme="minorHAnsi"/>
                <w:sz w:val="20"/>
                <w:szCs w:val="20"/>
                <w:vertAlign w:val="subscript"/>
              </w:rPr>
              <w:t>e</w:t>
            </w:r>
            <w:proofErr w:type="spellEnd"/>
            <w:r w:rsidR="00D01292">
              <w:rPr>
                <w:rFonts w:eastAsia="Calibri" w:cstheme="minorHAnsi"/>
                <w:sz w:val="20"/>
                <w:szCs w:val="20"/>
              </w:rPr>
              <w:t xml:space="preserve"> </w:t>
            </w:r>
            <w:r w:rsidR="00D01292" w:rsidRPr="00DE33BB">
              <w:rPr>
                <w:rFonts w:eastAsia="Calibri" w:cstheme="minorHAnsi"/>
              </w:rPr>
              <w:fldChar w:fldCharType="begin" w:fldLock="1"/>
            </w:r>
            <w:r w:rsidR="00D01292" w:rsidRPr="00DE33BB">
              <w:rPr>
                <w:rFonts w:eastAsia="Calibri" w:cstheme="minorHAnsi"/>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D01292" w:rsidRPr="00DE33BB">
              <w:rPr>
                <w:rFonts w:eastAsia="Calibri" w:cstheme="minorHAnsi"/>
              </w:rPr>
              <w:fldChar w:fldCharType="separate"/>
            </w:r>
            <w:r w:rsidR="00D01292" w:rsidRPr="00DE33BB">
              <w:rPr>
                <w:rFonts w:eastAsia="Calibri" w:cstheme="minorHAnsi"/>
                <w:noProof/>
              </w:rPr>
              <w:t>[17]</w:t>
            </w:r>
            <w:r w:rsidR="00D01292" w:rsidRPr="00DE33BB">
              <w:rPr>
                <w:rFonts w:eastAsia="Calibri" w:cstheme="minorHAnsi"/>
              </w:rPr>
              <w:fldChar w:fldCharType="end"/>
            </w:r>
          </w:p>
        </w:tc>
        <w:tc>
          <w:tcPr>
            <w:tcW w:w="3031" w:type="dxa"/>
            <w:noWrap/>
            <w:hideMark/>
          </w:tcPr>
          <w:p w14:paraId="285DB1AB" w14:textId="2068EA7B" w:rsidR="00B13BBC" w:rsidRPr="00910E8B" w:rsidRDefault="00B13BBC" w:rsidP="00B13BBC">
            <w:r w:rsidRPr="00F0036C">
              <w:t>$30/</w:t>
            </w:r>
            <w:proofErr w:type="spellStart"/>
            <w:r w:rsidRPr="00F0036C">
              <w:t>kW</w:t>
            </w:r>
            <w:r w:rsidR="006B6D0D">
              <w:rPr>
                <w:rFonts w:eastAsia="Calibri" w:cstheme="minorHAnsi"/>
                <w:sz w:val="20"/>
                <w:szCs w:val="20"/>
                <w:vertAlign w:val="subscript"/>
              </w:rPr>
              <w:t>e</w:t>
            </w:r>
            <w:proofErr w:type="spellEnd"/>
            <w:r w:rsidR="00D01292">
              <w:rPr>
                <w:rFonts w:eastAsia="Calibri" w:cstheme="minorHAnsi"/>
                <w:sz w:val="20"/>
                <w:szCs w:val="20"/>
              </w:rPr>
              <w:t xml:space="preserve"> </w:t>
            </w:r>
            <w:r w:rsidR="00D01292" w:rsidRPr="00DE33BB">
              <w:rPr>
                <w:rFonts w:eastAsia="Calibri" w:cstheme="minorHAnsi"/>
              </w:rPr>
              <w:fldChar w:fldCharType="begin" w:fldLock="1"/>
            </w:r>
            <w:r w:rsidR="00D01292" w:rsidRPr="00DE33BB">
              <w:rPr>
                <w:rFonts w:eastAsia="Calibri" w:cstheme="minorHAnsi"/>
              </w:rPr>
              <w:instrText>ADDIN CSL_CITATION {"citationItems":[{"id":"ITEM-1","itemData":{"ISBN":"01956574","ISSN":"01956574","abstract":"SUMMARY This paper presents the first publicly available comprehensive survey of the magnitude of demand charges for commercial customers across the United States—a key predictor of the financial performance of behind-the-meter battery storage systems. Notably, it is estimated that there are nearly 5 million commercial customers in the United States who can subscribe to retail electricity tariffs that have demand charges in excess of $15 per kilowatt (kW), over a quarter of the 18 million commercial customers in total in the United States.","author":[{"dropping-particle":"","family":"National Renewable Energy Laboratory","given":"","non-dropping-particle":"","parse-names":false,"suffix":""}],"id":"ITEM-1","issued":{"date-parts":[["2017"]]},"number-of-pages":"1-7","title":"Identifying Potential Markets for Behind-the-Meter Battery Energy Storage: A Survey of U.S. Demand Charges","type":"report"},"uris":["http://www.mendeley.com/documents/?uuid=854cebe2-a6bf-41f6-9202-2abc3767a9fb"]}],"mendeley":{"formattedCitation":"[17]","plainTextFormattedCitation":"[17]","previouslyFormattedCitation":"[17]"},"properties":{"noteIndex":0},"schema":"https://github.com/citation-style-language/schema/raw/master/csl-citation.json"}</w:instrText>
            </w:r>
            <w:r w:rsidR="00D01292" w:rsidRPr="00DE33BB">
              <w:rPr>
                <w:rFonts w:eastAsia="Calibri" w:cstheme="minorHAnsi"/>
              </w:rPr>
              <w:fldChar w:fldCharType="separate"/>
            </w:r>
            <w:r w:rsidR="00D01292" w:rsidRPr="00DE33BB">
              <w:rPr>
                <w:rFonts w:eastAsia="Calibri" w:cstheme="minorHAnsi"/>
                <w:noProof/>
              </w:rPr>
              <w:t>[17]</w:t>
            </w:r>
            <w:r w:rsidR="00D01292" w:rsidRPr="00DE33BB">
              <w:rPr>
                <w:rFonts w:eastAsia="Calibri" w:cstheme="minorHAnsi"/>
              </w:rPr>
              <w:fldChar w:fldCharType="end"/>
            </w:r>
          </w:p>
        </w:tc>
      </w:tr>
      <w:tr w:rsidR="009223B1" w:rsidRPr="00910E8B" w14:paraId="4ADF7533" w14:textId="77777777" w:rsidTr="00DE33BB">
        <w:trPr>
          <w:trHeight w:val="297"/>
        </w:trPr>
        <w:tc>
          <w:tcPr>
            <w:tcW w:w="3505" w:type="dxa"/>
            <w:noWrap/>
            <w:hideMark/>
          </w:tcPr>
          <w:p w14:paraId="170043D7" w14:textId="73F84619" w:rsidR="009223B1" w:rsidRPr="00910E8B" w:rsidRDefault="009223B1" w:rsidP="009223B1">
            <w:r>
              <w:t>Hourly Grid Electricity Prices</w:t>
            </w:r>
          </w:p>
        </w:tc>
        <w:tc>
          <w:tcPr>
            <w:tcW w:w="2880" w:type="dxa"/>
            <w:noWrap/>
            <w:hideMark/>
          </w:tcPr>
          <w:p w14:paraId="00374AD4" w14:textId="16A62FFC" w:rsidR="009223B1" w:rsidRPr="00910E8B" w:rsidRDefault="009223B1" w:rsidP="009223B1">
            <w:r>
              <w:t>Cambium: Low Renewable Energy Cost Scenario</w:t>
            </w:r>
          </w:p>
        </w:tc>
        <w:tc>
          <w:tcPr>
            <w:tcW w:w="3031" w:type="dxa"/>
            <w:noWrap/>
            <w:hideMark/>
          </w:tcPr>
          <w:p w14:paraId="45CC54D6" w14:textId="008B969D" w:rsidR="009223B1" w:rsidRPr="00910E8B" w:rsidRDefault="009223B1" w:rsidP="009223B1">
            <w:r>
              <w:t>Cambium: High Renewable Energy Cost Scenario</w:t>
            </w:r>
            <w:r w:rsidRPr="0036089C" w:rsidDel="0052355E">
              <w:t xml:space="preserve"> </w:t>
            </w:r>
          </w:p>
        </w:tc>
      </w:tr>
      <w:tr w:rsidR="00B13BBC" w:rsidRPr="00910E8B" w14:paraId="266347EE" w14:textId="77777777" w:rsidTr="00DE33BB">
        <w:trPr>
          <w:trHeight w:val="297"/>
        </w:trPr>
        <w:tc>
          <w:tcPr>
            <w:tcW w:w="3505" w:type="dxa"/>
            <w:noWrap/>
            <w:hideMark/>
          </w:tcPr>
          <w:p w14:paraId="79A00F19" w14:textId="061DC421" w:rsidR="00B13BBC" w:rsidRPr="00910E8B" w:rsidRDefault="00B13BBC" w:rsidP="00B13BBC">
            <w:r w:rsidRPr="007809BF">
              <w:t>Natural Gas Processing Emissions</w:t>
            </w:r>
          </w:p>
        </w:tc>
        <w:tc>
          <w:tcPr>
            <w:tcW w:w="2880" w:type="dxa"/>
            <w:noWrap/>
            <w:hideMark/>
          </w:tcPr>
          <w:p w14:paraId="0C702FAA" w14:textId="496C0A66" w:rsidR="00B13BBC" w:rsidRPr="00910E8B" w:rsidRDefault="00B13BBC" w:rsidP="00B13BBC">
            <w:r w:rsidRPr="004B2888">
              <w:t>0.1 kg CO</w:t>
            </w:r>
            <w:r w:rsidRPr="00DE33BB">
              <w:rPr>
                <w:vertAlign w:val="subscript"/>
              </w:rPr>
              <w:t>2</w:t>
            </w:r>
            <w:r w:rsidRPr="004B2888">
              <w:t>/kg CH</w:t>
            </w:r>
            <w:r w:rsidR="00D01292">
              <w:rPr>
                <w:vertAlign w:val="subscript"/>
              </w:rPr>
              <w:t>4</w:t>
            </w:r>
            <w:r w:rsidR="001031D7">
              <w:t xml:space="preserve"> </w:t>
            </w:r>
            <w:r w:rsidR="007D1B02" w:rsidRPr="00DE33BB">
              <w:rPr>
                <w:rFonts w:cstheme="minorHAnsi"/>
              </w:rPr>
              <w:fldChar w:fldCharType="begin" w:fldLock="1"/>
            </w:r>
            <w:r w:rsidR="007D1B02" w:rsidRPr="00DE33BB">
              <w:rPr>
                <w:rFonts w:cstheme="minorHAnsi"/>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sidR="007D1B02" w:rsidRPr="00DE33BB">
              <w:rPr>
                <w:rFonts w:cstheme="minorHAnsi"/>
              </w:rPr>
              <w:fldChar w:fldCharType="separate"/>
            </w:r>
            <w:r w:rsidR="007D1B02" w:rsidRPr="00DE33BB">
              <w:rPr>
                <w:rFonts w:cstheme="minorHAnsi"/>
                <w:noProof/>
              </w:rPr>
              <w:t>[24]</w:t>
            </w:r>
            <w:r w:rsidR="007D1B02" w:rsidRPr="00DE33BB">
              <w:rPr>
                <w:rFonts w:cstheme="minorHAnsi"/>
              </w:rPr>
              <w:fldChar w:fldCharType="end"/>
            </w:r>
          </w:p>
        </w:tc>
        <w:tc>
          <w:tcPr>
            <w:tcW w:w="3031" w:type="dxa"/>
            <w:noWrap/>
            <w:hideMark/>
          </w:tcPr>
          <w:p w14:paraId="4CE27304" w14:textId="69145A15" w:rsidR="00B13BBC" w:rsidRPr="00910E8B" w:rsidRDefault="00B13BBC" w:rsidP="00B13BBC">
            <w:r w:rsidRPr="00F0036C">
              <w:t>0.5 kg CO</w:t>
            </w:r>
            <w:r w:rsidRPr="00DE33BB">
              <w:rPr>
                <w:vertAlign w:val="subscript"/>
              </w:rPr>
              <w:t>2</w:t>
            </w:r>
            <w:r w:rsidRPr="00F0036C">
              <w:t>/kg CH</w:t>
            </w:r>
            <w:r w:rsidR="00D01292">
              <w:rPr>
                <w:vertAlign w:val="subscript"/>
              </w:rPr>
              <w:t>4</w:t>
            </w:r>
            <w:r w:rsidR="007D1B02" w:rsidRPr="00DE33BB">
              <w:rPr>
                <w:sz w:val="24"/>
                <w:szCs w:val="24"/>
              </w:rPr>
              <w:t xml:space="preserve"> </w:t>
            </w:r>
            <w:r w:rsidR="007D1B02" w:rsidRPr="00DE33BB">
              <w:rPr>
                <w:rFonts w:cstheme="minorHAnsi"/>
              </w:rPr>
              <w:fldChar w:fldCharType="begin" w:fldLock="1"/>
            </w:r>
            <w:r w:rsidR="007D1B02" w:rsidRPr="00DE33BB">
              <w:rPr>
                <w:rFonts w:cstheme="minorHAnsi"/>
              </w:rPr>
              <w:instrText>ADDIN CSL_CITATION {"citationItems":[{"id":"ITEM-1","itemData":{"author":[{"dropping-particle":"","family":"Clark","given":"C. E.","non-dropping-particle":"","parse-names":false,"suffix":""},{"dropping-particle":"","family":"Han","given":"J.","non-dropping-particle":"","parse-names":false,"suffix":""},{"dropping-particle":"","family":"Burnham","given":"A.","non-dropping-particle":"","parse-names":false,"suffix":""},{"dropping-particle":"","family":"Dunn","given":"J. B.","non-dropping-particle":"","parse-names":false,"suffix":""},{"dropping-particle":"","family":"Wang","given":"M.","non-dropping-particle":"","parse-names":false,"suffix":""}],"id":"ITEM-1","issued":{"date-parts":[["2011"]]},"title":"Life-Cycle Analysis of Shale Gas and Natural Gas","type":"report"},"uris":["http://www.mendeley.com/documents/?uuid=f467410d-561f-41ea-9fb3-e136502d0251"]}],"mendeley":{"formattedCitation":"[24]","plainTextFormattedCitation":"[24]","previouslyFormattedCitation":"[24]"},"properties":{"noteIndex":0},"schema":"https://github.com/citation-style-language/schema/raw/master/csl-citation.json"}</w:instrText>
            </w:r>
            <w:r w:rsidR="007D1B02" w:rsidRPr="00DE33BB">
              <w:rPr>
                <w:rFonts w:cstheme="minorHAnsi"/>
              </w:rPr>
              <w:fldChar w:fldCharType="separate"/>
            </w:r>
            <w:r w:rsidR="007D1B02" w:rsidRPr="00DE33BB">
              <w:rPr>
                <w:rFonts w:cstheme="minorHAnsi"/>
                <w:noProof/>
              </w:rPr>
              <w:t>[24]</w:t>
            </w:r>
            <w:r w:rsidR="007D1B02" w:rsidRPr="00DE33BB">
              <w:rPr>
                <w:rFonts w:cstheme="minorHAnsi"/>
              </w:rPr>
              <w:fldChar w:fldCharType="end"/>
            </w:r>
          </w:p>
        </w:tc>
      </w:tr>
      <w:tr w:rsidR="00B13BBC" w:rsidRPr="00910E8B" w14:paraId="68B59169" w14:textId="77777777" w:rsidTr="00DE33BB">
        <w:trPr>
          <w:trHeight w:val="297"/>
        </w:trPr>
        <w:tc>
          <w:tcPr>
            <w:tcW w:w="3505" w:type="dxa"/>
            <w:noWrap/>
            <w:hideMark/>
          </w:tcPr>
          <w:p w14:paraId="49CB4961" w14:textId="4CD0CA45" w:rsidR="00B13BBC" w:rsidRPr="00910E8B" w:rsidRDefault="00B13BBC" w:rsidP="00B13BBC">
            <w:r w:rsidRPr="007809BF">
              <w:t>Discount Rate (WACC)</w:t>
            </w:r>
          </w:p>
        </w:tc>
        <w:tc>
          <w:tcPr>
            <w:tcW w:w="2880" w:type="dxa"/>
            <w:noWrap/>
            <w:hideMark/>
          </w:tcPr>
          <w:p w14:paraId="4D6D2211" w14:textId="00EC8F77" w:rsidR="00B13BBC" w:rsidRDefault="00B13BBC" w:rsidP="00B13BBC">
            <w:r w:rsidRPr="004B2888">
              <w:t>4%</w:t>
            </w:r>
            <w:r w:rsidR="00D12A8E">
              <w:t xml:space="preserve"> </w:t>
            </w:r>
            <w:r w:rsidR="003659C9">
              <w:fldChar w:fldCharType="begin" w:fldLock="1"/>
            </w:r>
            <w:r w:rsidR="00E62902">
              <w:instrText>ADDIN CSL_CITATION {"citationItems":[{"id":"ITEM-1","itemData":{"author":[{"dropping-particle":"","family":"Theis","given":"Joel","non-dropping-particle":"","parse-names":false,"suffix":""}],"id":"ITEM-1","issued":{"date-parts":[["2019"]]},"title":"Cost Estimation Methodology for NETL Assessments of Power Plant Performance","type":"report"},"uris":["http://www.mendeley.com/documents/?uuid=27ee5280-59da-3a70-8037-8f8795b71d94"]}],"mendeley":{"formattedCitation":"[21]","plainTextFormattedCitation":"[21]","previouslyFormattedCitation":"[21]"},"properties":{"noteIndex":0},"schema":"https://github.com/citation-style-language/schema/raw/master/csl-citation.json"}</w:instrText>
            </w:r>
            <w:r w:rsidR="003659C9">
              <w:fldChar w:fldCharType="separate"/>
            </w:r>
            <w:r w:rsidR="003659C9" w:rsidRPr="003659C9">
              <w:rPr>
                <w:noProof/>
              </w:rPr>
              <w:t>[21]</w:t>
            </w:r>
            <w:r w:rsidR="003659C9">
              <w:fldChar w:fldCharType="end"/>
            </w:r>
          </w:p>
          <w:p w14:paraId="16CAF8DD" w14:textId="416E552E" w:rsidR="007B6131" w:rsidRPr="00910E8B" w:rsidRDefault="007B6131" w:rsidP="00B13BBC">
            <w:r>
              <w:t xml:space="preserve">(20% less than base </w:t>
            </w:r>
            <w:r w:rsidR="001B474D">
              <w:t>c</w:t>
            </w:r>
            <w:r>
              <w:t>ase)</w:t>
            </w:r>
          </w:p>
        </w:tc>
        <w:tc>
          <w:tcPr>
            <w:tcW w:w="3031" w:type="dxa"/>
            <w:noWrap/>
            <w:hideMark/>
          </w:tcPr>
          <w:p w14:paraId="11043017" w14:textId="0E4865E8" w:rsidR="00B13BBC" w:rsidRPr="00910E8B" w:rsidRDefault="00B13BBC" w:rsidP="00B13BBC">
            <w:r w:rsidRPr="00F0036C">
              <w:t>10%</w:t>
            </w:r>
            <w:r w:rsidR="007B6131">
              <w:t xml:space="preserve"> </w:t>
            </w:r>
            <w:r w:rsidR="007B6131">
              <w:fldChar w:fldCharType="begin" w:fldLock="1"/>
            </w:r>
            <w:r w:rsidR="0083197C">
              <w:instrText>ADDIN CSL_CITATION {"citationItems":[{"id":"ITEM-1","itemData":{"DOI":"10.1021/ACS.EST.0C07955/SUPPL_FILE/ES0C07955_SI_001.PDF","ISSN":"15205851","PMID":"33983018","abstract":"Sectors such as aviation may require low-carbon liquid fuels to dramatically reduce emissions. This analysis characterizes the economic viability of electrofuels, synthesized from CO2 from direct air capture (DAC) and hydrogen from electrolysis of water, powered primarily by solar or wind electricity. This optimization-based techno-economic analysis suggests that using today's technology, hydrocarbon electrofuels would cost upward of $4/liter of gasoline equivalent (lge), potentially falling to $1.7-1.8/lge in the next decade and &lt;$1/lge by 2050. Only in the latter case are electrofuels potentially less costly than using petroleum fuels offset with DAC with sequestration. Achieving low-end electrofuel costs is contingent on substantial reductions in the capital cost of DAC, electrolyzers, and renewable electricity generation. However, the system also requires sufficient operational flexibility to efficiently power this capital-intensive equipment on variable electricity. Such forms of flexibility include various types of storage, supplementary natural gas and grid electricity interconnections (penalized with a steep carbon price), curtailment, and the ability to modestly adjust fuel synthesis and DAC operating levels over time scales of several hours to days.","author":[{"dropping-particle":"","family":"Sherwin","given":"Evan D.","non-dropping-particle":"","parse-names":false,"suffix":""}],"container-title":"Environmental Science and Technology","id":"ITEM-1","issue":"11","issued":{"date-parts":[["2021","6","1"]]},"page":"7583-7594","publisher":"American Chemical Society","title":"Electrofuel Synthesis from Variable Renewable Electricity: An Optimization-Based Techno-Economic Analysis","type":"article-journal","volume":"55"},"uris":["http://www.mendeley.com/documents/?uuid=baf0afcc-156d-329b-9379-7074be1e2f57"]}],"mendeley":{"formattedCitation":"[3]","plainTextFormattedCitation":"[3]","previouslyFormattedCitation":"[3]"},"properties":{"noteIndex":0},"schema":"https://github.com/citation-style-language/schema/raw/master/csl-citation.json"}</w:instrText>
            </w:r>
            <w:r w:rsidR="007B6131">
              <w:fldChar w:fldCharType="separate"/>
            </w:r>
            <w:r w:rsidR="007B6131" w:rsidRPr="007B6131">
              <w:rPr>
                <w:noProof/>
              </w:rPr>
              <w:t>[3]</w:t>
            </w:r>
            <w:r w:rsidR="007B6131">
              <w:fldChar w:fldCharType="end"/>
            </w:r>
          </w:p>
        </w:tc>
      </w:tr>
      <w:tr w:rsidR="00B13BBC" w:rsidRPr="00910E8B" w14:paraId="63B4ABB7" w14:textId="77777777" w:rsidTr="00DE33BB">
        <w:trPr>
          <w:trHeight w:val="297"/>
        </w:trPr>
        <w:tc>
          <w:tcPr>
            <w:tcW w:w="3505" w:type="dxa"/>
            <w:noWrap/>
            <w:hideMark/>
          </w:tcPr>
          <w:p w14:paraId="189845AF" w14:textId="0A7A2610" w:rsidR="00B13BBC" w:rsidRPr="00910E8B" w:rsidRDefault="00B13BBC" w:rsidP="00B13BBC">
            <w:r w:rsidRPr="007809BF">
              <w:t>GWP Timeframe</w:t>
            </w:r>
          </w:p>
        </w:tc>
        <w:tc>
          <w:tcPr>
            <w:tcW w:w="2880" w:type="dxa"/>
            <w:noWrap/>
            <w:hideMark/>
          </w:tcPr>
          <w:p w14:paraId="24B60A91" w14:textId="0B12FC4F" w:rsidR="00B13BBC" w:rsidRPr="00910E8B" w:rsidRDefault="00B13BBC" w:rsidP="00B13BBC">
            <w:r w:rsidRPr="004B2888">
              <w:t>100-year</w:t>
            </w:r>
            <w:r w:rsidR="0083197C" w:rsidRPr="00DE33BB">
              <w:rPr>
                <w:sz w:val="24"/>
                <w:szCs w:val="24"/>
              </w:rPr>
              <w:t xml:space="preserve"> </w:t>
            </w:r>
            <w:r w:rsidR="0083197C" w:rsidRPr="00DE33BB">
              <w:rPr>
                <w:rFonts w:cstheme="minorHAnsi"/>
              </w:rPr>
              <w:fldChar w:fldCharType="begin" w:fldLock="1"/>
            </w:r>
            <w:r w:rsidR="0083197C" w:rsidRPr="00DE33BB">
              <w:rPr>
                <w:rFonts w:cstheme="minorHAnsi"/>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sidR="0083197C" w:rsidRPr="00DE33BB">
              <w:rPr>
                <w:rFonts w:cstheme="minorHAnsi"/>
              </w:rPr>
              <w:fldChar w:fldCharType="separate"/>
            </w:r>
            <w:r w:rsidR="0083197C" w:rsidRPr="00DE33BB">
              <w:rPr>
                <w:rFonts w:cstheme="minorHAnsi"/>
                <w:noProof/>
              </w:rPr>
              <w:t>[27]</w:t>
            </w:r>
            <w:r w:rsidR="0083197C" w:rsidRPr="00DE33BB">
              <w:rPr>
                <w:rFonts w:cstheme="minorHAnsi"/>
              </w:rPr>
              <w:fldChar w:fldCharType="end"/>
            </w:r>
          </w:p>
        </w:tc>
        <w:tc>
          <w:tcPr>
            <w:tcW w:w="3031" w:type="dxa"/>
            <w:noWrap/>
            <w:hideMark/>
          </w:tcPr>
          <w:p w14:paraId="41EAB1D2" w14:textId="72661F47" w:rsidR="00B13BBC" w:rsidRPr="00910E8B" w:rsidRDefault="00B13BBC" w:rsidP="00B13BBC">
            <w:r w:rsidRPr="00F0036C">
              <w:t>20-year</w:t>
            </w:r>
            <w:r w:rsidR="0083197C" w:rsidRPr="00DE33BB">
              <w:rPr>
                <w:sz w:val="24"/>
                <w:szCs w:val="24"/>
              </w:rPr>
              <w:t xml:space="preserve"> </w:t>
            </w:r>
            <w:r w:rsidR="0083197C" w:rsidRPr="00DE33BB">
              <w:rPr>
                <w:rFonts w:cstheme="minorHAnsi"/>
              </w:rPr>
              <w:fldChar w:fldCharType="begin" w:fldLock="1"/>
            </w:r>
            <w:r w:rsidR="0083197C" w:rsidRPr="00DE33BB">
              <w:rPr>
                <w:rFonts w:cstheme="minorHAnsi"/>
              </w:rPr>
              <w:instrText>ADDIN CSL_CITATION {"citationItems":[{"id":"ITEM-1","itemData":{"URL":"https://www.epa.gov/ghgemissions/understanding-global-warming-potentials","accessed":{"date-parts":[["2022","10","6"]]},"author":[{"dropping-particle":"","family":"U.S. Environmental Protection Agency","given":"","non-dropping-particle":"","parse-names":false,"suffix":""}],"id":"ITEM-1","issued":{"date-parts":[["2022"]]},"title":"Understanding Global Warming Potentials","type":"webpage"},"uris":["http://www.mendeley.com/documents/?uuid=cf807182-7c60-3c8b-8865-678748d7c347"]}],"mendeley":{"formattedCitation":"[27]","plainTextFormattedCitation":"[27]","previouslyFormattedCitation":"[27]"},"properties":{"noteIndex":0},"schema":"https://github.com/citation-style-language/schema/raw/master/csl-citation.json"}</w:instrText>
            </w:r>
            <w:r w:rsidR="0083197C" w:rsidRPr="00DE33BB">
              <w:rPr>
                <w:rFonts w:cstheme="minorHAnsi"/>
              </w:rPr>
              <w:fldChar w:fldCharType="separate"/>
            </w:r>
            <w:r w:rsidR="0083197C" w:rsidRPr="00DE33BB">
              <w:rPr>
                <w:rFonts w:cstheme="minorHAnsi"/>
                <w:noProof/>
              </w:rPr>
              <w:t>[27]</w:t>
            </w:r>
            <w:r w:rsidR="0083197C" w:rsidRPr="00DE33BB">
              <w:rPr>
                <w:rFonts w:cstheme="minorHAnsi"/>
              </w:rPr>
              <w:fldChar w:fldCharType="end"/>
            </w:r>
          </w:p>
        </w:tc>
      </w:tr>
      <w:tr w:rsidR="00B13BBC" w:rsidRPr="00910E8B" w14:paraId="5CF96AD6" w14:textId="77777777" w:rsidTr="00DE33BB">
        <w:trPr>
          <w:trHeight w:val="297"/>
        </w:trPr>
        <w:tc>
          <w:tcPr>
            <w:tcW w:w="3505" w:type="dxa"/>
            <w:noWrap/>
            <w:hideMark/>
          </w:tcPr>
          <w:p w14:paraId="252C70EF" w14:textId="52CACE4E" w:rsidR="00B13BBC" w:rsidRPr="00910E8B" w:rsidRDefault="00B13BBC" w:rsidP="00B13BBC">
            <w:r w:rsidRPr="007809BF">
              <w:t>Facility Size</w:t>
            </w:r>
          </w:p>
        </w:tc>
        <w:tc>
          <w:tcPr>
            <w:tcW w:w="2880" w:type="dxa"/>
            <w:noWrap/>
            <w:hideMark/>
          </w:tcPr>
          <w:p w14:paraId="34F5586B" w14:textId="495970F5" w:rsidR="00B13BBC" w:rsidRPr="00910E8B" w:rsidRDefault="00B13BBC" w:rsidP="00B13BBC">
            <w:r w:rsidRPr="004B2888">
              <w:t>500 ton/day</w:t>
            </w:r>
          </w:p>
        </w:tc>
        <w:tc>
          <w:tcPr>
            <w:tcW w:w="3031" w:type="dxa"/>
            <w:noWrap/>
            <w:hideMark/>
          </w:tcPr>
          <w:p w14:paraId="18FDD5A2" w14:textId="074F530E" w:rsidR="00B13BBC" w:rsidRPr="00910E8B" w:rsidRDefault="00B13BBC" w:rsidP="00B13BBC">
            <w:r w:rsidRPr="00F0036C">
              <w:t>25 ton/day</w:t>
            </w:r>
          </w:p>
        </w:tc>
      </w:tr>
      <w:tr w:rsidR="00B13BBC" w:rsidRPr="00910E8B" w14:paraId="010F4B68" w14:textId="77777777" w:rsidTr="00DE33BB">
        <w:trPr>
          <w:trHeight w:val="297"/>
        </w:trPr>
        <w:tc>
          <w:tcPr>
            <w:tcW w:w="3505" w:type="dxa"/>
            <w:noWrap/>
            <w:hideMark/>
          </w:tcPr>
          <w:p w14:paraId="67847C6A" w14:textId="0931F0B8" w:rsidR="00B13BBC" w:rsidRPr="00910E8B" w:rsidRDefault="00B13BBC" w:rsidP="00B13BBC">
            <w:r w:rsidRPr="007809BF">
              <w:t>Natural Gas Price</w:t>
            </w:r>
          </w:p>
        </w:tc>
        <w:tc>
          <w:tcPr>
            <w:tcW w:w="2880" w:type="dxa"/>
            <w:noWrap/>
            <w:hideMark/>
          </w:tcPr>
          <w:p w14:paraId="7BD6E431" w14:textId="77777777" w:rsidR="00843507" w:rsidRDefault="00B13BBC" w:rsidP="00B13BBC">
            <w:r w:rsidRPr="004B2888">
              <w:t>$2.84/GJ ($3/MMBTU)</w:t>
            </w:r>
            <w:r w:rsidR="0081320A">
              <w:t xml:space="preserve"> </w:t>
            </w:r>
          </w:p>
          <w:p w14:paraId="60A5E531" w14:textId="5BEC71E6" w:rsidR="00B13BBC" w:rsidRPr="00910E8B" w:rsidRDefault="00B15882" w:rsidP="00B13BBC">
            <w:r>
              <w:fldChar w:fldCharType="begin" w:fldLock="1"/>
            </w:r>
            <w:r w:rsidR="00843507">
              <w:instrText>ADDIN CSL_CITATION {"citationItems":[{"id":"ITEM-1","itemData":{"URL":"https://www.eia.gov/outlooks/aeo/","accessed":{"date-parts":[["2023","5","9"]]},"author":[{"dropping-particle":"","family":"U.S. Energy Information Administration","given":"","non-dropping-particle":"","parse-names":false,"suffix":""}],"id":"ITEM-1","issued":{"date-parts":[["2023"]]},"title":"Annual Energy Outlook 2023","type":"webpage"},"uris":["http://www.mendeley.com/documents/?uuid=d0cf948c-a47a-35a9-951e-3c2e60aa178f"]}],"mendeley":{"formattedCitation":"[22]","plainTextFormattedCitation":"[22]","previouslyFormattedCitation":"[22]"},"properties":{"noteIndex":0},"schema":"https://github.com/citation-style-language/schema/raw/master/csl-citation.json"}</w:instrText>
            </w:r>
            <w:r>
              <w:fldChar w:fldCharType="separate"/>
            </w:r>
            <w:r w:rsidRPr="00B15882">
              <w:rPr>
                <w:noProof/>
              </w:rPr>
              <w:t>[22]</w:t>
            </w:r>
            <w:r>
              <w:fldChar w:fldCharType="end"/>
            </w:r>
          </w:p>
        </w:tc>
        <w:tc>
          <w:tcPr>
            <w:tcW w:w="3031" w:type="dxa"/>
            <w:noWrap/>
            <w:hideMark/>
          </w:tcPr>
          <w:p w14:paraId="586DB374" w14:textId="77777777" w:rsidR="00843507" w:rsidRDefault="00B13BBC" w:rsidP="00B13BBC">
            <w:r w:rsidRPr="00F0036C">
              <w:t>$14.22/GJ ($15/MMBTU)</w:t>
            </w:r>
          </w:p>
          <w:p w14:paraId="2C34CFA9" w14:textId="18DA6118" w:rsidR="00B13BBC" w:rsidRPr="00910E8B" w:rsidRDefault="00843507" w:rsidP="00B13BBC">
            <w:r>
              <w:fldChar w:fldCharType="begin" w:fldLock="1"/>
            </w:r>
            <w:r w:rsidR="000E31CB">
              <w:instrText>ADDIN CSL_CITATION {"citationItems":[{"id":"ITEM-1","itemData":{"URL":"https://www.eia.gov/outlooks/aeo/","accessed":{"date-parts":[["2023","5","9"]]},"author":[{"dropping-particle":"","family":"U.S. Energy Information Administration","given":"","non-dropping-particle":"","parse-names":false,"suffix":""}],"id":"ITEM-1","issued":{"date-parts":[["2023"]]},"title":"Annual Energy Outlook 2023","type":"webpage"},"uris":["http://www.mendeley.com/documents/?uuid=d0cf948c-a47a-35a9-951e-3c2e60aa178f"]},{"id":"ITEM-2","itemData":{"URL":"https://www.iea.org/data-and-statistics/charts/natural-gas-prices-in-europe-asia-and-the-united-states-jan-2020-february-2022","author":[{"dropping-particle":"","family":"International Energy Agency","given":"","non-dropping-particle":"","parse-names":false,"suffix":""}],"id":"ITEM-2","issued":{"date-parts":[["2022"]]},"title":"Natural gas prices in Europe, Asia and the United States, Jan 2020-February 2022","type":"webpage"},"uris":["http://www.mendeley.com/documents/?uuid=d41f65c9-4ed7-41ec-95cb-8926e5c57c32"]}],"mendeley":{"formattedCitation":"[22], [29]","plainTextFormattedCitation":"[22], [29]","previouslyFormattedCitation":"[22], [29]"},"properties":{"noteIndex":0},"schema":"https://github.com/citation-style-language/schema/raw/master/csl-citation.json"}</w:instrText>
            </w:r>
            <w:r>
              <w:fldChar w:fldCharType="separate"/>
            </w:r>
            <w:r w:rsidRPr="00843507">
              <w:rPr>
                <w:noProof/>
              </w:rPr>
              <w:t>[22], [29]</w:t>
            </w:r>
            <w:r>
              <w:fldChar w:fldCharType="end"/>
            </w:r>
          </w:p>
        </w:tc>
      </w:tr>
      <w:tr w:rsidR="00B13BBC" w:rsidRPr="00910E8B" w14:paraId="1114BDFC" w14:textId="77777777" w:rsidTr="00DE33BB">
        <w:trPr>
          <w:trHeight w:val="297"/>
        </w:trPr>
        <w:tc>
          <w:tcPr>
            <w:tcW w:w="3505" w:type="dxa"/>
            <w:noWrap/>
            <w:hideMark/>
          </w:tcPr>
          <w:p w14:paraId="42CC936C" w14:textId="0CCB95B6" w:rsidR="00B13BBC" w:rsidRPr="00910E8B" w:rsidRDefault="00B13BBC" w:rsidP="00B13BBC">
            <w:r w:rsidRPr="007809BF">
              <w:t>Natural Gas Leakage Rate (GWP20)</w:t>
            </w:r>
          </w:p>
        </w:tc>
        <w:tc>
          <w:tcPr>
            <w:tcW w:w="2880" w:type="dxa"/>
            <w:noWrap/>
            <w:hideMark/>
          </w:tcPr>
          <w:p w14:paraId="3DCA10CF" w14:textId="793B1F3C" w:rsidR="00677670" w:rsidRDefault="00B13BBC" w:rsidP="00B13BBC">
            <w:r w:rsidRPr="004B2888">
              <w:t>0%</w:t>
            </w:r>
          </w:p>
          <w:p w14:paraId="3D406A61" w14:textId="06F86637" w:rsidR="00AD433E" w:rsidRPr="00AD433E" w:rsidRDefault="00AD433E" w:rsidP="00B13BBC">
            <w:r>
              <w:t>(CH</w:t>
            </w:r>
            <w:r>
              <w:rPr>
                <w:vertAlign w:val="subscript"/>
              </w:rPr>
              <w:t>4</w:t>
            </w:r>
            <w:r>
              <w:t xml:space="preserve"> releases are </w:t>
            </w:r>
            <w:r w:rsidR="000E31CB">
              <w:t>mitigated)</w:t>
            </w:r>
          </w:p>
        </w:tc>
        <w:tc>
          <w:tcPr>
            <w:tcW w:w="3031" w:type="dxa"/>
            <w:noWrap/>
            <w:hideMark/>
          </w:tcPr>
          <w:p w14:paraId="4227EF51" w14:textId="6C2A42DF" w:rsidR="00B13BBC" w:rsidRPr="00910E8B" w:rsidRDefault="00B13BBC" w:rsidP="00B13BBC">
            <w:r w:rsidRPr="00F0036C">
              <w:t>4%</w:t>
            </w:r>
            <w:r w:rsidR="000E31CB">
              <w:t xml:space="preserve"> </w:t>
            </w:r>
            <w:r w:rsidR="000E31CB">
              <w:fldChar w:fldCharType="begin" w:fldLock="1"/>
            </w:r>
            <w:r w:rsidR="003659C9">
              <w:instrText>ADDIN CSL_CITATION {"citationItems":[{"id":"ITEM-1","itemData":{"DOI":"10.1038/s41467-021-25017-4","ISSN":"2041-1723","PMID":"34354066","abstract":"Methane (CH4) emissions from oil and natural gas (O&amp;amp;NG) systems are an important contributor to greenhouse gas emissions. In the United States, recent synthesis studies of field measurements of CH4 emissions at different spatial scales are ~1.5–2× greater compared to official greenhouse gas inventory (GHGI) estimates, with the production-segment as the dominant contributor to this divergence. Based on an updated synthesis of measurements from component-level field studies, we develop a new inventory-based model for CH4 emissions, for the production-segment only, that agrees within error with recent syntheses of site-level field studies and allows for isolation of equipment-level contributions. We find that unintentional emissions from liquid storage tanks and other equipment leaks are the largest contributors to divergence with the GHGI. If our proposed method were adopted in the United States and other jurisdictions, inventory estimates could better guide CH4 mitigation policy priorities. Methane emissions from oil and gas systems are underestimated in official inventories. Here the authors synthesize thousands of field measurements and develop an inventory-based model for a better understanding of why this underestimation exists and how it can be fixed.","author":[{"dropping-particle":"","family":"Rutherford","given":"Jeffrey S.","non-dropping-particle":"","parse-names":false,"suffix":""},{"dropping-particle":"","family":"Sherwin","given":"Evan D.","non-dropping-particle":"","parse-names":false,"suffix":""},{"dropping-particle":"","family":"Ravikumar","given":"Arvind P.","non-dropping-particle":"","parse-names":false,"suffix":""},{"dropping-particle":"","family":"Heath","given":"Garvin A.","non-dropping-particle":"","parse-names":false,"suffix":""},{"dropping-particle":"","family":"Englander","given":"Jacob","non-dropping-particle":"","parse-names":false,"suffix":""},{"dropping-particle":"","family":"Cooley","given":"Daniel","non-dropping-particle":"","parse-names":false,"suffix":""},{"dropping-particle":"","family":"Lyon","given":"David","non-dropping-particle":"","parse-names":false,"suffix":""},{"dropping-particle":"","family":"Omara","given":"Mark","non-dropping-particle":"","parse-names":false,"suffix":""},{"dropping-particle":"","family":"Langfitt","given":"Quinn","non-dropping-particle":"","parse-names":false,"suffix":""},{"dropping-particle":"","family":"Brandt","given":"Adam R.","non-dropping-particle":"","parse-names":false,"suffix":""}],"container-title":"Nature Communications","id":"ITEM-1","issued":{"date-parts":[["2021","8","5"]]},"publisher":"Nature Publishing Group","title":"Closing the methane gap in US oil and natural gas production emissions inventories","type":"article-journal"},"uris":["http://www.mendeley.com/documents/?uuid=9142432a-9263-321c-a254-3050ec88a8f3"]},{"id":"ITEM-2","itemData":{"DOI":"10.1021/acs.est.1c06458","ISSN":"15205851","PMID":"35317555","abstract":"Limiting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emissions.","author":[{"dropping-particle":"","family":"Chen","given":"Yuanlei","non-dropping-particle":"","parse-names":false,"suffix":""},{"dropping-particle":"","family":"Sherwin","given":"Evan D.","non-dropping-particle":"","parse-names":false,"suffix":""},{"dropping-particle":"","family":"Berman","given":"Elena S.F.","non-dropping-particle":"","parse-names":false,"suffix":""},{"dropping-particle":"","family":"Jones","given":"Brian B.","non-dropping-particle":"","parse-names":false,"suffix":""},{"dropping-particle":"","family":"Gordon","given":"Matthew P.","non-dropping-particle":"","parse-names":false,"suffix":""},{"dropping-particle":"","family":"Wetherley","given":"Erin B.","non-dropping-particle":"","parse-names":false,"suffix":""},{"dropping-particle":"","family":"Kort","given":"Eric A.","non-dropping-particle":"","parse-names":false,"suffix":""},{"dropping-particle":"","family":"Brandt","given":"Adam R.","non-dropping-particle":"","parse-names":false,"suffix":""}],"container-title":"Environmental Science and Technology","id":"ITEM-2","issue":"7","issued":{"date-parts":[["2022"]]},"page":"4317-4323","title":"Quantifying Regional Methane Emissions in the New Mexico Permian Basin with a Comprehensive Aerial Survey","type":"article-journal","volume":"56"},"uris":["http://www.mendeley.com/documents/?uuid=270bcf78-4c2a-427b-a286-3ef161e6d97a"]}],"mendeley":{"formattedCitation":"[30], [31]","plainTextFormattedCitation":"[30], [31]","previouslyFormattedCitation":"[30], [31]"},"properties":{"noteIndex":0},"schema":"https://github.com/citation-style-language/schema/raw/master/csl-citation.json"}</w:instrText>
            </w:r>
            <w:r w:rsidR="000E31CB">
              <w:fldChar w:fldCharType="separate"/>
            </w:r>
            <w:r w:rsidR="000E31CB" w:rsidRPr="000E31CB">
              <w:rPr>
                <w:noProof/>
              </w:rPr>
              <w:t>[30], [31]</w:t>
            </w:r>
            <w:r w:rsidR="000E31CB">
              <w:fldChar w:fldCharType="end"/>
            </w:r>
          </w:p>
        </w:tc>
      </w:tr>
      <w:tr w:rsidR="00B13BBC" w:rsidRPr="00910E8B" w14:paraId="4752EEC9" w14:textId="77777777" w:rsidTr="00DE33BB">
        <w:trPr>
          <w:trHeight w:val="297"/>
        </w:trPr>
        <w:tc>
          <w:tcPr>
            <w:tcW w:w="3505" w:type="dxa"/>
            <w:noWrap/>
            <w:hideMark/>
          </w:tcPr>
          <w:p w14:paraId="63C931EE" w14:textId="5B3F358A" w:rsidR="00B13BBC" w:rsidRPr="00910E8B" w:rsidRDefault="00B13BBC" w:rsidP="00B13BBC">
            <w:r w:rsidRPr="007809BF">
              <w:t>CO</w:t>
            </w:r>
            <w:r>
              <w:rPr>
                <w:vertAlign w:val="subscript"/>
              </w:rPr>
              <w:t>2</w:t>
            </w:r>
            <w:r w:rsidRPr="007809BF">
              <w:t xml:space="preserve"> </w:t>
            </w:r>
            <w:r w:rsidR="00BA1E41">
              <w:t>Removal</w:t>
            </w:r>
            <w:r w:rsidRPr="007809BF">
              <w:t xml:space="preserve"> Cost</w:t>
            </w:r>
          </w:p>
        </w:tc>
        <w:tc>
          <w:tcPr>
            <w:tcW w:w="2880" w:type="dxa"/>
            <w:noWrap/>
            <w:hideMark/>
          </w:tcPr>
          <w:p w14:paraId="388D58F2" w14:textId="4B7EFADE" w:rsidR="00B13BBC" w:rsidRPr="00910E8B" w:rsidRDefault="00B13BBC" w:rsidP="00B13BBC">
            <w:r w:rsidRPr="004B2888">
              <w:t>$100/ton CO</w:t>
            </w:r>
            <w:r w:rsidR="007722C1">
              <w:rPr>
                <w:vertAlign w:val="subscript"/>
              </w:rPr>
              <w:t>2</w:t>
            </w:r>
          </w:p>
        </w:tc>
        <w:tc>
          <w:tcPr>
            <w:tcW w:w="3031" w:type="dxa"/>
            <w:noWrap/>
            <w:hideMark/>
          </w:tcPr>
          <w:p w14:paraId="2B506C2E" w14:textId="6064A863" w:rsidR="00B13BBC" w:rsidRPr="00910E8B" w:rsidRDefault="00B13BBC" w:rsidP="00B13BBC">
            <w:r w:rsidRPr="00F0036C">
              <w:t>$600/ton CO</w:t>
            </w:r>
            <w:r w:rsidR="007722C1">
              <w:rPr>
                <w:vertAlign w:val="subscript"/>
              </w:rPr>
              <w:t>2</w:t>
            </w:r>
          </w:p>
        </w:tc>
      </w:tr>
    </w:tbl>
    <w:p w14:paraId="5C178300" w14:textId="77777777" w:rsidR="00591BF4" w:rsidRDefault="00591BF4" w:rsidP="00587A07">
      <w:pPr>
        <w:pStyle w:val="Caption"/>
        <w:keepNext/>
        <w:spacing w:after="0"/>
      </w:pPr>
      <w:bookmarkStart w:id="452" w:name="_Toc118724321"/>
    </w:p>
    <w:p w14:paraId="15B7608E" w14:textId="4CEAD0B3" w:rsidR="00587A07" w:rsidRDefault="00587A07" w:rsidP="00587A07">
      <w:pPr>
        <w:pStyle w:val="Caption"/>
        <w:keepNext/>
        <w:spacing w:after="0"/>
      </w:pPr>
      <w:bookmarkStart w:id="453" w:name="_Toc145167270"/>
      <w:r>
        <w:t>Table S.</w:t>
      </w:r>
      <w:fldSimple w:instr=" SEQ Table \* ARABIC ">
        <w:r w:rsidR="00DE33BB">
          <w:rPr>
            <w:noProof/>
          </w:rPr>
          <w:t>8</w:t>
        </w:r>
      </w:fldSimple>
      <w:r>
        <w:t>:</w:t>
      </w:r>
      <w:r w:rsidRPr="00587A07">
        <w:t xml:space="preserve"> </w:t>
      </w:r>
      <w:r>
        <w:t>Hourly</w:t>
      </w:r>
      <w:r w:rsidRPr="00B347A6">
        <w:t xml:space="preserve"> </w:t>
      </w:r>
      <w:r>
        <w:t>reliable (ATR with process CO</w:t>
      </w:r>
      <w:r>
        <w:rPr>
          <w:vertAlign w:val="subscript"/>
        </w:rPr>
        <w:t>2</w:t>
      </w:r>
      <w:r>
        <w:t xml:space="preserve"> capture) LCOH sensitivity analysis</w:t>
      </w:r>
      <w:r w:rsidRPr="00BD03F4">
        <w:t xml:space="preserve"> </w:t>
      </w:r>
      <w:r>
        <w:t>with next decade technology</w:t>
      </w:r>
      <w:bookmarkEnd w:id="452"/>
      <w:bookmarkEnd w:id="453"/>
    </w:p>
    <w:tbl>
      <w:tblPr>
        <w:tblStyle w:val="TableGrid"/>
        <w:tblW w:w="9416" w:type="dxa"/>
        <w:tblLook w:val="04A0" w:firstRow="1" w:lastRow="0" w:firstColumn="1" w:lastColumn="0" w:noHBand="0" w:noVBand="1"/>
      </w:tblPr>
      <w:tblGrid>
        <w:gridCol w:w="2696"/>
        <w:gridCol w:w="1120"/>
        <w:gridCol w:w="1120"/>
        <w:gridCol w:w="1120"/>
        <w:gridCol w:w="1120"/>
        <w:gridCol w:w="1120"/>
        <w:gridCol w:w="1120"/>
      </w:tblGrid>
      <w:tr w:rsidR="00842FA5" w:rsidRPr="00177086" w14:paraId="05C25CB9" w14:textId="77777777" w:rsidTr="00842FA5">
        <w:trPr>
          <w:trHeight w:val="290"/>
        </w:trPr>
        <w:tc>
          <w:tcPr>
            <w:tcW w:w="2678" w:type="dxa"/>
            <w:vMerge w:val="restart"/>
            <w:noWrap/>
            <w:hideMark/>
          </w:tcPr>
          <w:p w14:paraId="0D17342F" w14:textId="77777777" w:rsidR="00842FA5" w:rsidRPr="00177086" w:rsidRDefault="00842FA5" w:rsidP="00542BD6">
            <w:pPr>
              <w:rPr>
                <w:rFonts w:cs="Times New Roman"/>
              </w:rPr>
            </w:pPr>
            <w:r w:rsidRPr="00177086">
              <w:rPr>
                <w:rFonts w:cs="Times New Roman"/>
              </w:rPr>
              <w:t>Parameter</w:t>
            </w:r>
          </w:p>
        </w:tc>
        <w:tc>
          <w:tcPr>
            <w:tcW w:w="3336" w:type="dxa"/>
            <w:gridSpan w:val="3"/>
            <w:noWrap/>
            <w:hideMark/>
          </w:tcPr>
          <w:p w14:paraId="4E399A3B" w14:textId="77777777" w:rsidR="00842FA5" w:rsidRPr="00177086" w:rsidRDefault="00842FA5" w:rsidP="00542BD6">
            <w:pPr>
              <w:rPr>
                <w:rFonts w:cs="Times New Roman"/>
              </w:rPr>
            </w:pPr>
            <w:r w:rsidRPr="00177086">
              <w:rPr>
                <w:rFonts w:cs="Times New Roman"/>
              </w:rPr>
              <w:t>Lower LCOH</w:t>
            </w:r>
          </w:p>
        </w:tc>
        <w:tc>
          <w:tcPr>
            <w:tcW w:w="3336" w:type="dxa"/>
            <w:gridSpan w:val="3"/>
            <w:noWrap/>
            <w:hideMark/>
          </w:tcPr>
          <w:p w14:paraId="12DEBB41" w14:textId="77777777" w:rsidR="00842FA5" w:rsidRPr="00177086" w:rsidRDefault="00842FA5" w:rsidP="00542BD6">
            <w:pPr>
              <w:rPr>
                <w:rFonts w:cs="Times New Roman"/>
              </w:rPr>
            </w:pPr>
            <w:r w:rsidRPr="00177086">
              <w:rPr>
                <w:rFonts w:cs="Times New Roman"/>
              </w:rPr>
              <w:t>Higher LCOH</w:t>
            </w:r>
          </w:p>
        </w:tc>
      </w:tr>
      <w:tr w:rsidR="00842FA5" w:rsidRPr="00177086" w14:paraId="163E4445" w14:textId="77777777" w:rsidTr="00842FA5">
        <w:trPr>
          <w:trHeight w:val="290"/>
        </w:trPr>
        <w:tc>
          <w:tcPr>
            <w:tcW w:w="2678" w:type="dxa"/>
            <w:vMerge/>
            <w:noWrap/>
          </w:tcPr>
          <w:p w14:paraId="0C6BC9DA" w14:textId="77777777" w:rsidR="00842FA5" w:rsidRPr="00ED6719" w:rsidRDefault="00842FA5" w:rsidP="00542BD6"/>
        </w:tc>
        <w:tc>
          <w:tcPr>
            <w:tcW w:w="1112" w:type="dxa"/>
            <w:noWrap/>
          </w:tcPr>
          <w:p w14:paraId="1E2B5CDB" w14:textId="77777777" w:rsidR="00842FA5" w:rsidRPr="00706780" w:rsidRDefault="00842FA5" w:rsidP="00542BD6">
            <w:r>
              <w:t>CA</w:t>
            </w:r>
          </w:p>
        </w:tc>
        <w:tc>
          <w:tcPr>
            <w:tcW w:w="1112" w:type="dxa"/>
          </w:tcPr>
          <w:p w14:paraId="0095FAEE" w14:textId="77777777" w:rsidR="00842FA5" w:rsidRPr="00706780" w:rsidRDefault="00842FA5" w:rsidP="00542BD6">
            <w:r>
              <w:t>NY</w:t>
            </w:r>
          </w:p>
        </w:tc>
        <w:tc>
          <w:tcPr>
            <w:tcW w:w="1112" w:type="dxa"/>
          </w:tcPr>
          <w:p w14:paraId="14C826E0" w14:textId="77777777" w:rsidR="00842FA5" w:rsidRPr="00706780" w:rsidRDefault="00842FA5" w:rsidP="00542BD6">
            <w:r>
              <w:t>TX</w:t>
            </w:r>
          </w:p>
        </w:tc>
        <w:tc>
          <w:tcPr>
            <w:tcW w:w="1112" w:type="dxa"/>
            <w:noWrap/>
          </w:tcPr>
          <w:p w14:paraId="5D880B82" w14:textId="77777777" w:rsidR="00842FA5" w:rsidRPr="00EE5290" w:rsidRDefault="00842FA5" w:rsidP="00542BD6">
            <w:r>
              <w:t>CA</w:t>
            </w:r>
          </w:p>
        </w:tc>
        <w:tc>
          <w:tcPr>
            <w:tcW w:w="1112" w:type="dxa"/>
          </w:tcPr>
          <w:p w14:paraId="472E5F0B" w14:textId="77777777" w:rsidR="00842FA5" w:rsidRPr="00EE5290" w:rsidRDefault="00842FA5" w:rsidP="00542BD6">
            <w:r>
              <w:t>NY</w:t>
            </w:r>
          </w:p>
        </w:tc>
        <w:tc>
          <w:tcPr>
            <w:tcW w:w="1112" w:type="dxa"/>
          </w:tcPr>
          <w:p w14:paraId="5900FEDD" w14:textId="77777777" w:rsidR="00842FA5" w:rsidRPr="00EE5290" w:rsidRDefault="00842FA5" w:rsidP="00542BD6">
            <w:r>
              <w:t>TX</w:t>
            </w:r>
          </w:p>
        </w:tc>
      </w:tr>
      <w:tr w:rsidR="004F7150" w:rsidRPr="00177086" w14:paraId="7EE2B4E0" w14:textId="77777777" w:rsidTr="00842FA5">
        <w:trPr>
          <w:trHeight w:val="290"/>
        </w:trPr>
        <w:tc>
          <w:tcPr>
            <w:tcW w:w="2678" w:type="dxa"/>
            <w:noWrap/>
            <w:hideMark/>
          </w:tcPr>
          <w:p w14:paraId="6DCDD8B1" w14:textId="3A37E88B" w:rsidR="004F7150" w:rsidRPr="00177086" w:rsidRDefault="004F7150" w:rsidP="004F7150">
            <w:pPr>
              <w:rPr>
                <w:rFonts w:cs="Times New Roman"/>
              </w:rPr>
            </w:pPr>
            <w:r w:rsidRPr="00E84EDE">
              <w:t>CO</w:t>
            </w:r>
            <w:r>
              <w:rPr>
                <w:vertAlign w:val="subscript"/>
              </w:rPr>
              <w:t>2</w:t>
            </w:r>
            <w:r w:rsidRPr="00E84EDE">
              <w:t xml:space="preserve"> Transport and Storage Cost</w:t>
            </w:r>
          </w:p>
        </w:tc>
        <w:tc>
          <w:tcPr>
            <w:tcW w:w="1112" w:type="dxa"/>
            <w:noWrap/>
          </w:tcPr>
          <w:p w14:paraId="0CFEDF09" w14:textId="7B5C811E" w:rsidR="004F7150" w:rsidRPr="00177086" w:rsidRDefault="004F7150" w:rsidP="004F7150">
            <w:pPr>
              <w:rPr>
                <w:rFonts w:cs="Times New Roman"/>
              </w:rPr>
            </w:pPr>
            <w:r w:rsidRPr="005856E8">
              <w:t>$3.28</w:t>
            </w:r>
          </w:p>
        </w:tc>
        <w:tc>
          <w:tcPr>
            <w:tcW w:w="1112" w:type="dxa"/>
          </w:tcPr>
          <w:p w14:paraId="28BF22EE" w14:textId="3EE91976" w:rsidR="004F7150" w:rsidRPr="00177086" w:rsidRDefault="004F7150" w:rsidP="004F7150">
            <w:pPr>
              <w:rPr>
                <w:rFonts w:cs="Times New Roman"/>
              </w:rPr>
            </w:pPr>
            <w:r w:rsidRPr="00EE4489">
              <w:t>$2.97</w:t>
            </w:r>
          </w:p>
        </w:tc>
        <w:tc>
          <w:tcPr>
            <w:tcW w:w="1112" w:type="dxa"/>
          </w:tcPr>
          <w:p w14:paraId="47ABC2F3" w14:textId="42634E44" w:rsidR="004F7150" w:rsidRPr="00177086" w:rsidRDefault="004F7150" w:rsidP="004F7150">
            <w:pPr>
              <w:rPr>
                <w:rFonts w:cs="Times New Roman"/>
              </w:rPr>
            </w:pPr>
            <w:r w:rsidRPr="00F80357">
              <w:t>$2.78</w:t>
            </w:r>
          </w:p>
        </w:tc>
        <w:tc>
          <w:tcPr>
            <w:tcW w:w="1112" w:type="dxa"/>
            <w:noWrap/>
          </w:tcPr>
          <w:p w14:paraId="2362D0DA" w14:textId="1031E23A" w:rsidR="004F7150" w:rsidRPr="00177086" w:rsidRDefault="004F7150" w:rsidP="004F7150">
            <w:pPr>
              <w:rPr>
                <w:rFonts w:cs="Times New Roman"/>
              </w:rPr>
            </w:pPr>
            <w:r w:rsidRPr="008C4946">
              <w:t>$3.37</w:t>
            </w:r>
          </w:p>
        </w:tc>
        <w:tc>
          <w:tcPr>
            <w:tcW w:w="1112" w:type="dxa"/>
          </w:tcPr>
          <w:p w14:paraId="20F2F63E" w14:textId="72A82C7E" w:rsidR="004F7150" w:rsidRPr="00177086" w:rsidRDefault="004F7150" w:rsidP="004F7150">
            <w:pPr>
              <w:rPr>
                <w:rFonts w:cs="Times New Roman"/>
              </w:rPr>
            </w:pPr>
            <w:r w:rsidRPr="002E744D">
              <w:t>$3.06</w:t>
            </w:r>
          </w:p>
        </w:tc>
        <w:tc>
          <w:tcPr>
            <w:tcW w:w="1112" w:type="dxa"/>
          </w:tcPr>
          <w:p w14:paraId="23DD6119" w14:textId="6ECCA45A" w:rsidR="004F7150" w:rsidRPr="00177086" w:rsidRDefault="004F7150" w:rsidP="004F7150">
            <w:pPr>
              <w:rPr>
                <w:rFonts w:cs="Times New Roman"/>
              </w:rPr>
            </w:pPr>
            <w:r w:rsidRPr="00182D62">
              <w:t>$2.86</w:t>
            </w:r>
          </w:p>
        </w:tc>
      </w:tr>
      <w:tr w:rsidR="004F7150" w:rsidRPr="00177086" w14:paraId="154B5129" w14:textId="77777777" w:rsidTr="00842FA5">
        <w:trPr>
          <w:trHeight w:val="290"/>
        </w:trPr>
        <w:tc>
          <w:tcPr>
            <w:tcW w:w="2678" w:type="dxa"/>
            <w:noWrap/>
            <w:hideMark/>
          </w:tcPr>
          <w:p w14:paraId="5A41E970" w14:textId="66BAB286" w:rsidR="004F7150" w:rsidRPr="00177086" w:rsidRDefault="004F7150" w:rsidP="004F7150">
            <w:pPr>
              <w:rPr>
                <w:rFonts w:cs="Times New Roman"/>
              </w:rPr>
            </w:pPr>
            <w:r w:rsidRPr="00E84EDE">
              <w:t>Economies of Scale Factor</w:t>
            </w:r>
          </w:p>
        </w:tc>
        <w:tc>
          <w:tcPr>
            <w:tcW w:w="1112" w:type="dxa"/>
            <w:noWrap/>
          </w:tcPr>
          <w:p w14:paraId="2DA55577" w14:textId="6E078FEB" w:rsidR="004F7150" w:rsidRPr="00177086" w:rsidRDefault="004F7150" w:rsidP="004F7150">
            <w:pPr>
              <w:rPr>
                <w:rFonts w:cs="Times New Roman"/>
              </w:rPr>
            </w:pPr>
            <w:r w:rsidRPr="005856E8">
              <w:t>$3.18</w:t>
            </w:r>
          </w:p>
        </w:tc>
        <w:tc>
          <w:tcPr>
            <w:tcW w:w="1112" w:type="dxa"/>
          </w:tcPr>
          <w:p w14:paraId="3ACC7FA9" w14:textId="1ECC92BE" w:rsidR="004F7150" w:rsidRPr="00177086" w:rsidRDefault="004F7150" w:rsidP="004F7150">
            <w:pPr>
              <w:rPr>
                <w:rFonts w:cs="Times New Roman"/>
              </w:rPr>
            </w:pPr>
            <w:r w:rsidRPr="00EE4489">
              <w:t>$2.88</w:t>
            </w:r>
          </w:p>
        </w:tc>
        <w:tc>
          <w:tcPr>
            <w:tcW w:w="1112" w:type="dxa"/>
          </w:tcPr>
          <w:p w14:paraId="524A5088" w14:textId="7F9BF0E6" w:rsidR="004F7150" w:rsidRPr="00177086" w:rsidRDefault="004F7150" w:rsidP="004F7150">
            <w:pPr>
              <w:rPr>
                <w:rFonts w:cs="Times New Roman"/>
              </w:rPr>
            </w:pPr>
            <w:r w:rsidRPr="00F80357">
              <w:t>$2.68</w:t>
            </w:r>
          </w:p>
        </w:tc>
        <w:tc>
          <w:tcPr>
            <w:tcW w:w="1112" w:type="dxa"/>
            <w:noWrap/>
          </w:tcPr>
          <w:p w14:paraId="08005EF5" w14:textId="499AFD52" w:rsidR="004F7150" w:rsidRPr="00177086" w:rsidRDefault="004F7150" w:rsidP="004F7150">
            <w:pPr>
              <w:rPr>
                <w:rFonts w:cs="Times New Roman"/>
              </w:rPr>
            </w:pPr>
            <w:r w:rsidRPr="008C4946">
              <w:t>$3.31</w:t>
            </w:r>
          </w:p>
        </w:tc>
        <w:tc>
          <w:tcPr>
            <w:tcW w:w="1112" w:type="dxa"/>
          </w:tcPr>
          <w:p w14:paraId="11477F8D" w14:textId="324C41CF" w:rsidR="004F7150" w:rsidRPr="00177086" w:rsidRDefault="004F7150" w:rsidP="004F7150">
            <w:pPr>
              <w:rPr>
                <w:rFonts w:cs="Times New Roman"/>
              </w:rPr>
            </w:pPr>
            <w:r w:rsidRPr="002E744D">
              <w:t>$3.00</w:t>
            </w:r>
          </w:p>
        </w:tc>
        <w:tc>
          <w:tcPr>
            <w:tcW w:w="1112" w:type="dxa"/>
          </w:tcPr>
          <w:p w14:paraId="7EF4ED94" w14:textId="4FA6F3F1" w:rsidR="004F7150" w:rsidRPr="00177086" w:rsidRDefault="004F7150" w:rsidP="004F7150">
            <w:pPr>
              <w:rPr>
                <w:rFonts w:cs="Times New Roman"/>
              </w:rPr>
            </w:pPr>
            <w:r w:rsidRPr="00182D62">
              <w:t>$2.80</w:t>
            </w:r>
          </w:p>
        </w:tc>
      </w:tr>
      <w:tr w:rsidR="004F7150" w:rsidRPr="00177086" w14:paraId="17F669DB" w14:textId="77777777" w:rsidTr="00842FA5">
        <w:trPr>
          <w:trHeight w:val="290"/>
        </w:trPr>
        <w:tc>
          <w:tcPr>
            <w:tcW w:w="2678" w:type="dxa"/>
            <w:noWrap/>
            <w:hideMark/>
          </w:tcPr>
          <w:p w14:paraId="05755842" w14:textId="2736E34C" w:rsidR="004F7150" w:rsidRPr="00177086" w:rsidRDefault="004F7150" w:rsidP="004F7150">
            <w:pPr>
              <w:rPr>
                <w:rFonts w:cs="Times New Roman"/>
              </w:rPr>
            </w:pPr>
            <w:r w:rsidRPr="00E84EDE">
              <w:t>Plant Life</w:t>
            </w:r>
          </w:p>
        </w:tc>
        <w:tc>
          <w:tcPr>
            <w:tcW w:w="1112" w:type="dxa"/>
            <w:noWrap/>
          </w:tcPr>
          <w:p w14:paraId="01C77E99" w14:textId="4B28542F" w:rsidR="004F7150" w:rsidRPr="00177086" w:rsidRDefault="004F7150" w:rsidP="004F7150">
            <w:pPr>
              <w:rPr>
                <w:rFonts w:cs="Times New Roman"/>
              </w:rPr>
            </w:pPr>
            <w:r w:rsidRPr="005856E8">
              <w:t>$3.24</w:t>
            </w:r>
          </w:p>
        </w:tc>
        <w:tc>
          <w:tcPr>
            <w:tcW w:w="1112" w:type="dxa"/>
          </w:tcPr>
          <w:p w14:paraId="5D5063E9" w14:textId="3B13D204" w:rsidR="004F7150" w:rsidRPr="00177086" w:rsidRDefault="004F7150" w:rsidP="004F7150">
            <w:pPr>
              <w:rPr>
                <w:rFonts w:cs="Times New Roman"/>
              </w:rPr>
            </w:pPr>
            <w:r w:rsidRPr="00EE4489">
              <w:t>$2.93</w:t>
            </w:r>
          </w:p>
        </w:tc>
        <w:tc>
          <w:tcPr>
            <w:tcW w:w="1112" w:type="dxa"/>
          </w:tcPr>
          <w:p w14:paraId="7015C18D" w14:textId="6827956E" w:rsidR="004F7150" w:rsidRPr="00177086" w:rsidRDefault="004F7150" w:rsidP="004F7150">
            <w:pPr>
              <w:rPr>
                <w:rFonts w:cs="Times New Roman"/>
              </w:rPr>
            </w:pPr>
            <w:r w:rsidRPr="00F80357">
              <w:t>$2.74</w:t>
            </w:r>
          </w:p>
        </w:tc>
        <w:tc>
          <w:tcPr>
            <w:tcW w:w="1112" w:type="dxa"/>
            <w:noWrap/>
          </w:tcPr>
          <w:p w14:paraId="0DAF4240" w14:textId="2B147597" w:rsidR="004F7150" w:rsidRPr="00177086" w:rsidRDefault="004F7150" w:rsidP="004F7150">
            <w:pPr>
              <w:rPr>
                <w:rFonts w:cs="Times New Roman"/>
              </w:rPr>
            </w:pPr>
            <w:r w:rsidRPr="008C4946">
              <w:t>$3.37</w:t>
            </w:r>
          </w:p>
        </w:tc>
        <w:tc>
          <w:tcPr>
            <w:tcW w:w="1112" w:type="dxa"/>
          </w:tcPr>
          <w:p w14:paraId="178D46D4" w14:textId="44AF8BEB" w:rsidR="004F7150" w:rsidRPr="00177086" w:rsidRDefault="004F7150" w:rsidP="004F7150">
            <w:pPr>
              <w:rPr>
                <w:rFonts w:cs="Times New Roman"/>
              </w:rPr>
            </w:pPr>
            <w:r w:rsidRPr="002E744D">
              <w:t>$3.06</w:t>
            </w:r>
          </w:p>
        </w:tc>
        <w:tc>
          <w:tcPr>
            <w:tcW w:w="1112" w:type="dxa"/>
          </w:tcPr>
          <w:p w14:paraId="21E2E1A0" w14:textId="5AC32036" w:rsidR="004F7150" w:rsidRPr="00177086" w:rsidRDefault="004F7150" w:rsidP="004F7150">
            <w:pPr>
              <w:rPr>
                <w:rFonts w:cs="Times New Roman"/>
              </w:rPr>
            </w:pPr>
            <w:r w:rsidRPr="00182D62">
              <w:t>$2.87</w:t>
            </w:r>
          </w:p>
        </w:tc>
      </w:tr>
      <w:tr w:rsidR="004F7150" w:rsidRPr="00177086" w14:paraId="2BDEC54D" w14:textId="77777777" w:rsidTr="00842FA5">
        <w:trPr>
          <w:trHeight w:val="290"/>
        </w:trPr>
        <w:tc>
          <w:tcPr>
            <w:tcW w:w="2678" w:type="dxa"/>
            <w:noWrap/>
            <w:hideMark/>
          </w:tcPr>
          <w:p w14:paraId="6347A8E9" w14:textId="37843EA4" w:rsidR="004F7150" w:rsidRPr="00177086" w:rsidRDefault="004F7150" w:rsidP="004F7150">
            <w:pPr>
              <w:rPr>
                <w:rFonts w:cs="Times New Roman"/>
              </w:rPr>
            </w:pPr>
            <w:r w:rsidRPr="00E84EDE">
              <w:t>Grid Demand Charge</w:t>
            </w:r>
          </w:p>
        </w:tc>
        <w:tc>
          <w:tcPr>
            <w:tcW w:w="1112" w:type="dxa"/>
            <w:noWrap/>
          </w:tcPr>
          <w:p w14:paraId="4F27CEE1" w14:textId="5A6B451E" w:rsidR="004F7150" w:rsidRPr="00177086" w:rsidRDefault="004F7150" w:rsidP="004F7150">
            <w:pPr>
              <w:rPr>
                <w:rFonts w:cs="Times New Roman"/>
              </w:rPr>
            </w:pPr>
            <w:r w:rsidRPr="005856E8">
              <w:t>$3.25</w:t>
            </w:r>
          </w:p>
        </w:tc>
        <w:tc>
          <w:tcPr>
            <w:tcW w:w="1112" w:type="dxa"/>
          </w:tcPr>
          <w:p w14:paraId="45387E95" w14:textId="2005BF2A" w:rsidR="004F7150" w:rsidRPr="00177086" w:rsidRDefault="004F7150" w:rsidP="004F7150">
            <w:pPr>
              <w:rPr>
                <w:rFonts w:cs="Times New Roman"/>
              </w:rPr>
            </w:pPr>
            <w:r w:rsidRPr="00EE4489">
              <w:t>$2.97</w:t>
            </w:r>
          </w:p>
        </w:tc>
        <w:tc>
          <w:tcPr>
            <w:tcW w:w="1112" w:type="dxa"/>
          </w:tcPr>
          <w:p w14:paraId="235CE2BD" w14:textId="7C66728B" w:rsidR="004F7150" w:rsidRPr="00177086" w:rsidRDefault="004F7150" w:rsidP="004F7150">
            <w:pPr>
              <w:rPr>
                <w:rFonts w:cs="Times New Roman"/>
              </w:rPr>
            </w:pPr>
            <w:r w:rsidRPr="00F80357">
              <w:t>$2.78</w:t>
            </w:r>
          </w:p>
        </w:tc>
        <w:tc>
          <w:tcPr>
            <w:tcW w:w="1112" w:type="dxa"/>
            <w:noWrap/>
          </w:tcPr>
          <w:p w14:paraId="3D732083" w14:textId="712AC945" w:rsidR="004F7150" w:rsidRPr="00177086" w:rsidRDefault="004F7150" w:rsidP="004F7150">
            <w:pPr>
              <w:rPr>
                <w:rFonts w:cs="Times New Roman"/>
              </w:rPr>
            </w:pPr>
            <w:r w:rsidRPr="008C4946">
              <w:t>$3.39</w:t>
            </w:r>
          </w:p>
        </w:tc>
        <w:tc>
          <w:tcPr>
            <w:tcW w:w="1112" w:type="dxa"/>
          </w:tcPr>
          <w:p w14:paraId="04B30FBE" w14:textId="5B3F10E2" w:rsidR="004F7150" w:rsidRPr="00177086" w:rsidRDefault="004F7150" w:rsidP="004F7150">
            <w:pPr>
              <w:rPr>
                <w:rFonts w:cs="Times New Roman"/>
              </w:rPr>
            </w:pPr>
            <w:r w:rsidRPr="002E744D">
              <w:t>$3.11</w:t>
            </w:r>
          </w:p>
        </w:tc>
        <w:tc>
          <w:tcPr>
            <w:tcW w:w="1112" w:type="dxa"/>
          </w:tcPr>
          <w:p w14:paraId="646FB0CE" w14:textId="42818294" w:rsidR="004F7150" w:rsidRPr="00177086" w:rsidRDefault="004F7150" w:rsidP="004F7150">
            <w:pPr>
              <w:rPr>
                <w:rFonts w:cs="Times New Roman"/>
              </w:rPr>
            </w:pPr>
            <w:r w:rsidRPr="00182D62">
              <w:t>$2.91</w:t>
            </w:r>
          </w:p>
        </w:tc>
      </w:tr>
      <w:tr w:rsidR="004F7150" w:rsidRPr="00177086" w14:paraId="626A66BB" w14:textId="77777777" w:rsidTr="00842FA5">
        <w:trPr>
          <w:trHeight w:val="290"/>
        </w:trPr>
        <w:tc>
          <w:tcPr>
            <w:tcW w:w="2678" w:type="dxa"/>
            <w:noWrap/>
            <w:hideMark/>
          </w:tcPr>
          <w:p w14:paraId="1C43D51F" w14:textId="002DA52B" w:rsidR="004F7150" w:rsidRPr="00177086" w:rsidRDefault="004F7150" w:rsidP="004F7150">
            <w:pPr>
              <w:rPr>
                <w:rFonts w:cs="Times New Roman"/>
              </w:rPr>
            </w:pPr>
            <w:r w:rsidRPr="00E84EDE">
              <w:t>Grid Electricity Cost</w:t>
            </w:r>
          </w:p>
        </w:tc>
        <w:tc>
          <w:tcPr>
            <w:tcW w:w="1112" w:type="dxa"/>
            <w:noWrap/>
          </w:tcPr>
          <w:p w14:paraId="7153B7F0" w14:textId="30CF90E4" w:rsidR="004F7150" w:rsidRPr="00177086" w:rsidRDefault="004F7150" w:rsidP="004F7150">
            <w:pPr>
              <w:rPr>
                <w:rFonts w:cs="Times New Roman"/>
              </w:rPr>
            </w:pPr>
            <w:r w:rsidRPr="005856E8">
              <w:t>$3.25</w:t>
            </w:r>
          </w:p>
        </w:tc>
        <w:tc>
          <w:tcPr>
            <w:tcW w:w="1112" w:type="dxa"/>
          </w:tcPr>
          <w:p w14:paraId="33C45C70" w14:textId="264F11B7" w:rsidR="004F7150" w:rsidRPr="00177086" w:rsidRDefault="004F7150" w:rsidP="004F7150">
            <w:pPr>
              <w:rPr>
                <w:rFonts w:cs="Times New Roman"/>
              </w:rPr>
            </w:pPr>
            <w:r w:rsidRPr="00EE4489">
              <w:t>$2.96</w:t>
            </w:r>
          </w:p>
        </w:tc>
        <w:tc>
          <w:tcPr>
            <w:tcW w:w="1112" w:type="dxa"/>
          </w:tcPr>
          <w:p w14:paraId="0F1AFE0C" w14:textId="58CB0777" w:rsidR="004F7150" w:rsidRPr="00177086" w:rsidRDefault="004F7150" w:rsidP="004F7150">
            <w:pPr>
              <w:rPr>
                <w:rFonts w:cs="Times New Roman"/>
              </w:rPr>
            </w:pPr>
            <w:r w:rsidRPr="00F80357">
              <w:t>$2.75</w:t>
            </w:r>
          </w:p>
        </w:tc>
        <w:tc>
          <w:tcPr>
            <w:tcW w:w="1112" w:type="dxa"/>
            <w:noWrap/>
          </w:tcPr>
          <w:p w14:paraId="1990BF2B" w14:textId="4CD28A5B" w:rsidR="004F7150" w:rsidRPr="00177086" w:rsidRDefault="004F7150" w:rsidP="004F7150">
            <w:pPr>
              <w:rPr>
                <w:rFonts w:cs="Times New Roman"/>
              </w:rPr>
            </w:pPr>
            <w:r w:rsidRPr="008C4946">
              <w:t>$3.33</w:t>
            </w:r>
          </w:p>
        </w:tc>
        <w:tc>
          <w:tcPr>
            <w:tcW w:w="1112" w:type="dxa"/>
          </w:tcPr>
          <w:p w14:paraId="61029FEC" w14:textId="0DAF99D7" w:rsidR="004F7150" w:rsidRPr="00177086" w:rsidRDefault="004F7150" w:rsidP="004F7150">
            <w:pPr>
              <w:rPr>
                <w:rFonts w:cs="Times New Roman"/>
              </w:rPr>
            </w:pPr>
            <w:r w:rsidRPr="002E744D">
              <w:t>$2.99</w:t>
            </w:r>
          </w:p>
        </w:tc>
        <w:tc>
          <w:tcPr>
            <w:tcW w:w="1112" w:type="dxa"/>
          </w:tcPr>
          <w:p w14:paraId="3CBE0FA1" w14:textId="7A322444" w:rsidR="004F7150" w:rsidRPr="00177086" w:rsidRDefault="004F7150" w:rsidP="004F7150">
            <w:pPr>
              <w:rPr>
                <w:rFonts w:cs="Times New Roman"/>
              </w:rPr>
            </w:pPr>
            <w:r w:rsidRPr="00182D62">
              <w:t>$2.85</w:t>
            </w:r>
          </w:p>
        </w:tc>
      </w:tr>
      <w:tr w:rsidR="004F7150" w:rsidRPr="00177086" w14:paraId="6D7D680B" w14:textId="77777777" w:rsidTr="00842FA5">
        <w:trPr>
          <w:trHeight w:val="290"/>
        </w:trPr>
        <w:tc>
          <w:tcPr>
            <w:tcW w:w="2678" w:type="dxa"/>
            <w:noWrap/>
            <w:hideMark/>
          </w:tcPr>
          <w:p w14:paraId="26F40C92" w14:textId="3A24CF04" w:rsidR="004F7150" w:rsidRPr="00177086" w:rsidRDefault="004F7150" w:rsidP="004F7150">
            <w:pPr>
              <w:rPr>
                <w:rFonts w:cs="Times New Roman"/>
              </w:rPr>
            </w:pPr>
            <w:r w:rsidRPr="00E84EDE">
              <w:t>Natural Gas Processing Emissions</w:t>
            </w:r>
          </w:p>
        </w:tc>
        <w:tc>
          <w:tcPr>
            <w:tcW w:w="1112" w:type="dxa"/>
            <w:noWrap/>
          </w:tcPr>
          <w:p w14:paraId="7B930172" w14:textId="744C2A9D" w:rsidR="004F7150" w:rsidRPr="00177086" w:rsidRDefault="004F7150" w:rsidP="004F7150">
            <w:pPr>
              <w:rPr>
                <w:rFonts w:cs="Times New Roman"/>
              </w:rPr>
            </w:pPr>
            <w:r w:rsidRPr="005856E8">
              <w:t>$3.14</w:t>
            </w:r>
          </w:p>
        </w:tc>
        <w:tc>
          <w:tcPr>
            <w:tcW w:w="1112" w:type="dxa"/>
          </w:tcPr>
          <w:p w14:paraId="51AB6C66" w14:textId="1316A11D" w:rsidR="004F7150" w:rsidRPr="00177086" w:rsidRDefault="004F7150" w:rsidP="004F7150">
            <w:pPr>
              <w:rPr>
                <w:rFonts w:cs="Times New Roman"/>
              </w:rPr>
            </w:pPr>
            <w:r w:rsidRPr="00EE4489">
              <w:t>$2.83</w:t>
            </w:r>
          </w:p>
        </w:tc>
        <w:tc>
          <w:tcPr>
            <w:tcW w:w="1112" w:type="dxa"/>
          </w:tcPr>
          <w:p w14:paraId="386A53CE" w14:textId="59802DA1" w:rsidR="004F7150" w:rsidRPr="00177086" w:rsidRDefault="004F7150" w:rsidP="004F7150">
            <w:pPr>
              <w:rPr>
                <w:rFonts w:cs="Times New Roman"/>
              </w:rPr>
            </w:pPr>
            <w:r w:rsidRPr="00F80357">
              <w:t>$2.64</w:t>
            </w:r>
          </w:p>
        </w:tc>
        <w:tc>
          <w:tcPr>
            <w:tcW w:w="1112" w:type="dxa"/>
            <w:noWrap/>
          </w:tcPr>
          <w:p w14:paraId="621DDC00" w14:textId="1758A6E5" w:rsidR="004F7150" w:rsidRPr="00177086" w:rsidRDefault="004F7150" w:rsidP="004F7150">
            <w:pPr>
              <w:rPr>
                <w:rFonts w:cs="Times New Roman"/>
              </w:rPr>
            </w:pPr>
            <w:r w:rsidRPr="008C4946">
              <w:t>$3.42</w:t>
            </w:r>
          </w:p>
        </w:tc>
        <w:tc>
          <w:tcPr>
            <w:tcW w:w="1112" w:type="dxa"/>
          </w:tcPr>
          <w:p w14:paraId="2E8DE7DC" w14:textId="2D3F1BEB" w:rsidR="004F7150" w:rsidRPr="00177086" w:rsidRDefault="004F7150" w:rsidP="004F7150">
            <w:pPr>
              <w:rPr>
                <w:rFonts w:cs="Times New Roman"/>
              </w:rPr>
            </w:pPr>
            <w:r w:rsidRPr="002E744D">
              <w:t>$3.11</w:t>
            </w:r>
          </w:p>
        </w:tc>
        <w:tc>
          <w:tcPr>
            <w:tcW w:w="1112" w:type="dxa"/>
          </w:tcPr>
          <w:p w14:paraId="1504A011" w14:textId="33B460CA" w:rsidR="004F7150" w:rsidRPr="00177086" w:rsidRDefault="004F7150" w:rsidP="004F7150">
            <w:pPr>
              <w:rPr>
                <w:rFonts w:cs="Times New Roman"/>
              </w:rPr>
            </w:pPr>
            <w:r w:rsidRPr="00182D62">
              <w:t>$2.92</w:t>
            </w:r>
          </w:p>
        </w:tc>
      </w:tr>
      <w:tr w:rsidR="004F7150" w:rsidRPr="00177086" w14:paraId="73DC2105" w14:textId="77777777" w:rsidTr="00842FA5">
        <w:trPr>
          <w:trHeight w:val="290"/>
        </w:trPr>
        <w:tc>
          <w:tcPr>
            <w:tcW w:w="2678" w:type="dxa"/>
            <w:noWrap/>
            <w:hideMark/>
          </w:tcPr>
          <w:p w14:paraId="7F0D4CDA" w14:textId="305978DB" w:rsidR="004F7150" w:rsidRPr="00177086" w:rsidRDefault="004F7150" w:rsidP="004F7150">
            <w:pPr>
              <w:rPr>
                <w:rFonts w:cs="Times New Roman"/>
              </w:rPr>
            </w:pPr>
            <w:r w:rsidRPr="00E84EDE">
              <w:t>Discount Rate (WACC)</w:t>
            </w:r>
          </w:p>
        </w:tc>
        <w:tc>
          <w:tcPr>
            <w:tcW w:w="1112" w:type="dxa"/>
            <w:noWrap/>
          </w:tcPr>
          <w:p w14:paraId="3C4A45E6" w14:textId="40150A4B" w:rsidR="004F7150" w:rsidRPr="00177086" w:rsidRDefault="004F7150" w:rsidP="004F7150">
            <w:pPr>
              <w:rPr>
                <w:rFonts w:cs="Times New Roman"/>
              </w:rPr>
            </w:pPr>
            <w:r w:rsidRPr="005856E8">
              <w:t>$3.24</w:t>
            </w:r>
          </w:p>
        </w:tc>
        <w:tc>
          <w:tcPr>
            <w:tcW w:w="1112" w:type="dxa"/>
          </w:tcPr>
          <w:p w14:paraId="08686864" w14:textId="4B3A4C25" w:rsidR="004F7150" w:rsidRPr="00177086" w:rsidRDefault="004F7150" w:rsidP="004F7150">
            <w:pPr>
              <w:rPr>
                <w:rFonts w:cs="Times New Roman"/>
              </w:rPr>
            </w:pPr>
            <w:r w:rsidRPr="00EE4489">
              <w:t>$2.93</w:t>
            </w:r>
          </w:p>
        </w:tc>
        <w:tc>
          <w:tcPr>
            <w:tcW w:w="1112" w:type="dxa"/>
          </w:tcPr>
          <w:p w14:paraId="28798405" w14:textId="6F440664" w:rsidR="004F7150" w:rsidRPr="00177086" w:rsidRDefault="004F7150" w:rsidP="004F7150">
            <w:pPr>
              <w:rPr>
                <w:rFonts w:cs="Times New Roman"/>
              </w:rPr>
            </w:pPr>
            <w:r w:rsidRPr="00F80357">
              <w:t>$2.73</w:t>
            </w:r>
          </w:p>
        </w:tc>
        <w:tc>
          <w:tcPr>
            <w:tcW w:w="1112" w:type="dxa"/>
            <w:noWrap/>
          </w:tcPr>
          <w:p w14:paraId="58CA766D" w14:textId="1AB2B0FD" w:rsidR="004F7150" w:rsidRPr="00177086" w:rsidRDefault="004F7150" w:rsidP="004F7150">
            <w:pPr>
              <w:rPr>
                <w:rFonts w:cs="Times New Roman"/>
              </w:rPr>
            </w:pPr>
            <w:r w:rsidRPr="008C4946">
              <w:t>$3.53</w:t>
            </w:r>
          </w:p>
        </w:tc>
        <w:tc>
          <w:tcPr>
            <w:tcW w:w="1112" w:type="dxa"/>
          </w:tcPr>
          <w:p w14:paraId="6A2E1FCB" w14:textId="5CDA93D6" w:rsidR="004F7150" w:rsidRPr="00177086" w:rsidRDefault="004F7150" w:rsidP="004F7150">
            <w:pPr>
              <w:rPr>
                <w:rFonts w:cs="Times New Roman"/>
              </w:rPr>
            </w:pPr>
            <w:r w:rsidRPr="002E744D">
              <w:t>$3.22</w:t>
            </w:r>
          </w:p>
        </w:tc>
        <w:tc>
          <w:tcPr>
            <w:tcW w:w="1112" w:type="dxa"/>
          </w:tcPr>
          <w:p w14:paraId="068693AE" w14:textId="444BFA35" w:rsidR="004F7150" w:rsidRPr="00177086" w:rsidRDefault="004F7150" w:rsidP="004F7150">
            <w:pPr>
              <w:rPr>
                <w:rFonts w:cs="Times New Roman"/>
              </w:rPr>
            </w:pPr>
            <w:r w:rsidRPr="00182D62">
              <w:t>$3.02</w:t>
            </w:r>
          </w:p>
        </w:tc>
      </w:tr>
      <w:tr w:rsidR="004F7150" w:rsidRPr="00177086" w14:paraId="2A010C6F" w14:textId="77777777" w:rsidTr="00842FA5">
        <w:trPr>
          <w:trHeight w:val="290"/>
        </w:trPr>
        <w:tc>
          <w:tcPr>
            <w:tcW w:w="2678" w:type="dxa"/>
            <w:noWrap/>
            <w:hideMark/>
          </w:tcPr>
          <w:p w14:paraId="5EEBC077" w14:textId="49466744" w:rsidR="004F7150" w:rsidRPr="00177086" w:rsidRDefault="004F7150" w:rsidP="004F7150">
            <w:pPr>
              <w:rPr>
                <w:rFonts w:cs="Times New Roman"/>
              </w:rPr>
            </w:pPr>
            <w:r w:rsidRPr="00E84EDE">
              <w:t>GWP Timeframe</w:t>
            </w:r>
          </w:p>
        </w:tc>
        <w:tc>
          <w:tcPr>
            <w:tcW w:w="1112" w:type="dxa"/>
            <w:noWrap/>
          </w:tcPr>
          <w:p w14:paraId="1543749E" w14:textId="577FD760" w:rsidR="004F7150" w:rsidRPr="00177086" w:rsidRDefault="004F7150" w:rsidP="004F7150">
            <w:pPr>
              <w:rPr>
                <w:rFonts w:cs="Times New Roman"/>
              </w:rPr>
            </w:pPr>
            <w:r w:rsidRPr="005856E8">
              <w:t>$2.70</w:t>
            </w:r>
          </w:p>
        </w:tc>
        <w:tc>
          <w:tcPr>
            <w:tcW w:w="1112" w:type="dxa"/>
          </w:tcPr>
          <w:p w14:paraId="57DD8DA4" w14:textId="7CE1FF17" w:rsidR="004F7150" w:rsidRPr="00177086" w:rsidRDefault="004F7150" w:rsidP="004F7150">
            <w:pPr>
              <w:rPr>
                <w:rFonts w:cs="Times New Roman"/>
              </w:rPr>
            </w:pPr>
            <w:r w:rsidRPr="00EE4489">
              <w:t>$2.39</w:t>
            </w:r>
          </w:p>
        </w:tc>
        <w:tc>
          <w:tcPr>
            <w:tcW w:w="1112" w:type="dxa"/>
          </w:tcPr>
          <w:p w14:paraId="698FA7EA" w14:textId="28B8CA1B" w:rsidR="004F7150" w:rsidRPr="00177086" w:rsidRDefault="004F7150" w:rsidP="004F7150">
            <w:pPr>
              <w:rPr>
                <w:rFonts w:cs="Times New Roman"/>
              </w:rPr>
            </w:pPr>
            <w:r w:rsidRPr="00F80357">
              <w:t>$2.20</w:t>
            </w:r>
          </w:p>
        </w:tc>
        <w:tc>
          <w:tcPr>
            <w:tcW w:w="1112" w:type="dxa"/>
            <w:noWrap/>
          </w:tcPr>
          <w:p w14:paraId="4729A5F5" w14:textId="3484240F" w:rsidR="004F7150" w:rsidRPr="00177086" w:rsidRDefault="004F7150" w:rsidP="004F7150">
            <w:pPr>
              <w:rPr>
                <w:rFonts w:cs="Times New Roman"/>
              </w:rPr>
            </w:pPr>
            <w:r w:rsidRPr="008C4946">
              <w:t>$3.28</w:t>
            </w:r>
          </w:p>
        </w:tc>
        <w:tc>
          <w:tcPr>
            <w:tcW w:w="1112" w:type="dxa"/>
          </w:tcPr>
          <w:p w14:paraId="23D07BB3" w14:textId="1A60B9F3" w:rsidR="004F7150" w:rsidRPr="00177086" w:rsidRDefault="004F7150" w:rsidP="004F7150">
            <w:pPr>
              <w:rPr>
                <w:rFonts w:cs="Times New Roman"/>
              </w:rPr>
            </w:pPr>
            <w:r w:rsidRPr="002E744D">
              <w:t>$2.97</w:t>
            </w:r>
          </w:p>
        </w:tc>
        <w:tc>
          <w:tcPr>
            <w:tcW w:w="1112" w:type="dxa"/>
          </w:tcPr>
          <w:p w14:paraId="102657C0" w14:textId="433347D3" w:rsidR="004F7150" w:rsidRPr="00177086" w:rsidRDefault="004F7150" w:rsidP="004F7150">
            <w:pPr>
              <w:rPr>
                <w:rFonts w:cs="Times New Roman"/>
              </w:rPr>
            </w:pPr>
            <w:r w:rsidRPr="00182D62">
              <w:t>$2.78</w:t>
            </w:r>
          </w:p>
        </w:tc>
      </w:tr>
      <w:tr w:rsidR="004F7150" w:rsidRPr="00177086" w14:paraId="6A3611ED" w14:textId="77777777" w:rsidTr="00842FA5">
        <w:trPr>
          <w:trHeight w:val="290"/>
        </w:trPr>
        <w:tc>
          <w:tcPr>
            <w:tcW w:w="2678" w:type="dxa"/>
            <w:noWrap/>
            <w:hideMark/>
          </w:tcPr>
          <w:p w14:paraId="0546D432" w14:textId="3BF488A6" w:rsidR="004F7150" w:rsidRPr="00177086" w:rsidRDefault="004F7150" w:rsidP="004F7150">
            <w:pPr>
              <w:rPr>
                <w:rFonts w:cs="Times New Roman"/>
              </w:rPr>
            </w:pPr>
            <w:r w:rsidRPr="00E84EDE">
              <w:t>Facility Size</w:t>
            </w:r>
          </w:p>
        </w:tc>
        <w:tc>
          <w:tcPr>
            <w:tcW w:w="1112" w:type="dxa"/>
            <w:noWrap/>
          </w:tcPr>
          <w:p w14:paraId="09473BCA" w14:textId="7EEA3AD0" w:rsidR="004F7150" w:rsidRPr="00177086" w:rsidRDefault="004F7150" w:rsidP="004F7150">
            <w:pPr>
              <w:rPr>
                <w:rFonts w:cs="Times New Roman"/>
              </w:rPr>
            </w:pPr>
            <w:r w:rsidRPr="005856E8">
              <w:t>$3.15</w:t>
            </w:r>
          </w:p>
        </w:tc>
        <w:tc>
          <w:tcPr>
            <w:tcW w:w="1112" w:type="dxa"/>
          </w:tcPr>
          <w:p w14:paraId="0CCD5BA6" w14:textId="067FDA5C" w:rsidR="004F7150" w:rsidRPr="00177086" w:rsidRDefault="004F7150" w:rsidP="004F7150">
            <w:pPr>
              <w:rPr>
                <w:rFonts w:cs="Times New Roman"/>
              </w:rPr>
            </w:pPr>
            <w:r w:rsidRPr="00EE4489">
              <w:t>$2.84</w:t>
            </w:r>
          </w:p>
        </w:tc>
        <w:tc>
          <w:tcPr>
            <w:tcW w:w="1112" w:type="dxa"/>
          </w:tcPr>
          <w:p w14:paraId="3D41A9AD" w14:textId="0C09F94D" w:rsidR="004F7150" w:rsidRPr="00177086" w:rsidRDefault="004F7150" w:rsidP="004F7150">
            <w:pPr>
              <w:rPr>
                <w:rFonts w:cs="Times New Roman"/>
              </w:rPr>
            </w:pPr>
            <w:r w:rsidRPr="00F80357">
              <w:t>$2.65</w:t>
            </w:r>
          </w:p>
        </w:tc>
        <w:tc>
          <w:tcPr>
            <w:tcW w:w="1112" w:type="dxa"/>
            <w:noWrap/>
          </w:tcPr>
          <w:p w14:paraId="1B17186F" w14:textId="4F4B9358" w:rsidR="004F7150" w:rsidRPr="00177086" w:rsidRDefault="004F7150" w:rsidP="004F7150">
            <w:pPr>
              <w:rPr>
                <w:rFonts w:cs="Times New Roman"/>
              </w:rPr>
            </w:pPr>
            <w:r w:rsidRPr="008C4946">
              <w:t>$4.09</w:t>
            </w:r>
          </w:p>
        </w:tc>
        <w:tc>
          <w:tcPr>
            <w:tcW w:w="1112" w:type="dxa"/>
          </w:tcPr>
          <w:p w14:paraId="601111D8" w14:textId="6AE132C7" w:rsidR="004F7150" w:rsidRPr="00177086" w:rsidRDefault="004F7150" w:rsidP="004F7150">
            <w:pPr>
              <w:rPr>
                <w:rFonts w:cs="Times New Roman"/>
              </w:rPr>
            </w:pPr>
            <w:r w:rsidRPr="002E744D">
              <w:t>$3.78</w:t>
            </w:r>
          </w:p>
        </w:tc>
        <w:tc>
          <w:tcPr>
            <w:tcW w:w="1112" w:type="dxa"/>
          </w:tcPr>
          <w:p w14:paraId="09E67C2A" w14:textId="2B8B8D09" w:rsidR="004F7150" w:rsidRPr="00177086" w:rsidRDefault="004F7150" w:rsidP="004F7150">
            <w:pPr>
              <w:rPr>
                <w:rFonts w:cs="Times New Roman"/>
              </w:rPr>
            </w:pPr>
            <w:r w:rsidRPr="00182D62">
              <w:t>$3.59</w:t>
            </w:r>
          </w:p>
        </w:tc>
      </w:tr>
      <w:tr w:rsidR="004F7150" w:rsidRPr="00177086" w14:paraId="7548513F" w14:textId="77777777" w:rsidTr="00842FA5">
        <w:trPr>
          <w:trHeight w:val="290"/>
        </w:trPr>
        <w:tc>
          <w:tcPr>
            <w:tcW w:w="2678" w:type="dxa"/>
            <w:noWrap/>
            <w:hideMark/>
          </w:tcPr>
          <w:p w14:paraId="375A938E" w14:textId="22B30F2C" w:rsidR="004F7150" w:rsidRPr="00177086" w:rsidRDefault="004F7150" w:rsidP="004F7150">
            <w:pPr>
              <w:rPr>
                <w:rFonts w:cs="Times New Roman"/>
              </w:rPr>
            </w:pPr>
            <w:r w:rsidRPr="00E84EDE">
              <w:t>Natural Gas Price</w:t>
            </w:r>
          </w:p>
        </w:tc>
        <w:tc>
          <w:tcPr>
            <w:tcW w:w="1112" w:type="dxa"/>
            <w:noWrap/>
          </w:tcPr>
          <w:p w14:paraId="28DB7BFD" w14:textId="61799823" w:rsidR="004F7150" w:rsidRPr="00177086" w:rsidRDefault="004F7150" w:rsidP="004F7150">
            <w:pPr>
              <w:rPr>
                <w:rFonts w:cs="Times New Roman"/>
              </w:rPr>
            </w:pPr>
            <w:r w:rsidRPr="005856E8">
              <w:t>$2.67</w:t>
            </w:r>
          </w:p>
        </w:tc>
        <w:tc>
          <w:tcPr>
            <w:tcW w:w="1112" w:type="dxa"/>
          </w:tcPr>
          <w:p w14:paraId="073064BE" w14:textId="08A4070C" w:rsidR="004F7150" w:rsidRPr="00177086" w:rsidRDefault="004F7150" w:rsidP="004F7150">
            <w:pPr>
              <w:rPr>
                <w:rFonts w:cs="Times New Roman"/>
              </w:rPr>
            </w:pPr>
            <w:r w:rsidRPr="00EE4489">
              <w:t>$2.63</w:t>
            </w:r>
          </w:p>
        </w:tc>
        <w:tc>
          <w:tcPr>
            <w:tcW w:w="1112" w:type="dxa"/>
          </w:tcPr>
          <w:p w14:paraId="6695799B" w14:textId="2697B570" w:rsidR="004F7150" w:rsidRPr="00177086" w:rsidRDefault="004F7150" w:rsidP="004F7150">
            <w:pPr>
              <w:rPr>
                <w:rFonts w:cs="Times New Roman"/>
              </w:rPr>
            </w:pPr>
            <w:r w:rsidRPr="00F80357">
              <w:t>$2.60</w:t>
            </w:r>
          </w:p>
        </w:tc>
        <w:tc>
          <w:tcPr>
            <w:tcW w:w="1112" w:type="dxa"/>
            <w:noWrap/>
          </w:tcPr>
          <w:p w14:paraId="0F670C13" w14:textId="0DD14FFC" w:rsidR="004F7150" w:rsidRPr="00177086" w:rsidRDefault="004F7150" w:rsidP="004F7150">
            <w:pPr>
              <w:rPr>
                <w:rFonts w:cs="Times New Roman"/>
              </w:rPr>
            </w:pPr>
            <w:r w:rsidRPr="008C4946">
              <w:t>$4.75</w:t>
            </w:r>
          </w:p>
        </w:tc>
        <w:tc>
          <w:tcPr>
            <w:tcW w:w="1112" w:type="dxa"/>
          </w:tcPr>
          <w:p w14:paraId="7F46E36E" w14:textId="4A840022" w:rsidR="004F7150" w:rsidRPr="00177086" w:rsidRDefault="004F7150" w:rsidP="004F7150">
            <w:pPr>
              <w:rPr>
                <w:rFonts w:cs="Times New Roman"/>
              </w:rPr>
            </w:pPr>
            <w:r w:rsidRPr="002E744D">
              <w:t>$4.71</w:t>
            </w:r>
          </w:p>
        </w:tc>
        <w:tc>
          <w:tcPr>
            <w:tcW w:w="1112" w:type="dxa"/>
          </w:tcPr>
          <w:p w14:paraId="5D8FEB72" w14:textId="707FB901" w:rsidR="004F7150" w:rsidRPr="00177086" w:rsidRDefault="004F7150" w:rsidP="004F7150">
            <w:pPr>
              <w:rPr>
                <w:rFonts w:cs="Times New Roman"/>
              </w:rPr>
            </w:pPr>
            <w:r w:rsidRPr="00182D62">
              <w:t>$4.69</w:t>
            </w:r>
          </w:p>
        </w:tc>
      </w:tr>
      <w:tr w:rsidR="004F7150" w:rsidRPr="00177086" w14:paraId="533789EF" w14:textId="77777777" w:rsidTr="00842FA5">
        <w:trPr>
          <w:trHeight w:val="290"/>
        </w:trPr>
        <w:tc>
          <w:tcPr>
            <w:tcW w:w="2678" w:type="dxa"/>
            <w:noWrap/>
            <w:hideMark/>
          </w:tcPr>
          <w:p w14:paraId="7261E01C" w14:textId="6FBE889B" w:rsidR="004F7150" w:rsidRPr="00177086" w:rsidRDefault="004F7150" w:rsidP="004F7150">
            <w:pPr>
              <w:rPr>
                <w:rFonts w:cs="Times New Roman"/>
              </w:rPr>
            </w:pPr>
            <w:r w:rsidRPr="00E84EDE">
              <w:t>Natural Gas Leakage Rate (GWP20)</w:t>
            </w:r>
          </w:p>
        </w:tc>
        <w:tc>
          <w:tcPr>
            <w:tcW w:w="1112" w:type="dxa"/>
            <w:noWrap/>
          </w:tcPr>
          <w:p w14:paraId="2FDF86B0" w14:textId="59CC3D07" w:rsidR="004F7150" w:rsidRPr="00177086" w:rsidRDefault="004F7150" w:rsidP="004F7150">
            <w:pPr>
              <w:rPr>
                <w:rFonts w:cs="Times New Roman"/>
              </w:rPr>
            </w:pPr>
            <w:r w:rsidRPr="005856E8">
              <w:t>$2.38</w:t>
            </w:r>
          </w:p>
        </w:tc>
        <w:tc>
          <w:tcPr>
            <w:tcW w:w="1112" w:type="dxa"/>
          </w:tcPr>
          <w:p w14:paraId="2D3ED2CC" w14:textId="30AFCBE2" w:rsidR="004F7150" w:rsidRPr="00177086" w:rsidRDefault="004F7150" w:rsidP="004F7150">
            <w:pPr>
              <w:rPr>
                <w:rFonts w:cs="Times New Roman"/>
              </w:rPr>
            </w:pPr>
            <w:r w:rsidRPr="00EE4489">
              <w:t>$2.07</w:t>
            </w:r>
          </w:p>
        </w:tc>
        <w:tc>
          <w:tcPr>
            <w:tcW w:w="1112" w:type="dxa"/>
          </w:tcPr>
          <w:p w14:paraId="5E29B32D" w14:textId="322DD50C" w:rsidR="004F7150" w:rsidRPr="00177086" w:rsidRDefault="004F7150" w:rsidP="004F7150">
            <w:pPr>
              <w:rPr>
                <w:rFonts w:cs="Times New Roman"/>
              </w:rPr>
            </w:pPr>
            <w:r w:rsidRPr="00F80357">
              <w:t>$1.88</w:t>
            </w:r>
          </w:p>
        </w:tc>
        <w:tc>
          <w:tcPr>
            <w:tcW w:w="1112" w:type="dxa"/>
            <w:noWrap/>
          </w:tcPr>
          <w:p w14:paraId="00CBA1BD" w14:textId="4B919B88" w:rsidR="004F7150" w:rsidRPr="00177086" w:rsidRDefault="004F7150" w:rsidP="004F7150">
            <w:pPr>
              <w:rPr>
                <w:rFonts w:cs="Times New Roman"/>
              </w:rPr>
            </w:pPr>
            <w:r w:rsidRPr="008C4946">
              <w:t>$4.78</w:t>
            </w:r>
          </w:p>
        </w:tc>
        <w:tc>
          <w:tcPr>
            <w:tcW w:w="1112" w:type="dxa"/>
          </w:tcPr>
          <w:p w14:paraId="1F0881B7" w14:textId="12AA16A3" w:rsidR="004F7150" w:rsidRPr="00177086" w:rsidRDefault="004F7150" w:rsidP="004F7150">
            <w:pPr>
              <w:rPr>
                <w:rFonts w:cs="Times New Roman"/>
              </w:rPr>
            </w:pPr>
            <w:r w:rsidRPr="002E744D">
              <w:t>$4.47</w:t>
            </w:r>
          </w:p>
        </w:tc>
        <w:tc>
          <w:tcPr>
            <w:tcW w:w="1112" w:type="dxa"/>
          </w:tcPr>
          <w:p w14:paraId="246509D9" w14:textId="065CBE9A" w:rsidR="004F7150" w:rsidRPr="00177086" w:rsidRDefault="004F7150" w:rsidP="004F7150">
            <w:pPr>
              <w:rPr>
                <w:rFonts w:cs="Times New Roman"/>
              </w:rPr>
            </w:pPr>
            <w:r w:rsidRPr="00182D62">
              <w:t>$4.27</w:t>
            </w:r>
          </w:p>
        </w:tc>
      </w:tr>
      <w:tr w:rsidR="004F7150" w:rsidRPr="00177086" w14:paraId="7DD1DC31" w14:textId="77777777" w:rsidTr="00842FA5">
        <w:trPr>
          <w:trHeight w:val="290"/>
        </w:trPr>
        <w:tc>
          <w:tcPr>
            <w:tcW w:w="2678" w:type="dxa"/>
            <w:noWrap/>
            <w:hideMark/>
          </w:tcPr>
          <w:p w14:paraId="14B36B95" w14:textId="6A0C7787" w:rsidR="004F7150" w:rsidRPr="00177086" w:rsidRDefault="004F7150" w:rsidP="004F7150">
            <w:pPr>
              <w:rPr>
                <w:rFonts w:cs="Times New Roman"/>
              </w:rPr>
            </w:pPr>
            <w:r w:rsidRPr="00E84EDE">
              <w:t>CO</w:t>
            </w:r>
            <w:r>
              <w:rPr>
                <w:vertAlign w:val="subscript"/>
              </w:rPr>
              <w:t>2</w:t>
            </w:r>
            <w:r w:rsidRPr="00E84EDE">
              <w:t xml:space="preserve"> </w:t>
            </w:r>
            <w:r w:rsidR="00BA1E41">
              <w:t>Removal</w:t>
            </w:r>
            <w:r w:rsidRPr="00E84EDE">
              <w:t xml:space="preserve"> Cost</w:t>
            </w:r>
          </w:p>
        </w:tc>
        <w:tc>
          <w:tcPr>
            <w:tcW w:w="1112" w:type="dxa"/>
            <w:noWrap/>
          </w:tcPr>
          <w:p w14:paraId="4232F584" w14:textId="4E20E3B8" w:rsidR="004F7150" w:rsidRPr="00177086" w:rsidRDefault="004F7150" w:rsidP="004F7150">
            <w:pPr>
              <w:rPr>
                <w:rFonts w:cs="Times New Roman"/>
              </w:rPr>
            </w:pPr>
            <w:r w:rsidRPr="005856E8">
              <w:t>$2.64</w:t>
            </w:r>
          </w:p>
        </w:tc>
        <w:tc>
          <w:tcPr>
            <w:tcW w:w="1112" w:type="dxa"/>
          </w:tcPr>
          <w:p w14:paraId="3801A03F" w14:textId="5E89F7A4" w:rsidR="004F7150" w:rsidRPr="00177086" w:rsidRDefault="004F7150" w:rsidP="004F7150">
            <w:pPr>
              <w:rPr>
                <w:rFonts w:cs="Times New Roman"/>
              </w:rPr>
            </w:pPr>
            <w:r w:rsidRPr="00EE4489">
              <w:t>$2.35</w:t>
            </w:r>
          </w:p>
        </w:tc>
        <w:tc>
          <w:tcPr>
            <w:tcW w:w="1112" w:type="dxa"/>
          </w:tcPr>
          <w:p w14:paraId="316D5BD1" w14:textId="3FBBAA11" w:rsidR="004F7150" w:rsidRPr="00177086" w:rsidRDefault="004F7150" w:rsidP="004F7150">
            <w:pPr>
              <w:rPr>
                <w:rFonts w:cs="Times New Roman"/>
              </w:rPr>
            </w:pPr>
            <w:r w:rsidRPr="00F80357">
              <w:t>$2.14</w:t>
            </w:r>
          </w:p>
        </w:tc>
        <w:tc>
          <w:tcPr>
            <w:tcW w:w="1112" w:type="dxa"/>
            <w:noWrap/>
          </w:tcPr>
          <w:p w14:paraId="4B682CFA" w14:textId="60E2AB14" w:rsidR="004F7150" w:rsidRPr="00177086" w:rsidRDefault="004F7150" w:rsidP="004F7150">
            <w:pPr>
              <w:rPr>
                <w:rFonts w:cs="Times New Roman"/>
              </w:rPr>
            </w:pPr>
            <w:r w:rsidRPr="008C4946">
              <w:t>$5.82</w:t>
            </w:r>
          </w:p>
        </w:tc>
        <w:tc>
          <w:tcPr>
            <w:tcW w:w="1112" w:type="dxa"/>
          </w:tcPr>
          <w:p w14:paraId="76925AAB" w14:textId="1E5E1BC7" w:rsidR="004F7150" w:rsidRPr="00177086" w:rsidRDefault="004F7150" w:rsidP="004F7150">
            <w:pPr>
              <w:rPr>
                <w:rFonts w:cs="Times New Roman"/>
              </w:rPr>
            </w:pPr>
            <w:r w:rsidRPr="002E744D">
              <w:t>$5.45</w:t>
            </w:r>
          </w:p>
        </w:tc>
        <w:tc>
          <w:tcPr>
            <w:tcW w:w="1112" w:type="dxa"/>
          </w:tcPr>
          <w:p w14:paraId="67AD48E1" w14:textId="01FC600C" w:rsidR="004F7150" w:rsidRPr="00177086" w:rsidRDefault="004F7150" w:rsidP="004F7150">
            <w:pPr>
              <w:rPr>
                <w:rFonts w:cs="Times New Roman"/>
              </w:rPr>
            </w:pPr>
            <w:r w:rsidRPr="00182D62">
              <w:t>$5.32</w:t>
            </w:r>
          </w:p>
        </w:tc>
      </w:tr>
    </w:tbl>
    <w:p w14:paraId="469F013D" w14:textId="4AC69664" w:rsidR="00800490" w:rsidRDefault="00800490"/>
    <w:p w14:paraId="791AC2E0" w14:textId="72ED3B8F" w:rsidR="00250C1D" w:rsidRDefault="004D3853" w:rsidP="00250C1D">
      <w:pPr>
        <w:keepNext/>
        <w:spacing w:after="0"/>
      </w:pPr>
      <w:r w:rsidRPr="004D3853">
        <w:rPr>
          <w:noProof/>
        </w:rPr>
        <w:lastRenderedPageBreak/>
        <w:drawing>
          <wp:inline distT="0" distB="0" distL="0" distR="0" wp14:anchorId="1212C148" wp14:editId="3AAEA74A">
            <wp:extent cx="5943600" cy="1517650"/>
            <wp:effectExtent l="0" t="0" r="0" b="6350"/>
            <wp:docPr id="263901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1476"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1517650"/>
                    </a:xfrm>
                    <a:prstGeom prst="rect">
                      <a:avLst/>
                    </a:prstGeom>
                  </pic:spPr>
                </pic:pic>
              </a:graphicData>
            </a:graphic>
          </wp:inline>
        </w:drawing>
      </w:r>
    </w:p>
    <w:p w14:paraId="492F566D" w14:textId="34B2BE76" w:rsidR="00250C1D" w:rsidRDefault="00250C1D">
      <w:pPr>
        <w:pStyle w:val="Caption"/>
      </w:pPr>
      <w:bookmarkStart w:id="454" w:name="_Toc145167271"/>
      <w:r>
        <w:t>Figure S.</w:t>
      </w:r>
      <w:fldSimple w:instr=" SEQ Figure \* ARABIC ">
        <w:r w:rsidR="00DE33BB">
          <w:rPr>
            <w:noProof/>
          </w:rPr>
          <w:t>2</w:t>
        </w:r>
      </w:fldSimple>
      <w:r>
        <w:t>: ATR-CCS pathway spider plots with sensitivity results for 7 key input parameters</w:t>
      </w:r>
      <w:bookmarkEnd w:id="454"/>
    </w:p>
    <w:p w14:paraId="28C9DF97" w14:textId="77777777" w:rsidR="0005423E" w:rsidRDefault="0005423E" w:rsidP="0005423E">
      <w:pPr>
        <w:rPr>
          <w:ins w:id="455" w:author="Justin Bracci" w:date="2023-09-09T16:00:00Z"/>
        </w:rPr>
      </w:pPr>
    </w:p>
    <w:p w14:paraId="438D6E9C" w14:textId="77777777" w:rsidR="00125FFF" w:rsidRDefault="00125FFF" w:rsidP="0005423E">
      <w:pPr>
        <w:rPr>
          <w:ins w:id="456" w:author="Justin Bracci" w:date="2023-09-09T16:00:00Z"/>
        </w:rPr>
      </w:pPr>
    </w:p>
    <w:p w14:paraId="3C792143" w14:textId="77777777" w:rsidR="00125FFF" w:rsidRDefault="00125FFF" w:rsidP="0005423E">
      <w:pPr>
        <w:rPr>
          <w:ins w:id="457" w:author="Justin Bracci" w:date="2023-09-09T16:00:00Z"/>
        </w:rPr>
      </w:pPr>
    </w:p>
    <w:p w14:paraId="7269039A" w14:textId="77777777" w:rsidR="00125FFF" w:rsidRDefault="00125FFF" w:rsidP="0005423E">
      <w:pPr>
        <w:rPr>
          <w:ins w:id="458" w:author="Justin Bracci" w:date="2023-09-09T16:00:00Z"/>
        </w:rPr>
      </w:pPr>
    </w:p>
    <w:p w14:paraId="207BE0D4" w14:textId="77777777" w:rsidR="00125FFF" w:rsidRDefault="00125FFF" w:rsidP="0005423E">
      <w:pPr>
        <w:rPr>
          <w:ins w:id="459" w:author="Justin Bracci" w:date="2023-09-09T16:00:00Z"/>
        </w:rPr>
      </w:pPr>
    </w:p>
    <w:p w14:paraId="5D68FA16" w14:textId="77777777" w:rsidR="00125FFF" w:rsidRDefault="00125FFF" w:rsidP="0005423E">
      <w:pPr>
        <w:rPr>
          <w:ins w:id="460" w:author="Justin Bracci" w:date="2023-09-09T16:00:00Z"/>
        </w:rPr>
      </w:pPr>
    </w:p>
    <w:p w14:paraId="1ACD0F0B" w14:textId="77777777" w:rsidR="00125FFF" w:rsidRDefault="00125FFF" w:rsidP="0005423E">
      <w:pPr>
        <w:rPr>
          <w:ins w:id="461" w:author="Justin Bracci" w:date="2023-09-09T16:00:00Z"/>
        </w:rPr>
      </w:pPr>
    </w:p>
    <w:p w14:paraId="097109B7" w14:textId="77777777" w:rsidR="00125FFF" w:rsidRDefault="00125FFF" w:rsidP="0005423E">
      <w:pPr>
        <w:rPr>
          <w:ins w:id="462" w:author="Justin Bracci" w:date="2023-09-09T16:00:00Z"/>
        </w:rPr>
      </w:pPr>
    </w:p>
    <w:p w14:paraId="1B3E30E2" w14:textId="77777777" w:rsidR="00125FFF" w:rsidRDefault="00125FFF" w:rsidP="0005423E">
      <w:pPr>
        <w:rPr>
          <w:ins w:id="463" w:author="Justin Bracci" w:date="2023-09-09T16:00:00Z"/>
        </w:rPr>
      </w:pPr>
    </w:p>
    <w:p w14:paraId="13490AB3" w14:textId="77777777" w:rsidR="00125FFF" w:rsidRDefault="00125FFF" w:rsidP="0005423E">
      <w:pPr>
        <w:rPr>
          <w:ins w:id="464" w:author="Justin Bracci" w:date="2023-09-09T16:00:00Z"/>
        </w:rPr>
      </w:pPr>
    </w:p>
    <w:p w14:paraId="49A894B6" w14:textId="77777777" w:rsidR="00125FFF" w:rsidRDefault="00125FFF" w:rsidP="0005423E">
      <w:pPr>
        <w:rPr>
          <w:ins w:id="465" w:author="Justin Bracci" w:date="2023-09-09T16:00:00Z"/>
        </w:rPr>
      </w:pPr>
    </w:p>
    <w:p w14:paraId="6F246883" w14:textId="77777777" w:rsidR="00125FFF" w:rsidRDefault="00125FFF" w:rsidP="0005423E">
      <w:pPr>
        <w:rPr>
          <w:ins w:id="466" w:author="Justin Bracci" w:date="2023-09-09T16:00:00Z"/>
        </w:rPr>
      </w:pPr>
    </w:p>
    <w:p w14:paraId="5AB77255" w14:textId="77777777" w:rsidR="00125FFF" w:rsidRDefault="00125FFF" w:rsidP="0005423E">
      <w:pPr>
        <w:rPr>
          <w:ins w:id="467" w:author="Justin Bracci" w:date="2023-09-09T16:00:00Z"/>
        </w:rPr>
      </w:pPr>
    </w:p>
    <w:p w14:paraId="78798BC3" w14:textId="77777777" w:rsidR="00125FFF" w:rsidRDefault="00125FFF" w:rsidP="0005423E">
      <w:pPr>
        <w:rPr>
          <w:ins w:id="468" w:author="Justin Bracci" w:date="2023-09-09T16:00:00Z"/>
        </w:rPr>
      </w:pPr>
    </w:p>
    <w:p w14:paraId="618B436D" w14:textId="77777777" w:rsidR="00125FFF" w:rsidRDefault="00125FFF" w:rsidP="0005423E">
      <w:pPr>
        <w:rPr>
          <w:ins w:id="469" w:author="Justin Bracci" w:date="2023-09-09T16:00:00Z"/>
        </w:rPr>
      </w:pPr>
    </w:p>
    <w:p w14:paraId="0682877B" w14:textId="77777777" w:rsidR="00125FFF" w:rsidRDefault="00125FFF" w:rsidP="0005423E">
      <w:pPr>
        <w:rPr>
          <w:ins w:id="470" w:author="Justin Bracci" w:date="2023-09-09T16:00:00Z"/>
        </w:rPr>
      </w:pPr>
    </w:p>
    <w:p w14:paraId="650C39B6" w14:textId="77777777" w:rsidR="00125FFF" w:rsidRDefault="00125FFF" w:rsidP="0005423E">
      <w:pPr>
        <w:rPr>
          <w:ins w:id="471" w:author="Justin Bracci" w:date="2023-09-09T16:00:00Z"/>
        </w:rPr>
      </w:pPr>
    </w:p>
    <w:p w14:paraId="0B9D809A" w14:textId="77777777" w:rsidR="00125FFF" w:rsidRDefault="00125FFF" w:rsidP="0005423E">
      <w:pPr>
        <w:rPr>
          <w:ins w:id="472" w:author="Justin Bracci" w:date="2023-09-09T16:00:00Z"/>
        </w:rPr>
      </w:pPr>
    </w:p>
    <w:p w14:paraId="7CC085F9" w14:textId="77777777" w:rsidR="00125FFF" w:rsidRDefault="00125FFF" w:rsidP="0005423E">
      <w:pPr>
        <w:rPr>
          <w:ins w:id="473" w:author="Justin Bracci" w:date="2023-09-09T16:00:00Z"/>
        </w:rPr>
      </w:pPr>
    </w:p>
    <w:p w14:paraId="63B01D6C" w14:textId="77777777" w:rsidR="00125FFF" w:rsidRDefault="00125FFF" w:rsidP="0005423E">
      <w:pPr>
        <w:rPr>
          <w:ins w:id="474" w:author="Justin Bracci" w:date="2023-09-09T16:00:00Z"/>
        </w:rPr>
      </w:pPr>
    </w:p>
    <w:p w14:paraId="5A3E3943" w14:textId="77777777" w:rsidR="00125FFF" w:rsidRDefault="00125FFF" w:rsidP="0005423E">
      <w:pPr>
        <w:rPr>
          <w:ins w:id="475" w:author="Justin Bracci" w:date="2023-09-09T16:00:00Z"/>
        </w:rPr>
      </w:pPr>
    </w:p>
    <w:p w14:paraId="2C1E1658" w14:textId="77777777" w:rsidR="00125FFF" w:rsidRDefault="00125FFF" w:rsidP="0005423E">
      <w:pPr>
        <w:rPr>
          <w:ins w:id="476" w:author="Justin Bracci" w:date="2023-09-09T16:00:00Z"/>
        </w:rPr>
      </w:pPr>
    </w:p>
    <w:p w14:paraId="7F62F14F" w14:textId="77777777" w:rsidR="00125FFF" w:rsidRPr="0005423E" w:rsidRDefault="00125FFF" w:rsidP="0005423E"/>
    <w:p w14:paraId="67672911" w14:textId="23618430" w:rsidR="00AD18AA" w:rsidRDefault="00AD18AA" w:rsidP="006964FE">
      <w:pPr>
        <w:pStyle w:val="Heading2"/>
        <w:numPr>
          <w:ilvl w:val="0"/>
          <w:numId w:val="4"/>
        </w:numPr>
      </w:pPr>
      <w:bookmarkStart w:id="477" w:name="_Toc145167750"/>
      <w:r>
        <w:lastRenderedPageBreak/>
        <w:t>Next-Decade LCOH Input Parameter</w:t>
      </w:r>
      <w:r w:rsidR="00223039">
        <w:t xml:space="preserve"> Sample</w:t>
      </w:r>
      <w:r>
        <w:t xml:space="preserve"> </w:t>
      </w:r>
      <w:r w:rsidR="00223039">
        <w:t>Distributions</w:t>
      </w:r>
      <w:r>
        <w:t xml:space="preserve"> for Error Bar</w:t>
      </w:r>
      <w:r w:rsidR="00223039">
        <w:t xml:space="preserve"> Analysis</w:t>
      </w:r>
      <w:bookmarkEnd w:id="477"/>
    </w:p>
    <w:p w14:paraId="420D76DA" w14:textId="3BD8C4BF" w:rsidR="00223039" w:rsidRPr="00223039" w:rsidRDefault="00AC3E5C" w:rsidP="00223039">
      <w:r>
        <w:t>The raw data table</w:t>
      </w:r>
      <w:r w:rsidR="00B32BFF">
        <w:t xml:space="preserve"> (Table S.9)</w:t>
      </w:r>
      <w:r>
        <w:t xml:space="preserve"> in this section contains details on the distributions</w:t>
      </w:r>
      <w:r w:rsidR="007A5359">
        <w:t xml:space="preserve"> chosen for each input parameter</w:t>
      </w:r>
      <w:r w:rsidR="00E86BD6">
        <w:t>.</w:t>
      </w:r>
      <w:r w:rsidR="002375C8">
        <w:t xml:space="preserve"> Monte Carlo simulation</w:t>
      </w:r>
      <w:r w:rsidR="003E4CBD">
        <w:t xml:space="preserve"> is performed using the information in this raw data table</w:t>
      </w:r>
      <w:r w:rsidR="006A1728">
        <w:t xml:space="preserve"> to generate the errors</w:t>
      </w:r>
      <w:r w:rsidR="00E86BD6">
        <w:t xml:space="preserve"> </w:t>
      </w:r>
      <w:r w:rsidR="006A1728">
        <w:t xml:space="preserve">bars in main text </w:t>
      </w:r>
      <w:r w:rsidR="0022244D">
        <w:t>Figure 4</w:t>
      </w:r>
      <w:r w:rsidR="006A1728">
        <w:t xml:space="preserve">. </w:t>
      </w:r>
      <w:r w:rsidR="00CC5740">
        <w:t>For most input parameters, t</w:t>
      </w:r>
      <w:r w:rsidR="000565E0">
        <w:t>riangular distributions are chosen</w:t>
      </w:r>
      <w:r w:rsidR="006A1728">
        <w:t xml:space="preserve"> with </w:t>
      </w:r>
      <w:r w:rsidR="00E71A31">
        <w:t xml:space="preserve">lower and upper bounds of the distributions set as the current and mid-century technology </w:t>
      </w:r>
      <w:r w:rsidR="00547258">
        <w:t>options</w:t>
      </w:r>
      <w:r w:rsidR="00391372">
        <w:t xml:space="preserve"> from Tabl</w:t>
      </w:r>
      <w:r w:rsidR="005D36FB">
        <w:t xml:space="preserve">es S.1 and </w:t>
      </w:r>
      <w:r w:rsidR="00B90BBE">
        <w:t>S.4</w:t>
      </w:r>
      <w:r w:rsidR="00E71A31">
        <w:t>.</w:t>
      </w:r>
      <w:r w:rsidR="002E4876">
        <w:t xml:space="preserve"> </w:t>
      </w:r>
      <w:r w:rsidR="001F22D4">
        <w:t>A</w:t>
      </w:r>
      <w:r w:rsidR="00FC48FB">
        <w:t>ll</w:t>
      </w:r>
      <w:r w:rsidR="001F22D4">
        <w:t xml:space="preserve"> </w:t>
      </w:r>
      <w:r w:rsidR="00FC48FB">
        <w:t>other low</w:t>
      </w:r>
      <w:r w:rsidR="00B37381">
        <w:t xml:space="preserve">- </w:t>
      </w:r>
      <w:r w:rsidR="00FC48FB">
        <w:t>and</w:t>
      </w:r>
      <w:r w:rsidR="00B37381">
        <w:t xml:space="preserve"> high-end bound</w:t>
      </w:r>
      <w:r w:rsidR="00B32BFF">
        <w:t xml:space="preserve"> in Table S.9</w:t>
      </w:r>
      <w:r w:rsidR="00B37381">
        <w:t xml:space="preserve"> are drawn from Tables S.5 and S.7 or </w:t>
      </w:r>
      <w:r w:rsidR="001225DA">
        <w:t>are cited</w:t>
      </w:r>
      <w:r w:rsidR="00B37381">
        <w:t xml:space="preserve"> in Table S.9. </w:t>
      </w:r>
      <w:r w:rsidR="00BD2012">
        <w:t>Notably, we</w:t>
      </w:r>
      <w:r w:rsidR="00125EBA">
        <w:t xml:space="preserve"> sample from </w:t>
      </w:r>
      <w:r w:rsidR="00237242">
        <w:t>three</w:t>
      </w:r>
      <w:r w:rsidR="00035B02">
        <w:t xml:space="preserve"> different</w:t>
      </w:r>
      <w:r w:rsidR="00FF2773">
        <w:t xml:space="preserve"> 2035</w:t>
      </w:r>
      <w:r w:rsidR="00035B02">
        <w:t xml:space="preserve"> </w:t>
      </w:r>
      <w:r w:rsidR="00CB5F11">
        <w:t>grid</w:t>
      </w:r>
      <w:r w:rsidR="00684B32">
        <w:t xml:space="preserve"> </w:t>
      </w:r>
      <w:r w:rsidR="00F3410F">
        <w:t>pricing</w:t>
      </w:r>
      <w:r w:rsidR="00035B02">
        <w:t xml:space="preserve"> </w:t>
      </w:r>
      <w:r w:rsidR="00684B32">
        <w:t xml:space="preserve">and emission </w:t>
      </w:r>
      <w:r w:rsidR="00035B02">
        <w:t>scenarios for</w:t>
      </w:r>
      <w:r w:rsidR="00741198">
        <w:t xml:space="preserve"> each state</w:t>
      </w:r>
      <w:r w:rsidR="00F3410F">
        <w:t>.</w:t>
      </w:r>
      <w:r w:rsidR="009A2650">
        <w:t xml:space="preserve"> </w:t>
      </w:r>
      <w:r w:rsidR="00741198">
        <w:t>These scenarios are</w:t>
      </w:r>
      <w:r w:rsidR="00B87A3E">
        <w:t xml:space="preserve"> pulled from </w:t>
      </w:r>
      <w:r w:rsidR="000425CD">
        <w:t xml:space="preserve">NREL’s Cambium database </w:t>
      </w:r>
      <w:r w:rsidR="00500D1C">
        <w:t>and are listed as</w:t>
      </w:r>
      <w:r w:rsidR="00035B02">
        <w:t>:</w:t>
      </w:r>
      <w:r w:rsidR="008E1C25">
        <w:t xml:space="preserve"> Mid Case (base), </w:t>
      </w:r>
      <w:r w:rsidR="005C7355">
        <w:t xml:space="preserve">Mid Case with </w:t>
      </w:r>
      <w:r w:rsidR="008E1C25">
        <w:t xml:space="preserve">Low Renewable Energy Costs, </w:t>
      </w:r>
      <w:r w:rsidR="00237242">
        <w:t xml:space="preserve">and </w:t>
      </w:r>
      <w:r w:rsidR="005C7355">
        <w:t xml:space="preserve">Mid Case with </w:t>
      </w:r>
      <w:r w:rsidR="008E1C25">
        <w:t>High Renewable Energy Costs</w:t>
      </w:r>
      <w:r w:rsidR="00593B3B">
        <w:t>.</w:t>
      </w:r>
    </w:p>
    <w:p w14:paraId="7B9F4F0F" w14:textId="088B4470" w:rsidR="00AD18AA" w:rsidRDefault="00AD18AA" w:rsidP="00AD18AA">
      <w:pPr>
        <w:pStyle w:val="Caption"/>
        <w:keepNext/>
        <w:spacing w:after="0"/>
      </w:pPr>
      <w:bookmarkStart w:id="478" w:name="_Toc118724342"/>
      <w:bookmarkStart w:id="479" w:name="_Toc145167272"/>
      <w:r>
        <w:t>Table S.</w:t>
      </w:r>
      <w:fldSimple w:instr=" SEQ Table \* ARABIC ">
        <w:r w:rsidR="00DE33BB">
          <w:rPr>
            <w:noProof/>
          </w:rPr>
          <w:t>9</w:t>
        </w:r>
      </w:fldSimple>
      <w:r>
        <w:t>: Summary data table containing sample distributions for each input parameter. These distributions are used to generate error bars on next-decade LCOH figures</w:t>
      </w:r>
      <w:bookmarkEnd w:id="478"/>
      <w:r w:rsidR="002D4F11">
        <w:t xml:space="preserve"> through Monte Carlo simulation.</w:t>
      </w:r>
      <w:bookmarkEnd w:id="479"/>
    </w:p>
    <w:tbl>
      <w:tblPr>
        <w:tblStyle w:val="TableGrid"/>
        <w:tblW w:w="0" w:type="auto"/>
        <w:tblLayout w:type="fixed"/>
        <w:tblLook w:val="04A0" w:firstRow="1" w:lastRow="0" w:firstColumn="1" w:lastColumn="0" w:noHBand="0" w:noVBand="1"/>
      </w:tblPr>
      <w:tblGrid>
        <w:gridCol w:w="1255"/>
        <w:gridCol w:w="1440"/>
        <w:gridCol w:w="1260"/>
        <w:gridCol w:w="1380"/>
        <w:gridCol w:w="1380"/>
        <w:gridCol w:w="1380"/>
        <w:gridCol w:w="1255"/>
      </w:tblGrid>
      <w:tr w:rsidR="000461BF" w:rsidRPr="001F5A3A" w14:paraId="21760A95" w14:textId="77777777" w:rsidTr="00DE33BB">
        <w:trPr>
          <w:trHeight w:val="290"/>
        </w:trPr>
        <w:tc>
          <w:tcPr>
            <w:tcW w:w="2695" w:type="dxa"/>
            <w:gridSpan w:val="2"/>
            <w:noWrap/>
            <w:hideMark/>
          </w:tcPr>
          <w:p w14:paraId="29A8E325" w14:textId="77777777" w:rsidR="00AD18AA" w:rsidRPr="001F5A3A" w:rsidRDefault="00AD18AA" w:rsidP="0069225C">
            <w:pPr>
              <w:rPr>
                <w:rFonts w:cs="Times New Roman"/>
                <w:sz w:val="20"/>
                <w:szCs w:val="20"/>
              </w:rPr>
            </w:pPr>
            <w:r w:rsidRPr="001F5A3A">
              <w:rPr>
                <w:rFonts w:cs="Times New Roman"/>
                <w:sz w:val="20"/>
                <w:szCs w:val="20"/>
              </w:rPr>
              <w:t>Parameters</w:t>
            </w:r>
          </w:p>
        </w:tc>
        <w:tc>
          <w:tcPr>
            <w:tcW w:w="1260" w:type="dxa"/>
            <w:noWrap/>
            <w:hideMark/>
          </w:tcPr>
          <w:p w14:paraId="4F1EBD1C" w14:textId="77777777" w:rsidR="00AD18AA" w:rsidRPr="001F5A3A" w:rsidRDefault="00AD18AA" w:rsidP="0069225C">
            <w:pPr>
              <w:rPr>
                <w:rFonts w:cs="Times New Roman"/>
                <w:sz w:val="20"/>
                <w:szCs w:val="20"/>
              </w:rPr>
            </w:pPr>
            <w:r w:rsidRPr="001F5A3A">
              <w:rPr>
                <w:rFonts w:cs="Times New Roman"/>
                <w:sz w:val="20"/>
                <w:szCs w:val="20"/>
              </w:rPr>
              <w:t>Distribution Type</w:t>
            </w:r>
          </w:p>
        </w:tc>
        <w:tc>
          <w:tcPr>
            <w:tcW w:w="1380" w:type="dxa"/>
            <w:noWrap/>
            <w:hideMark/>
          </w:tcPr>
          <w:p w14:paraId="6949BDA0" w14:textId="77777777" w:rsidR="00AD18AA" w:rsidRPr="001F5A3A" w:rsidRDefault="00AD18AA" w:rsidP="0069225C">
            <w:pPr>
              <w:rPr>
                <w:rFonts w:cs="Times New Roman"/>
                <w:sz w:val="20"/>
                <w:szCs w:val="20"/>
              </w:rPr>
            </w:pPr>
            <w:r w:rsidRPr="001F5A3A">
              <w:rPr>
                <w:rFonts w:cs="Times New Roman"/>
                <w:sz w:val="20"/>
                <w:szCs w:val="20"/>
              </w:rPr>
              <w:t>Low Value</w:t>
            </w:r>
          </w:p>
        </w:tc>
        <w:tc>
          <w:tcPr>
            <w:tcW w:w="1380" w:type="dxa"/>
            <w:noWrap/>
            <w:hideMark/>
          </w:tcPr>
          <w:p w14:paraId="4CFC96E4" w14:textId="77777777" w:rsidR="00AD18AA" w:rsidRPr="001F5A3A" w:rsidRDefault="00AD18AA" w:rsidP="0069225C">
            <w:pPr>
              <w:rPr>
                <w:rFonts w:cs="Times New Roman"/>
                <w:sz w:val="20"/>
                <w:szCs w:val="20"/>
              </w:rPr>
            </w:pPr>
            <w:r w:rsidRPr="001F5A3A">
              <w:rPr>
                <w:rFonts w:cs="Times New Roman"/>
                <w:sz w:val="20"/>
                <w:szCs w:val="20"/>
              </w:rPr>
              <w:t>High Value</w:t>
            </w:r>
          </w:p>
        </w:tc>
        <w:tc>
          <w:tcPr>
            <w:tcW w:w="1380" w:type="dxa"/>
            <w:noWrap/>
            <w:hideMark/>
          </w:tcPr>
          <w:p w14:paraId="113574A9" w14:textId="77777777" w:rsidR="00AD18AA" w:rsidRPr="001F5A3A" w:rsidRDefault="00AD18AA" w:rsidP="0069225C">
            <w:pPr>
              <w:rPr>
                <w:rFonts w:cs="Times New Roman"/>
                <w:sz w:val="20"/>
                <w:szCs w:val="20"/>
              </w:rPr>
            </w:pPr>
            <w:r w:rsidRPr="001F5A3A">
              <w:rPr>
                <w:rFonts w:cs="Times New Roman"/>
                <w:sz w:val="20"/>
                <w:szCs w:val="20"/>
              </w:rPr>
              <w:t>Base Value</w:t>
            </w:r>
          </w:p>
        </w:tc>
        <w:tc>
          <w:tcPr>
            <w:tcW w:w="1255" w:type="dxa"/>
            <w:noWrap/>
            <w:hideMark/>
          </w:tcPr>
          <w:p w14:paraId="4AC923FA" w14:textId="77777777" w:rsidR="00AD18AA" w:rsidRPr="001F5A3A" w:rsidRDefault="00AD18AA" w:rsidP="0069225C">
            <w:pPr>
              <w:rPr>
                <w:rFonts w:cs="Times New Roman"/>
                <w:sz w:val="20"/>
                <w:szCs w:val="20"/>
              </w:rPr>
            </w:pPr>
            <w:r w:rsidRPr="001F5A3A">
              <w:rPr>
                <w:rFonts w:cs="Times New Roman"/>
                <w:sz w:val="20"/>
                <w:szCs w:val="20"/>
              </w:rPr>
              <w:t>Units</w:t>
            </w:r>
          </w:p>
        </w:tc>
      </w:tr>
      <w:tr w:rsidR="000461BF" w:rsidRPr="001F5A3A" w14:paraId="6D3CD03A" w14:textId="77777777" w:rsidTr="00DE33BB">
        <w:trPr>
          <w:trHeight w:val="290"/>
        </w:trPr>
        <w:tc>
          <w:tcPr>
            <w:tcW w:w="1255" w:type="dxa"/>
            <w:vMerge w:val="restart"/>
            <w:noWrap/>
            <w:hideMark/>
          </w:tcPr>
          <w:p w14:paraId="4880CB06" w14:textId="77777777" w:rsidR="00AD18AA" w:rsidRPr="001F5A3A" w:rsidRDefault="00AD18AA" w:rsidP="0069225C">
            <w:pPr>
              <w:rPr>
                <w:rFonts w:cs="Times New Roman"/>
                <w:sz w:val="20"/>
                <w:szCs w:val="20"/>
                <w:vertAlign w:val="subscript"/>
              </w:rPr>
            </w:pPr>
            <w:r w:rsidRPr="001F5A3A">
              <w:rPr>
                <w:rFonts w:cs="Times New Roman"/>
                <w:sz w:val="20"/>
                <w:szCs w:val="20"/>
              </w:rPr>
              <w:t>Electricity-Based H</w:t>
            </w:r>
            <w:r>
              <w:rPr>
                <w:rFonts w:cs="Times New Roman"/>
                <w:sz w:val="20"/>
                <w:szCs w:val="20"/>
                <w:vertAlign w:val="subscript"/>
              </w:rPr>
              <w:t>2</w:t>
            </w:r>
          </w:p>
        </w:tc>
        <w:tc>
          <w:tcPr>
            <w:tcW w:w="1440" w:type="dxa"/>
            <w:noWrap/>
            <w:hideMark/>
          </w:tcPr>
          <w:p w14:paraId="0FF9774E" w14:textId="77777777" w:rsidR="00AD18AA" w:rsidRPr="001F5A3A" w:rsidRDefault="00AD18AA" w:rsidP="0069225C">
            <w:pPr>
              <w:rPr>
                <w:rFonts w:cs="Times New Roman"/>
                <w:sz w:val="20"/>
                <w:szCs w:val="20"/>
              </w:rPr>
            </w:pPr>
            <w:r w:rsidRPr="001F5A3A">
              <w:rPr>
                <w:rFonts w:cs="Times New Roman"/>
                <w:sz w:val="20"/>
                <w:szCs w:val="20"/>
              </w:rPr>
              <w:t>Electrolyzer Efficiency</w:t>
            </w:r>
          </w:p>
        </w:tc>
        <w:tc>
          <w:tcPr>
            <w:tcW w:w="1260" w:type="dxa"/>
            <w:noWrap/>
            <w:hideMark/>
          </w:tcPr>
          <w:p w14:paraId="7062A1CE"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12E65E10" w14:textId="77777777" w:rsidR="00AD18AA" w:rsidRPr="001F5A3A" w:rsidRDefault="00AD18AA" w:rsidP="0069225C">
            <w:pPr>
              <w:rPr>
                <w:rFonts w:cs="Times New Roman"/>
                <w:sz w:val="20"/>
                <w:szCs w:val="20"/>
              </w:rPr>
            </w:pPr>
            <w:r w:rsidRPr="001F5A3A">
              <w:rPr>
                <w:rFonts w:cs="Times New Roman"/>
                <w:sz w:val="20"/>
                <w:szCs w:val="20"/>
              </w:rPr>
              <w:t>60</w:t>
            </w:r>
          </w:p>
        </w:tc>
        <w:tc>
          <w:tcPr>
            <w:tcW w:w="1380" w:type="dxa"/>
            <w:noWrap/>
            <w:hideMark/>
          </w:tcPr>
          <w:p w14:paraId="2AB359F7" w14:textId="77777777" w:rsidR="00AD18AA" w:rsidRPr="001F5A3A" w:rsidRDefault="00AD18AA" w:rsidP="0069225C">
            <w:pPr>
              <w:rPr>
                <w:rFonts w:cs="Times New Roman"/>
                <w:sz w:val="20"/>
                <w:szCs w:val="20"/>
              </w:rPr>
            </w:pPr>
            <w:r w:rsidRPr="001F5A3A">
              <w:rPr>
                <w:rFonts w:cs="Times New Roman"/>
                <w:sz w:val="20"/>
                <w:szCs w:val="20"/>
              </w:rPr>
              <w:t>70</w:t>
            </w:r>
          </w:p>
        </w:tc>
        <w:tc>
          <w:tcPr>
            <w:tcW w:w="1380" w:type="dxa"/>
            <w:noWrap/>
            <w:hideMark/>
          </w:tcPr>
          <w:p w14:paraId="3D8F1D84" w14:textId="77777777" w:rsidR="00AD18AA" w:rsidRPr="001F5A3A" w:rsidRDefault="00AD18AA" w:rsidP="0069225C">
            <w:pPr>
              <w:rPr>
                <w:rFonts w:cs="Times New Roman"/>
                <w:sz w:val="20"/>
                <w:szCs w:val="20"/>
              </w:rPr>
            </w:pPr>
            <w:r w:rsidRPr="001F5A3A">
              <w:rPr>
                <w:rFonts w:cs="Times New Roman"/>
                <w:sz w:val="20"/>
                <w:szCs w:val="20"/>
              </w:rPr>
              <w:t>65</w:t>
            </w:r>
          </w:p>
        </w:tc>
        <w:tc>
          <w:tcPr>
            <w:tcW w:w="1255" w:type="dxa"/>
            <w:noWrap/>
            <w:hideMark/>
          </w:tcPr>
          <w:p w14:paraId="366C210D"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535A663E" w14:textId="77777777" w:rsidTr="00DE33BB">
        <w:trPr>
          <w:trHeight w:val="290"/>
        </w:trPr>
        <w:tc>
          <w:tcPr>
            <w:tcW w:w="1255" w:type="dxa"/>
            <w:vMerge/>
            <w:hideMark/>
          </w:tcPr>
          <w:p w14:paraId="510D3F79" w14:textId="77777777" w:rsidR="00AD18AA" w:rsidRPr="001F5A3A" w:rsidRDefault="00AD18AA" w:rsidP="0069225C">
            <w:pPr>
              <w:rPr>
                <w:rFonts w:cs="Times New Roman"/>
                <w:sz w:val="20"/>
                <w:szCs w:val="20"/>
              </w:rPr>
            </w:pPr>
          </w:p>
        </w:tc>
        <w:tc>
          <w:tcPr>
            <w:tcW w:w="1440" w:type="dxa"/>
            <w:noWrap/>
            <w:hideMark/>
          </w:tcPr>
          <w:p w14:paraId="0448EF49" w14:textId="77777777" w:rsidR="00AD18AA" w:rsidRPr="001F5A3A" w:rsidRDefault="00AD18AA" w:rsidP="0069225C">
            <w:pPr>
              <w:rPr>
                <w:rFonts w:cs="Times New Roman"/>
                <w:sz w:val="20"/>
                <w:szCs w:val="20"/>
              </w:rPr>
            </w:pPr>
            <w:r w:rsidRPr="001F5A3A">
              <w:rPr>
                <w:rFonts w:cs="Times New Roman"/>
                <w:sz w:val="20"/>
                <w:szCs w:val="20"/>
              </w:rPr>
              <w:t>Electrolyzer Capital Cost</w:t>
            </w:r>
          </w:p>
        </w:tc>
        <w:tc>
          <w:tcPr>
            <w:tcW w:w="1260" w:type="dxa"/>
            <w:noWrap/>
            <w:hideMark/>
          </w:tcPr>
          <w:p w14:paraId="7D106D5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7A3F16FD" w14:textId="77777777" w:rsidR="00AD18AA" w:rsidRPr="001F5A3A" w:rsidRDefault="00AD18AA" w:rsidP="0069225C">
            <w:pPr>
              <w:rPr>
                <w:rFonts w:cs="Times New Roman"/>
                <w:sz w:val="20"/>
                <w:szCs w:val="20"/>
              </w:rPr>
            </w:pPr>
            <w:r w:rsidRPr="001F5A3A">
              <w:rPr>
                <w:rFonts w:cs="Times New Roman"/>
                <w:sz w:val="20"/>
                <w:szCs w:val="20"/>
              </w:rPr>
              <w:t>340</w:t>
            </w:r>
          </w:p>
        </w:tc>
        <w:tc>
          <w:tcPr>
            <w:tcW w:w="1380" w:type="dxa"/>
            <w:noWrap/>
            <w:hideMark/>
          </w:tcPr>
          <w:p w14:paraId="6161E244" w14:textId="4725CBA2" w:rsidR="00AD18AA" w:rsidRPr="001F5A3A" w:rsidRDefault="002E5E7F" w:rsidP="0069225C">
            <w:pPr>
              <w:rPr>
                <w:rFonts w:cs="Times New Roman"/>
                <w:sz w:val="20"/>
                <w:szCs w:val="20"/>
              </w:rPr>
            </w:pPr>
            <w:r>
              <w:rPr>
                <w:rFonts w:cs="Times New Roman"/>
                <w:sz w:val="20"/>
                <w:szCs w:val="20"/>
              </w:rPr>
              <w:t>915</w:t>
            </w:r>
          </w:p>
        </w:tc>
        <w:tc>
          <w:tcPr>
            <w:tcW w:w="1380" w:type="dxa"/>
            <w:noWrap/>
            <w:hideMark/>
          </w:tcPr>
          <w:p w14:paraId="03323C60" w14:textId="0696B549" w:rsidR="00AD18AA" w:rsidRPr="001F5A3A" w:rsidRDefault="002C1F65" w:rsidP="0069225C">
            <w:pPr>
              <w:rPr>
                <w:rFonts w:cs="Times New Roman"/>
                <w:sz w:val="20"/>
                <w:szCs w:val="20"/>
              </w:rPr>
            </w:pPr>
            <w:r>
              <w:rPr>
                <w:rFonts w:cs="Times New Roman"/>
                <w:sz w:val="20"/>
                <w:szCs w:val="20"/>
              </w:rPr>
              <w:t>340</w:t>
            </w:r>
          </w:p>
        </w:tc>
        <w:tc>
          <w:tcPr>
            <w:tcW w:w="1255" w:type="dxa"/>
            <w:noWrap/>
            <w:hideMark/>
          </w:tcPr>
          <w:p w14:paraId="3942D10B" w14:textId="3AA671C5" w:rsidR="00AD18AA" w:rsidRPr="001F5A3A" w:rsidRDefault="00AD18AA" w:rsidP="0069225C">
            <w:pPr>
              <w:rPr>
                <w:rFonts w:cs="Times New Roman"/>
                <w:sz w:val="20"/>
                <w:szCs w:val="20"/>
              </w:rPr>
            </w:pPr>
            <w:r w:rsidRPr="001F5A3A">
              <w:rPr>
                <w:rFonts w:cs="Times New Roman"/>
                <w:sz w:val="20"/>
                <w:szCs w:val="20"/>
              </w:rPr>
              <w:t>$/</w:t>
            </w:r>
            <w:proofErr w:type="spellStart"/>
            <w:r w:rsidRPr="001F5A3A">
              <w:rPr>
                <w:rFonts w:cs="Times New Roman"/>
                <w:sz w:val="20"/>
                <w:szCs w:val="20"/>
              </w:rPr>
              <w:t>kW</w:t>
            </w:r>
            <w:r w:rsidR="006B6D0D">
              <w:rPr>
                <w:rFonts w:eastAsia="Calibri" w:cstheme="minorHAnsi"/>
                <w:sz w:val="20"/>
                <w:szCs w:val="20"/>
                <w:vertAlign w:val="subscript"/>
              </w:rPr>
              <w:t>e</w:t>
            </w:r>
            <w:proofErr w:type="spellEnd"/>
          </w:p>
        </w:tc>
      </w:tr>
      <w:tr w:rsidR="000461BF" w:rsidRPr="001F5A3A" w14:paraId="1099C89A" w14:textId="77777777" w:rsidTr="00DE33BB">
        <w:trPr>
          <w:trHeight w:val="290"/>
        </w:trPr>
        <w:tc>
          <w:tcPr>
            <w:tcW w:w="1255" w:type="dxa"/>
            <w:vMerge/>
            <w:hideMark/>
          </w:tcPr>
          <w:p w14:paraId="4E1141CC" w14:textId="77777777" w:rsidR="00AD18AA" w:rsidRPr="001F5A3A" w:rsidRDefault="00AD18AA" w:rsidP="0069225C">
            <w:pPr>
              <w:rPr>
                <w:rFonts w:cs="Times New Roman"/>
                <w:sz w:val="20"/>
                <w:szCs w:val="20"/>
              </w:rPr>
            </w:pPr>
          </w:p>
        </w:tc>
        <w:tc>
          <w:tcPr>
            <w:tcW w:w="1440" w:type="dxa"/>
            <w:noWrap/>
            <w:hideMark/>
          </w:tcPr>
          <w:p w14:paraId="071610D2" w14:textId="77777777" w:rsidR="00AD18AA" w:rsidRPr="001F5A3A" w:rsidRDefault="00AD18AA" w:rsidP="0069225C">
            <w:pPr>
              <w:rPr>
                <w:rFonts w:cs="Times New Roman"/>
                <w:sz w:val="20"/>
                <w:szCs w:val="20"/>
              </w:rPr>
            </w:pPr>
            <w:r w:rsidRPr="001F5A3A">
              <w:rPr>
                <w:rFonts w:cs="Times New Roman"/>
                <w:sz w:val="20"/>
                <w:szCs w:val="20"/>
              </w:rPr>
              <w:t>Solar Capital Cost</w:t>
            </w:r>
          </w:p>
        </w:tc>
        <w:tc>
          <w:tcPr>
            <w:tcW w:w="1260" w:type="dxa"/>
            <w:noWrap/>
            <w:hideMark/>
          </w:tcPr>
          <w:p w14:paraId="748FF65E"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51EB6930" w14:textId="1001CEE9" w:rsidR="00AD18AA" w:rsidRPr="001F5A3A" w:rsidRDefault="0000012D" w:rsidP="0069225C">
            <w:pPr>
              <w:rPr>
                <w:rFonts w:cs="Times New Roman"/>
                <w:sz w:val="20"/>
                <w:szCs w:val="20"/>
              </w:rPr>
            </w:pPr>
            <w:r>
              <w:rPr>
                <w:rFonts w:cs="Times New Roman"/>
                <w:sz w:val="20"/>
                <w:szCs w:val="20"/>
              </w:rPr>
              <w:t>400</w:t>
            </w:r>
          </w:p>
        </w:tc>
        <w:tc>
          <w:tcPr>
            <w:tcW w:w="1380" w:type="dxa"/>
            <w:noWrap/>
            <w:hideMark/>
          </w:tcPr>
          <w:p w14:paraId="4F2F25C9" w14:textId="77777777" w:rsidR="00AD18AA" w:rsidRPr="001F5A3A" w:rsidRDefault="00AD18AA" w:rsidP="0069225C">
            <w:pPr>
              <w:rPr>
                <w:rFonts w:cs="Times New Roman"/>
                <w:sz w:val="20"/>
                <w:szCs w:val="20"/>
              </w:rPr>
            </w:pPr>
            <w:r w:rsidRPr="001F5A3A">
              <w:rPr>
                <w:rFonts w:cs="Times New Roman"/>
                <w:sz w:val="20"/>
                <w:szCs w:val="20"/>
              </w:rPr>
              <w:t>950</w:t>
            </w:r>
          </w:p>
        </w:tc>
        <w:tc>
          <w:tcPr>
            <w:tcW w:w="1380" w:type="dxa"/>
            <w:noWrap/>
            <w:hideMark/>
          </w:tcPr>
          <w:p w14:paraId="5EC97792" w14:textId="306B77F1" w:rsidR="00AD18AA" w:rsidRPr="001F5A3A" w:rsidRDefault="00C86CB1" w:rsidP="0069225C">
            <w:pPr>
              <w:rPr>
                <w:rFonts w:cs="Times New Roman"/>
                <w:sz w:val="20"/>
                <w:szCs w:val="20"/>
              </w:rPr>
            </w:pPr>
            <w:r>
              <w:rPr>
                <w:rFonts w:cs="Times New Roman"/>
                <w:sz w:val="20"/>
                <w:szCs w:val="20"/>
              </w:rPr>
              <w:t>400</w:t>
            </w:r>
          </w:p>
        </w:tc>
        <w:tc>
          <w:tcPr>
            <w:tcW w:w="1255" w:type="dxa"/>
            <w:noWrap/>
            <w:hideMark/>
          </w:tcPr>
          <w:p w14:paraId="71FCF6ED" w14:textId="1344DF97" w:rsidR="00AD18AA" w:rsidRPr="001F5A3A" w:rsidRDefault="00AD18AA" w:rsidP="0069225C">
            <w:pPr>
              <w:rPr>
                <w:rFonts w:cs="Times New Roman"/>
                <w:sz w:val="20"/>
                <w:szCs w:val="20"/>
              </w:rPr>
            </w:pPr>
            <w:r w:rsidRPr="001F5A3A">
              <w:rPr>
                <w:rFonts w:cs="Times New Roman"/>
                <w:sz w:val="20"/>
                <w:szCs w:val="20"/>
              </w:rPr>
              <w:t>$/</w:t>
            </w:r>
            <w:proofErr w:type="spellStart"/>
            <w:r w:rsidRPr="001F5A3A">
              <w:rPr>
                <w:rFonts w:cs="Times New Roman"/>
                <w:sz w:val="20"/>
                <w:szCs w:val="20"/>
              </w:rPr>
              <w:t>kW</w:t>
            </w:r>
            <w:r w:rsidR="006B6D0D">
              <w:rPr>
                <w:rFonts w:eastAsia="Calibri" w:cstheme="minorHAnsi"/>
                <w:sz w:val="20"/>
                <w:szCs w:val="20"/>
                <w:vertAlign w:val="subscript"/>
              </w:rPr>
              <w:t>e</w:t>
            </w:r>
            <w:proofErr w:type="spellEnd"/>
          </w:p>
        </w:tc>
      </w:tr>
      <w:tr w:rsidR="000461BF" w:rsidRPr="001F5A3A" w14:paraId="21DCB003" w14:textId="77777777" w:rsidTr="00DE33BB">
        <w:trPr>
          <w:trHeight w:val="290"/>
        </w:trPr>
        <w:tc>
          <w:tcPr>
            <w:tcW w:w="1255" w:type="dxa"/>
            <w:vMerge/>
            <w:hideMark/>
          </w:tcPr>
          <w:p w14:paraId="76B18200" w14:textId="77777777" w:rsidR="00AD18AA" w:rsidRPr="001F5A3A" w:rsidRDefault="00AD18AA" w:rsidP="0069225C">
            <w:pPr>
              <w:rPr>
                <w:rFonts w:cs="Times New Roman"/>
                <w:sz w:val="20"/>
                <w:szCs w:val="20"/>
              </w:rPr>
            </w:pPr>
          </w:p>
        </w:tc>
        <w:tc>
          <w:tcPr>
            <w:tcW w:w="1440" w:type="dxa"/>
            <w:noWrap/>
            <w:hideMark/>
          </w:tcPr>
          <w:p w14:paraId="12D533D6" w14:textId="77777777" w:rsidR="00AD18AA" w:rsidRPr="001F5A3A" w:rsidRDefault="00AD18AA" w:rsidP="0069225C">
            <w:pPr>
              <w:rPr>
                <w:rFonts w:cs="Times New Roman"/>
                <w:sz w:val="20"/>
                <w:szCs w:val="20"/>
              </w:rPr>
            </w:pPr>
            <w:r w:rsidRPr="001F5A3A">
              <w:rPr>
                <w:rFonts w:cs="Times New Roman"/>
                <w:sz w:val="20"/>
                <w:szCs w:val="20"/>
              </w:rPr>
              <w:t>H</w:t>
            </w:r>
            <w:r w:rsidRPr="00A32E10">
              <w:rPr>
                <w:rFonts w:cs="Times New Roman"/>
                <w:sz w:val="20"/>
                <w:szCs w:val="20"/>
                <w:vertAlign w:val="subscript"/>
              </w:rPr>
              <w:t>2</w:t>
            </w:r>
            <w:r w:rsidRPr="001F5A3A">
              <w:rPr>
                <w:rFonts w:cs="Times New Roman"/>
                <w:sz w:val="20"/>
                <w:szCs w:val="20"/>
              </w:rPr>
              <w:t xml:space="preserve"> Storage Capital Cost</w:t>
            </w:r>
          </w:p>
        </w:tc>
        <w:tc>
          <w:tcPr>
            <w:tcW w:w="1260" w:type="dxa"/>
            <w:noWrap/>
            <w:hideMark/>
          </w:tcPr>
          <w:p w14:paraId="183259B5"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5EA83ABC" w14:textId="77777777" w:rsidR="00AD18AA" w:rsidRPr="001F5A3A" w:rsidRDefault="00AD18AA" w:rsidP="0069225C">
            <w:pPr>
              <w:rPr>
                <w:rFonts w:cs="Times New Roman"/>
                <w:sz w:val="20"/>
                <w:szCs w:val="20"/>
              </w:rPr>
            </w:pPr>
            <w:r w:rsidRPr="001F5A3A">
              <w:rPr>
                <w:rFonts w:cs="Times New Roman"/>
                <w:sz w:val="20"/>
                <w:szCs w:val="20"/>
              </w:rPr>
              <w:t>200</w:t>
            </w:r>
          </w:p>
        </w:tc>
        <w:tc>
          <w:tcPr>
            <w:tcW w:w="1380" w:type="dxa"/>
            <w:noWrap/>
            <w:hideMark/>
          </w:tcPr>
          <w:p w14:paraId="76E23129" w14:textId="77777777" w:rsidR="00AD18AA" w:rsidRPr="001F5A3A" w:rsidRDefault="00AD18AA" w:rsidP="0069225C">
            <w:pPr>
              <w:rPr>
                <w:rFonts w:cs="Times New Roman"/>
                <w:sz w:val="20"/>
                <w:szCs w:val="20"/>
              </w:rPr>
            </w:pPr>
            <w:r w:rsidRPr="001F5A3A">
              <w:rPr>
                <w:rFonts w:cs="Times New Roman"/>
                <w:sz w:val="20"/>
                <w:szCs w:val="20"/>
              </w:rPr>
              <w:t>830</w:t>
            </w:r>
          </w:p>
        </w:tc>
        <w:tc>
          <w:tcPr>
            <w:tcW w:w="1380" w:type="dxa"/>
            <w:noWrap/>
            <w:hideMark/>
          </w:tcPr>
          <w:p w14:paraId="5E84DD31" w14:textId="77777777" w:rsidR="00AD18AA" w:rsidRPr="001F5A3A" w:rsidRDefault="00AD18AA" w:rsidP="0069225C">
            <w:pPr>
              <w:rPr>
                <w:rFonts w:cs="Times New Roman"/>
                <w:sz w:val="20"/>
                <w:szCs w:val="20"/>
              </w:rPr>
            </w:pPr>
            <w:r w:rsidRPr="001F5A3A">
              <w:rPr>
                <w:rFonts w:cs="Times New Roman"/>
                <w:sz w:val="20"/>
                <w:szCs w:val="20"/>
              </w:rPr>
              <w:t>500</w:t>
            </w:r>
          </w:p>
        </w:tc>
        <w:tc>
          <w:tcPr>
            <w:tcW w:w="1255" w:type="dxa"/>
            <w:noWrap/>
            <w:hideMark/>
          </w:tcPr>
          <w:p w14:paraId="2A267ED6" w14:textId="77777777" w:rsidR="00AD18AA" w:rsidRPr="001F5A3A" w:rsidRDefault="00AD18AA" w:rsidP="0069225C">
            <w:pPr>
              <w:rPr>
                <w:rFonts w:cs="Times New Roman"/>
                <w:sz w:val="20"/>
                <w:szCs w:val="20"/>
              </w:rPr>
            </w:pPr>
            <w:r w:rsidRPr="001F5A3A">
              <w:rPr>
                <w:rFonts w:cs="Times New Roman"/>
                <w:sz w:val="20"/>
                <w:szCs w:val="20"/>
              </w:rPr>
              <w:t>$/kg</w:t>
            </w:r>
          </w:p>
        </w:tc>
      </w:tr>
      <w:tr w:rsidR="000461BF" w:rsidRPr="001F5A3A" w14:paraId="2CB95BAD" w14:textId="77777777" w:rsidTr="00DE33BB">
        <w:trPr>
          <w:trHeight w:val="290"/>
        </w:trPr>
        <w:tc>
          <w:tcPr>
            <w:tcW w:w="1255" w:type="dxa"/>
            <w:vMerge/>
            <w:hideMark/>
          </w:tcPr>
          <w:p w14:paraId="2A591585" w14:textId="77777777" w:rsidR="00AD18AA" w:rsidRPr="001F5A3A" w:rsidRDefault="00AD18AA" w:rsidP="0069225C">
            <w:pPr>
              <w:rPr>
                <w:rFonts w:cs="Times New Roman"/>
                <w:sz w:val="20"/>
                <w:szCs w:val="20"/>
              </w:rPr>
            </w:pPr>
          </w:p>
        </w:tc>
        <w:tc>
          <w:tcPr>
            <w:tcW w:w="1440" w:type="dxa"/>
            <w:noWrap/>
            <w:hideMark/>
          </w:tcPr>
          <w:p w14:paraId="369B4C29" w14:textId="77777777" w:rsidR="00AD18AA" w:rsidRPr="001F5A3A" w:rsidRDefault="00AD18AA" w:rsidP="0069225C">
            <w:pPr>
              <w:rPr>
                <w:rFonts w:cs="Times New Roman"/>
                <w:sz w:val="20"/>
                <w:szCs w:val="20"/>
              </w:rPr>
            </w:pPr>
            <w:r w:rsidRPr="001F5A3A">
              <w:rPr>
                <w:rFonts w:cs="Times New Roman"/>
                <w:sz w:val="20"/>
                <w:szCs w:val="20"/>
              </w:rPr>
              <w:t>Battery Storage Capital Cost</w:t>
            </w:r>
          </w:p>
        </w:tc>
        <w:tc>
          <w:tcPr>
            <w:tcW w:w="1260" w:type="dxa"/>
            <w:noWrap/>
            <w:hideMark/>
          </w:tcPr>
          <w:p w14:paraId="7EC58740"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7AE29197" w14:textId="77777777" w:rsidR="00AD18AA" w:rsidRPr="001F5A3A" w:rsidRDefault="00AD18AA" w:rsidP="0069225C">
            <w:pPr>
              <w:rPr>
                <w:rFonts w:cs="Times New Roman"/>
                <w:sz w:val="20"/>
                <w:szCs w:val="20"/>
              </w:rPr>
            </w:pPr>
            <w:r w:rsidRPr="001F5A3A">
              <w:rPr>
                <w:rFonts w:cs="Times New Roman"/>
                <w:sz w:val="20"/>
                <w:szCs w:val="20"/>
              </w:rPr>
              <w:t>100</w:t>
            </w:r>
          </w:p>
        </w:tc>
        <w:tc>
          <w:tcPr>
            <w:tcW w:w="1380" w:type="dxa"/>
            <w:noWrap/>
            <w:hideMark/>
          </w:tcPr>
          <w:p w14:paraId="60F84B0F" w14:textId="77777777" w:rsidR="00AD18AA" w:rsidRPr="001F5A3A" w:rsidRDefault="00AD18AA" w:rsidP="0069225C">
            <w:pPr>
              <w:rPr>
                <w:rFonts w:cs="Times New Roman"/>
                <w:sz w:val="20"/>
                <w:szCs w:val="20"/>
              </w:rPr>
            </w:pPr>
            <w:r w:rsidRPr="001F5A3A">
              <w:rPr>
                <w:rFonts w:cs="Times New Roman"/>
                <w:sz w:val="20"/>
                <w:szCs w:val="20"/>
              </w:rPr>
              <w:t>350</w:t>
            </w:r>
          </w:p>
        </w:tc>
        <w:tc>
          <w:tcPr>
            <w:tcW w:w="1380" w:type="dxa"/>
            <w:noWrap/>
            <w:hideMark/>
          </w:tcPr>
          <w:p w14:paraId="30646C5F" w14:textId="77777777" w:rsidR="00AD18AA" w:rsidRPr="001F5A3A" w:rsidRDefault="00AD18AA" w:rsidP="0069225C">
            <w:pPr>
              <w:rPr>
                <w:rFonts w:cs="Times New Roman"/>
                <w:sz w:val="20"/>
                <w:szCs w:val="20"/>
              </w:rPr>
            </w:pPr>
            <w:r w:rsidRPr="001F5A3A">
              <w:rPr>
                <w:rFonts w:cs="Times New Roman"/>
                <w:sz w:val="20"/>
                <w:szCs w:val="20"/>
              </w:rPr>
              <w:t>250</w:t>
            </w:r>
          </w:p>
        </w:tc>
        <w:tc>
          <w:tcPr>
            <w:tcW w:w="1255" w:type="dxa"/>
            <w:noWrap/>
            <w:hideMark/>
          </w:tcPr>
          <w:p w14:paraId="179E3DE6" w14:textId="4418C7A0" w:rsidR="00AD18AA" w:rsidRPr="001F5A3A" w:rsidRDefault="00AD18AA" w:rsidP="0069225C">
            <w:pPr>
              <w:rPr>
                <w:rFonts w:cs="Times New Roman"/>
                <w:sz w:val="20"/>
                <w:szCs w:val="20"/>
              </w:rPr>
            </w:pPr>
            <w:r w:rsidRPr="001F5A3A">
              <w:rPr>
                <w:rFonts w:cs="Times New Roman"/>
                <w:sz w:val="20"/>
                <w:szCs w:val="20"/>
              </w:rPr>
              <w:t>$/</w:t>
            </w:r>
            <w:proofErr w:type="spellStart"/>
            <w:r w:rsidRPr="001F5A3A">
              <w:rPr>
                <w:rFonts w:cs="Times New Roman"/>
                <w:sz w:val="20"/>
                <w:szCs w:val="20"/>
              </w:rPr>
              <w:t>kWh</w:t>
            </w:r>
            <w:r w:rsidR="0068628B">
              <w:rPr>
                <w:vertAlign w:val="subscript"/>
              </w:rPr>
              <w:t>e</w:t>
            </w:r>
            <w:proofErr w:type="spellEnd"/>
          </w:p>
        </w:tc>
      </w:tr>
      <w:tr w:rsidR="000461BF" w:rsidRPr="001F5A3A" w14:paraId="54973D09" w14:textId="77777777" w:rsidTr="00DE33BB">
        <w:trPr>
          <w:trHeight w:val="290"/>
        </w:trPr>
        <w:tc>
          <w:tcPr>
            <w:tcW w:w="1255" w:type="dxa"/>
            <w:vMerge/>
            <w:hideMark/>
          </w:tcPr>
          <w:p w14:paraId="5DFEBB63" w14:textId="77777777" w:rsidR="00AD18AA" w:rsidRPr="001F5A3A" w:rsidRDefault="00AD18AA" w:rsidP="0069225C">
            <w:pPr>
              <w:rPr>
                <w:rFonts w:cs="Times New Roman"/>
                <w:sz w:val="20"/>
                <w:szCs w:val="20"/>
              </w:rPr>
            </w:pPr>
          </w:p>
        </w:tc>
        <w:tc>
          <w:tcPr>
            <w:tcW w:w="1440" w:type="dxa"/>
            <w:noWrap/>
            <w:hideMark/>
          </w:tcPr>
          <w:p w14:paraId="1067A002" w14:textId="77777777" w:rsidR="00AD18AA" w:rsidRPr="001F5A3A" w:rsidRDefault="00AD18AA" w:rsidP="0069225C">
            <w:pPr>
              <w:rPr>
                <w:rFonts w:cs="Times New Roman"/>
                <w:sz w:val="20"/>
                <w:szCs w:val="20"/>
              </w:rPr>
            </w:pPr>
            <w:r w:rsidRPr="001F5A3A">
              <w:rPr>
                <w:rFonts w:cs="Times New Roman"/>
                <w:sz w:val="20"/>
                <w:szCs w:val="20"/>
              </w:rPr>
              <w:t>Solar Land Cost</w:t>
            </w:r>
          </w:p>
        </w:tc>
        <w:tc>
          <w:tcPr>
            <w:tcW w:w="1260" w:type="dxa"/>
            <w:noWrap/>
            <w:hideMark/>
          </w:tcPr>
          <w:p w14:paraId="72721470"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1D86F0DE" w14:textId="02E913AC" w:rsidR="00AD18AA" w:rsidRPr="001F5A3A" w:rsidRDefault="00AD18AA" w:rsidP="0069225C">
            <w:pPr>
              <w:rPr>
                <w:rFonts w:cs="Times New Roman"/>
                <w:sz w:val="20"/>
                <w:szCs w:val="20"/>
              </w:rPr>
            </w:pPr>
            <w:r w:rsidRPr="001F5A3A">
              <w:rPr>
                <w:rFonts w:cs="Times New Roman"/>
                <w:sz w:val="20"/>
                <w:szCs w:val="20"/>
              </w:rPr>
              <w:t>500</w:t>
            </w:r>
            <w:r w:rsidR="0030570C">
              <w:rPr>
                <w:rFonts w:cs="Times New Roman"/>
                <w:sz w:val="20"/>
                <w:szCs w:val="20"/>
              </w:rPr>
              <w:t xml:space="preserve"> </w:t>
            </w:r>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p>
        </w:tc>
        <w:tc>
          <w:tcPr>
            <w:tcW w:w="1380" w:type="dxa"/>
            <w:noWrap/>
            <w:hideMark/>
          </w:tcPr>
          <w:p w14:paraId="5CD348F1" w14:textId="2E1D057A" w:rsidR="00AD18AA" w:rsidRPr="001F5A3A" w:rsidRDefault="00AD18AA" w:rsidP="0069225C">
            <w:pPr>
              <w:rPr>
                <w:rFonts w:cs="Times New Roman"/>
                <w:sz w:val="20"/>
                <w:szCs w:val="20"/>
              </w:rPr>
            </w:pPr>
            <w:r w:rsidRPr="001F5A3A">
              <w:rPr>
                <w:rFonts w:cs="Times New Roman"/>
                <w:sz w:val="20"/>
                <w:szCs w:val="20"/>
              </w:rPr>
              <w:t>1250</w:t>
            </w:r>
            <w:r w:rsidR="00B806F2">
              <w:rPr>
                <w:rFonts w:cs="Times New Roman"/>
                <w:sz w:val="20"/>
                <w:szCs w:val="20"/>
              </w:rPr>
              <w:t xml:space="preserve"> </w:t>
            </w:r>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p>
        </w:tc>
        <w:tc>
          <w:tcPr>
            <w:tcW w:w="1380" w:type="dxa"/>
            <w:noWrap/>
            <w:hideMark/>
          </w:tcPr>
          <w:p w14:paraId="30A22CA7" w14:textId="74C17044" w:rsidR="00AD18AA" w:rsidRPr="001F5A3A" w:rsidRDefault="00AD18AA" w:rsidP="0069225C">
            <w:pPr>
              <w:rPr>
                <w:rFonts w:cs="Times New Roman"/>
                <w:sz w:val="20"/>
                <w:szCs w:val="20"/>
              </w:rPr>
            </w:pPr>
            <w:r w:rsidRPr="001F5A3A">
              <w:rPr>
                <w:rFonts w:cs="Times New Roman"/>
                <w:sz w:val="20"/>
                <w:szCs w:val="20"/>
              </w:rPr>
              <w:t>750</w:t>
            </w:r>
            <w:r w:rsidR="00B806F2">
              <w:rPr>
                <w:rFonts w:cs="Times New Roman"/>
                <w:sz w:val="20"/>
                <w:szCs w:val="20"/>
              </w:rPr>
              <w:t xml:space="preserve"> </w:t>
            </w:r>
            <w:r w:rsidR="00B806F2" w:rsidRPr="009E2407">
              <w:rPr>
                <w:rFonts w:eastAsia="Calibri" w:cstheme="minorHAnsi"/>
                <w:sz w:val="20"/>
                <w:szCs w:val="20"/>
              </w:rPr>
              <w:fldChar w:fldCharType="begin" w:fldLock="1"/>
            </w:r>
            <w:r w:rsidR="00B806F2">
              <w:rPr>
                <w:rFonts w:eastAsia="Calibri" w:cstheme="minorHAnsi"/>
                <w:sz w:val="20"/>
                <w:szCs w:val="20"/>
              </w:rPr>
              <w:instrText>ADDIN CSL_CITATION {"citationItems":[{"id":"ITEM-1","itemData":{"URL":"https://www.solarlandlease.com/lease-rates-for-solar-farms-how-valuable-is-my-land","accessed":{"date-parts":[["2021","5","28"]]},"author":[{"dropping-particle":"","family":"Solar Land Lease","given":"","non-dropping-particle":"","parse-names":false,"suffix":""}],"id":"ITEM-1","issued":{"date-parts":[["0"]]},"title":"Lease Rates for Solar Farms: How Valuable Is My Land?","type":"webpage"},"uris":["http://www.mendeley.com/documents/?uuid=68a9c0aa-cdbb-3fac-9355-34f901b5f792"]}],"mendeley":{"formattedCitation":"[12]","plainTextFormattedCitation":"[12]","previouslyFormattedCitation":"[12]"},"properties":{"noteIndex":0},"schema":"https://github.com/citation-style-language/schema/raw/master/csl-citation.json"}</w:instrText>
            </w:r>
            <w:r w:rsidR="00B806F2" w:rsidRPr="009E2407">
              <w:rPr>
                <w:rFonts w:eastAsia="Calibri" w:cstheme="minorHAnsi"/>
                <w:sz w:val="20"/>
                <w:szCs w:val="20"/>
              </w:rPr>
              <w:fldChar w:fldCharType="separate"/>
            </w:r>
            <w:r w:rsidR="00B806F2" w:rsidRPr="00E5531A">
              <w:rPr>
                <w:rFonts w:eastAsia="Calibri" w:cstheme="minorHAnsi"/>
                <w:noProof/>
                <w:sz w:val="20"/>
                <w:szCs w:val="20"/>
              </w:rPr>
              <w:t>[12]</w:t>
            </w:r>
            <w:r w:rsidR="00B806F2" w:rsidRPr="009E2407">
              <w:rPr>
                <w:rFonts w:eastAsia="Calibri" w:cstheme="minorHAnsi"/>
                <w:sz w:val="20"/>
                <w:szCs w:val="20"/>
              </w:rPr>
              <w:fldChar w:fldCharType="end"/>
            </w:r>
          </w:p>
        </w:tc>
        <w:tc>
          <w:tcPr>
            <w:tcW w:w="1255" w:type="dxa"/>
            <w:noWrap/>
            <w:hideMark/>
          </w:tcPr>
          <w:p w14:paraId="5897DA1C" w14:textId="77777777" w:rsidR="00AD18AA" w:rsidRPr="001F5A3A" w:rsidRDefault="00AD18AA" w:rsidP="0069225C">
            <w:pPr>
              <w:rPr>
                <w:rFonts w:cs="Times New Roman"/>
                <w:sz w:val="20"/>
                <w:szCs w:val="20"/>
              </w:rPr>
            </w:pPr>
            <w:r w:rsidRPr="001F5A3A">
              <w:rPr>
                <w:rFonts w:cs="Times New Roman"/>
                <w:sz w:val="20"/>
                <w:szCs w:val="20"/>
              </w:rPr>
              <w:t>$/acre/</w:t>
            </w:r>
            <w:proofErr w:type="spellStart"/>
            <w:r w:rsidRPr="001F5A3A">
              <w:rPr>
                <w:rFonts w:cs="Times New Roman"/>
                <w:sz w:val="20"/>
                <w:szCs w:val="20"/>
              </w:rPr>
              <w:t>yr</w:t>
            </w:r>
            <w:proofErr w:type="spellEnd"/>
          </w:p>
        </w:tc>
      </w:tr>
      <w:tr w:rsidR="000461BF" w:rsidRPr="001F5A3A" w14:paraId="6CCEA0F0" w14:textId="77777777" w:rsidTr="00DE33BB">
        <w:trPr>
          <w:trHeight w:val="290"/>
        </w:trPr>
        <w:tc>
          <w:tcPr>
            <w:tcW w:w="1255" w:type="dxa"/>
            <w:vMerge/>
            <w:hideMark/>
          </w:tcPr>
          <w:p w14:paraId="490D6C71" w14:textId="77777777" w:rsidR="00AD18AA" w:rsidRPr="001F5A3A" w:rsidRDefault="00AD18AA" w:rsidP="0069225C">
            <w:pPr>
              <w:rPr>
                <w:rFonts w:cs="Times New Roman"/>
                <w:sz w:val="20"/>
                <w:szCs w:val="20"/>
              </w:rPr>
            </w:pPr>
          </w:p>
        </w:tc>
        <w:tc>
          <w:tcPr>
            <w:tcW w:w="1440" w:type="dxa"/>
            <w:noWrap/>
            <w:hideMark/>
          </w:tcPr>
          <w:p w14:paraId="230613A7" w14:textId="77777777" w:rsidR="00AD18AA" w:rsidRPr="001F5A3A" w:rsidRDefault="00AD18AA" w:rsidP="0069225C">
            <w:pPr>
              <w:rPr>
                <w:rFonts w:cs="Times New Roman"/>
                <w:sz w:val="20"/>
                <w:szCs w:val="20"/>
              </w:rPr>
            </w:pPr>
            <w:r w:rsidRPr="001F5A3A">
              <w:rPr>
                <w:rFonts w:cs="Times New Roman"/>
                <w:sz w:val="20"/>
                <w:szCs w:val="20"/>
              </w:rPr>
              <w:t>Project Life</w:t>
            </w:r>
          </w:p>
        </w:tc>
        <w:tc>
          <w:tcPr>
            <w:tcW w:w="1260" w:type="dxa"/>
            <w:noWrap/>
            <w:hideMark/>
          </w:tcPr>
          <w:p w14:paraId="3B2CB706"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3D76345A"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
          <w:p w14:paraId="7AC32BFF" w14:textId="77777777" w:rsidR="00AD18AA" w:rsidRPr="001F5A3A" w:rsidRDefault="00AD18AA" w:rsidP="0069225C">
            <w:pPr>
              <w:rPr>
                <w:rFonts w:cs="Times New Roman"/>
                <w:sz w:val="20"/>
                <w:szCs w:val="20"/>
              </w:rPr>
            </w:pPr>
            <w:r w:rsidRPr="001F5A3A">
              <w:rPr>
                <w:rFonts w:cs="Times New Roman"/>
                <w:sz w:val="20"/>
                <w:szCs w:val="20"/>
              </w:rPr>
              <w:t>30</w:t>
            </w:r>
          </w:p>
        </w:tc>
        <w:tc>
          <w:tcPr>
            <w:tcW w:w="1380" w:type="dxa"/>
            <w:noWrap/>
            <w:hideMark/>
          </w:tcPr>
          <w:p w14:paraId="2C7BC488" w14:textId="77777777" w:rsidR="00AD18AA" w:rsidRPr="001F5A3A" w:rsidRDefault="00AD18AA" w:rsidP="0069225C">
            <w:pPr>
              <w:rPr>
                <w:rFonts w:cs="Times New Roman"/>
                <w:sz w:val="20"/>
                <w:szCs w:val="20"/>
              </w:rPr>
            </w:pPr>
            <w:r w:rsidRPr="001F5A3A">
              <w:rPr>
                <w:rFonts w:cs="Times New Roman"/>
                <w:sz w:val="20"/>
                <w:szCs w:val="20"/>
              </w:rPr>
              <w:t>25</w:t>
            </w:r>
          </w:p>
        </w:tc>
        <w:tc>
          <w:tcPr>
            <w:tcW w:w="1255" w:type="dxa"/>
            <w:noWrap/>
            <w:hideMark/>
          </w:tcPr>
          <w:p w14:paraId="232F68A7" w14:textId="655F938D" w:rsidR="00AD18AA" w:rsidRPr="001F5A3A" w:rsidRDefault="002117C1" w:rsidP="0069225C">
            <w:pPr>
              <w:rPr>
                <w:rFonts w:cs="Times New Roman"/>
                <w:sz w:val="20"/>
                <w:szCs w:val="20"/>
              </w:rPr>
            </w:pPr>
            <w:r>
              <w:rPr>
                <w:rFonts w:cs="Times New Roman"/>
                <w:sz w:val="20"/>
                <w:szCs w:val="20"/>
              </w:rPr>
              <w:t>Years</w:t>
            </w:r>
          </w:p>
        </w:tc>
      </w:tr>
      <w:tr w:rsidR="000461BF" w:rsidRPr="001F5A3A" w14:paraId="485D5889" w14:textId="77777777" w:rsidTr="00DE33BB">
        <w:trPr>
          <w:trHeight w:val="290"/>
        </w:trPr>
        <w:tc>
          <w:tcPr>
            <w:tcW w:w="1255" w:type="dxa"/>
            <w:vMerge/>
            <w:hideMark/>
          </w:tcPr>
          <w:p w14:paraId="4E0101F6" w14:textId="77777777" w:rsidR="00AD18AA" w:rsidRPr="001F5A3A" w:rsidRDefault="00AD18AA" w:rsidP="0069225C">
            <w:pPr>
              <w:rPr>
                <w:rFonts w:cs="Times New Roman"/>
                <w:sz w:val="20"/>
                <w:szCs w:val="20"/>
              </w:rPr>
            </w:pPr>
          </w:p>
        </w:tc>
        <w:tc>
          <w:tcPr>
            <w:tcW w:w="1440" w:type="dxa"/>
            <w:noWrap/>
            <w:hideMark/>
          </w:tcPr>
          <w:p w14:paraId="17B50E11" w14:textId="77777777" w:rsidR="00AD18AA" w:rsidRPr="001F5A3A" w:rsidRDefault="00AD18AA" w:rsidP="0069225C">
            <w:pPr>
              <w:rPr>
                <w:rFonts w:cs="Times New Roman"/>
                <w:sz w:val="20"/>
                <w:szCs w:val="20"/>
              </w:rPr>
            </w:pPr>
            <w:r w:rsidRPr="001F5A3A">
              <w:rPr>
                <w:rFonts w:cs="Times New Roman"/>
                <w:sz w:val="20"/>
                <w:szCs w:val="20"/>
              </w:rPr>
              <w:t>WACC</w:t>
            </w:r>
          </w:p>
        </w:tc>
        <w:tc>
          <w:tcPr>
            <w:tcW w:w="1260" w:type="dxa"/>
            <w:noWrap/>
            <w:hideMark/>
          </w:tcPr>
          <w:p w14:paraId="17E95189"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6CE9A073" w14:textId="77777777" w:rsidR="00AD18AA" w:rsidRPr="001F5A3A" w:rsidRDefault="00AD18AA" w:rsidP="0069225C">
            <w:pPr>
              <w:rPr>
                <w:rFonts w:cs="Times New Roman"/>
                <w:sz w:val="20"/>
                <w:szCs w:val="20"/>
              </w:rPr>
            </w:pPr>
            <w:r w:rsidRPr="001F5A3A">
              <w:rPr>
                <w:rFonts w:cs="Times New Roman"/>
                <w:sz w:val="20"/>
                <w:szCs w:val="20"/>
              </w:rPr>
              <w:t>5</w:t>
            </w:r>
          </w:p>
        </w:tc>
        <w:tc>
          <w:tcPr>
            <w:tcW w:w="1380" w:type="dxa"/>
            <w:noWrap/>
            <w:hideMark/>
          </w:tcPr>
          <w:p w14:paraId="59BD5802"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
          <w:p w14:paraId="4FE624DC" w14:textId="77777777" w:rsidR="00AD18AA" w:rsidRPr="001F5A3A" w:rsidRDefault="00AD18AA" w:rsidP="0069225C">
            <w:pPr>
              <w:rPr>
                <w:rFonts w:cs="Times New Roman"/>
                <w:sz w:val="20"/>
                <w:szCs w:val="20"/>
              </w:rPr>
            </w:pPr>
            <w:r w:rsidRPr="001F5A3A">
              <w:rPr>
                <w:rFonts w:cs="Times New Roman"/>
                <w:sz w:val="20"/>
                <w:szCs w:val="20"/>
              </w:rPr>
              <w:t>8</w:t>
            </w:r>
          </w:p>
        </w:tc>
        <w:tc>
          <w:tcPr>
            <w:tcW w:w="1255" w:type="dxa"/>
            <w:noWrap/>
            <w:hideMark/>
          </w:tcPr>
          <w:p w14:paraId="4B20E77C"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3AFAABD3" w14:textId="77777777" w:rsidTr="00DE33BB">
        <w:trPr>
          <w:trHeight w:val="290"/>
        </w:trPr>
        <w:tc>
          <w:tcPr>
            <w:tcW w:w="1255" w:type="dxa"/>
            <w:vMerge/>
            <w:hideMark/>
          </w:tcPr>
          <w:p w14:paraId="401A6D77" w14:textId="77777777" w:rsidR="00AD18AA" w:rsidRPr="001F5A3A" w:rsidRDefault="00AD18AA" w:rsidP="0069225C">
            <w:pPr>
              <w:rPr>
                <w:rFonts w:cs="Times New Roman"/>
                <w:sz w:val="20"/>
                <w:szCs w:val="20"/>
              </w:rPr>
            </w:pPr>
          </w:p>
        </w:tc>
        <w:tc>
          <w:tcPr>
            <w:tcW w:w="1440" w:type="dxa"/>
            <w:noWrap/>
            <w:hideMark/>
          </w:tcPr>
          <w:p w14:paraId="50E64512" w14:textId="77777777" w:rsidR="00AD18AA" w:rsidRPr="001F5A3A" w:rsidRDefault="00AD18AA" w:rsidP="0069225C">
            <w:pPr>
              <w:rPr>
                <w:rFonts w:cs="Times New Roman"/>
                <w:sz w:val="20"/>
                <w:szCs w:val="20"/>
              </w:rPr>
            </w:pPr>
            <w:r w:rsidRPr="001F5A3A">
              <w:rPr>
                <w:rFonts w:cs="Times New Roman"/>
                <w:sz w:val="20"/>
                <w:szCs w:val="20"/>
              </w:rPr>
              <w:t>Solar Life Cycle Emissions</w:t>
            </w:r>
          </w:p>
        </w:tc>
        <w:tc>
          <w:tcPr>
            <w:tcW w:w="1260" w:type="dxa"/>
            <w:noWrap/>
            <w:hideMark/>
          </w:tcPr>
          <w:p w14:paraId="2CF4B16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4245E161" w14:textId="77777777" w:rsidR="00AD18AA" w:rsidRPr="001F5A3A" w:rsidRDefault="00AD18AA" w:rsidP="0069225C">
            <w:pPr>
              <w:rPr>
                <w:rFonts w:cs="Times New Roman"/>
                <w:sz w:val="20"/>
                <w:szCs w:val="20"/>
              </w:rPr>
            </w:pPr>
            <w:r w:rsidRPr="001F5A3A">
              <w:rPr>
                <w:rFonts w:cs="Times New Roman"/>
                <w:sz w:val="20"/>
                <w:szCs w:val="20"/>
              </w:rPr>
              <w:t>0</w:t>
            </w:r>
          </w:p>
        </w:tc>
        <w:tc>
          <w:tcPr>
            <w:tcW w:w="1380" w:type="dxa"/>
            <w:noWrap/>
            <w:hideMark/>
          </w:tcPr>
          <w:p w14:paraId="0DE42BD8" w14:textId="77777777" w:rsidR="00AD18AA" w:rsidRPr="001F5A3A" w:rsidRDefault="00AD18AA" w:rsidP="0069225C">
            <w:pPr>
              <w:rPr>
                <w:rFonts w:cs="Times New Roman"/>
                <w:sz w:val="20"/>
                <w:szCs w:val="20"/>
              </w:rPr>
            </w:pPr>
            <w:r w:rsidRPr="001F5A3A">
              <w:rPr>
                <w:rFonts w:cs="Times New Roman"/>
                <w:sz w:val="20"/>
                <w:szCs w:val="20"/>
              </w:rPr>
              <w:t>0.05</w:t>
            </w:r>
          </w:p>
        </w:tc>
        <w:tc>
          <w:tcPr>
            <w:tcW w:w="1380" w:type="dxa"/>
            <w:noWrap/>
            <w:hideMark/>
          </w:tcPr>
          <w:p w14:paraId="0572BCA3" w14:textId="77777777" w:rsidR="00AD18AA" w:rsidRPr="001F5A3A" w:rsidRDefault="00AD18AA" w:rsidP="0069225C">
            <w:pPr>
              <w:rPr>
                <w:rFonts w:cs="Times New Roman"/>
                <w:sz w:val="20"/>
                <w:szCs w:val="20"/>
              </w:rPr>
            </w:pPr>
            <w:r w:rsidRPr="001F5A3A">
              <w:rPr>
                <w:rFonts w:cs="Times New Roman"/>
                <w:sz w:val="20"/>
                <w:szCs w:val="20"/>
              </w:rPr>
              <w:t>0.04</w:t>
            </w:r>
          </w:p>
        </w:tc>
        <w:tc>
          <w:tcPr>
            <w:tcW w:w="1255" w:type="dxa"/>
            <w:noWrap/>
            <w:hideMark/>
          </w:tcPr>
          <w:p w14:paraId="1DBB716A" w14:textId="2CDC04D2"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w:t>
            </w:r>
            <w:proofErr w:type="spellStart"/>
            <w:r w:rsidRPr="001F5A3A">
              <w:rPr>
                <w:rFonts w:cs="Times New Roman"/>
                <w:sz w:val="20"/>
                <w:szCs w:val="20"/>
              </w:rPr>
              <w:t>kWh</w:t>
            </w:r>
            <w:r w:rsidR="0068628B">
              <w:rPr>
                <w:vertAlign w:val="subscript"/>
              </w:rPr>
              <w:t>e</w:t>
            </w:r>
            <w:proofErr w:type="spellEnd"/>
          </w:p>
        </w:tc>
      </w:tr>
      <w:tr w:rsidR="000461BF" w:rsidRPr="001F5A3A" w14:paraId="72680C34" w14:textId="77777777" w:rsidTr="00DE33BB">
        <w:trPr>
          <w:trHeight w:val="290"/>
        </w:trPr>
        <w:tc>
          <w:tcPr>
            <w:tcW w:w="1255" w:type="dxa"/>
            <w:vMerge w:val="restart"/>
            <w:noWrap/>
            <w:hideMark/>
          </w:tcPr>
          <w:p w14:paraId="330AA131" w14:textId="77777777" w:rsidR="00AD18AA" w:rsidRPr="001F5A3A" w:rsidRDefault="00AD18AA" w:rsidP="0069225C">
            <w:pPr>
              <w:rPr>
                <w:rFonts w:cs="Times New Roman"/>
                <w:sz w:val="20"/>
                <w:szCs w:val="20"/>
              </w:rPr>
            </w:pPr>
            <w:r w:rsidRPr="001F5A3A">
              <w:rPr>
                <w:rFonts w:cs="Times New Roman"/>
                <w:sz w:val="20"/>
                <w:szCs w:val="20"/>
              </w:rPr>
              <w:t>Fossil-Based H</w:t>
            </w:r>
            <w:r>
              <w:rPr>
                <w:rFonts w:cs="Times New Roman"/>
                <w:sz w:val="20"/>
                <w:szCs w:val="20"/>
                <w:vertAlign w:val="subscript"/>
              </w:rPr>
              <w:t>2</w:t>
            </w:r>
          </w:p>
        </w:tc>
        <w:tc>
          <w:tcPr>
            <w:tcW w:w="1440" w:type="dxa"/>
            <w:noWrap/>
            <w:hideMark/>
          </w:tcPr>
          <w:p w14:paraId="39D6A1E7" w14:textId="77777777" w:rsidR="00AD18AA" w:rsidRPr="001F5A3A" w:rsidRDefault="00AD18AA" w:rsidP="0069225C">
            <w:pPr>
              <w:rPr>
                <w:rFonts w:cs="Times New Roman"/>
                <w:sz w:val="20"/>
                <w:szCs w:val="20"/>
              </w:rPr>
            </w:pPr>
            <w:r w:rsidRPr="001F5A3A">
              <w:rPr>
                <w:rFonts w:cs="Times New Roman"/>
                <w:sz w:val="20"/>
                <w:szCs w:val="20"/>
              </w:rPr>
              <w:t>Plant Life</w:t>
            </w:r>
          </w:p>
        </w:tc>
        <w:tc>
          <w:tcPr>
            <w:tcW w:w="1260" w:type="dxa"/>
            <w:noWrap/>
            <w:hideMark/>
          </w:tcPr>
          <w:p w14:paraId="7A0DF13B"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03EC6E3B"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
          <w:p w14:paraId="204D8269" w14:textId="77777777" w:rsidR="00AD18AA" w:rsidRPr="001F5A3A" w:rsidRDefault="00AD18AA" w:rsidP="0069225C">
            <w:pPr>
              <w:rPr>
                <w:rFonts w:cs="Times New Roman"/>
                <w:sz w:val="20"/>
                <w:szCs w:val="20"/>
              </w:rPr>
            </w:pPr>
            <w:r w:rsidRPr="001F5A3A">
              <w:rPr>
                <w:rFonts w:cs="Times New Roman"/>
                <w:sz w:val="20"/>
                <w:szCs w:val="20"/>
              </w:rPr>
              <w:t>40</w:t>
            </w:r>
          </w:p>
        </w:tc>
        <w:tc>
          <w:tcPr>
            <w:tcW w:w="1380" w:type="dxa"/>
            <w:noWrap/>
            <w:hideMark/>
          </w:tcPr>
          <w:p w14:paraId="5890B9BB" w14:textId="77777777" w:rsidR="00AD18AA" w:rsidRPr="001F5A3A" w:rsidRDefault="00AD18AA" w:rsidP="0069225C">
            <w:pPr>
              <w:rPr>
                <w:rFonts w:cs="Times New Roman"/>
                <w:sz w:val="20"/>
                <w:szCs w:val="20"/>
              </w:rPr>
            </w:pPr>
            <w:r w:rsidRPr="001F5A3A">
              <w:rPr>
                <w:rFonts w:cs="Times New Roman"/>
                <w:sz w:val="20"/>
                <w:szCs w:val="20"/>
              </w:rPr>
              <w:t>30</w:t>
            </w:r>
          </w:p>
        </w:tc>
        <w:tc>
          <w:tcPr>
            <w:tcW w:w="1255" w:type="dxa"/>
            <w:noWrap/>
            <w:hideMark/>
          </w:tcPr>
          <w:p w14:paraId="43320EA1" w14:textId="77777777" w:rsidR="00AD18AA" w:rsidRPr="001F5A3A" w:rsidRDefault="00AD18AA" w:rsidP="0069225C">
            <w:pPr>
              <w:rPr>
                <w:rFonts w:cs="Times New Roman"/>
                <w:sz w:val="20"/>
                <w:szCs w:val="20"/>
              </w:rPr>
            </w:pPr>
            <w:r w:rsidRPr="001F5A3A">
              <w:rPr>
                <w:rFonts w:cs="Times New Roman"/>
                <w:sz w:val="20"/>
                <w:szCs w:val="20"/>
              </w:rPr>
              <w:t>Y</w:t>
            </w:r>
            <w:r>
              <w:rPr>
                <w:rFonts w:cs="Times New Roman"/>
                <w:sz w:val="20"/>
                <w:szCs w:val="20"/>
              </w:rPr>
              <w:t>ea</w:t>
            </w:r>
            <w:r w:rsidRPr="001F5A3A">
              <w:rPr>
                <w:rFonts w:cs="Times New Roman"/>
                <w:sz w:val="20"/>
                <w:szCs w:val="20"/>
              </w:rPr>
              <w:t>rs</w:t>
            </w:r>
          </w:p>
        </w:tc>
      </w:tr>
      <w:tr w:rsidR="000461BF" w:rsidRPr="001F5A3A" w14:paraId="47974A87" w14:textId="77777777" w:rsidTr="00DE33BB">
        <w:trPr>
          <w:trHeight w:val="290"/>
        </w:trPr>
        <w:tc>
          <w:tcPr>
            <w:tcW w:w="1255" w:type="dxa"/>
            <w:vMerge/>
            <w:hideMark/>
          </w:tcPr>
          <w:p w14:paraId="1CA91F4E" w14:textId="77777777" w:rsidR="00AD18AA" w:rsidRPr="001F5A3A" w:rsidRDefault="00AD18AA" w:rsidP="0069225C">
            <w:pPr>
              <w:rPr>
                <w:rFonts w:cs="Times New Roman"/>
                <w:sz w:val="20"/>
                <w:szCs w:val="20"/>
              </w:rPr>
            </w:pPr>
          </w:p>
        </w:tc>
        <w:tc>
          <w:tcPr>
            <w:tcW w:w="1440" w:type="dxa"/>
            <w:noWrap/>
            <w:hideMark/>
          </w:tcPr>
          <w:p w14:paraId="1F22A2EB" w14:textId="77777777" w:rsidR="00AD18AA" w:rsidRPr="001F5A3A" w:rsidRDefault="00AD18AA" w:rsidP="0069225C">
            <w:pPr>
              <w:rPr>
                <w:rFonts w:cs="Times New Roman"/>
                <w:sz w:val="20"/>
                <w:szCs w:val="20"/>
              </w:rPr>
            </w:pPr>
            <w:r w:rsidRPr="001F5A3A">
              <w:rPr>
                <w:rFonts w:cs="Times New Roman"/>
                <w:sz w:val="20"/>
                <w:szCs w:val="20"/>
              </w:rPr>
              <w:t>WACC</w:t>
            </w:r>
          </w:p>
        </w:tc>
        <w:tc>
          <w:tcPr>
            <w:tcW w:w="1260" w:type="dxa"/>
            <w:noWrap/>
            <w:hideMark/>
          </w:tcPr>
          <w:p w14:paraId="0ED0D1F6"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7C1393DE" w14:textId="77777777" w:rsidR="00AD18AA" w:rsidRPr="001F5A3A" w:rsidRDefault="00AD18AA" w:rsidP="0069225C">
            <w:pPr>
              <w:rPr>
                <w:rFonts w:cs="Times New Roman"/>
                <w:sz w:val="20"/>
                <w:szCs w:val="20"/>
              </w:rPr>
            </w:pPr>
            <w:r w:rsidRPr="001F5A3A">
              <w:rPr>
                <w:rFonts w:cs="Times New Roman"/>
                <w:sz w:val="20"/>
                <w:szCs w:val="20"/>
              </w:rPr>
              <w:t>4</w:t>
            </w:r>
          </w:p>
        </w:tc>
        <w:tc>
          <w:tcPr>
            <w:tcW w:w="1380" w:type="dxa"/>
            <w:noWrap/>
            <w:hideMark/>
          </w:tcPr>
          <w:p w14:paraId="161CB31F"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
          <w:p w14:paraId="66106F52" w14:textId="45A2D464" w:rsidR="00AD18AA" w:rsidRPr="001F5A3A" w:rsidRDefault="00FD6F3D" w:rsidP="0069225C">
            <w:pPr>
              <w:rPr>
                <w:rFonts w:cs="Times New Roman"/>
                <w:sz w:val="20"/>
                <w:szCs w:val="20"/>
              </w:rPr>
            </w:pPr>
            <w:r>
              <w:rPr>
                <w:rFonts w:cs="Times New Roman"/>
                <w:sz w:val="20"/>
                <w:szCs w:val="20"/>
              </w:rPr>
              <w:t>4</w:t>
            </w:r>
          </w:p>
        </w:tc>
        <w:tc>
          <w:tcPr>
            <w:tcW w:w="1255" w:type="dxa"/>
            <w:noWrap/>
            <w:hideMark/>
          </w:tcPr>
          <w:p w14:paraId="1F8B8C6F"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1E6CF660" w14:textId="77777777" w:rsidTr="00DE33BB">
        <w:trPr>
          <w:trHeight w:val="290"/>
        </w:trPr>
        <w:tc>
          <w:tcPr>
            <w:tcW w:w="1255" w:type="dxa"/>
            <w:vMerge/>
            <w:hideMark/>
          </w:tcPr>
          <w:p w14:paraId="1212EC78" w14:textId="77777777" w:rsidR="00AD18AA" w:rsidRPr="001F5A3A" w:rsidRDefault="00AD18AA" w:rsidP="0069225C">
            <w:pPr>
              <w:rPr>
                <w:rFonts w:cs="Times New Roman"/>
                <w:sz w:val="20"/>
                <w:szCs w:val="20"/>
              </w:rPr>
            </w:pPr>
          </w:p>
        </w:tc>
        <w:tc>
          <w:tcPr>
            <w:tcW w:w="1440" w:type="dxa"/>
            <w:noWrap/>
            <w:hideMark/>
          </w:tcPr>
          <w:p w14:paraId="7B067FBF" w14:textId="77777777" w:rsidR="00AD18AA" w:rsidRPr="001F5A3A" w:rsidRDefault="00AD18AA" w:rsidP="0069225C">
            <w:pPr>
              <w:rPr>
                <w:rFonts w:cs="Times New Roman"/>
                <w:sz w:val="20"/>
                <w:szCs w:val="20"/>
              </w:rPr>
            </w:pPr>
            <w:r w:rsidRPr="001F5A3A">
              <w:rPr>
                <w:rFonts w:cs="Times New Roman"/>
                <w:sz w:val="20"/>
                <w:szCs w:val="20"/>
              </w:rPr>
              <w:t>Economies of Scale Factor</w:t>
            </w:r>
          </w:p>
        </w:tc>
        <w:tc>
          <w:tcPr>
            <w:tcW w:w="1260" w:type="dxa"/>
            <w:noWrap/>
            <w:hideMark/>
          </w:tcPr>
          <w:p w14:paraId="435FBF84"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4B4311FB" w14:textId="25E53457" w:rsidR="00AD18AA" w:rsidRPr="001F5A3A" w:rsidRDefault="00AD18AA" w:rsidP="0069225C">
            <w:pPr>
              <w:rPr>
                <w:rFonts w:cs="Times New Roman"/>
                <w:sz w:val="20"/>
                <w:szCs w:val="20"/>
              </w:rPr>
            </w:pPr>
            <w:r w:rsidRPr="001F5A3A">
              <w:rPr>
                <w:rFonts w:cs="Times New Roman"/>
                <w:sz w:val="20"/>
                <w:szCs w:val="20"/>
              </w:rPr>
              <w:t>0.</w:t>
            </w:r>
            <w:r w:rsidR="00050D94">
              <w:rPr>
                <w:rFonts w:cs="Times New Roman"/>
                <w:sz w:val="20"/>
                <w:szCs w:val="20"/>
              </w:rPr>
              <w:t>55</w:t>
            </w:r>
          </w:p>
        </w:tc>
        <w:tc>
          <w:tcPr>
            <w:tcW w:w="1380" w:type="dxa"/>
            <w:noWrap/>
            <w:hideMark/>
          </w:tcPr>
          <w:p w14:paraId="67159AA8" w14:textId="77777777" w:rsidR="00AD18AA" w:rsidRPr="001F5A3A" w:rsidRDefault="00AD18AA" w:rsidP="0069225C">
            <w:pPr>
              <w:rPr>
                <w:rFonts w:cs="Times New Roman"/>
                <w:sz w:val="20"/>
                <w:szCs w:val="20"/>
              </w:rPr>
            </w:pPr>
            <w:r w:rsidRPr="001F5A3A">
              <w:rPr>
                <w:rFonts w:cs="Times New Roman"/>
                <w:sz w:val="20"/>
                <w:szCs w:val="20"/>
              </w:rPr>
              <w:t>0.8</w:t>
            </w:r>
          </w:p>
        </w:tc>
        <w:tc>
          <w:tcPr>
            <w:tcW w:w="1380" w:type="dxa"/>
            <w:noWrap/>
            <w:hideMark/>
          </w:tcPr>
          <w:p w14:paraId="42DAFC04" w14:textId="77777777" w:rsidR="00AD18AA" w:rsidRPr="001F5A3A" w:rsidRDefault="00AD18AA" w:rsidP="0069225C">
            <w:pPr>
              <w:rPr>
                <w:rFonts w:cs="Times New Roman"/>
                <w:sz w:val="20"/>
                <w:szCs w:val="20"/>
              </w:rPr>
            </w:pPr>
            <w:r w:rsidRPr="001F5A3A">
              <w:rPr>
                <w:rFonts w:cs="Times New Roman"/>
                <w:sz w:val="20"/>
                <w:szCs w:val="20"/>
              </w:rPr>
              <w:t>0.6</w:t>
            </w:r>
          </w:p>
        </w:tc>
        <w:tc>
          <w:tcPr>
            <w:tcW w:w="1255" w:type="dxa"/>
            <w:noWrap/>
            <w:hideMark/>
          </w:tcPr>
          <w:p w14:paraId="66030F40" w14:textId="77777777" w:rsidR="00AD18AA" w:rsidRPr="001F5A3A" w:rsidRDefault="00AD18AA" w:rsidP="0069225C">
            <w:pPr>
              <w:rPr>
                <w:rFonts w:cs="Times New Roman"/>
                <w:sz w:val="20"/>
                <w:szCs w:val="20"/>
              </w:rPr>
            </w:pPr>
            <w:r w:rsidRPr="001F5A3A">
              <w:rPr>
                <w:rFonts w:cs="Times New Roman"/>
                <w:sz w:val="20"/>
                <w:szCs w:val="20"/>
              </w:rPr>
              <w:t>N/A</w:t>
            </w:r>
          </w:p>
        </w:tc>
      </w:tr>
      <w:tr w:rsidR="000461BF" w:rsidRPr="001F5A3A" w14:paraId="3E83A58F" w14:textId="77777777" w:rsidTr="00DE33BB">
        <w:trPr>
          <w:trHeight w:val="290"/>
        </w:trPr>
        <w:tc>
          <w:tcPr>
            <w:tcW w:w="1255" w:type="dxa"/>
            <w:vMerge/>
            <w:hideMark/>
          </w:tcPr>
          <w:p w14:paraId="55347879" w14:textId="77777777" w:rsidR="00AD18AA" w:rsidRPr="001F5A3A" w:rsidRDefault="00AD18AA" w:rsidP="0069225C">
            <w:pPr>
              <w:rPr>
                <w:rFonts w:cs="Times New Roman"/>
                <w:sz w:val="20"/>
                <w:szCs w:val="20"/>
              </w:rPr>
            </w:pPr>
          </w:p>
        </w:tc>
        <w:tc>
          <w:tcPr>
            <w:tcW w:w="1440" w:type="dxa"/>
            <w:noWrap/>
            <w:hideMark/>
          </w:tcPr>
          <w:p w14:paraId="58FE8B41" w14:textId="77777777" w:rsidR="00AD18AA" w:rsidRPr="001F5A3A" w:rsidRDefault="00AD18AA" w:rsidP="0069225C">
            <w:pPr>
              <w:rPr>
                <w:rFonts w:cs="Times New Roman"/>
                <w:sz w:val="20"/>
                <w:szCs w:val="20"/>
              </w:rPr>
            </w:pPr>
            <w:r w:rsidRPr="001F5A3A">
              <w:rPr>
                <w:rFonts w:cs="Times New Roman"/>
                <w:sz w:val="20"/>
                <w:szCs w:val="20"/>
              </w:rPr>
              <w:t>Natural Gas GWP</w:t>
            </w:r>
          </w:p>
        </w:tc>
        <w:tc>
          <w:tcPr>
            <w:tcW w:w="1260" w:type="dxa"/>
            <w:noWrap/>
            <w:hideMark/>
          </w:tcPr>
          <w:p w14:paraId="38311986" w14:textId="71D5156B" w:rsidR="00AD18AA" w:rsidRPr="001F5A3A" w:rsidRDefault="00AD18AA" w:rsidP="0069225C">
            <w:pPr>
              <w:rPr>
                <w:rFonts w:cs="Times New Roman"/>
                <w:sz w:val="20"/>
                <w:szCs w:val="20"/>
              </w:rPr>
            </w:pPr>
            <w:r w:rsidRPr="001F5A3A">
              <w:rPr>
                <w:rFonts w:cs="Times New Roman"/>
                <w:sz w:val="20"/>
                <w:szCs w:val="20"/>
              </w:rPr>
              <w:t>Bin</w:t>
            </w:r>
            <w:r w:rsidR="008850A7">
              <w:rPr>
                <w:rFonts w:cs="Times New Roman"/>
                <w:sz w:val="20"/>
                <w:szCs w:val="20"/>
              </w:rPr>
              <w:t>omial</w:t>
            </w:r>
          </w:p>
        </w:tc>
        <w:tc>
          <w:tcPr>
            <w:tcW w:w="1380" w:type="dxa"/>
            <w:noWrap/>
            <w:hideMark/>
          </w:tcPr>
          <w:p w14:paraId="4EAD0C82" w14:textId="77777777" w:rsidR="00AD18AA" w:rsidRPr="001F5A3A" w:rsidRDefault="00AD18AA" w:rsidP="0069225C">
            <w:pPr>
              <w:rPr>
                <w:rFonts w:cs="Times New Roman"/>
                <w:sz w:val="20"/>
                <w:szCs w:val="20"/>
              </w:rPr>
            </w:pPr>
            <w:r w:rsidRPr="001F5A3A">
              <w:rPr>
                <w:rFonts w:cs="Times New Roman"/>
                <w:sz w:val="20"/>
                <w:szCs w:val="20"/>
              </w:rPr>
              <w:t>30</w:t>
            </w:r>
          </w:p>
        </w:tc>
        <w:tc>
          <w:tcPr>
            <w:tcW w:w="1380" w:type="dxa"/>
            <w:noWrap/>
            <w:hideMark/>
          </w:tcPr>
          <w:p w14:paraId="5FC5C778" w14:textId="77777777" w:rsidR="00AD18AA" w:rsidRPr="001F5A3A" w:rsidRDefault="00AD18AA" w:rsidP="0069225C">
            <w:pPr>
              <w:rPr>
                <w:rFonts w:cs="Times New Roman"/>
                <w:sz w:val="20"/>
                <w:szCs w:val="20"/>
              </w:rPr>
            </w:pPr>
            <w:r w:rsidRPr="001F5A3A">
              <w:rPr>
                <w:rFonts w:cs="Times New Roman"/>
                <w:sz w:val="20"/>
                <w:szCs w:val="20"/>
              </w:rPr>
              <w:t>85</w:t>
            </w:r>
          </w:p>
        </w:tc>
        <w:tc>
          <w:tcPr>
            <w:tcW w:w="1380" w:type="dxa"/>
            <w:noWrap/>
            <w:hideMark/>
          </w:tcPr>
          <w:p w14:paraId="4182242E" w14:textId="77777777" w:rsidR="00AD18AA" w:rsidRPr="001F5A3A" w:rsidRDefault="00AD18AA" w:rsidP="0069225C">
            <w:pPr>
              <w:rPr>
                <w:rFonts w:cs="Times New Roman"/>
                <w:sz w:val="20"/>
                <w:szCs w:val="20"/>
              </w:rPr>
            </w:pPr>
            <w:r w:rsidRPr="001F5A3A">
              <w:rPr>
                <w:rFonts w:cs="Times New Roman"/>
                <w:sz w:val="20"/>
                <w:szCs w:val="20"/>
              </w:rPr>
              <w:t>N/A</w:t>
            </w:r>
          </w:p>
        </w:tc>
        <w:tc>
          <w:tcPr>
            <w:tcW w:w="1255" w:type="dxa"/>
            <w:noWrap/>
            <w:hideMark/>
          </w:tcPr>
          <w:p w14:paraId="38B2CD88" w14:textId="77777777"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e/kg CH</w:t>
            </w:r>
            <w:r w:rsidRPr="001F5A3A">
              <w:rPr>
                <w:rFonts w:cs="Times New Roman"/>
                <w:sz w:val="20"/>
                <w:szCs w:val="20"/>
                <w:vertAlign w:val="subscript"/>
              </w:rPr>
              <w:t>4</w:t>
            </w:r>
          </w:p>
        </w:tc>
      </w:tr>
      <w:tr w:rsidR="000461BF" w:rsidRPr="001F5A3A" w14:paraId="0607A7E1" w14:textId="77777777" w:rsidTr="00DE33BB">
        <w:trPr>
          <w:trHeight w:val="290"/>
        </w:trPr>
        <w:tc>
          <w:tcPr>
            <w:tcW w:w="1255" w:type="dxa"/>
            <w:vMerge/>
            <w:hideMark/>
          </w:tcPr>
          <w:p w14:paraId="5B733FE8" w14:textId="77777777" w:rsidR="00AD18AA" w:rsidRPr="001F5A3A" w:rsidRDefault="00AD18AA" w:rsidP="0069225C">
            <w:pPr>
              <w:rPr>
                <w:rFonts w:cs="Times New Roman"/>
                <w:sz w:val="20"/>
                <w:szCs w:val="20"/>
              </w:rPr>
            </w:pPr>
          </w:p>
        </w:tc>
        <w:tc>
          <w:tcPr>
            <w:tcW w:w="1440" w:type="dxa"/>
            <w:noWrap/>
            <w:hideMark/>
          </w:tcPr>
          <w:p w14:paraId="6F6782C4" w14:textId="77777777" w:rsidR="00AD18AA" w:rsidRPr="001F5A3A" w:rsidRDefault="00AD18AA" w:rsidP="0069225C">
            <w:pPr>
              <w:rPr>
                <w:rFonts w:cs="Times New Roman"/>
                <w:sz w:val="20"/>
                <w:szCs w:val="20"/>
              </w:rPr>
            </w:pPr>
            <w:r w:rsidRPr="001F5A3A">
              <w:rPr>
                <w:rFonts w:cs="Times New Roman"/>
                <w:sz w:val="20"/>
                <w:szCs w:val="20"/>
              </w:rPr>
              <w:t>Natural Gas Leakage Rate</w:t>
            </w:r>
          </w:p>
        </w:tc>
        <w:tc>
          <w:tcPr>
            <w:tcW w:w="1260" w:type="dxa"/>
            <w:noWrap/>
            <w:hideMark/>
          </w:tcPr>
          <w:p w14:paraId="71109116" w14:textId="77777777" w:rsidR="00AD18AA" w:rsidRPr="001F5A3A" w:rsidRDefault="00AD18AA" w:rsidP="0069225C">
            <w:pPr>
              <w:rPr>
                <w:rFonts w:cs="Times New Roman"/>
                <w:sz w:val="20"/>
                <w:szCs w:val="20"/>
              </w:rPr>
            </w:pPr>
            <w:r w:rsidRPr="001F5A3A">
              <w:rPr>
                <w:rFonts w:cs="Times New Roman"/>
                <w:sz w:val="20"/>
                <w:szCs w:val="20"/>
              </w:rPr>
              <w:t>Uniform</w:t>
            </w:r>
          </w:p>
        </w:tc>
        <w:tc>
          <w:tcPr>
            <w:tcW w:w="1380" w:type="dxa"/>
            <w:noWrap/>
            <w:hideMark/>
          </w:tcPr>
          <w:p w14:paraId="239AEACF" w14:textId="77777777" w:rsidR="00AD18AA" w:rsidRPr="001F5A3A" w:rsidRDefault="00AD18AA" w:rsidP="0069225C">
            <w:pPr>
              <w:rPr>
                <w:rFonts w:cs="Times New Roman"/>
                <w:sz w:val="20"/>
                <w:szCs w:val="20"/>
              </w:rPr>
            </w:pPr>
            <w:r w:rsidRPr="001F5A3A">
              <w:rPr>
                <w:rFonts w:cs="Times New Roman"/>
                <w:sz w:val="20"/>
                <w:szCs w:val="20"/>
              </w:rPr>
              <w:t>0</w:t>
            </w:r>
          </w:p>
        </w:tc>
        <w:tc>
          <w:tcPr>
            <w:tcW w:w="1380" w:type="dxa"/>
            <w:noWrap/>
            <w:hideMark/>
          </w:tcPr>
          <w:p w14:paraId="092EDDBF" w14:textId="77777777" w:rsidR="00AD18AA" w:rsidRPr="001F5A3A" w:rsidRDefault="00AD18AA" w:rsidP="0069225C">
            <w:pPr>
              <w:rPr>
                <w:rFonts w:cs="Times New Roman"/>
                <w:sz w:val="20"/>
                <w:szCs w:val="20"/>
              </w:rPr>
            </w:pPr>
            <w:r w:rsidRPr="001F5A3A">
              <w:rPr>
                <w:rFonts w:cs="Times New Roman"/>
                <w:sz w:val="20"/>
                <w:szCs w:val="20"/>
              </w:rPr>
              <w:t>4</w:t>
            </w:r>
          </w:p>
        </w:tc>
        <w:tc>
          <w:tcPr>
            <w:tcW w:w="1380" w:type="dxa"/>
            <w:noWrap/>
            <w:hideMark/>
          </w:tcPr>
          <w:p w14:paraId="65FD93FE" w14:textId="77777777" w:rsidR="00AD18AA" w:rsidRPr="001F5A3A" w:rsidRDefault="00AD18AA" w:rsidP="0069225C">
            <w:pPr>
              <w:rPr>
                <w:rFonts w:cs="Times New Roman"/>
                <w:sz w:val="20"/>
                <w:szCs w:val="20"/>
              </w:rPr>
            </w:pPr>
            <w:r w:rsidRPr="001F5A3A">
              <w:rPr>
                <w:rFonts w:cs="Times New Roman"/>
                <w:sz w:val="20"/>
                <w:szCs w:val="20"/>
              </w:rPr>
              <w:t>N/A</w:t>
            </w:r>
          </w:p>
        </w:tc>
        <w:tc>
          <w:tcPr>
            <w:tcW w:w="1255" w:type="dxa"/>
            <w:noWrap/>
            <w:hideMark/>
          </w:tcPr>
          <w:p w14:paraId="4C236C89" w14:textId="77777777" w:rsidR="00AD18AA" w:rsidRPr="001F5A3A" w:rsidRDefault="00AD18AA" w:rsidP="0069225C">
            <w:pPr>
              <w:rPr>
                <w:rFonts w:cs="Times New Roman"/>
                <w:sz w:val="20"/>
                <w:szCs w:val="20"/>
              </w:rPr>
            </w:pPr>
            <w:r w:rsidRPr="001F5A3A">
              <w:rPr>
                <w:rFonts w:cs="Times New Roman"/>
                <w:sz w:val="20"/>
                <w:szCs w:val="20"/>
              </w:rPr>
              <w:t>%</w:t>
            </w:r>
          </w:p>
        </w:tc>
      </w:tr>
      <w:tr w:rsidR="000461BF" w:rsidRPr="001F5A3A" w14:paraId="6F9003A6" w14:textId="77777777" w:rsidTr="00DE33BB">
        <w:trPr>
          <w:trHeight w:val="290"/>
        </w:trPr>
        <w:tc>
          <w:tcPr>
            <w:tcW w:w="1255" w:type="dxa"/>
            <w:vMerge/>
            <w:hideMark/>
          </w:tcPr>
          <w:p w14:paraId="6EC009A0" w14:textId="77777777" w:rsidR="00AD18AA" w:rsidRPr="001F5A3A" w:rsidRDefault="00AD18AA" w:rsidP="0069225C">
            <w:pPr>
              <w:rPr>
                <w:rFonts w:cs="Times New Roman"/>
                <w:sz w:val="20"/>
                <w:szCs w:val="20"/>
              </w:rPr>
            </w:pPr>
          </w:p>
        </w:tc>
        <w:tc>
          <w:tcPr>
            <w:tcW w:w="1440" w:type="dxa"/>
            <w:noWrap/>
            <w:hideMark/>
          </w:tcPr>
          <w:p w14:paraId="583E2361" w14:textId="77777777" w:rsidR="00AD18AA" w:rsidRPr="001F5A3A" w:rsidRDefault="00AD18AA" w:rsidP="0069225C">
            <w:pPr>
              <w:rPr>
                <w:rFonts w:cs="Times New Roman"/>
                <w:sz w:val="20"/>
                <w:szCs w:val="20"/>
              </w:rPr>
            </w:pPr>
            <w:r w:rsidRPr="001F5A3A">
              <w:rPr>
                <w:rFonts w:cs="Times New Roman"/>
                <w:sz w:val="20"/>
                <w:szCs w:val="20"/>
              </w:rPr>
              <w:t>Natural Gas Processing Emissions</w:t>
            </w:r>
          </w:p>
        </w:tc>
        <w:tc>
          <w:tcPr>
            <w:tcW w:w="1260" w:type="dxa"/>
            <w:noWrap/>
            <w:hideMark/>
          </w:tcPr>
          <w:p w14:paraId="62E01B93"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4A8EC05A" w14:textId="77777777" w:rsidR="00AD18AA" w:rsidRPr="001F5A3A" w:rsidRDefault="00AD18AA" w:rsidP="0069225C">
            <w:pPr>
              <w:rPr>
                <w:rFonts w:cs="Times New Roman"/>
                <w:sz w:val="20"/>
                <w:szCs w:val="20"/>
              </w:rPr>
            </w:pPr>
            <w:r w:rsidRPr="001F5A3A">
              <w:rPr>
                <w:rFonts w:cs="Times New Roman"/>
                <w:sz w:val="20"/>
                <w:szCs w:val="20"/>
              </w:rPr>
              <w:t>0.1</w:t>
            </w:r>
          </w:p>
        </w:tc>
        <w:tc>
          <w:tcPr>
            <w:tcW w:w="1380" w:type="dxa"/>
            <w:noWrap/>
            <w:hideMark/>
          </w:tcPr>
          <w:p w14:paraId="61761063" w14:textId="77777777" w:rsidR="00AD18AA" w:rsidRPr="001F5A3A" w:rsidRDefault="00AD18AA" w:rsidP="0069225C">
            <w:pPr>
              <w:rPr>
                <w:rFonts w:cs="Times New Roman"/>
                <w:sz w:val="20"/>
                <w:szCs w:val="20"/>
              </w:rPr>
            </w:pPr>
            <w:r w:rsidRPr="001F5A3A">
              <w:rPr>
                <w:rFonts w:cs="Times New Roman"/>
                <w:sz w:val="20"/>
                <w:szCs w:val="20"/>
              </w:rPr>
              <w:t>0.5</w:t>
            </w:r>
          </w:p>
        </w:tc>
        <w:tc>
          <w:tcPr>
            <w:tcW w:w="1380" w:type="dxa"/>
            <w:noWrap/>
            <w:hideMark/>
          </w:tcPr>
          <w:p w14:paraId="095FA20D" w14:textId="77777777" w:rsidR="00AD18AA" w:rsidRPr="001F5A3A" w:rsidRDefault="00AD18AA" w:rsidP="0069225C">
            <w:pPr>
              <w:rPr>
                <w:rFonts w:cs="Times New Roman"/>
                <w:sz w:val="20"/>
                <w:szCs w:val="20"/>
              </w:rPr>
            </w:pPr>
            <w:r w:rsidRPr="001F5A3A">
              <w:rPr>
                <w:rFonts w:cs="Times New Roman"/>
                <w:sz w:val="20"/>
                <w:szCs w:val="20"/>
              </w:rPr>
              <w:t>0.3</w:t>
            </w:r>
          </w:p>
        </w:tc>
        <w:tc>
          <w:tcPr>
            <w:tcW w:w="1255" w:type="dxa"/>
            <w:noWrap/>
            <w:hideMark/>
          </w:tcPr>
          <w:p w14:paraId="34D87868" w14:textId="77777777" w:rsidR="00AD18AA" w:rsidRPr="001F5A3A" w:rsidRDefault="00AD18AA" w:rsidP="0069225C">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/kg CH</w:t>
            </w:r>
            <w:r w:rsidRPr="001F5A3A">
              <w:rPr>
                <w:rFonts w:cs="Times New Roman"/>
                <w:sz w:val="20"/>
                <w:szCs w:val="20"/>
                <w:vertAlign w:val="subscript"/>
              </w:rPr>
              <w:t>4</w:t>
            </w:r>
          </w:p>
        </w:tc>
      </w:tr>
      <w:tr w:rsidR="000461BF" w:rsidRPr="001F5A3A" w14:paraId="68104190" w14:textId="77777777" w:rsidTr="00DE33BB">
        <w:trPr>
          <w:trHeight w:val="290"/>
        </w:trPr>
        <w:tc>
          <w:tcPr>
            <w:tcW w:w="1255" w:type="dxa"/>
            <w:vMerge/>
            <w:hideMark/>
          </w:tcPr>
          <w:p w14:paraId="02E8D74B" w14:textId="77777777" w:rsidR="00AD18AA" w:rsidRPr="001F5A3A" w:rsidRDefault="00AD18AA" w:rsidP="0069225C">
            <w:pPr>
              <w:rPr>
                <w:rFonts w:cs="Times New Roman"/>
                <w:sz w:val="20"/>
                <w:szCs w:val="20"/>
              </w:rPr>
            </w:pPr>
          </w:p>
        </w:tc>
        <w:tc>
          <w:tcPr>
            <w:tcW w:w="1440" w:type="dxa"/>
            <w:noWrap/>
            <w:hideMark/>
          </w:tcPr>
          <w:p w14:paraId="3997FF96" w14:textId="77777777" w:rsidR="00AD18AA" w:rsidRPr="001F5A3A" w:rsidRDefault="00AD18AA" w:rsidP="0069225C">
            <w:pPr>
              <w:rPr>
                <w:rFonts w:cs="Times New Roman"/>
                <w:sz w:val="20"/>
                <w:szCs w:val="20"/>
              </w:rPr>
            </w:pPr>
            <w:r w:rsidRPr="001F5A3A">
              <w:rPr>
                <w:rFonts w:cs="Times New Roman"/>
                <w:sz w:val="20"/>
                <w:szCs w:val="20"/>
              </w:rPr>
              <w:t>Natural Gas Price</w:t>
            </w:r>
          </w:p>
        </w:tc>
        <w:tc>
          <w:tcPr>
            <w:tcW w:w="1260" w:type="dxa"/>
            <w:noWrap/>
            <w:hideMark/>
          </w:tcPr>
          <w:p w14:paraId="1734DED6" w14:textId="6863BCD5" w:rsidR="00AD18AA" w:rsidRPr="001F5A3A" w:rsidRDefault="00D53F71" w:rsidP="0069225C">
            <w:pPr>
              <w:rPr>
                <w:rFonts w:cs="Times New Roman"/>
                <w:sz w:val="20"/>
                <w:szCs w:val="20"/>
              </w:rPr>
            </w:pPr>
            <w:r>
              <w:rPr>
                <w:rFonts w:cs="Times New Roman"/>
                <w:sz w:val="20"/>
                <w:szCs w:val="20"/>
              </w:rPr>
              <w:t>Triangular</w:t>
            </w:r>
          </w:p>
        </w:tc>
        <w:tc>
          <w:tcPr>
            <w:tcW w:w="1380" w:type="dxa"/>
            <w:noWrap/>
            <w:hideMark/>
          </w:tcPr>
          <w:p w14:paraId="62556AD7" w14:textId="6515B4A3" w:rsidR="00AD18AA" w:rsidRPr="001F5A3A" w:rsidRDefault="00707F3D" w:rsidP="0069225C">
            <w:pPr>
              <w:rPr>
                <w:rFonts w:cs="Times New Roman"/>
                <w:sz w:val="20"/>
                <w:szCs w:val="20"/>
              </w:rPr>
            </w:pPr>
            <w:r>
              <w:rPr>
                <w:rFonts w:cs="Times New Roman"/>
                <w:sz w:val="20"/>
                <w:szCs w:val="20"/>
              </w:rPr>
              <w:t>3</w:t>
            </w:r>
          </w:p>
        </w:tc>
        <w:tc>
          <w:tcPr>
            <w:tcW w:w="1380" w:type="dxa"/>
            <w:noWrap/>
            <w:hideMark/>
          </w:tcPr>
          <w:p w14:paraId="01F0B5AB" w14:textId="0CBFB28D" w:rsidR="00AD18AA" w:rsidRPr="001F5A3A" w:rsidRDefault="002C02F0" w:rsidP="0069225C">
            <w:pPr>
              <w:rPr>
                <w:rFonts w:cs="Times New Roman"/>
                <w:sz w:val="20"/>
                <w:szCs w:val="20"/>
              </w:rPr>
            </w:pPr>
            <w:r>
              <w:rPr>
                <w:rFonts w:cs="Times New Roman"/>
                <w:sz w:val="20"/>
                <w:szCs w:val="20"/>
              </w:rPr>
              <w:t>15</w:t>
            </w:r>
          </w:p>
        </w:tc>
        <w:tc>
          <w:tcPr>
            <w:tcW w:w="1380" w:type="dxa"/>
            <w:noWrap/>
            <w:hideMark/>
          </w:tcPr>
          <w:p w14:paraId="0A760265" w14:textId="70EAB13A" w:rsidR="00AD18AA" w:rsidRPr="001F5A3A" w:rsidRDefault="0006784D" w:rsidP="0069225C">
            <w:pPr>
              <w:rPr>
                <w:rFonts w:cs="Times New Roman"/>
                <w:sz w:val="20"/>
                <w:szCs w:val="20"/>
              </w:rPr>
            </w:pPr>
            <w:r>
              <w:rPr>
                <w:rFonts w:cs="Times New Roman"/>
                <w:sz w:val="20"/>
                <w:szCs w:val="20"/>
              </w:rPr>
              <w:t>3</w:t>
            </w:r>
          </w:p>
        </w:tc>
        <w:tc>
          <w:tcPr>
            <w:tcW w:w="1255" w:type="dxa"/>
            <w:noWrap/>
            <w:hideMark/>
          </w:tcPr>
          <w:p w14:paraId="6C4682AE" w14:textId="291B2612" w:rsidR="00AD18AA" w:rsidRPr="001F5A3A" w:rsidRDefault="00AD18AA" w:rsidP="0069225C">
            <w:pPr>
              <w:rPr>
                <w:rFonts w:cs="Times New Roman"/>
                <w:sz w:val="20"/>
                <w:szCs w:val="20"/>
              </w:rPr>
            </w:pPr>
            <w:r w:rsidRPr="001F5A3A">
              <w:rPr>
                <w:rFonts w:cs="Times New Roman"/>
                <w:sz w:val="20"/>
                <w:szCs w:val="20"/>
              </w:rPr>
              <w:t>$/</w:t>
            </w:r>
            <w:r w:rsidR="0006784D">
              <w:rPr>
                <w:rFonts w:cs="Times New Roman"/>
                <w:sz w:val="20"/>
                <w:szCs w:val="20"/>
              </w:rPr>
              <w:t>MMBTU</w:t>
            </w:r>
          </w:p>
        </w:tc>
      </w:tr>
      <w:tr w:rsidR="000461BF" w:rsidRPr="001F5A3A" w14:paraId="13FF3F63" w14:textId="77777777" w:rsidTr="00DE33BB">
        <w:trPr>
          <w:trHeight w:val="290"/>
        </w:trPr>
        <w:tc>
          <w:tcPr>
            <w:tcW w:w="1255" w:type="dxa"/>
            <w:vMerge/>
            <w:hideMark/>
          </w:tcPr>
          <w:p w14:paraId="52B025AD" w14:textId="77777777" w:rsidR="00AD18AA" w:rsidRPr="001F5A3A" w:rsidRDefault="00AD18AA" w:rsidP="0069225C">
            <w:pPr>
              <w:rPr>
                <w:rFonts w:cs="Times New Roman"/>
                <w:sz w:val="20"/>
                <w:szCs w:val="20"/>
              </w:rPr>
            </w:pPr>
          </w:p>
        </w:tc>
        <w:tc>
          <w:tcPr>
            <w:tcW w:w="1440" w:type="dxa"/>
            <w:noWrap/>
            <w:hideMark/>
          </w:tcPr>
          <w:p w14:paraId="4AA23B0F" w14:textId="77777777" w:rsidR="00AD18AA" w:rsidRPr="001F5A3A" w:rsidRDefault="00AD18AA" w:rsidP="0069225C">
            <w:pPr>
              <w:rPr>
                <w:rFonts w:cs="Times New Roman"/>
                <w:sz w:val="20"/>
                <w:szCs w:val="20"/>
              </w:rPr>
            </w:pPr>
            <w:r w:rsidRPr="001F5A3A">
              <w:rPr>
                <w:rFonts w:cs="Times New Roman"/>
                <w:sz w:val="20"/>
                <w:szCs w:val="20"/>
              </w:rPr>
              <w:t>CO</w:t>
            </w:r>
            <w:r w:rsidRPr="001F5A3A">
              <w:rPr>
                <w:rFonts w:cs="Times New Roman"/>
                <w:sz w:val="20"/>
                <w:szCs w:val="20"/>
                <w:vertAlign w:val="subscript"/>
              </w:rPr>
              <w:t>2</w:t>
            </w:r>
            <w:r w:rsidRPr="001F5A3A">
              <w:rPr>
                <w:rFonts w:cs="Times New Roman"/>
                <w:sz w:val="20"/>
                <w:szCs w:val="20"/>
              </w:rPr>
              <w:t xml:space="preserve"> Transport and Storage Cost</w:t>
            </w:r>
          </w:p>
        </w:tc>
        <w:tc>
          <w:tcPr>
            <w:tcW w:w="1260" w:type="dxa"/>
            <w:noWrap/>
            <w:hideMark/>
          </w:tcPr>
          <w:p w14:paraId="4CC086CA" w14:textId="77777777" w:rsidR="00AD18AA" w:rsidRPr="001F5A3A" w:rsidRDefault="00AD18AA" w:rsidP="0069225C">
            <w:pPr>
              <w:rPr>
                <w:rFonts w:cs="Times New Roman"/>
                <w:sz w:val="20"/>
                <w:szCs w:val="20"/>
              </w:rPr>
            </w:pPr>
            <w:r w:rsidRPr="001F5A3A">
              <w:rPr>
                <w:rFonts w:cs="Times New Roman"/>
                <w:sz w:val="20"/>
                <w:szCs w:val="20"/>
              </w:rPr>
              <w:t>Triangular</w:t>
            </w:r>
          </w:p>
        </w:tc>
        <w:tc>
          <w:tcPr>
            <w:tcW w:w="1380" w:type="dxa"/>
            <w:noWrap/>
            <w:hideMark/>
          </w:tcPr>
          <w:p w14:paraId="10FFD325" w14:textId="77777777" w:rsidR="00AD18AA" w:rsidRPr="001F5A3A" w:rsidRDefault="00AD18AA" w:rsidP="0069225C">
            <w:pPr>
              <w:rPr>
                <w:rFonts w:cs="Times New Roman"/>
                <w:sz w:val="20"/>
                <w:szCs w:val="20"/>
              </w:rPr>
            </w:pPr>
            <w:r w:rsidRPr="001F5A3A">
              <w:rPr>
                <w:rFonts w:cs="Times New Roman"/>
                <w:sz w:val="20"/>
                <w:szCs w:val="20"/>
              </w:rPr>
              <w:t>10</w:t>
            </w:r>
          </w:p>
        </w:tc>
        <w:tc>
          <w:tcPr>
            <w:tcW w:w="1380" w:type="dxa"/>
            <w:noWrap/>
            <w:hideMark/>
          </w:tcPr>
          <w:p w14:paraId="4153EB2A" w14:textId="77777777" w:rsidR="00AD18AA" w:rsidRPr="001F5A3A" w:rsidRDefault="00AD18AA" w:rsidP="0069225C">
            <w:pPr>
              <w:rPr>
                <w:rFonts w:cs="Times New Roman"/>
                <w:sz w:val="20"/>
                <w:szCs w:val="20"/>
              </w:rPr>
            </w:pPr>
            <w:r w:rsidRPr="001F5A3A">
              <w:rPr>
                <w:rFonts w:cs="Times New Roman"/>
                <w:sz w:val="20"/>
                <w:szCs w:val="20"/>
              </w:rPr>
              <w:t>20</w:t>
            </w:r>
          </w:p>
        </w:tc>
        <w:tc>
          <w:tcPr>
            <w:tcW w:w="1380" w:type="dxa"/>
            <w:noWrap/>
            <w:hideMark/>
          </w:tcPr>
          <w:p w14:paraId="4B7170FD" w14:textId="77777777" w:rsidR="00AD18AA" w:rsidRPr="001F5A3A" w:rsidRDefault="00AD18AA" w:rsidP="0069225C">
            <w:pPr>
              <w:rPr>
                <w:rFonts w:cs="Times New Roman"/>
                <w:sz w:val="20"/>
                <w:szCs w:val="20"/>
              </w:rPr>
            </w:pPr>
            <w:r w:rsidRPr="001F5A3A">
              <w:rPr>
                <w:rFonts w:cs="Times New Roman"/>
                <w:sz w:val="20"/>
                <w:szCs w:val="20"/>
              </w:rPr>
              <w:t>10</w:t>
            </w:r>
          </w:p>
        </w:tc>
        <w:tc>
          <w:tcPr>
            <w:tcW w:w="1255" w:type="dxa"/>
            <w:noWrap/>
            <w:hideMark/>
          </w:tcPr>
          <w:p w14:paraId="5A0885BB" w14:textId="77777777" w:rsidR="00AD18AA" w:rsidRPr="001F5A3A" w:rsidRDefault="00AD18AA" w:rsidP="0069225C">
            <w:pPr>
              <w:rPr>
                <w:rFonts w:cs="Times New Roman"/>
                <w:sz w:val="20"/>
                <w:szCs w:val="20"/>
              </w:rPr>
            </w:pPr>
            <w:r w:rsidRPr="001F5A3A">
              <w:rPr>
                <w:rFonts w:cs="Times New Roman"/>
                <w:sz w:val="20"/>
                <w:szCs w:val="20"/>
              </w:rPr>
              <w:t>$/metric ton CO</w:t>
            </w:r>
            <w:r w:rsidRPr="001F5A3A">
              <w:rPr>
                <w:rFonts w:cs="Times New Roman"/>
                <w:sz w:val="20"/>
                <w:szCs w:val="20"/>
                <w:vertAlign w:val="subscript"/>
              </w:rPr>
              <w:t>2</w:t>
            </w:r>
          </w:p>
        </w:tc>
      </w:tr>
      <w:tr w:rsidR="00C12A28" w:rsidRPr="001F5A3A" w14:paraId="50488B86" w14:textId="77777777" w:rsidTr="00C6066A">
        <w:trPr>
          <w:trHeight w:val="1070"/>
        </w:trPr>
        <w:tc>
          <w:tcPr>
            <w:tcW w:w="1255" w:type="dxa"/>
            <w:vMerge w:val="restart"/>
            <w:hideMark/>
          </w:tcPr>
          <w:p w14:paraId="422F7462" w14:textId="77777777" w:rsidR="00C12A28" w:rsidRPr="001F5A3A" w:rsidRDefault="00C12A28" w:rsidP="0069225C">
            <w:pPr>
              <w:rPr>
                <w:rFonts w:cs="Times New Roman"/>
                <w:sz w:val="20"/>
                <w:szCs w:val="20"/>
                <w:vertAlign w:val="subscript"/>
              </w:rPr>
            </w:pPr>
            <w:r w:rsidRPr="001F5A3A">
              <w:rPr>
                <w:rFonts w:cs="Times New Roman"/>
                <w:sz w:val="20"/>
                <w:szCs w:val="20"/>
              </w:rPr>
              <w:lastRenderedPageBreak/>
              <w:t>Electricity- and Fossil-Based H</w:t>
            </w:r>
            <w:r>
              <w:rPr>
                <w:rFonts w:cs="Times New Roman"/>
                <w:sz w:val="20"/>
                <w:szCs w:val="20"/>
                <w:vertAlign w:val="subscript"/>
              </w:rPr>
              <w:t>2</w:t>
            </w:r>
          </w:p>
        </w:tc>
        <w:tc>
          <w:tcPr>
            <w:tcW w:w="1440" w:type="dxa"/>
            <w:tcBorders>
              <w:bottom w:val="single" w:sz="4" w:space="0" w:color="auto"/>
            </w:tcBorders>
            <w:noWrap/>
          </w:tcPr>
          <w:p w14:paraId="3190AF04" w14:textId="41E7D727" w:rsidR="00C12A28" w:rsidRPr="001F5A3A" w:rsidRDefault="00C12A28" w:rsidP="000C3C45">
            <w:pPr>
              <w:rPr>
                <w:rFonts w:cs="Times New Roman"/>
                <w:sz w:val="20"/>
                <w:szCs w:val="20"/>
              </w:rPr>
            </w:pPr>
            <w:r w:rsidRPr="001F5A3A">
              <w:rPr>
                <w:rFonts w:cs="Times New Roman"/>
                <w:sz w:val="20"/>
                <w:szCs w:val="20"/>
              </w:rPr>
              <w:t>Grid Electricity Cost</w:t>
            </w:r>
            <w:r>
              <w:rPr>
                <w:rFonts w:cs="Times New Roman"/>
                <w:sz w:val="20"/>
                <w:szCs w:val="20"/>
              </w:rPr>
              <w:t xml:space="preserve"> and Emissions</w:t>
            </w:r>
          </w:p>
        </w:tc>
        <w:tc>
          <w:tcPr>
            <w:tcW w:w="1260" w:type="dxa"/>
            <w:tcBorders>
              <w:bottom w:val="single" w:sz="4" w:space="0" w:color="auto"/>
            </w:tcBorders>
            <w:noWrap/>
          </w:tcPr>
          <w:p w14:paraId="1696F702" w14:textId="05E1BB9D" w:rsidR="00C12A28" w:rsidRPr="001F5A3A" w:rsidRDefault="00C12A28" w:rsidP="000C3C45">
            <w:pPr>
              <w:rPr>
                <w:rFonts w:cs="Times New Roman"/>
                <w:sz w:val="20"/>
                <w:szCs w:val="20"/>
              </w:rPr>
            </w:pPr>
            <w:r>
              <w:rPr>
                <w:rFonts w:cs="Times New Roman"/>
                <w:sz w:val="20"/>
                <w:szCs w:val="20"/>
              </w:rPr>
              <w:t>Multinomial</w:t>
            </w:r>
          </w:p>
        </w:tc>
        <w:tc>
          <w:tcPr>
            <w:tcW w:w="1380" w:type="dxa"/>
            <w:noWrap/>
          </w:tcPr>
          <w:p w14:paraId="388ED74D" w14:textId="359DBFCB" w:rsidR="00C12A28" w:rsidRPr="001F5A3A" w:rsidRDefault="00C12A28" w:rsidP="000C3C45">
            <w:pPr>
              <w:rPr>
                <w:rFonts w:cs="Times New Roman"/>
                <w:sz w:val="20"/>
                <w:szCs w:val="20"/>
              </w:rPr>
            </w:pPr>
            <w:r>
              <w:rPr>
                <w:rFonts w:cs="Times New Roman"/>
                <w:sz w:val="20"/>
                <w:szCs w:val="20"/>
              </w:rPr>
              <w:t>Cambium: Low RE Cost</w:t>
            </w:r>
            <w:r w:rsidR="00D40AC1">
              <w:rPr>
                <w:rFonts w:cs="Times New Roman"/>
                <w:sz w:val="20"/>
                <w:szCs w:val="20"/>
              </w:rPr>
              <w:t xml:space="preserve"> Mid-Case</w:t>
            </w:r>
          </w:p>
        </w:tc>
        <w:tc>
          <w:tcPr>
            <w:tcW w:w="1380" w:type="dxa"/>
            <w:noWrap/>
          </w:tcPr>
          <w:p w14:paraId="5AE67B10" w14:textId="7F1D6B8B" w:rsidR="00C12A28" w:rsidRPr="001F5A3A" w:rsidRDefault="00C12A28" w:rsidP="008850A7">
            <w:pPr>
              <w:rPr>
                <w:rFonts w:cs="Times New Roman"/>
                <w:sz w:val="20"/>
                <w:szCs w:val="20"/>
              </w:rPr>
            </w:pPr>
            <w:r>
              <w:rPr>
                <w:rFonts w:cs="Times New Roman"/>
                <w:sz w:val="20"/>
                <w:szCs w:val="20"/>
              </w:rPr>
              <w:t>Cambium: High RE Cost</w:t>
            </w:r>
            <w:r w:rsidR="00D40AC1">
              <w:rPr>
                <w:rFonts w:cs="Times New Roman"/>
                <w:sz w:val="20"/>
                <w:szCs w:val="20"/>
              </w:rPr>
              <w:t xml:space="preserve"> Mid-Case</w:t>
            </w:r>
          </w:p>
        </w:tc>
        <w:tc>
          <w:tcPr>
            <w:tcW w:w="1380" w:type="dxa"/>
            <w:tcBorders>
              <w:bottom w:val="single" w:sz="4" w:space="0" w:color="auto"/>
            </w:tcBorders>
            <w:noWrap/>
          </w:tcPr>
          <w:p w14:paraId="570C09B3" w14:textId="3BA39417" w:rsidR="00C12A28" w:rsidRPr="001F5A3A" w:rsidRDefault="00C12A28" w:rsidP="008850A7">
            <w:pPr>
              <w:rPr>
                <w:rFonts w:cs="Times New Roman"/>
                <w:sz w:val="20"/>
                <w:szCs w:val="20"/>
              </w:rPr>
            </w:pPr>
            <w:r>
              <w:rPr>
                <w:rFonts w:cs="Times New Roman"/>
                <w:sz w:val="20"/>
                <w:szCs w:val="20"/>
              </w:rPr>
              <w:t xml:space="preserve">Cambium: </w:t>
            </w:r>
            <w:r w:rsidR="00CC4FBD">
              <w:rPr>
                <w:rFonts w:cs="Times New Roman"/>
                <w:sz w:val="20"/>
                <w:szCs w:val="20"/>
              </w:rPr>
              <w:t>Mid-Case</w:t>
            </w:r>
          </w:p>
        </w:tc>
        <w:tc>
          <w:tcPr>
            <w:tcW w:w="1255" w:type="dxa"/>
            <w:tcBorders>
              <w:bottom w:val="single" w:sz="4" w:space="0" w:color="auto"/>
            </w:tcBorders>
            <w:noWrap/>
          </w:tcPr>
          <w:p w14:paraId="3797DA95" w14:textId="46A74298" w:rsidR="00C12A28" w:rsidRDefault="00C12A28" w:rsidP="000C3C45">
            <w:pPr>
              <w:rPr>
                <w:rFonts w:cs="Times New Roman"/>
                <w:sz w:val="20"/>
                <w:szCs w:val="20"/>
              </w:rPr>
            </w:pPr>
            <w:r>
              <w:rPr>
                <w:rFonts w:cs="Times New Roman"/>
                <w:sz w:val="20"/>
                <w:szCs w:val="20"/>
              </w:rPr>
              <w:t>$/</w:t>
            </w:r>
            <w:proofErr w:type="spellStart"/>
            <w:r>
              <w:rPr>
                <w:rFonts w:cs="Times New Roman"/>
                <w:sz w:val="20"/>
                <w:szCs w:val="20"/>
              </w:rPr>
              <w:t>kWh</w:t>
            </w:r>
            <w:r w:rsidR="0068628B">
              <w:rPr>
                <w:vertAlign w:val="subscript"/>
              </w:rPr>
              <w:t>e</w:t>
            </w:r>
            <w:proofErr w:type="spellEnd"/>
            <w:r>
              <w:rPr>
                <w:rFonts w:cs="Times New Roman"/>
                <w:sz w:val="20"/>
                <w:szCs w:val="20"/>
              </w:rPr>
              <w:t xml:space="preserve"> each hour</w:t>
            </w:r>
          </w:p>
          <w:p w14:paraId="03DCFFA8" w14:textId="58CED94B" w:rsidR="00C12A28" w:rsidRPr="006D21FB" w:rsidRDefault="00C12A28" w:rsidP="000C3C45">
            <w:pPr>
              <w:rPr>
                <w:rFonts w:cs="Times New Roman"/>
                <w:sz w:val="20"/>
                <w:szCs w:val="20"/>
              </w:rPr>
            </w:pPr>
          </w:p>
        </w:tc>
      </w:tr>
      <w:tr w:rsidR="00DA3108" w:rsidRPr="001F5A3A" w14:paraId="34803FD9" w14:textId="77777777" w:rsidTr="00413902">
        <w:trPr>
          <w:trHeight w:val="290"/>
        </w:trPr>
        <w:tc>
          <w:tcPr>
            <w:tcW w:w="1255" w:type="dxa"/>
            <w:vMerge/>
            <w:hideMark/>
          </w:tcPr>
          <w:p w14:paraId="0A1D7610" w14:textId="77777777" w:rsidR="00DA3108" w:rsidRPr="001F5A3A" w:rsidRDefault="00DA3108" w:rsidP="008850A7">
            <w:pPr>
              <w:rPr>
                <w:rFonts w:cs="Times New Roman"/>
                <w:sz w:val="20"/>
                <w:szCs w:val="20"/>
              </w:rPr>
            </w:pPr>
          </w:p>
        </w:tc>
        <w:tc>
          <w:tcPr>
            <w:tcW w:w="1440" w:type="dxa"/>
            <w:noWrap/>
            <w:hideMark/>
          </w:tcPr>
          <w:p w14:paraId="27470A3F" w14:textId="77777777" w:rsidR="00DA3108" w:rsidRPr="001F5A3A" w:rsidRDefault="00DA3108" w:rsidP="008850A7">
            <w:pPr>
              <w:rPr>
                <w:rFonts w:cs="Times New Roman"/>
                <w:sz w:val="20"/>
                <w:szCs w:val="20"/>
              </w:rPr>
            </w:pPr>
            <w:r w:rsidRPr="001F5A3A">
              <w:rPr>
                <w:rFonts w:cs="Times New Roman"/>
                <w:sz w:val="20"/>
                <w:szCs w:val="20"/>
              </w:rPr>
              <w:t>Grid Connection Capital Cost</w:t>
            </w:r>
          </w:p>
        </w:tc>
        <w:tc>
          <w:tcPr>
            <w:tcW w:w="1260" w:type="dxa"/>
            <w:noWrap/>
            <w:hideMark/>
          </w:tcPr>
          <w:p w14:paraId="6B60E2D5" w14:textId="77777777" w:rsidR="00DA3108" w:rsidRPr="001F5A3A" w:rsidRDefault="00DA3108" w:rsidP="008850A7">
            <w:pPr>
              <w:rPr>
                <w:rFonts w:cs="Times New Roman"/>
                <w:sz w:val="20"/>
                <w:szCs w:val="20"/>
              </w:rPr>
            </w:pPr>
            <w:r w:rsidRPr="001F5A3A">
              <w:rPr>
                <w:rFonts w:cs="Times New Roman"/>
                <w:sz w:val="20"/>
                <w:szCs w:val="20"/>
              </w:rPr>
              <w:t>Triangular</w:t>
            </w:r>
          </w:p>
        </w:tc>
        <w:tc>
          <w:tcPr>
            <w:tcW w:w="1380" w:type="dxa"/>
            <w:noWrap/>
            <w:hideMark/>
          </w:tcPr>
          <w:p w14:paraId="7EEAFE4F" w14:textId="77777777" w:rsidR="00DA3108" w:rsidRPr="001F5A3A" w:rsidRDefault="00DA3108" w:rsidP="008850A7">
            <w:pPr>
              <w:rPr>
                <w:rFonts w:cs="Times New Roman"/>
                <w:sz w:val="20"/>
                <w:szCs w:val="20"/>
              </w:rPr>
            </w:pPr>
            <w:r w:rsidRPr="001F5A3A">
              <w:rPr>
                <w:rFonts w:cs="Times New Roman"/>
                <w:sz w:val="20"/>
                <w:szCs w:val="20"/>
              </w:rPr>
              <w:t>45</w:t>
            </w:r>
          </w:p>
        </w:tc>
        <w:tc>
          <w:tcPr>
            <w:tcW w:w="1380" w:type="dxa"/>
            <w:noWrap/>
            <w:hideMark/>
          </w:tcPr>
          <w:p w14:paraId="182B237F" w14:textId="77777777" w:rsidR="00DA3108" w:rsidRPr="001F5A3A" w:rsidRDefault="00DA3108" w:rsidP="008850A7">
            <w:pPr>
              <w:rPr>
                <w:rFonts w:cs="Times New Roman"/>
                <w:sz w:val="20"/>
                <w:szCs w:val="20"/>
              </w:rPr>
            </w:pPr>
            <w:r w:rsidRPr="001F5A3A">
              <w:rPr>
                <w:rFonts w:cs="Times New Roman"/>
                <w:sz w:val="20"/>
                <w:szCs w:val="20"/>
              </w:rPr>
              <w:t>340</w:t>
            </w:r>
          </w:p>
        </w:tc>
        <w:tc>
          <w:tcPr>
            <w:tcW w:w="1380" w:type="dxa"/>
            <w:noWrap/>
            <w:hideMark/>
          </w:tcPr>
          <w:p w14:paraId="49FD9049" w14:textId="77777777" w:rsidR="00DA3108" w:rsidRPr="001F5A3A" w:rsidRDefault="00DA3108" w:rsidP="008850A7">
            <w:pPr>
              <w:rPr>
                <w:rFonts w:cs="Times New Roman"/>
                <w:sz w:val="20"/>
                <w:szCs w:val="20"/>
              </w:rPr>
            </w:pPr>
            <w:r w:rsidRPr="001F5A3A">
              <w:rPr>
                <w:rFonts w:cs="Times New Roman"/>
                <w:sz w:val="20"/>
                <w:szCs w:val="20"/>
              </w:rPr>
              <w:t>180</w:t>
            </w:r>
          </w:p>
        </w:tc>
        <w:tc>
          <w:tcPr>
            <w:tcW w:w="1255" w:type="dxa"/>
            <w:noWrap/>
            <w:hideMark/>
          </w:tcPr>
          <w:p w14:paraId="1F950F7F" w14:textId="02EBD4A1" w:rsidR="00DA3108" w:rsidRPr="001F5A3A" w:rsidRDefault="00DA3108" w:rsidP="008850A7">
            <w:pPr>
              <w:rPr>
                <w:rFonts w:cs="Times New Roman"/>
                <w:sz w:val="20"/>
                <w:szCs w:val="20"/>
              </w:rPr>
            </w:pPr>
            <w:r w:rsidRPr="001F5A3A">
              <w:rPr>
                <w:rFonts w:cs="Times New Roman"/>
                <w:sz w:val="20"/>
                <w:szCs w:val="20"/>
              </w:rPr>
              <w:t>$/</w:t>
            </w:r>
            <w:proofErr w:type="spellStart"/>
            <w:r w:rsidRPr="001F5A3A">
              <w:rPr>
                <w:rFonts w:cs="Times New Roman"/>
                <w:sz w:val="20"/>
                <w:szCs w:val="20"/>
              </w:rPr>
              <w:t>kW</w:t>
            </w:r>
            <w:r w:rsidR="006B6D0D">
              <w:rPr>
                <w:rFonts w:eastAsia="Calibri" w:cstheme="minorHAnsi"/>
                <w:sz w:val="20"/>
                <w:szCs w:val="20"/>
                <w:vertAlign w:val="subscript"/>
              </w:rPr>
              <w:t>e</w:t>
            </w:r>
            <w:proofErr w:type="spellEnd"/>
          </w:p>
        </w:tc>
      </w:tr>
      <w:tr w:rsidR="00DA3108" w:rsidRPr="001F5A3A" w14:paraId="221D7050" w14:textId="77777777" w:rsidTr="00413902">
        <w:trPr>
          <w:trHeight w:val="290"/>
        </w:trPr>
        <w:tc>
          <w:tcPr>
            <w:tcW w:w="1255" w:type="dxa"/>
            <w:vMerge/>
          </w:tcPr>
          <w:p w14:paraId="0F5B04AF" w14:textId="77777777" w:rsidR="00DA3108" w:rsidRPr="001F5A3A" w:rsidRDefault="00DA3108" w:rsidP="008850A7">
            <w:pPr>
              <w:rPr>
                <w:rFonts w:cs="Times New Roman"/>
                <w:sz w:val="20"/>
                <w:szCs w:val="20"/>
              </w:rPr>
            </w:pPr>
          </w:p>
        </w:tc>
        <w:tc>
          <w:tcPr>
            <w:tcW w:w="1440" w:type="dxa"/>
            <w:noWrap/>
          </w:tcPr>
          <w:p w14:paraId="31CF67A5" w14:textId="3E1946CE" w:rsidR="00DA3108" w:rsidRPr="001F5A3A" w:rsidRDefault="00DA3108" w:rsidP="008850A7">
            <w:pPr>
              <w:rPr>
                <w:rFonts w:cs="Times New Roman"/>
                <w:sz w:val="20"/>
                <w:szCs w:val="20"/>
              </w:rPr>
            </w:pPr>
            <w:r>
              <w:rPr>
                <w:rFonts w:cs="Times New Roman"/>
                <w:sz w:val="20"/>
                <w:szCs w:val="20"/>
              </w:rPr>
              <w:t>Demand Charges</w:t>
            </w:r>
          </w:p>
        </w:tc>
        <w:tc>
          <w:tcPr>
            <w:tcW w:w="1260" w:type="dxa"/>
            <w:noWrap/>
          </w:tcPr>
          <w:p w14:paraId="7CC7F603" w14:textId="77777777" w:rsidR="00DA3108" w:rsidRPr="001F5A3A" w:rsidRDefault="00DA3108" w:rsidP="008850A7">
            <w:pPr>
              <w:rPr>
                <w:rFonts w:cs="Times New Roman"/>
                <w:sz w:val="20"/>
                <w:szCs w:val="20"/>
              </w:rPr>
            </w:pPr>
            <w:r>
              <w:rPr>
                <w:rFonts w:cs="Times New Roman"/>
                <w:sz w:val="20"/>
                <w:szCs w:val="20"/>
              </w:rPr>
              <w:t>Triangular</w:t>
            </w:r>
          </w:p>
        </w:tc>
        <w:tc>
          <w:tcPr>
            <w:tcW w:w="1380" w:type="dxa"/>
            <w:noWrap/>
          </w:tcPr>
          <w:p w14:paraId="1E35BF76" w14:textId="5D06F656" w:rsidR="00DA3108" w:rsidRPr="001F5A3A" w:rsidRDefault="00735E95" w:rsidP="008850A7">
            <w:pPr>
              <w:rPr>
                <w:rFonts w:cs="Times New Roman"/>
                <w:sz w:val="20"/>
                <w:szCs w:val="20"/>
              </w:rPr>
            </w:pPr>
            <w:r>
              <w:rPr>
                <w:rFonts w:cs="Times New Roman"/>
                <w:sz w:val="20"/>
                <w:szCs w:val="20"/>
              </w:rPr>
              <w:t>0</w:t>
            </w:r>
          </w:p>
        </w:tc>
        <w:tc>
          <w:tcPr>
            <w:tcW w:w="1380" w:type="dxa"/>
            <w:noWrap/>
          </w:tcPr>
          <w:p w14:paraId="0EFEDAC7" w14:textId="6F253527" w:rsidR="00DA3108" w:rsidRPr="001F5A3A" w:rsidRDefault="00450DCD" w:rsidP="008850A7">
            <w:pPr>
              <w:rPr>
                <w:rFonts w:cs="Times New Roman"/>
                <w:sz w:val="20"/>
                <w:szCs w:val="20"/>
              </w:rPr>
            </w:pPr>
            <w:r>
              <w:rPr>
                <w:rFonts w:cs="Times New Roman"/>
                <w:sz w:val="20"/>
                <w:szCs w:val="20"/>
              </w:rPr>
              <w:t>30</w:t>
            </w:r>
          </w:p>
        </w:tc>
        <w:tc>
          <w:tcPr>
            <w:tcW w:w="1380" w:type="dxa"/>
            <w:noWrap/>
          </w:tcPr>
          <w:p w14:paraId="645E697C" w14:textId="3BEC3CCA" w:rsidR="00735E95" w:rsidRDefault="00735E95" w:rsidP="008850A7">
            <w:pPr>
              <w:rPr>
                <w:rFonts w:cs="Times New Roman"/>
                <w:sz w:val="20"/>
                <w:szCs w:val="20"/>
              </w:rPr>
            </w:pPr>
            <w:r>
              <w:rPr>
                <w:rFonts w:cs="Times New Roman"/>
                <w:sz w:val="20"/>
                <w:szCs w:val="20"/>
              </w:rPr>
              <w:t>10 (CA)</w:t>
            </w:r>
          </w:p>
          <w:p w14:paraId="621BADA7" w14:textId="0175194D" w:rsidR="00DA3108" w:rsidRPr="001F5A3A" w:rsidRDefault="00735E95" w:rsidP="008850A7">
            <w:pPr>
              <w:rPr>
                <w:rFonts w:cs="Times New Roman"/>
                <w:sz w:val="20"/>
                <w:szCs w:val="20"/>
              </w:rPr>
            </w:pPr>
            <w:r>
              <w:rPr>
                <w:rFonts w:cs="Times New Roman"/>
                <w:sz w:val="20"/>
                <w:szCs w:val="20"/>
              </w:rPr>
              <w:t>5 (NY, TX)</w:t>
            </w:r>
          </w:p>
        </w:tc>
        <w:tc>
          <w:tcPr>
            <w:tcW w:w="1255" w:type="dxa"/>
            <w:noWrap/>
          </w:tcPr>
          <w:p w14:paraId="5AE1C3B2" w14:textId="4B2F38C7" w:rsidR="00DA3108" w:rsidRPr="001F5A3A" w:rsidRDefault="00DA3108" w:rsidP="008850A7">
            <w:pPr>
              <w:rPr>
                <w:rFonts w:cs="Times New Roman"/>
                <w:sz w:val="20"/>
                <w:szCs w:val="20"/>
              </w:rPr>
            </w:pPr>
            <w:r>
              <w:rPr>
                <w:rFonts w:cs="Times New Roman"/>
                <w:sz w:val="20"/>
                <w:szCs w:val="20"/>
              </w:rPr>
              <w:t xml:space="preserve">$/max </w:t>
            </w:r>
            <w:proofErr w:type="spellStart"/>
            <w:r>
              <w:rPr>
                <w:rFonts w:cs="Times New Roman"/>
                <w:sz w:val="20"/>
                <w:szCs w:val="20"/>
              </w:rPr>
              <w:t>kW</w:t>
            </w:r>
            <w:r w:rsidR="006B6D0D">
              <w:rPr>
                <w:rFonts w:eastAsia="Calibri" w:cstheme="minorHAnsi"/>
                <w:sz w:val="20"/>
                <w:szCs w:val="20"/>
                <w:vertAlign w:val="subscript"/>
              </w:rPr>
              <w:t>e</w:t>
            </w:r>
            <w:proofErr w:type="spellEnd"/>
            <w:r>
              <w:rPr>
                <w:rFonts w:cs="Times New Roman"/>
                <w:sz w:val="20"/>
                <w:szCs w:val="20"/>
              </w:rPr>
              <w:t>/month</w:t>
            </w:r>
          </w:p>
        </w:tc>
      </w:tr>
      <w:tr w:rsidR="00C12A28" w:rsidRPr="001F5A3A" w14:paraId="2D55B9CF" w14:textId="77777777" w:rsidTr="00C6276C">
        <w:trPr>
          <w:trHeight w:val="975"/>
        </w:trPr>
        <w:tc>
          <w:tcPr>
            <w:tcW w:w="1255" w:type="dxa"/>
            <w:vMerge/>
            <w:hideMark/>
          </w:tcPr>
          <w:p w14:paraId="5E6A6F13" w14:textId="77777777" w:rsidR="00C12A28" w:rsidRPr="001F5A3A" w:rsidRDefault="00C12A28" w:rsidP="00DA3108">
            <w:pPr>
              <w:rPr>
                <w:rFonts w:cs="Times New Roman"/>
                <w:sz w:val="20"/>
                <w:szCs w:val="20"/>
              </w:rPr>
            </w:pPr>
          </w:p>
        </w:tc>
        <w:tc>
          <w:tcPr>
            <w:tcW w:w="1440" w:type="dxa"/>
            <w:noWrap/>
          </w:tcPr>
          <w:p w14:paraId="343406B7" w14:textId="04584377" w:rsidR="00C12A28" w:rsidRPr="001F5A3A" w:rsidRDefault="00C12A28" w:rsidP="00DA3108">
            <w:pPr>
              <w:rPr>
                <w:rFonts w:cs="Times New Roman"/>
                <w:sz w:val="20"/>
                <w:szCs w:val="20"/>
              </w:rPr>
            </w:pPr>
            <w:r>
              <w:rPr>
                <w:rFonts w:cs="Times New Roman"/>
                <w:sz w:val="20"/>
                <w:szCs w:val="20"/>
              </w:rPr>
              <w:t>Life-Cycle Grid Emissions</w:t>
            </w:r>
          </w:p>
        </w:tc>
        <w:tc>
          <w:tcPr>
            <w:tcW w:w="1260" w:type="dxa"/>
            <w:noWrap/>
            <w:hideMark/>
          </w:tcPr>
          <w:p w14:paraId="4AF27A04" w14:textId="4920F151" w:rsidR="00C12A28" w:rsidRPr="001F5A3A" w:rsidRDefault="00C12A28" w:rsidP="00DA3108">
            <w:pPr>
              <w:rPr>
                <w:rFonts w:cs="Times New Roman"/>
                <w:sz w:val="20"/>
                <w:szCs w:val="20"/>
              </w:rPr>
            </w:pPr>
            <w:r>
              <w:rPr>
                <w:rFonts w:cs="Times New Roman"/>
                <w:sz w:val="20"/>
                <w:szCs w:val="20"/>
              </w:rPr>
              <w:t>Multinomial</w:t>
            </w:r>
          </w:p>
        </w:tc>
        <w:tc>
          <w:tcPr>
            <w:tcW w:w="1380" w:type="dxa"/>
            <w:noWrap/>
          </w:tcPr>
          <w:p w14:paraId="533FB5A2" w14:textId="0FD68189" w:rsidR="00C12A28" w:rsidRPr="001F5A3A" w:rsidRDefault="00C12A28" w:rsidP="00DA3108">
            <w:pPr>
              <w:rPr>
                <w:rFonts w:cs="Times New Roman"/>
                <w:sz w:val="20"/>
                <w:szCs w:val="20"/>
              </w:rPr>
            </w:pPr>
            <w:r>
              <w:rPr>
                <w:rFonts w:cs="Times New Roman"/>
                <w:sz w:val="20"/>
                <w:szCs w:val="20"/>
              </w:rPr>
              <w:t>Cambium: Low RE Cost</w:t>
            </w:r>
            <w:r w:rsidR="000268E4">
              <w:rPr>
                <w:rFonts w:cs="Times New Roman"/>
                <w:sz w:val="20"/>
                <w:szCs w:val="20"/>
              </w:rPr>
              <w:t xml:space="preserve"> Mid-Case</w:t>
            </w:r>
          </w:p>
        </w:tc>
        <w:tc>
          <w:tcPr>
            <w:tcW w:w="1380" w:type="dxa"/>
            <w:noWrap/>
          </w:tcPr>
          <w:p w14:paraId="4E27DAF2" w14:textId="33341579" w:rsidR="00C12A28" w:rsidRPr="001F5A3A" w:rsidRDefault="00C12A28" w:rsidP="00DA3108">
            <w:pPr>
              <w:rPr>
                <w:rFonts w:cs="Times New Roman"/>
                <w:sz w:val="20"/>
                <w:szCs w:val="20"/>
              </w:rPr>
            </w:pPr>
            <w:r>
              <w:rPr>
                <w:rFonts w:cs="Times New Roman"/>
                <w:sz w:val="20"/>
                <w:szCs w:val="20"/>
              </w:rPr>
              <w:t>Cambium: High RE Cost</w:t>
            </w:r>
            <w:r w:rsidR="000268E4">
              <w:rPr>
                <w:rFonts w:cs="Times New Roman"/>
                <w:sz w:val="20"/>
                <w:szCs w:val="20"/>
              </w:rPr>
              <w:t xml:space="preserve"> Mid-Case</w:t>
            </w:r>
          </w:p>
        </w:tc>
        <w:tc>
          <w:tcPr>
            <w:tcW w:w="1380" w:type="dxa"/>
            <w:noWrap/>
          </w:tcPr>
          <w:p w14:paraId="6A07609C" w14:textId="70289F57" w:rsidR="00C12A28" w:rsidRPr="001F5A3A" w:rsidRDefault="00C12A28" w:rsidP="00DA3108">
            <w:pPr>
              <w:rPr>
                <w:rFonts w:cs="Times New Roman"/>
                <w:sz w:val="20"/>
                <w:szCs w:val="20"/>
              </w:rPr>
            </w:pPr>
            <w:r>
              <w:rPr>
                <w:rFonts w:cs="Times New Roman"/>
                <w:sz w:val="20"/>
                <w:szCs w:val="20"/>
              </w:rPr>
              <w:t xml:space="preserve">Cambium: </w:t>
            </w:r>
            <w:r w:rsidR="000268E4">
              <w:rPr>
                <w:rFonts w:cs="Times New Roman"/>
                <w:sz w:val="20"/>
                <w:szCs w:val="20"/>
              </w:rPr>
              <w:t>Mid-Case</w:t>
            </w:r>
          </w:p>
        </w:tc>
        <w:tc>
          <w:tcPr>
            <w:tcW w:w="1255" w:type="dxa"/>
            <w:noWrap/>
            <w:hideMark/>
          </w:tcPr>
          <w:p w14:paraId="381233B0" w14:textId="6175CB62" w:rsidR="00C12A28" w:rsidRPr="001F5A3A" w:rsidRDefault="00C12A28" w:rsidP="00DA3108">
            <w:pPr>
              <w:rPr>
                <w:rFonts w:cs="Times New Roman"/>
                <w:sz w:val="20"/>
                <w:szCs w:val="20"/>
              </w:rPr>
            </w:pPr>
            <w:r w:rsidRPr="001F5A3A">
              <w:rPr>
                <w:rFonts w:cs="Times New Roman"/>
                <w:sz w:val="20"/>
                <w:szCs w:val="20"/>
              </w:rPr>
              <w:t>kg CO</w:t>
            </w:r>
            <w:r w:rsidRPr="001F5A3A">
              <w:rPr>
                <w:rFonts w:cs="Times New Roman"/>
                <w:sz w:val="20"/>
                <w:szCs w:val="20"/>
                <w:vertAlign w:val="subscript"/>
              </w:rPr>
              <w:t>2</w:t>
            </w:r>
            <w:r w:rsidRPr="001F5A3A">
              <w:rPr>
                <w:rFonts w:cs="Times New Roman"/>
                <w:sz w:val="20"/>
                <w:szCs w:val="20"/>
              </w:rPr>
              <w:t>/</w:t>
            </w:r>
            <w:proofErr w:type="spellStart"/>
            <w:r w:rsidRPr="001F5A3A">
              <w:rPr>
                <w:rFonts w:cs="Times New Roman"/>
                <w:sz w:val="20"/>
                <w:szCs w:val="20"/>
              </w:rPr>
              <w:t>kWh</w:t>
            </w:r>
            <w:r w:rsidR="0068628B">
              <w:rPr>
                <w:vertAlign w:val="subscript"/>
              </w:rPr>
              <w:t>e</w:t>
            </w:r>
            <w:proofErr w:type="spellEnd"/>
            <w:r w:rsidRPr="001F5A3A">
              <w:rPr>
                <w:rFonts w:cs="Times New Roman"/>
                <w:sz w:val="20"/>
                <w:szCs w:val="20"/>
              </w:rPr>
              <w:t xml:space="preserve"> </w:t>
            </w:r>
            <w:r>
              <w:rPr>
                <w:rFonts w:cs="Times New Roman"/>
                <w:sz w:val="20"/>
                <w:szCs w:val="20"/>
              </w:rPr>
              <w:t>each hour</w:t>
            </w:r>
          </w:p>
        </w:tc>
      </w:tr>
      <w:tr w:rsidR="00DA3108" w:rsidRPr="001F5A3A" w14:paraId="10106E62" w14:textId="77777777" w:rsidTr="00413902">
        <w:trPr>
          <w:trHeight w:val="290"/>
        </w:trPr>
        <w:tc>
          <w:tcPr>
            <w:tcW w:w="1255" w:type="dxa"/>
            <w:vMerge/>
            <w:hideMark/>
          </w:tcPr>
          <w:p w14:paraId="4CC60FFE" w14:textId="77777777" w:rsidR="00DA3108" w:rsidRPr="001F5A3A" w:rsidRDefault="00DA3108" w:rsidP="00DA3108">
            <w:pPr>
              <w:rPr>
                <w:rFonts w:cs="Times New Roman"/>
                <w:sz w:val="20"/>
                <w:szCs w:val="20"/>
              </w:rPr>
            </w:pPr>
          </w:p>
        </w:tc>
        <w:tc>
          <w:tcPr>
            <w:tcW w:w="1440" w:type="dxa"/>
            <w:noWrap/>
            <w:hideMark/>
          </w:tcPr>
          <w:p w14:paraId="65605C49" w14:textId="7F085553" w:rsidR="00DA3108" w:rsidRPr="001F5A3A" w:rsidRDefault="00DA3108" w:rsidP="00DA3108">
            <w:pPr>
              <w:rPr>
                <w:rFonts w:cs="Times New Roman"/>
                <w:sz w:val="20"/>
                <w:szCs w:val="20"/>
              </w:rPr>
            </w:pPr>
            <w:r w:rsidRPr="001F5A3A">
              <w:rPr>
                <w:rFonts w:cs="Times New Roman"/>
                <w:sz w:val="20"/>
                <w:szCs w:val="20"/>
              </w:rPr>
              <w:t>C</w:t>
            </w:r>
            <w:r>
              <w:rPr>
                <w:rFonts w:cs="Times New Roman"/>
                <w:sz w:val="20"/>
                <w:szCs w:val="20"/>
              </w:rPr>
              <w:t>arbon</w:t>
            </w:r>
            <w:r w:rsidRPr="001F5A3A">
              <w:rPr>
                <w:rFonts w:cs="Times New Roman"/>
                <w:sz w:val="20"/>
                <w:szCs w:val="20"/>
              </w:rPr>
              <w:t xml:space="preserve"> </w:t>
            </w:r>
            <w:r w:rsidR="00F335BE">
              <w:rPr>
                <w:rFonts w:cs="Times New Roman"/>
                <w:sz w:val="20"/>
                <w:szCs w:val="20"/>
              </w:rPr>
              <w:t>Removal</w:t>
            </w:r>
            <w:r w:rsidRPr="001F5A3A">
              <w:rPr>
                <w:rFonts w:cs="Times New Roman"/>
                <w:sz w:val="20"/>
                <w:szCs w:val="20"/>
              </w:rPr>
              <w:t xml:space="preserve"> Cost</w:t>
            </w:r>
          </w:p>
        </w:tc>
        <w:tc>
          <w:tcPr>
            <w:tcW w:w="1260" w:type="dxa"/>
            <w:noWrap/>
            <w:hideMark/>
          </w:tcPr>
          <w:p w14:paraId="3CC154A1" w14:textId="77777777" w:rsidR="00DA3108" w:rsidRPr="001F5A3A" w:rsidRDefault="00DA3108" w:rsidP="00DA3108">
            <w:pPr>
              <w:rPr>
                <w:rFonts w:cs="Times New Roman"/>
                <w:sz w:val="20"/>
                <w:szCs w:val="20"/>
              </w:rPr>
            </w:pPr>
            <w:r w:rsidRPr="001F5A3A">
              <w:rPr>
                <w:rFonts w:cs="Times New Roman"/>
                <w:sz w:val="20"/>
                <w:szCs w:val="20"/>
              </w:rPr>
              <w:t>Triangular</w:t>
            </w:r>
          </w:p>
        </w:tc>
        <w:tc>
          <w:tcPr>
            <w:tcW w:w="1380" w:type="dxa"/>
            <w:noWrap/>
            <w:hideMark/>
          </w:tcPr>
          <w:p w14:paraId="5FD884D8" w14:textId="77777777" w:rsidR="00DA3108" w:rsidRPr="001F5A3A" w:rsidRDefault="00DA3108" w:rsidP="00DA3108">
            <w:pPr>
              <w:rPr>
                <w:rFonts w:cs="Times New Roman"/>
                <w:sz w:val="20"/>
                <w:szCs w:val="20"/>
              </w:rPr>
            </w:pPr>
            <w:r w:rsidRPr="001F5A3A">
              <w:rPr>
                <w:rFonts w:cs="Times New Roman"/>
                <w:sz w:val="20"/>
                <w:szCs w:val="20"/>
              </w:rPr>
              <w:t>100</w:t>
            </w:r>
          </w:p>
        </w:tc>
        <w:tc>
          <w:tcPr>
            <w:tcW w:w="1380" w:type="dxa"/>
            <w:noWrap/>
            <w:hideMark/>
          </w:tcPr>
          <w:p w14:paraId="106D42F0" w14:textId="77777777" w:rsidR="00DA3108" w:rsidRPr="001F5A3A" w:rsidRDefault="00DA3108" w:rsidP="00DA3108">
            <w:pPr>
              <w:rPr>
                <w:rFonts w:cs="Times New Roman"/>
                <w:sz w:val="20"/>
                <w:szCs w:val="20"/>
              </w:rPr>
            </w:pPr>
            <w:r w:rsidRPr="001F5A3A">
              <w:rPr>
                <w:rFonts w:cs="Times New Roman"/>
                <w:sz w:val="20"/>
                <w:szCs w:val="20"/>
              </w:rPr>
              <w:t>600</w:t>
            </w:r>
          </w:p>
        </w:tc>
        <w:tc>
          <w:tcPr>
            <w:tcW w:w="1380" w:type="dxa"/>
            <w:noWrap/>
            <w:hideMark/>
          </w:tcPr>
          <w:p w14:paraId="4AADBD50" w14:textId="7DBE527A" w:rsidR="00DA3108" w:rsidRPr="001F5A3A" w:rsidRDefault="001D2D26" w:rsidP="00DA3108">
            <w:pPr>
              <w:rPr>
                <w:rFonts w:cs="Times New Roman"/>
                <w:sz w:val="20"/>
                <w:szCs w:val="20"/>
              </w:rPr>
            </w:pPr>
            <w:r>
              <w:rPr>
                <w:rFonts w:cs="Times New Roman"/>
                <w:sz w:val="20"/>
                <w:szCs w:val="20"/>
              </w:rPr>
              <w:t>1</w:t>
            </w:r>
            <w:r w:rsidR="00DA3108" w:rsidRPr="001F5A3A">
              <w:rPr>
                <w:rFonts w:cs="Times New Roman"/>
                <w:sz w:val="20"/>
                <w:szCs w:val="20"/>
              </w:rPr>
              <w:t>00</w:t>
            </w:r>
          </w:p>
        </w:tc>
        <w:tc>
          <w:tcPr>
            <w:tcW w:w="1255" w:type="dxa"/>
            <w:noWrap/>
            <w:hideMark/>
          </w:tcPr>
          <w:p w14:paraId="064494E3" w14:textId="77777777" w:rsidR="00DA3108" w:rsidRPr="001F5A3A" w:rsidRDefault="00DA3108" w:rsidP="00DA3108">
            <w:pPr>
              <w:rPr>
                <w:rFonts w:cs="Times New Roman"/>
                <w:sz w:val="20"/>
                <w:szCs w:val="20"/>
              </w:rPr>
            </w:pPr>
            <w:r w:rsidRPr="001F5A3A">
              <w:rPr>
                <w:rFonts w:cs="Times New Roman"/>
                <w:sz w:val="20"/>
                <w:szCs w:val="20"/>
              </w:rPr>
              <w:t>$/metric ton CO</w:t>
            </w:r>
            <w:r w:rsidRPr="001F5A3A">
              <w:rPr>
                <w:rFonts w:cs="Times New Roman"/>
                <w:sz w:val="20"/>
                <w:szCs w:val="20"/>
                <w:vertAlign w:val="subscript"/>
              </w:rPr>
              <w:t>2</w:t>
            </w:r>
          </w:p>
        </w:tc>
      </w:tr>
    </w:tbl>
    <w:p w14:paraId="616755A1" w14:textId="77777777" w:rsidR="00AD18AA" w:rsidRDefault="00AD18AA" w:rsidP="00AD18AA">
      <w:pPr>
        <w:rPr>
          <w:ins w:id="480" w:author="Justin Bracci" w:date="2023-09-09T16:00:00Z"/>
        </w:rPr>
      </w:pPr>
    </w:p>
    <w:p w14:paraId="34C49AE4" w14:textId="77777777" w:rsidR="00125FFF" w:rsidRDefault="00125FFF" w:rsidP="00AD18AA">
      <w:pPr>
        <w:rPr>
          <w:ins w:id="481" w:author="Justin Bracci" w:date="2023-09-09T16:00:00Z"/>
        </w:rPr>
      </w:pPr>
    </w:p>
    <w:p w14:paraId="3EC2166B" w14:textId="77777777" w:rsidR="00125FFF" w:rsidRDefault="00125FFF" w:rsidP="00AD18AA">
      <w:pPr>
        <w:rPr>
          <w:ins w:id="482" w:author="Justin Bracci" w:date="2023-09-09T16:00:00Z"/>
        </w:rPr>
      </w:pPr>
    </w:p>
    <w:p w14:paraId="6CC67860" w14:textId="77777777" w:rsidR="00125FFF" w:rsidRDefault="00125FFF" w:rsidP="00AD18AA">
      <w:pPr>
        <w:rPr>
          <w:ins w:id="483" w:author="Justin Bracci" w:date="2023-09-09T16:00:00Z"/>
        </w:rPr>
      </w:pPr>
    </w:p>
    <w:p w14:paraId="33B197A2" w14:textId="77777777" w:rsidR="00125FFF" w:rsidRDefault="00125FFF" w:rsidP="00AD18AA">
      <w:pPr>
        <w:rPr>
          <w:ins w:id="484" w:author="Justin Bracci" w:date="2023-09-09T16:00:00Z"/>
        </w:rPr>
      </w:pPr>
    </w:p>
    <w:p w14:paraId="71F1128A" w14:textId="77777777" w:rsidR="00125FFF" w:rsidRDefault="00125FFF" w:rsidP="00AD18AA">
      <w:pPr>
        <w:rPr>
          <w:ins w:id="485" w:author="Justin Bracci" w:date="2023-09-09T16:00:00Z"/>
        </w:rPr>
      </w:pPr>
    </w:p>
    <w:p w14:paraId="3839D3F3" w14:textId="77777777" w:rsidR="00125FFF" w:rsidRDefault="00125FFF" w:rsidP="00AD18AA">
      <w:pPr>
        <w:rPr>
          <w:ins w:id="486" w:author="Justin Bracci" w:date="2023-09-09T16:00:00Z"/>
        </w:rPr>
      </w:pPr>
    </w:p>
    <w:p w14:paraId="5744EAAA" w14:textId="77777777" w:rsidR="00125FFF" w:rsidRDefault="00125FFF" w:rsidP="00AD18AA">
      <w:pPr>
        <w:rPr>
          <w:ins w:id="487" w:author="Justin Bracci" w:date="2023-09-09T16:00:00Z"/>
        </w:rPr>
      </w:pPr>
    </w:p>
    <w:p w14:paraId="13D121EA" w14:textId="77777777" w:rsidR="00125FFF" w:rsidRDefault="00125FFF" w:rsidP="00AD18AA">
      <w:pPr>
        <w:rPr>
          <w:ins w:id="488" w:author="Justin Bracci" w:date="2023-09-09T16:00:00Z"/>
        </w:rPr>
      </w:pPr>
    </w:p>
    <w:p w14:paraId="08EF60A0" w14:textId="77777777" w:rsidR="00125FFF" w:rsidRDefault="00125FFF" w:rsidP="00AD18AA">
      <w:pPr>
        <w:rPr>
          <w:ins w:id="489" w:author="Justin Bracci" w:date="2023-09-09T16:00:00Z"/>
        </w:rPr>
      </w:pPr>
    </w:p>
    <w:p w14:paraId="7AB20712" w14:textId="77777777" w:rsidR="00125FFF" w:rsidRDefault="00125FFF" w:rsidP="00AD18AA">
      <w:pPr>
        <w:rPr>
          <w:ins w:id="490" w:author="Justin Bracci" w:date="2023-09-09T16:00:00Z"/>
        </w:rPr>
      </w:pPr>
    </w:p>
    <w:p w14:paraId="2667038D" w14:textId="77777777" w:rsidR="00125FFF" w:rsidRDefault="00125FFF" w:rsidP="00AD18AA">
      <w:pPr>
        <w:rPr>
          <w:ins w:id="491" w:author="Justin Bracci" w:date="2023-09-09T16:00:00Z"/>
        </w:rPr>
      </w:pPr>
    </w:p>
    <w:p w14:paraId="2B3EFF02" w14:textId="77777777" w:rsidR="00125FFF" w:rsidRDefault="00125FFF" w:rsidP="00AD18AA">
      <w:pPr>
        <w:rPr>
          <w:ins w:id="492" w:author="Justin Bracci" w:date="2023-09-09T16:00:00Z"/>
        </w:rPr>
      </w:pPr>
    </w:p>
    <w:p w14:paraId="3C6A6427" w14:textId="77777777" w:rsidR="00125FFF" w:rsidRDefault="00125FFF" w:rsidP="00AD18AA">
      <w:pPr>
        <w:rPr>
          <w:ins w:id="493" w:author="Justin Bracci" w:date="2023-09-09T16:00:00Z"/>
        </w:rPr>
      </w:pPr>
    </w:p>
    <w:p w14:paraId="5A804C9D" w14:textId="77777777" w:rsidR="00125FFF" w:rsidRDefault="00125FFF" w:rsidP="00AD18AA">
      <w:pPr>
        <w:rPr>
          <w:ins w:id="494" w:author="Justin Bracci" w:date="2023-09-09T16:00:00Z"/>
        </w:rPr>
      </w:pPr>
    </w:p>
    <w:p w14:paraId="7D3214E0" w14:textId="77777777" w:rsidR="00125FFF" w:rsidRDefault="00125FFF" w:rsidP="00AD18AA">
      <w:pPr>
        <w:rPr>
          <w:ins w:id="495" w:author="Justin Bracci" w:date="2023-09-09T16:00:00Z"/>
        </w:rPr>
      </w:pPr>
    </w:p>
    <w:p w14:paraId="3CF98435" w14:textId="77777777" w:rsidR="00125FFF" w:rsidRDefault="00125FFF" w:rsidP="00AD18AA">
      <w:pPr>
        <w:rPr>
          <w:ins w:id="496" w:author="Justin Bracci" w:date="2023-09-09T16:00:00Z"/>
        </w:rPr>
      </w:pPr>
    </w:p>
    <w:p w14:paraId="444252EE" w14:textId="77777777" w:rsidR="00125FFF" w:rsidRDefault="00125FFF" w:rsidP="00AD18AA">
      <w:pPr>
        <w:rPr>
          <w:ins w:id="497" w:author="Justin Bracci" w:date="2023-09-09T16:00:00Z"/>
        </w:rPr>
      </w:pPr>
    </w:p>
    <w:p w14:paraId="47F90EB3" w14:textId="77777777" w:rsidR="00125FFF" w:rsidRDefault="00125FFF" w:rsidP="00AD18AA">
      <w:pPr>
        <w:rPr>
          <w:ins w:id="498" w:author="Justin Bracci" w:date="2023-09-09T16:00:00Z"/>
        </w:rPr>
      </w:pPr>
    </w:p>
    <w:p w14:paraId="21E13815" w14:textId="77777777" w:rsidR="00125FFF" w:rsidRDefault="00125FFF" w:rsidP="00AD18AA">
      <w:pPr>
        <w:rPr>
          <w:ins w:id="499" w:author="Justin Bracci" w:date="2023-09-09T16:01:00Z"/>
        </w:rPr>
      </w:pPr>
    </w:p>
    <w:p w14:paraId="7E33F9B3" w14:textId="77777777" w:rsidR="00125FFF" w:rsidRPr="004C28A2" w:rsidRDefault="00125FFF" w:rsidP="00AD18AA"/>
    <w:p w14:paraId="5B31A89D" w14:textId="28899F2D" w:rsidR="00FA05B0" w:rsidRDefault="00FA05B0" w:rsidP="006964FE">
      <w:pPr>
        <w:pStyle w:val="Heading2"/>
        <w:numPr>
          <w:ilvl w:val="0"/>
          <w:numId w:val="4"/>
        </w:numPr>
      </w:pPr>
      <w:bookmarkStart w:id="500" w:name="_Toc145167751"/>
      <w:r>
        <w:lastRenderedPageBreak/>
        <w:t>Next Decade Technology</w:t>
      </w:r>
      <w:r w:rsidR="00ED034D">
        <w:t xml:space="preserve"> Hydrogen Production Pathway Emissions</w:t>
      </w:r>
      <w:r w:rsidR="006612ED">
        <w:t xml:space="preserve"> and LCOH</w:t>
      </w:r>
      <w:r w:rsidR="00ED034D">
        <w:t xml:space="preserve"> Figures</w:t>
      </w:r>
      <w:bookmarkEnd w:id="500"/>
    </w:p>
    <w:p w14:paraId="25401F79" w14:textId="2EE101EE" w:rsidR="00ED034D" w:rsidRPr="00ED034D" w:rsidRDefault="00ED034D" w:rsidP="00ED034D">
      <w:r>
        <w:t xml:space="preserve">This section includes figures of the </w:t>
      </w:r>
      <w:r w:rsidR="00362543">
        <w:t>GHG</w:t>
      </w:r>
      <w:r>
        <w:t xml:space="preserve"> emissions for each</w:t>
      </w:r>
      <w:r w:rsidR="00B6025D">
        <w:t xml:space="preserve"> next-decade</w:t>
      </w:r>
      <w:r>
        <w:t xml:space="preserve"> hydrogen production pathway explored i</w:t>
      </w:r>
      <w:r w:rsidR="00B6025D">
        <w:t>n th</w:t>
      </w:r>
      <w:r w:rsidR="003E772D">
        <w:t>e study</w:t>
      </w:r>
      <w:r w:rsidR="0079658F">
        <w:t>.</w:t>
      </w:r>
      <w:r w:rsidR="00A05F0D">
        <w:t xml:space="preserve"> It also includes </w:t>
      </w:r>
      <w:r w:rsidR="00DB09BA">
        <w:t xml:space="preserve">a </w:t>
      </w:r>
      <w:r w:rsidR="00A05F0D">
        <w:t>detailed cost breakdown figure</w:t>
      </w:r>
      <w:r w:rsidR="002440F4">
        <w:t xml:space="preserve"> </w:t>
      </w:r>
      <w:r w:rsidR="00C115ED">
        <w:t xml:space="preserve">for each </w:t>
      </w:r>
      <w:r w:rsidR="00A05F0D">
        <w:t xml:space="preserve">hourly-reliable </w:t>
      </w:r>
      <w:r w:rsidR="00431BCD">
        <w:t xml:space="preserve">fossil-based </w:t>
      </w:r>
      <w:r w:rsidR="00A05F0D">
        <w:t>production pathway</w:t>
      </w:r>
      <w:r w:rsidR="001F5E95">
        <w:t xml:space="preserve"> in each state</w:t>
      </w:r>
      <w:r w:rsidR="00962558">
        <w:t>,</w:t>
      </w:r>
      <w:r w:rsidR="00DB09BA">
        <w:t xml:space="preserve"> since </w:t>
      </w:r>
      <w:r w:rsidR="00962558">
        <w:t xml:space="preserve">this </w:t>
      </w:r>
      <w:r w:rsidR="00DB09BA">
        <w:t>was not included in the main text.</w:t>
      </w:r>
    </w:p>
    <w:p w14:paraId="629DD728" w14:textId="34A27314" w:rsidR="00011EA1" w:rsidRDefault="002444D0" w:rsidP="00011EA1">
      <w:pPr>
        <w:keepNext/>
        <w:spacing w:after="0"/>
      </w:pPr>
      <w:r>
        <w:rPr>
          <w:noProof/>
        </w:rPr>
        <w:drawing>
          <wp:inline distT="0" distB="0" distL="0" distR="0" wp14:anchorId="5725904B" wp14:editId="0BC55EE3">
            <wp:extent cx="5943600" cy="2096135"/>
            <wp:effectExtent l="0" t="0" r="0" b="0"/>
            <wp:docPr id="16668778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782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2096135"/>
                    </a:xfrm>
                    <a:prstGeom prst="rect">
                      <a:avLst/>
                    </a:prstGeom>
                  </pic:spPr>
                </pic:pic>
              </a:graphicData>
            </a:graphic>
          </wp:inline>
        </w:drawing>
      </w:r>
    </w:p>
    <w:p w14:paraId="5826E8A0" w14:textId="34A61E22" w:rsidR="00CA0856" w:rsidRPr="00CA0856" w:rsidRDefault="00011EA1" w:rsidP="00FD3E36">
      <w:pPr>
        <w:pStyle w:val="Caption"/>
      </w:pPr>
      <w:bookmarkStart w:id="501" w:name="_Toc118724322"/>
      <w:bookmarkStart w:id="502" w:name="_Toc145167273"/>
      <w:r>
        <w:t>Figure S.</w:t>
      </w:r>
      <w:fldSimple w:instr=" SEQ Figure \* ARABIC ">
        <w:r w:rsidR="00DE33BB">
          <w:rPr>
            <w:noProof/>
          </w:rPr>
          <w:t>3</w:t>
        </w:r>
      </w:fldSimple>
      <w:r>
        <w:t>:</w:t>
      </w:r>
      <w:r w:rsidRPr="00011EA1">
        <w:t xml:space="preserve"> </w:t>
      </w:r>
      <w:r>
        <w:t>Next decade</w:t>
      </w:r>
      <w:r w:rsidR="00D67A60">
        <w:t xml:space="preserve"> GHG</w:t>
      </w:r>
      <w:r>
        <w:t xml:space="preserve"> emissions of solar PV</w:t>
      </w:r>
      <w:r w:rsidR="000B2A28">
        <w:t>-</w:t>
      </w:r>
      <w:r>
        <w:t>based hydrogen production under various levels of reliability</w:t>
      </w:r>
      <w:bookmarkEnd w:id="501"/>
      <w:r w:rsidR="005703E4">
        <w:t>.</w:t>
      </w:r>
      <w:r w:rsidR="000B2A28">
        <w:t xml:space="preserve"> </w:t>
      </w:r>
      <w:r w:rsidR="00737FF4">
        <w:t>*Indicate</w:t>
      </w:r>
      <w:r w:rsidR="000B2A28">
        <w:t>s</w:t>
      </w:r>
      <w:r w:rsidR="00737FF4">
        <w:t xml:space="preserve"> an hourly-reliable production pathway that has a</w:t>
      </w:r>
      <w:r w:rsidR="000B2A28">
        <w:t>n unconstrained</w:t>
      </w:r>
      <w:r w:rsidR="00737FF4">
        <w:t xml:space="preserve"> grid connection for added reliability</w:t>
      </w:r>
      <w:r w:rsidR="000B2A28">
        <w:t>. ** Indicates and hourly-reliable</w:t>
      </w:r>
      <w:r w:rsidR="006F3664">
        <w:t xml:space="preserve"> production pathway that has a constrained grid connection (</w:t>
      </w:r>
      <w:r w:rsidR="00FC1244">
        <w:t xml:space="preserve">only </w:t>
      </w:r>
      <w:r w:rsidR="006F3664">
        <w:t xml:space="preserve">10% </w:t>
      </w:r>
      <w:r w:rsidR="00FC1244">
        <w:t xml:space="preserve">of </w:t>
      </w:r>
      <w:r w:rsidR="00472DC8">
        <w:t xml:space="preserve">the </w:t>
      </w:r>
      <w:r w:rsidR="000A298B">
        <w:t xml:space="preserve">total </w:t>
      </w:r>
      <w:r w:rsidR="00CC5738">
        <w:t>electricity use</w:t>
      </w:r>
      <w:r w:rsidR="000A298B">
        <w:t>d</w:t>
      </w:r>
      <w:r w:rsidR="00472DC8">
        <w:t xml:space="preserve"> at the facility</w:t>
      </w:r>
      <w:r w:rsidR="00FC1244">
        <w:t xml:space="preserve"> can be from</w:t>
      </w:r>
      <w:r w:rsidR="00CC5738">
        <w:t xml:space="preserve"> the </w:t>
      </w:r>
      <w:r w:rsidR="006F3664">
        <w:t>grid) f</w:t>
      </w:r>
      <w:r w:rsidR="00DA2CA8">
        <w:t>or</w:t>
      </w:r>
      <w:r w:rsidR="006F3664">
        <w:t xml:space="preserve"> added reliability</w:t>
      </w:r>
      <w:r w:rsidR="00DA2CA8">
        <w:t>.</w:t>
      </w:r>
      <w:bookmarkEnd w:id="502"/>
    </w:p>
    <w:p w14:paraId="475326A5" w14:textId="5F29E1C0" w:rsidR="004273AC" w:rsidRDefault="00FD3E36" w:rsidP="004273AC">
      <w:pPr>
        <w:keepNext/>
        <w:spacing w:after="0"/>
      </w:pPr>
      <w:r>
        <w:rPr>
          <w:noProof/>
        </w:rPr>
        <w:drawing>
          <wp:inline distT="0" distB="0" distL="0" distR="0" wp14:anchorId="64C6620F" wp14:editId="1FC410EA">
            <wp:extent cx="5943600" cy="2045335"/>
            <wp:effectExtent l="0" t="0" r="0" b="0"/>
            <wp:docPr id="30039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933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045335"/>
                    </a:xfrm>
                    <a:prstGeom prst="rect">
                      <a:avLst/>
                    </a:prstGeom>
                  </pic:spPr>
                </pic:pic>
              </a:graphicData>
            </a:graphic>
          </wp:inline>
        </w:drawing>
      </w:r>
    </w:p>
    <w:p w14:paraId="235B00DD" w14:textId="0D377776" w:rsidR="0057468F" w:rsidRDefault="004273AC" w:rsidP="004273AC">
      <w:pPr>
        <w:pStyle w:val="Caption"/>
      </w:pPr>
      <w:bookmarkStart w:id="503" w:name="_Toc118724324"/>
      <w:bookmarkStart w:id="504" w:name="_Toc145167274"/>
      <w:r>
        <w:t>Figure S.</w:t>
      </w:r>
      <w:fldSimple w:instr=" SEQ Figure \* ARABIC ">
        <w:r w:rsidR="00DE33BB">
          <w:rPr>
            <w:noProof/>
          </w:rPr>
          <w:t>4</w:t>
        </w:r>
      </w:fldSimple>
      <w:r w:rsidR="00910C50">
        <w:t>: Next</w:t>
      </w:r>
      <w:r w:rsidR="00296777">
        <w:t>-</w:t>
      </w:r>
      <w:r w:rsidR="00910C50">
        <w:t xml:space="preserve">decade </w:t>
      </w:r>
      <w:r w:rsidR="00FD3E36">
        <w:t>GHG</w:t>
      </w:r>
      <w:r w:rsidR="00910C50">
        <w:t xml:space="preserve"> emissions of various fossil-based hydrogen production pathways</w:t>
      </w:r>
      <w:bookmarkEnd w:id="503"/>
      <w:bookmarkEnd w:id="504"/>
    </w:p>
    <w:p w14:paraId="522B3D6F" w14:textId="0F54BC2C" w:rsidR="00EE6822" w:rsidRDefault="005D773D" w:rsidP="00EE6822">
      <w:pPr>
        <w:keepNext/>
        <w:spacing w:after="0"/>
      </w:pPr>
      <w:r>
        <w:rPr>
          <w:noProof/>
        </w:rPr>
        <w:lastRenderedPageBreak/>
        <w:drawing>
          <wp:inline distT="0" distB="0" distL="0" distR="0" wp14:anchorId="40C39B22" wp14:editId="307CA91E">
            <wp:extent cx="5943600" cy="2088515"/>
            <wp:effectExtent l="0" t="0" r="0" b="6985"/>
            <wp:docPr id="8650648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485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2088515"/>
                    </a:xfrm>
                    <a:prstGeom prst="rect">
                      <a:avLst/>
                    </a:prstGeom>
                  </pic:spPr>
                </pic:pic>
              </a:graphicData>
            </a:graphic>
          </wp:inline>
        </w:drawing>
      </w:r>
    </w:p>
    <w:p w14:paraId="5FE09A39" w14:textId="28BB62B9" w:rsidR="00EE6822" w:rsidRDefault="00EE6822" w:rsidP="00EE6822">
      <w:pPr>
        <w:pStyle w:val="Caption"/>
        <w:rPr>
          <w:ins w:id="505" w:author="Justin Bracci" w:date="2023-09-09T16:01:00Z"/>
        </w:rPr>
      </w:pPr>
      <w:bookmarkStart w:id="506" w:name="_Toc145167275"/>
      <w:r>
        <w:t xml:space="preserve">Figure </w:t>
      </w:r>
      <w:r w:rsidR="00D25E7C">
        <w:t>S.</w:t>
      </w:r>
      <w:fldSimple w:instr=" SEQ Figure \* ARABIC ">
        <w:r w:rsidR="00DE33BB">
          <w:rPr>
            <w:noProof/>
          </w:rPr>
          <w:t>5</w:t>
        </w:r>
      </w:fldSimple>
      <w:r>
        <w:t>: Levelized cost of hourly-reliable net-zero hydrogen produced from fossil-based pathways. Pathways include SMR, SMR-CCS with process CO</w:t>
      </w:r>
      <w:r>
        <w:rPr>
          <w:vertAlign w:val="subscript"/>
        </w:rPr>
        <w:t>2</w:t>
      </w:r>
      <w:r>
        <w:t xml:space="preserve"> capture (1), SMR-CCS with process and flue gas CO</w:t>
      </w:r>
      <w:r>
        <w:rPr>
          <w:vertAlign w:val="subscript"/>
        </w:rPr>
        <w:t>2</w:t>
      </w:r>
      <w:r>
        <w:t xml:space="preserve"> capture (2), and ATR-CCS with process CO</w:t>
      </w:r>
      <w:r>
        <w:rPr>
          <w:vertAlign w:val="subscript"/>
        </w:rPr>
        <w:t>2</w:t>
      </w:r>
      <w:r>
        <w:t xml:space="preserve"> capture (3)</w:t>
      </w:r>
      <w:bookmarkEnd w:id="506"/>
    </w:p>
    <w:p w14:paraId="141540EF" w14:textId="77777777" w:rsidR="00125FFF" w:rsidRDefault="00125FFF" w:rsidP="00125FFF">
      <w:pPr>
        <w:rPr>
          <w:ins w:id="507" w:author="Justin Bracci" w:date="2023-09-09T16:01:00Z"/>
        </w:rPr>
      </w:pPr>
    </w:p>
    <w:p w14:paraId="43C58514" w14:textId="77777777" w:rsidR="00125FFF" w:rsidRDefault="00125FFF" w:rsidP="00125FFF">
      <w:pPr>
        <w:rPr>
          <w:ins w:id="508" w:author="Justin Bracci" w:date="2023-09-09T16:01:00Z"/>
        </w:rPr>
      </w:pPr>
    </w:p>
    <w:p w14:paraId="6A097DE1" w14:textId="77777777" w:rsidR="00125FFF" w:rsidRDefault="00125FFF" w:rsidP="00125FFF">
      <w:pPr>
        <w:rPr>
          <w:ins w:id="509" w:author="Justin Bracci" w:date="2023-09-09T16:01:00Z"/>
        </w:rPr>
      </w:pPr>
    </w:p>
    <w:p w14:paraId="7EB73C83" w14:textId="77777777" w:rsidR="00125FFF" w:rsidRDefault="00125FFF" w:rsidP="00125FFF">
      <w:pPr>
        <w:rPr>
          <w:ins w:id="510" w:author="Justin Bracci" w:date="2023-09-09T16:01:00Z"/>
        </w:rPr>
      </w:pPr>
    </w:p>
    <w:p w14:paraId="63FCFA2C" w14:textId="77777777" w:rsidR="00125FFF" w:rsidRDefault="00125FFF" w:rsidP="00125FFF">
      <w:pPr>
        <w:rPr>
          <w:ins w:id="511" w:author="Justin Bracci" w:date="2023-09-09T16:01:00Z"/>
        </w:rPr>
      </w:pPr>
    </w:p>
    <w:p w14:paraId="6E2A6BE6" w14:textId="77777777" w:rsidR="00125FFF" w:rsidRDefault="00125FFF" w:rsidP="00125FFF">
      <w:pPr>
        <w:rPr>
          <w:ins w:id="512" w:author="Justin Bracci" w:date="2023-09-09T16:01:00Z"/>
        </w:rPr>
      </w:pPr>
    </w:p>
    <w:p w14:paraId="7C76F729" w14:textId="77777777" w:rsidR="00125FFF" w:rsidRDefault="00125FFF" w:rsidP="00125FFF">
      <w:pPr>
        <w:rPr>
          <w:ins w:id="513" w:author="Justin Bracci" w:date="2023-09-09T16:01:00Z"/>
        </w:rPr>
      </w:pPr>
    </w:p>
    <w:p w14:paraId="322D3AD4" w14:textId="77777777" w:rsidR="00125FFF" w:rsidRDefault="00125FFF" w:rsidP="00125FFF">
      <w:pPr>
        <w:rPr>
          <w:ins w:id="514" w:author="Justin Bracci" w:date="2023-09-09T16:01:00Z"/>
        </w:rPr>
      </w:pPr>
    </w:p>
    <w:p w14:paraId="1CD94EB8" w14:textId="77777777" w:rsidR="00125FFF" w:rsidRDefault="00125FFF" w:rsidP="00125FFF">
      <w:pPr>
        <w:rPr>
          <w:ins w:id="515" w:author="Justin Bracci" w:date="2023-09-09T16:01:00Z"/>
        </w:rPr>
      </w:pPr>
    </w:p>
    <w:p w14:paraId="5253702C" w14:textId="77777777" w:rsidR="00125FFF" w:rsidRDefault="00125FFF" w:rsidP="00125FFF">
      <w:pPr>
        <w:rPr>
          <w:ins w:id="516" w:author="Justin Bracci" w:date="2023-09-09T16:01:00Z"/>
        </w:rPr>
      </w:pPr>
    </w:p>
    <w:p w14:paraId="249B27AE" w14:textId="77777777" w:rsidR="00125FFF" w:rsidRDefault="00125FFF" w:rsidP="00125FFF">
      <w:pPr>
        <w:rPr>
          <w:ins w:id="517" w:author="Justin Bracci" w:date="2023-09-09T16:01:00Z"/>
        </w:rPr>
      </w:pPr>
    </w:p>
    <w:p w14:paraId="78DFD71F" w14:textId="77777777" w:rsidR="00125FFF" w:rsidRDefault="00125FFF" w:rsidP="00125FFF">
      <w:pPr>
        <w:rPr>
          <w:ins w:id="518" w:author="Justin Bracci" w:date="2023-09-09T16:01:00Z"/>
        </w:rPr>
      </w:pPr>
    </w:p>
    <w:p w14:paraId="1AE45865" w14:textId="77777777" w:rsidR="00125FFF" w:rsidRDefault="00125FFF" w:rsidP="00125FFF">
      <w:pPr>
        <w:rPr>
          <w:ins w:id="519" w:author="Justin Bracci" w:date="2023-09-09T16:01:00Z"/>
        </w:rPr>
      </w:pPr>
    </w:p>
    <w:p w14:paraId="1A7BC12B" w14:textId="77777777" w:rsidR="00125FFF" w:rsidRDefault="00125FFF" w:rsidP="00125FFF">
      <w:pPr>
        <w:rPr>
          <w:ins w:id="520" w:author="Justin Bracci" w:date="2023-09-09T16:01:00Z"/>
        </w:rPr>
      </w:pPr>
    </w:p>
    <w:p w14:paraId="2FF1C6BE" w14:textId="77777777" w:rsidR="00125FFF" w:rsidRDefault="00125FFF" w:rsidP="00125FFF">
      <w:pPr>
        <w:rPr>
          <w:ins w:id="521" w:author="Justin Bracci" w:date="2023-09-09T16:01:00Z"/>
        </w:rPr>
      </w:pPr>
    </w:p>
    <w:p w14:paraId="6C6DD085" w14:textId="77777777" w:rsidR="00125FFF" w:rsidRDefault="00125FFF" w:rsidP="00125FFF">
      <w:pPr>
        <w:rPr>
          <w:ins w:id="522" w:author="Justin Bracci" w:date="2023-09-09T16:01:00Z"/>
        </w:rPr>
      </w:pPr>
    </w:p>
    <w:p w14:paraId="296E468D" w14:textId="77777777" w:rsidR="00125FFF" w:rsidRDefault="00125FFF" w:rsidP="00125FFF">
      <w:pPr>
        <w:rPr>
          <w:ins w:id="523" w:author="Justin Bracci" w:date="2023-09-09T16:01:00Z"/>
        </w:rPr>
      </w:pPr>
    </w:p>
    <w:p w14:paraId="088F54FD" w14:textId="77777777" w:rsidR="00125FFF" w:rsidRDefault="00125FFF" w:rsidP="00125FFF">
      <w:pPr>
        <w:rPr>
          <w:ins w:id="524" w:author="Justin Bracci" w:date="2023-09-09T16:01:00Z"/>
        </w:rPr>
      </w:pPr>
    </w:p>
    <w:p w14:paraId="2DBB6B9E" w14:textId="77777777" w:rsidR="00125FFF" w:rsidRDefault="00125FFF" w:rsidP="00125FFF">
      <w:pPr>
        <w:rPr>
          <w:ins w:id="525" w:author="Justin Bracci" w:date="2023-09-09T16:01:00Z"/>
        </w:rPr>
      </w:pPr>
    </w:p>
    <w:p w14:paraId="590036EA" w14:textId="77777777" w:rsidR="00125FFF" w:rsidRPr="00125FFF" w:rsidRDefault="00125FFF">
      <w:pPr>
        <w:pPrChange w:id="526" w:author="Justin Bracci" w:date="2023-09-09T16:01:00Z">
          <w:pPr>
            <w:pStyle w:val="Caption"/>
          </w:pPr>
        </w:pPrChange>
      </w:pPr>
    </w:p>
    <w:p w14:paraId="72F670C1" w14:textId="7C11ADF3" w:rsidR="00122CDA" w:rsidRDefault="000A1315" w:rsidP="006964FE">
      <w:pPr>
        <w:pStyle w:val="Heading2"/>
        <w:numPr>
          <w:ilvl w:val="0"/>
          <w:numId w:val="4"/>
        </w:numPr>
      </w:pPr>
      <w:bookmarkStart w:id="527" w:name="_Toc145167752"/>
      <w:r>
        <w:lastRenderedPageBreak/>
        <w:t xml:space="preserve">Electricity-Based </w:t>
      </w:r>
      <w:r w:rsidR="00122CDA">
        <w:t>Hydrogen Production Pathway Operations</w:t>
      </w:r>
      <w:r w:rsidR="006D7CF9">
        <w:t xml:space="preserve"> Figures</w:t>
      </w:r>
      <w:bookmarkEnd w:id="527"/>
    </w:p>
    <w:p w14:paraId="3797B5EE" w14:textId="360F303A" w:rsidR="00EE6822" w:rsidRDefault="00947EC7" w:rsidP="00EE6822">
      <w:r>
        <w:t xml:space="preserve">This section contains </w:t>
      </w:r>
      <w:del w:id="528" w:author="Justin Bracci [2]" w:date="2023-09-19T19:00:00Z">
        <w:r w:rsidR="00AE308C" w:rsidDel="00572F56">
          <w:delText xml:space="preserve">tables and </w:delText>
        </w:r>
      </w:del>
      <w:ins w:id="529" w:author="Justin Bracci [2]" w:date="2023-09-19T19:00:00Z">
        <w:r w:rsidR="00572F56">
          <w:t xml:space="preserve">tables and </w:t>
        </w:r>
      </w:ins>
      <w:r w:rsidR="00FC5C4A">
        <w:t>figures</w:t>
      </w:r>
      <w:r>
        <w:t xml:space="preserve"> detailing</w:t>
      </w:r>
      <w:r w:rsidR="00AE308C">
        <w:t xml:space="preserve"> system component sizing and</w:t>
      </w:r>
      <w:r>
        <w:t xml:space="preserve"> electricity</w:t>
      </w:r>
      <w:r w:rsidR="00B379F9">
        <w:t xml:space="preserve"> usage and curtailment for the electricity-based </w:t>
      </w:r>
      <w:r>
        <w:t xml:space="preserve">hydrogen production </w:t>
      </w:r>
      <w:r w:rsidR="00B379F9">
        <w:t>pathways</w:t>
      </w:r>
      <w:r w:rsidR="001D6D26">
        <w:t xml:space="preserve"> under next-decade technology assumptions</w:t>
      </w:r>
      <w:r w:rsidR="00B379F9">
        <w:t>.</w:t>
      </w:r>
      <w:r w:rsidR="00D94D87">
        <w:t xml:space="preserve"> </w:t>
      </w:r>
      <w:moveFromRangeStart w:id="530" w:author="Justin Bracci [2]" w:date="2023-09-19T19:00:00Z" w:name="move146042469"/>
      <w:moveFrom w:id="531" w:author="Justin Bracci [2]" w:date="2023-09-19T19:00:00Z">
        <w:r w:rsidR="00AE308C" w:rsidDel="00572F56">
          <w:t>Table S.10 contains system component sizes for each electricity-based pathway explored</w:t>
        </w:r>
        <w:r w:rsidR="00CA2060" w:rsidDel="00572F56">
          <w:t xml:space="preserve"> in this study</w:t>
        </w:r>
        <w:r w:rsidR="00AE308C" w:rsidDel="00572F56">
          <w:t xml:space="preserve"> as well as the percent of system electricity that</w:t>
        </w:r>
        <w:r w:rsidR="00CA2060" w:rsidDel="00572F56">
          <w:t xml:space="preserve"> went unused at the production facility</w:t>
        </w:r>
        <w:r w:rsidR="00AE308C" w:rsidDel="00572F56">
          <w:t xml:space="preserve">. </w:t>
        </w:r>
      </w:moveFrom>
      <w:moveFromRangeEnd w:id="530"/>
      <w:moveToRangeStart w:id="532" w:author="Justin Bracci [2]" w:date="2023-09-19T19:00:00Z" w:name="move146042469"/>
      <w:moveTo w:id="533" w:author="Justin Bracci [2]" w:date="2023-09-19T19:00:00Z">
        <w:r w:rsidR="00572F56">
          <w:t xml:space="preserve">Table S.10 contains system component sizes for each electricity-based pathway explored in this study as well as the percent of system electricity that went unused at the production facility. </w:t>
        </w:r>
      </w:moveTo>
      <w:moveToRangeEnd w:id="532"/>
      <w:r w:rsidR="00FC5C4A" w:rsidRPr="00DE33BB">
        <w:t>Figures S.</w:t>
      </w:r>
      <w:r w:rsidR="00F92FED">
        <w:t>8</w:t>
      </w:r>
      <w:r w:rsidR="00470E94">
        <w:t xml:space="preserve"> </w:t>
      </w:r>
      <w:r w:rsidR="00F92FED">
        <w:t>-</w:t>
      </w:r>
      <w:r w:rsidR="00470E94">
        <w:t xml:space="preserve"> </w:t>
      </w:r>
      <w:r w:rsidR="00FC5C4A" w:rsidRPr="00DE33BB">
        <w:t>S.</w:t>
      </w:r>
      <w:r w:rsidR="00F92FED">
        <w:t>22</w:t>
      </w:r>
      <w:r w:rsidR="001D6D26">
        <w:t xml:space="preserve"> </w:t>
      </w:r>
      <w:r w:rsidR="00404C78">
        <w:t>show hourly and daily operations data specific to the California location.</w:t>
      </w:r>
    </w:p>
    <w:p w14:paraId="1482FBE9" w14:textId="07E241DF" w:rsidR="00D500EF" w:rsidDel="00DE33BB" w:rsidRDefault="00D500EF" w:rsidP="00DE33BB">
      <w:pPr>
        <w:pStyle w:val="Caption"/>
        <w:keepNext/>
        <w:spacing w:after="0"/>
        <w:rPr>
          <w:moveFrom w:id="534" w:author="Justin Bracci" w:date="2023-09-09T15:48:00Z"/>
        </w:rPr>
      </w:pPr>
      <w:moveFromRangeStart w:id="535" w:author="Justin Bracci" w:date="2023-09-09T15:48:00Z" w:name="move145166944"/>
      <w:moveFrom w:id="536" w:author="Justin Bracci" w:date="2023-09-09T15:48:00Z">
        <w:r w:rsidDel="00DE33BB">
          <w:t>Table S.</w:t>
        </w:r>
        <w:r w:rsidDel="00DE33BB">
          <w:fldChar w:fldCharType="begin"/>
        </w:r>
        <w:r w:rsidDel="00DE33BB">
          <w:instrText xml:space="preserve"> SEQ Table \* ARABIC </w:instrText>
        </w:r>
        <w:r w:rsidDel="00DE33BB">
          <w:fldChar w:fldCharType="separate"/>
        </w:r>
        <w:r w:rsidDel="00DE33BB">
          <w:rPr>
            <w:noProof/>
          </w:rPr>
          <w:t>10</w:t>
        </w:r>
        <w:r w:rsidDel="00DE33BB">
          <w:fldChar w:fldCharType="end"/>
        </w:r>
        <w:r w:rsidDel="00DE33BB">
          <w:t>: Next-decade electricity-based system component sizing and electricity utilization for all pathways</w:t>
        </w:r>
        <w:r w:rsidR="00DE33BB" w:rsidDel="00DE33BB">
          <w:t>.</w:t>
        </w:r>
      </w:moveFrom>
    </w:p>
    <w:tbl>
      <w:tblPr>
        <w:tblStyle w:val="TableGrid"/>
        <w:tblW w:w="0" w:type="auto"/>
        <w:tblLayout w:type="fixed"/>
        <w:tblLook w:val="04A0" w:firstRow="1" w:lastRow="0" w:firstColumn="1" w:lastColumn="0" w:noHBand="0" w:noVBand="1"/>
      </w:tblPr>
      <w:tblGrid>
        <w:gridCol w:w="1209"/>
        <w:gridCol w:w="2360"/>
        <w:gridCol w:w="963"/>
        <w:gridCol w:w="964"/>
        <w:gridCol w:w="963"/>
        <w:gridCol w:w="916"/>
        <w:gridCol w:w="990"/>
        <w:gridCol w:w="985"/>
      </w:tblGrid>
      <w:tr w:rsidR="00CA2060" w:rsidRPr="00CA2060" w:rsidDel="00B60871" w14:paraId="3EC24FC5" w14:textId="404C2FE8" w:rsidTr="00DE33BB">
        <w:trPr>
          <w:trHeight w:val="290"/>
          <w:del w:id="537" w:author="Justin Bracci [2]" w:date="2023-09-14T19:24:00Z"/>
        </w:trPr>
        <w:tc>
          <w:tcPr>
            <w:tcW w:w="1209" w:type="dxa"/>
            <w:noWrap/>
            <w:hideMark/>
          </w:tcPr>
          <w:p w14:paraId="7999B374" w14:textId="305CAF7D" w:rsidR="00CA2060" w:rsidRPr="00DE33BB" w:rsidDel="00B60871" w:rsidRDefault="00CA2060" w:rsidP="00DE33BB">
            <w:pPr>
              <w:rPr>
                <w:del w:id="538" w:author="Justin Bracci [2]" w:date="2023-09-14T19:24:00Z"/>
                <w:moveFrom w:id="539" w:author="Justin Bracci" w:date="2023-09-09T15:48:00Z"/>
                <w:rFonts w:cs="Times New Roman"/>
                <w:sz w:val="20"/>
                <w:szCs w:val="20"/>
              </w:rPr>
            </w:pPr>
            <w:moveFrom w:id="540" w:author="Justin Bracci" w:date="2023-09-09T15:48:00Z">
              <w:del w:id="541" w:author="Justin Bracci [2]" w:date="2023-09-14T19:24:00Z">
                <w:r w:rsidRPr="00DE33BB" w:rsidDel="00B60871">
                  <w:rPr>
                    <w:rFonts w:cs="Times New Roman"/>
                    <w:sz w:val="20"/>
                    <w:szCs w:val="20"/>
                  </w:rPr>
                  <w:delText>Location</w:delText>
                </w:r>
              </w:del>
            </w:moveFrom>
          </w:p>
        </w:tc>
        <w:tc>
          <w:tcPr>
            <w:tcW w:w="2360" w:type="dxa"/>
            <w:noWrap/>
            <w:hideMark/>
          </w:tcPr>
          <w:p w14:paraId="18865E42" w14:textId="1BE279B8" w:rsidR="00CA2060" w:rsidRPr="00DE33BB" w:rsidDel="00B60871" w:rsidRDefault="00CA2060" w:rsidP="00DE33BB">
            <w:pPr>
              <w:rPr>
                <w:del w:id="542" w:author="Justin Bracci [2]" w:date="2023-09-14T19:24:00Z"/>
                <w:moveFrom w:id="543" w:author="Justin Bracci" w:date="2023-09-09T15:48:00Z"/>
                <w:rFonts w:cs="Times New Roman"/>
                <w:sz w:val="20"/>
                <w:szCs w:val="20"/>
              </w:rPr>
            </w:pPr>
            <w:moveFrom w:id="544" w:author="Justin Bracci" w:date="2023-09-09T15:48:00Z">
              <w:del w:id="545" w:author="Justin Bracci [2]" w:date="2023-09-14T19:24:00Z">
                <w:r w:rsidRPr="00DE33BB" w:rsidDel="00B60871">
                  <w:rPr>
                    <w:rFonts w:cs="Times New Roman"/>
                    <w:sz w:val="20"/>
                    <w:szCs w:val="20"/>
                  </w:rPr>
                  <w:delText>Component</w:delText>
                </w:r>
              </w:del>
            </w:moveFrom>
          </w:p>
        </w:tc>
        <w:tc>
          <w:tcPr>
            <w:tcW w:w="963" w:type="dxa"/>
            <w:noWrap/>
            <w:hideMark/>
          </w:tcPr>
          <w:p w14:paraId="75DAB9DA" w14:textId="53F976CD" w:rsidR="00CA2060" w:rsidRPr="00DE33BB" w:rsidDel="00B60871" w:rsidRDefault="00CA2060" w:rsidP="00DE33BB">
            <w:pPr>
              <w:rPr>
                <w:del w:id="546" w:author="Justin Bracci [2]" w:date="2023-09-14T19:24:00Z"/>
                <w:moveFrom w:id="547" w:author="Justin Bracci" w:date="2023-09-09T15:48:00Z"/>
                <w:rFonts w:cs="Times New Roman"/>
                <w:sz w:val="20"/>
                <w:szCs w:val="20"/>
              </w:rPr>
            </w:pPr>
            <w:moveFrom w:id="548" w:author="Justin Bracci" w:date="2023-09-09T15:48:00Z">
              <w:del w:id="549" w:author="Justin Bracci [2]" w:date="2023-09-14T19:24:00Z">
                <w:r w:rsidRPr="00DE33BB" w:rsidDel="00B60871">
                  <w:rPr>
                    <w:rFonts w:cs="Times New Roman"/>
                    <w:sz w:val="20"/>
                    <w:szCs w:val="20"/>
                  </w:rPr>
                  <w:delText>Yearly</w:delText>
                </w:r>
              </w:del>
            </w:moveFrom>
          </w:p>
        </w:tc>
        <w:tc>
          <w:tcPr>
            <w:tcW w:w="964" w:type="dxa"/>
            <w:noWrap/>
            <w:hideMark/>
          </w:tcPr>
          <w:p w14:paraId="6318E305" w14:textId="1A601306" w:rsidR="00CA2060" w:rsidRPr="00DE33BB" w:rsidDel="00B60871" w:rsidRDefault="00CA2060" w:rsidP="00DE33BB">
            <w:pPr>
              <w:rPr>
                <w:del w:id="550" w:author="Justin Bracci [2]" w:date="2023-09-14T19:24:00Z"/>
                <w:moveFrom w:id="551" w:author="Justin Bracci" w:date="2023-09-09T15:48:00Z"/>
                <w:rFonts w:cs="Times New Roman"/>
                <w:sz w:val="20"/>
                <w:szCs w:val="20"/>
              </w:rPr>
            </w:pPr>
            <w:moveFrom w:id="552" w:author="Justin Bracci" w:date="2023-09-09T15:48:00Z">
              <w:del w:id="553" w:author="Justin Bracci [2]" w:date="2023-09-14T19:24:00Z">
                <w:r w:rsidRPr="00DE33BB" w:rsidDel="00B60871">
                  <w:rPr>
                    <w:rFonts w:cs="Times New Roman"/>
                    <w:sz w:val="20"/>
                    <w:szCs w:val="20"/>
                  </w:rPr>
                  <w:delText>Monthly</w:delText>
                </w:r>
              </w:del>
            </w:moveFrom>
          </w:p>
        </w:tc>
        <w:tc>
          <w:tcPr>
            <w:tcW w:w="963" w:type="dxa"/>
            <w:noWrap/>
            <w:hideMark/>
          </w:tcPr>
          <w:p w14:paraId="4CCA1659" w14:textId="482AD1B3" w:rsidR="00CA2060" w:rsidRPr="00DE33BB" w:rsidDel="00B60871" w:rsidRDefault="00CA2060" w:rsidP="00DE33BB">
            <w:pPr>
              <w:rPr>
                <w:del w:id="554" w:author="Justin Bracci [2]" w:date="2023-09-14T19:24:00Z"/>
                <w:moveFrom w:id="555" w:author="Justin Bracci" w:date="2023-09-09T15:48:00Z"/>
                <w:rFonts w:cs="Times New Roman"/>
                <w:sz w:val="20"/>
                <w:szCs w:val="20"/>
              </w:rPr>
            </w:pPr>
            <w:moveFrom w:id="556" w:author="Justin Bracci" w:date="2023-09-09T15:48:00Z">
              <w:del w:id="557" w:author="Justin Bracci [2]" w:date="2023-09-14T19:24:00Z">
                <w:r w:rsidRPr="00DE33BB" w:rsidDel="00B60871">
                  <w:rPr>
                    <w:rFonts w:cs="Times New Roman"/>
                    <w:sz w:val="20"/>
                    <w:szCs w:val="20"/>
                  </w:rPr>
                  <w:delText>Daily</w:delText>
                </w:r>
              </w:del>
            </w:moveFrom>
          </w:p>
        </w:tc>
        <w:tc>
          <w:tcPr>
            <w:tcW w:w="916" w:type="dxa"/>
            <w:noWrap/>
            <w:hideMark/>
          </w:tcPr>
          <w:p w14:paraId="7FC844DF" w14:textId="0ECBC530" w:rsidR="00CA2060" w:rsidRPr="00DE33BB" w:rsidDel="00B60871" w:rsidRDefault="00CA2060" w:rsidP="00DE33BB">
            <w:pPr>
              <w:rPr>
                <w:del w:id="558" w:author="Justin Bracci [2]" w:date="2023-09-14T19:24:00Z"/>
                <w:moveFrom w:id="559" w:author="Justin Bracci" w:date="2023-09-09T15:48:00Z"/>
                <w:rFonts w:cs="Times New Roman"/>
                <w:sz w:val="20"/>
                <w:szCs w:val="20"/>
              </w:rPr>
            </w:pPr>
            <w:moveFrom w:id="560" w:author="Justin Bracci" w:date="2023-09-09T15:48:00Z">
              <w:del w:id="561" w:author="Justin Bracci [2]" w:date="2023-09-14T19:24:00Z">
                <w:r w:rsidRPr="00DE33BB" w:rsidDel="00B60871">
                  <w:rPr>
                    <w:rFonts w:cs="Times New Roman"/>
                    <w:sz w:val="20"/>
                    <w:szCs w:val="20"/>
                  </w:rPr>
                  <w:delText>Hourly</w:delText>
                </w:r>
              </w:del>
            </w:moveFrom>
          </w:p>
        </w:tc>
        <w:tc>
          <w:tcPr>
            <w:tcW w:w="990" w:type="dxa"/>
            <w:noWrap/>
            <w:hideMark/>
          </w:tcPr>
          <w:p w14:paraId="41071879" w14:textId="71680461" w:rsidR="00CA2060" w:rsidRPr="00DE33BB" w:rsidDel="00B60871" w:rsidRDefault="00CA2060" w:rsidP="00DE33BB">
            <w:pPr>
              <w:rPr>
                <w:del w:id="562" w:author="Justin Bracci [2]" w:date="2023-09-14T19:24:00Z"/>
                <w:moveFrom w:id="563" w:author="Justin Bracci" w:date="2023-09-09T15:48:00Z"/>
                <w:rFonts w:cs="Times New Roman"/>
                <w:sz w:val="20"/>
                <w:szCs w:val="20"/>
              </w:rPr>
            </w:pPr>
            <w:moveFrom w:id="564" w:author="Justin Bracci" w:date="2023-09-09T15:48:00Z">
              <w:del w:id="565" w:author="Justin Bracci [2]" w:date="2023-09-14T19:24:00Z">
                <w:r w:rsidRPr="00DE33BB" w:rsidDel="00B60871">
                  <w:rPr>
                    <w:rFonts w:cs="Times New Roman"/>
                    <w:sz w:val="20"/>
                    <w:szCs w:val="20"/>
                  </w:rPr>
                  <w:delText>Hourly*</w:delText>
                </w:r>
              </w:del>
            </w:moveFrom>
          </w:p>
        </w:tc>
        <w:tc>
          <w:tcPr>
            <w:tcW w:w="985" w:type="dxa"/>
            <w:noWrap/>
            <w:hideMark/>
          </w:tcPr>
          <w:p w14:paraId="48429E5E" w14:textId="5C082A50" w:rsidR="00CA2060" w:rsidRPr="00DE33BB" w:rsidDel="00B60871" w:rsidRDefault="00CA2060" w:rsidP="00DE33BB">
            <w:pPr>
              <w:rPr>
                <w:del w:id="566" w:author="Justin Bracci [2]" w:date="2023-09-14T19:24:00Z"/>
                <w:moveFrom w:id="567" w:author="Justin Bracci" w:date="2023-09-09T15:48:00Z"/>
                <w:rFonts w:cs="Times New Roman"/>
                <w:sz w:val="20"/>
                <w:szCs w:val="20"/>
              </w:rPr>
            </w:pPr>
            <w:moveFrom w:id="568" w:author="Justin Bracci" w:date="2023-09-09T15:48:00Z">
              <w:del w:id="569" w:author="Justin Bracci [2]" w:date="2023-09-14T19:24:00Z">
                <w:r w:rsidRPr="00DE33BB" w:rsidDel="00B60871">
                  <w:rPr>
                    <w:rFonts w:cs="Times New Roman"/>
                    <w:sz w:val="20"/>
                    <w:szCs w:val="20"/>
                  </w:rPr>
                  <w:delText>Hourly**</w:delText>
                </w:r>
              </w:del>
            </w:moveFrom>
          </w:p>
        </w:tc>
      </w:tr>
      <w:tr w:rsidR="00CA2060" w:rsidRPr="00CA2060" w:rsidDel="00B60871" w14:paraId="62D28C28" w14:textId="162A8B04" w:rsidTr="00DE33BB">
        <w:trPr>
          <w:trHeight w:val="290"/>
          <w:del w:id="570" w:author="Justin Bracci [2]" w:date="2023-09-14T19:24:00Z"/>
        </w:trPr>
        <w:tc>
          <w:tcPr>
            <w:tcW w:w="1209" w:type="dxa"/>
            <w:vMerge w:val="restart"/>
            <w:noWrap/>
            <w:hideMark/>
          </w:tcPr>
          <w:p w14:paraId="70C43824" w14:textId="5A075E5C" w:rsidR="00CA2060" w:rsidDel="00B60871" w:rsidRDefault="00CA2060" w:rsidP="00DE33BB">
            <w:pPr>
              <w:spacing w:line="259" w:lineRule="auto"/>
              <w:rPr>
                <w:del w:id="571" w:author="Justin Bracci [2]" w:date="2023-09-14T19:24:00Z"/>
                <w:moveFrom w:id="572" w:author="Justin Bracci" w:date="2023-09-09T15:48:00Z"/>
                <w:rFonts w:cs="Times New Roman"/>
                <w:sz w:val="20"/>
                <w:szCs w:val="20"/>
              </w:rPr>
            </w:pPr>
            <w:moveFrom w:id="573" w:author="Justin Bracci" w:date="2023-09-09T15:48:00Z">
              <w:del w:id="574" w:author="Justin Bracci [2]" w:date="2023-09-14T19:24:00Z">
                <w:r w:rsidRPr="00DE33BB" w:rsidDel="00B60871">
                  <w:rPr>
                    <w:rFonts w:cs="Times New Roman"/>
                    <w:sz w:val="20"/>
                    <w:szCs w:val="20"/>
                  </w:rPr>
                  <w:delText>Sacrament</w:delText>
                </w:r>
                <w:r w:rsidDel="00B60871">
                  <w:rPr>
                    <w:rFonts w:cs="Times New Roman"/>
                    <w:sz w:val="20"/>
                    <w:szCs w:val="20"/>
                  </w:rPr>
                  <w:delText>o</w:delText>
                </w:r>
              </w:del>
            </w:moveFrom>
          </w:p>
          <w:p w14:paraId="3F7B0751" w14:textId="2CBCE324" w:rsidR="00CA2060" w:rsidRPr="00DE33BB" w:rsidDel="00B60871" w:rsidRDefault="00CA2060" w:rsidP="00DE33BB">
            <w:pPr>
              <w:rPr>
                <w:del w:id="575" w:author="Justin Bracci [2]" w:date="2023-09-14T19:24:00Z"/>
                <w:moveFrom w:id="576" w:author="Justin Bracci" w:date="2023-09-09T15:48:00Z"/>
                <w:rFonts w:cs="Times New Roman"/>
                <w:sz w:val="20"/>
                <w:szCs w:val="20"/>
              </w:rPr>
            </w:pPr>
            <w:moveFrom w:id="577" w:author="Justin Bracci" w:date="2023-09-09T15:48:00Z">
              <w:del w:id="578" w:author="Justin Bracci [2]" w:date="2023-09-14T19:24:00Z">
                <w:r w:rsidDel="00B60871">
                  <w:rPr>
                    <w:rFonts w:cs="Times New Roman"/>
                    <w:sz w:val="20"/>
                    <w:szCs w:val="20"/>
                  </w:rPr>
                  <w:delText>CA</w:delText>
                </w:r>
              </w:del>
            </w:moveFrom>
          </w:p>
        </w:tc>
        <w:tc>
          <w:tcPr>
            <w:tcW w:w="2360" w:type="dxa"/>
            <w:noWrap/>
            <w:hideMark/>
          </w:tcPr>
          <w:p w14:paraId="6DD48497" w14:textId="70D2DB6B" w:rsidR="00CA2060" w:rsidRPr="00DE33BB" w:rsidDel="00B60871" w:rsidRDefault="00CA2060" w:rsidP="00C27A98">
            <w:pPr>
              <w:rPr>
                <w:del w:id="579" w:author="Justin Bracci [2]" w:date="2023-09-14T19:24:00Z"/>
                <w:moveFrom w:id="580" w:author="Justin Bracci" w:date="2023-09-09T15:48:00Z"/>
                <w:rFonts w:cs="Times New Roman"/>
                <w:sz w:val="20"/>
                <w:szCs w:val="20"/>
              </w:rPr>
            </w:pPr>
            <w:moveFrom w:id="581" w:author="Justin Bracci" w:date="2023-09-09T15:48:00Z">
              <w:del w:id="582" w:author="Justin Bracci [2]" w:date="2023-09-14T19:24:00Z">
                <w:r w:rsidRPr="00DE33BB" w:rsidDel="00B60871">
                  <w:rPr>
                    <w:rFonts w:cs="Times New Roman"/>
                    <w:sz w:val="20"/>
                    <w:szCs w:val="20"/>
                  </w:rPr>
                  <w:delText>Battery Storage (MWh</w:delText>
                </w:r>
                <w:r w:rsidDel="00B60871">
                  <w:rPr>
                    <w:rFonts w:cs="Times New Roman"/>
                    <w:sz w:val="20"/>
                    <w:szCs w:val="20"/>
                    <w:vertAlign w:val="subscript"/>
                  </w:rPr>
                  <w:delText>e</w:delText>
                </w:r>
                <w:r w:rsidRPr="00DE33BB" w:rsidDel="00B60871">
                  <w:rPr>
                    <w:rFonts w:cs="Times New Roman"/>
                    <w:sz w:val="20"/>
                    <w:szCs w:val="20"/>
                  </w:rPr>
                  <w:delText>)</w:delText>
                </w:r>
              </w:del>
            </w:moveFrom>
          </w:p>
        </w:tc>
        <w:tc>
          <w:tcPr>
            <w:tcW w:w="963" w:type="dxa"/>
            <w:noWrap/>
            <w:hideMark/>
          </w:tcPr>
          <w:p w14:paraId="0CEF90B7" w14:textId="671B4615" w:rsidR="00CA2060" w:rsidRPr="00DE33BB" w:rsidDel="00B60871" w:rsidRDefault="00CA2060" w:rsidP="00DE33BB">
            <w:pPr>
              <w:rPr>
                <w:del w:id="583" w:author="Justin Bracci [2]" w:date="2023-09-14T19:24:00Z"/>
                <w:moveFrom w:id="584" w:author="Justin Bracci" w:date="2023-09-09T15:48:00Z"/>
                <w:rFonts w:cs="Times New Roman"/>
                <w:sz w:val="20"/>
                <w:szCs w:val="20"/>
              </w:rPr>
            </w:pPr>
            <w:moveFrom w:id="585" w:author="Justin Bracci" w:date="2023-09-09T15:48:00Z">
              <w:del w:id="586" w:author="Justin Bracci [2]" w:date="2023-09-14T19:24:00Z">
                <w:r w:rsidRPr="00DE33BB" w:rsidDel="00B60871">
                  <w:rPr>
                    <w:rFonts w:cs="Times New Roman"/>
                    <w:sz w:val="20"/>
                    <w:szCs w:val="20"/>
                  </w:rPr>
                  <w:delText>0</w:delText>
                </w:r>
              </w:del>
            </w:moveFrom>
          </w:p>
        </w:tc>
        <w:tc>
          <w:tcPr>
            <w:tcW w:w="964" w:type="dxa"/>
            <w:noWrap/>
            <w:hideMark/>
          </w:tcPr>
          <w:p w14:paraId="5D8F79B2" w14:textId="24589E4E" w:rsidR="00CA2060" w:rsidRPr="00DE33BB" w:rsidDel="00B60871" w:rsidRDefault="00CA2060" w:rsidP="00C27A98">
            <w:pPr>
              <w:rPr>
                <w:del w:id="587" w:author="Justin Bracci [2]" w:date="2023-09-14T19:24:00Z"/>
                <w:moveFrom w:id="588" w:author="Justin Bracci" w:date="2023-09-09T15:48:00Z"/>
                <w:rFonts w:cs="Times New Roman"/>
                <w:sz w:val="20"/>
                <w:szCs w:val="20"/>
              </w:rPr>
            </w:pPr>
            <w:moveFrom w:id="589" w:author="Justin Bracci" w:date="2023-09-09T15:48:00Z">
              <w:del w:id="590" w:author="Justin Bracci [2]" w:date="2023-09-14T19:24:00Z">
                <w:r w:rsidRPr="00DE33BB" w:rsidDel="00B60871">
                  <w:rPr>
                    <w:rFonts w:cs="Times New Roman"/>
                    <w:sz w:val="20"/>
                    <w:szCs w:val="20"/>
                  </w:rPr>
                  <w:delText>0</w:delText>
                </w:r>
              </w:del>
            </w:moveFrom>
          </w:p>
        </w:tc>
        <w:tc>
          <w:tcPr>
            <w:tcW w:w="963" w:type="dxa"/>
            <w:noWrap/>
            <w:hideMark/>
          </w:tcPr>
          <w:p w14:paraId="643C8ADD" w14:textId="6E85ED99" w:rsidR="00CA2060" w:rsidRPr="00DE33BB" w:rsidDel="00B60871" w:rsidRDefault="00CA2060" w:rsidP="00C27A98">
            <w:pPr>
              <w:rPr>
                <w:del w:id="591" w:author="Justin Bracci [2]" w:date="2023-09-14T19:24:00Z"/>
                <w:moveFrom w:id="592" w:author="Justin Bracci" w:date="2023-09-09T15:48:00Z"/>
                <w:rFonts w:cs="Times New Roman"/>
                <w:sz w:val="20"/>
                <w:szCs w:val="20"/>
              </w:rPr>
            </w:pPr>
            <w:moveFrom w:id="593" w:author="Justin Bracci" w:date="2023-09-09T15:48:00Z">
              <w:del w:id="594" w:author="Justin Bracci [2]" w:date="2023-09-14T19:24:00Z">
                <w:r w:rsidRPr="00DE33BB" w:rsidDel="00B60871">
                  <w:rPr>
                    <w:rFonts w:cs="Times New Roman"/>
                    <w:sz w:val="20"/>
                    <w:szCs w:val="20"/>
                  </w:rPr>
                  <w:delText>0</w:delText>
                </w:r>
              </w:del>
            </w:moveFrom>
          </w:p>
        </w:tc>
        <w:tc>
          <w:tcPr>
            <w:tcW w:w="916" w:type="dxa"/>
            <w:noWrap/>
            <w:hideMark/>
          </w:tcPr>
          <w:p w14:paraId="01A81B07" w14:textId="42530F22" w:rsidR="00CA2060" w:rsidRPr="00DE33BB" w:rsidDel="00B60871" w:rsidRDefault="00CA2060" w:rsidP="00C27A98">
            <w:pPr>
              <w:rPr>
                <w:del w:id="595" w:author="Justin Bracci [2]" w:date="2023-09-14T19:24:00Z"/>
                <w:moveFrom w:id="596" w:author="Justin Bracci" w:date="2023-09-09T15:48:00Z"/>
                <w:rFonts w:cs="Times New Roman"/>
                <w:sz w:val="20"/>
                <w:szCs w:val="20"/>
              </w:rPr>
            </w:pPr>
            <w:moveFrom w:id="597" w:author="Justin Bracci" w:date="2023-09-09T15:48:00Z">
              <w:del w:id="598" w:author="Justin Bracci [2]" w:date="2023-09-14T19:24:00Z">
                <w:r w:rsidRPr="00DE33BB" w:rsidDel="00B60871">
                  <w:rPr>
                    <w:rFonts w:cs="Times New Roman"/>
                    <w:sz w:val="20"/>
                    <w:szCs w:val="20"/>
                  </w:rPr>
                  <w:delText>0</w:delText>
                </w:r>
              </w:del>
            </w:moveFrom>
          </w:p>
        </w:tc>
        <w:tc>
          <w:tcPr>
            <w:tcW w:w="990" w:type="dxa"/>
            <w:noWrap/>
            <w:hideMark/>
          </w:tcPr>
          <w:p w14:paraId="29218DBF" w14:textId="32CBA395" w:rsidR="00CA2060" w:rsidRPr="00DE33BB" w:rsidDel="00B60871" w:rsidRDefault="00CA2060" w:rsidP="00C27A98">
            <w:pPr>
              <w:rPr>
                <w:del w:id="599" w:author="Justin Bracci [2]" w:date="2023-09-14T19:24:00Z"/>
                <w:moveFrom w:id="600" w:author="Justin Bracci" w:date="2023-09-09T15:48:00Z"/>
                <w:rFonts w:cs="Times New Roman"/>
                <w:sz w:val="20"/>
                <w:szCs w:val="20"/>
              </w:rPr>
            </w:pPr>
            <w:moveFrom w:id="601" w:author="Justin Bracci" w:date="2023-09-09T15:48:00Z">
              <w:del w:id="602" w:author="Justin Bracci [2]" w:date="2023-09-14T19:24:00Z">
                <w:r w:rsidRPr="00DE33BB" w:rsidDel="00B60871">
                  <w:rPr>
                    <w:rFonts w:cs="Times New Roman"/>
                    <w:sz w:val="20"/>
                    <w:szCs w:val="20"/>
                  </w:rPr>
                  <w:delText>584</w:delText>
                </w:r>
              </w:del>
            </w:moveFrom>
          </w:p>
        </w:tc>
        <w:tc>
          <w:tcPr>
            <w:tcW w:w="985" w:type="dxa"/>
            <w:noWrap/>
            <w:hideMark/>
          </w:tcPr>
          <w:p w14:paraId="0747A6B1" w14:textId="05BBF173" w:rsidR="00CA2060" w:rsidRPr="00DE33BB" w:rsidDel="00B60871" w:rsidRDefault="00CA2060" w:rsidP="00C27A98">
            <w:pPr>
              <w:rPr>
                <w:del w:id="603" w:author="Justin Bracci [2]" w:date="2023-09-14T19:24:00Z"/>
                <w:moveFrom w:id="604" w:author="Justin Bracci" w:date="2023-09-09T15:48:00Z"/>
                <w:rFonts w:cs="Times New Roman"/>
                <w:sz w:val="20"/>
                <w:szCs w:val="20"/>
              </w:rPr>
            </w:pPr>
            <w:moveFrom w:id="605" w:author="Justin Bracci" w:date="2023-09-09T15:48:00Z">
              <w:del w:id="606" w:author="Justin Bracci [2]" w:date="2023-09-14T19:24:00Z">
                <w:r w:rsidRPr="00DE33BB" w:rsidDel="00B60871">
                  <w:rPr>
                    <w:rFonts w:cs="Times New Roman"/>
                    <w:sz w:val="20"/>
                    <w:szCs w:val="20"/>
                  </w:rPr>
                  <w:delText>684</w:delText>
                </w:r>
              </w:del>
            </w:moveFrom>
          </w:p>
        </w:tc>
      </w:tr>
      <w:tr w:rsidR="00CA2060" w:rsidRPr="00CA2060" w:rsidDel="00B60871" w14:paraId="4DD987DB" w14:textId="29C93D62" w:rsidTr="00DE33BB">
        <w:trPr>
          <w:trHeight w:val="290"/>
          <w:del w:id="607" w:author="Justin Bracci [2]" w:date="2023-09-14T19:24:00Z"/>
        </w:trPr>
        <w:tc>
          <w:tcPr>
            <w:tcW w:w="1209" w:type="dxa"/>
            <w:vMerge/>
            <w:hideMark/>
          </w:tcPr>
          <w:p w14:paraId="4257D766" w14:textId="7923E1CE" w:rsidR="00CA2060" w:rsidRPr="00DE33BB" w:rsidDel="00B60871" w:rsidRDefault="00CA2060" w:rsidP="00DE33BB">
            <w:pPr>
              <w:rPr>
                <w:del w:id="608" w:author="Justin Bracci [2]" w:date="2023-09-14T19:24:00Z"/>
                <w:moveFrom w:id="609" w:author="Justin Bracci" w:date="2023-09-09T15:48:00Z"/>
                <w:rFonts w:cs="Times New Roman"/>
                <w:sz w:val="20"/>
                <w:szCs w:val="20"/>
              </w:rPr>
            </w:pPr>
          </w:p>
        </w:tc>
        <w:tc>
          <w:tcPr>
            <w:tcW w:w="2360" w:type="dxa"/>
            <w:noWrap/>
            <w:hideMark/>
          </w:tcPr>
          <w:p w14:paraId="3EEF45C3" w14:textId="608CC330" w:rsidR="00CA2060" w:rsidRPr="00DE33BB" w:rsidDel="00B60871" w:rsidRDefault="00CA2060" w:rsidP="00C27A98">
            <w:pPr>
              <w:rPr>
                <w:del w:id="610" w:author="Justin Bracci [2]" w:date="2023-09-14T19:24:00Z"/>
                <w:moveFrom w:id="611" w:author="Justin Bracci" w:date="2023-09-09T15:48:00Z"/>
                <w:rFonts w:cs="Times New Roman"/>
                <w:sz w:val="20"/>
                <w:szCs w:val="20"/>
              </w:rPr>
            </w:pPr>
            <w:moveFrom w:id="612" w:author="Justin Bracci" w:date="2023-09-09T15:48:00Z">
              <w:del w:id="613" w:author="Justin Bracci [2]" w:date="2023-09-14T19:24:00Z">
                <w:r w:rsidRPr="00DE33BB" w:rsidDel="00B60871">
                  <w:rPr>
                    <w:rFonts w:cs="Times New Roman"/>
                    <w:sz w:val="20"/>
                    <w:szCs w:val="20"/>
                  </w:rPr>
                  <w:delText>Hydrogen Storage (metric ton</w:delText>
                </w:r>
                <w:r w:rsidDel="00B60871">
                  <w:rPr>
                    <w:rFonts w:cs="Times New Roman"/>
                    <w:sz w:val="20"/>
                    <w:szCs w:val="20"/>
                  </w:rPr>
                  <w:delText xml:space="preserve"> H</w:delText>
                </w:r>
                <w:r w:rsidDel="00B60871">
                  <w:rPr>
                    <w:rFonts w:cs="Times New Roman"/>
                    <w:sz w:val="20"/>
                    <w:szCs w:val="20"/>
                    <w:vertAlign w:val="subscript"/>
                  </w:rPr>
                  <w:delText>2</w:delText>
                </w:r>
                <w:r w:rsidRPr="00DE33BB" w:rsidDel="00B60871">
                  <w:rPr>
                    <w:rFonts w:cs="Times New Roman"/>
                    <w:sz w:val="20"/>
                    <w:szCs w:val="20"/>
                  </w:rPr>
                  <w:delText>)</w:delText>
                </w:r>
              </w:del>
            </w:moveFrom>
          </w:p>
        </w:tc>
        <w:tc>
          <w:tcPr>
            <w:tcW w:w="963" w:type="dxa"/>
            <w:noWrap/>
            <w:hideMark/>
          </w:tcPr>
          <w:p w14:paraId="7C541E48" w14:textId="236944DD" w:rsidR="00CA2060" w:rsidRPr="00DE33BB" w:rsidDel="00B60871" w:rsidRDefault="00CA2060" w:rsidP="00DE33BB">
            <w:pPr>
              <w:rPr>
                <w:del w:id="614" w:author="Justin Bracci [2]" w:date="2023-09-14T19:24:00Z"/>
                <w:moveFrom w:id="615" w:author="Justin Bracci" w:date="2023-09-09T15:48:00Z"/>
                <w:rFonts w:cs="Times New Roman"/>
                <w:sz w:val="20"/>
                <w:szCs w:val="20"/>
              </w:rPr>
            </w:pPr>
            <w:moveFrom w:id="616" w:author="Justin Bracci" w:date="2023-09-09T15:48:00Z">
              <w:del w:id="617" w:author="Justin Bracci [2]" w:date="2023-09-14T19:24:00Z">
                <w:r w:rsidRPr="00DE33BB" w:rsidDel="00B60871">
                  <w:rPr>
                    <w:rFonts w:cs="Times New Roman"/>
                    <w:sz w:val="20"/>
                    <w:szCs w:val="20"/>
                  </w:rPr>
                  <w:delText>0</w:delText>
                </w:r>
              </w:del>
            </w:moveFrom>
          </w:p>
        </w:tc>
        <w:tc>
          <w:tcPr>
            <w:tcW w:w="964" w:type="dxa"/>
            <w:noWrap/>
            <w:hideMark/>
          </w:tcPr>
          <w:p w14:paraId="421AA532" w14:textId="09B7CF9E" w:rsidR="00CA2060" w:rsidRPr="00DE33BB" w:rsidDel="00B60871" w:rsidRDefault="00CA2060" w:rsidP="00C27A98">
            <w:pPr>
              <w:rPr>
                <w:del w:id="618" w:author="Justin Bracci [2]" w:date="2023-09-14T19:24:00Z"/>
                <w:moveFrom w:id="619" w:author="Justin Bracci" w:date="2023-09-09T15:48:00Z"/>
                <w:rFonts w:cs="Times New Roman"/>
                <w:sz w:val="20"/>
                <w:szCs w:val="20"/>
              </w:rPr>
            </w:pPr>
            <w:moveFrom w:id="620" w:author="Justin Bracci" w:date="2023-09-09T15:48:00Z">
              <w:del w:id="621" w:author="Justin Bracci [2]" w:date="2023-09-14T19:24:00Z">
                <w:r w:rsidRPr="00DE33BB" w:rsidDel="00B60871">
                  <w:rPr>
                    <w:rFonts w:cs="Times New Roman"/>
                    <w:sz w:val="20"/>
                    <w:szCs w:val="20"/>
                  </w:rPr>
                  <w:delText>2028</w:delText>
                </w:r>
              </w:del>
            </w:moveFrom>
          </w:p>
        </w:tc>
        <w:tc>
          <w:tcPr>
            <w:tcW w:w="963" w:type="dxa"/>
            <w:noWrap/>
            <w:hideMark/>
          </w:tcPr>
          <w:p w14:paraId="13403E84" w14:textId="24650311" w:rsidR="00CA2060" w:rsidRPr="00DE33BB" w:rsidDel="00B60871" w:rsidRDefault="00CA2060" w:rsidP="00C27A98">
            <w:pPr>
              <w:rPr>
                <w:del w:id="622" w:author="Justin Bracci [2]" w:date="2023-09-14T19:24:00Z"/>
                <w:moveFrom w:id="623" w:author="Justin Bracci" w:date="2023-09-09T15:48:00Z"/>
                <w:rFonts w:cs="Times New Roman"/>
                <w:sz w:val="20"/>
                <w:szCs w:val="20"/>
              </w:rPr>
            </w:pPr>
            <w:moveFrom w:id="624" w:author="Justin Bracci" w:date="2023-09-09T15:48:00Z">
              <w:del w:id="625" w:author="Justin Bracci [2]" w:date="2023-09-14T19:24:00Z">
                <w:r w:rsidRPr="00DE33BB" w:rsidDel="00B60871">
                  <w:rPr>
                    <w:rFonts w:cs="Times New Roman"/>
                    <w:sz w:val="20"/>
                    <w:szCs w:val="20"/>
                  </w:rPr>
                  <w:delText>2332</w:delText>
                </w:r>
              </w:del>
            </w:moveFrom>
          </w:p>
        </w:tc>
        <w:tc>
          <w:tcPr>
            <w:tcW w:w="916" w:type="dxa"/>
            <w:noWrap/>
            <w:hideMark/>
          </w:tcPr>
          <w:p w14:paraId="22AB0F25" w14:textId="17A409ED" w:rsidR="00CA2060" w:rsidRPr="00DE33BB" w:rsidDel="00B60871" w:rsidRDefault="00CA2060" w:rsidP="00C27A98">
            <w:pPr>
              <w:rPr>
                <w:del w:id="626" w:author="Justin Bracci [2]" w:date="2023-09-14T19:24:00Z"/>
                <w:moveFrom w:id="627" w:author="Justin Bracci" w:date="2023-09-09T15:48:00Z"/>
                <w:rFonts w:cs="Times New Roman"/>
                <w:sz w:val="20"/>
                <w:szCs w:val="20"/>
              </w:rPr>
            </w:pPr>
            <w:moveFrom w:id="628" w:author="Justin Bracci" w:date="2023-09-09T15:48:00Z">
              <w:del w:id="629" w:author="Justin Bracci [2]" w:date="2023-09-14T19:24:00Z">
                <w:r w:rsidRPr="00DE33BB" w:rsidDel="00B60871">
                  <w:rPr>
                    <w:rFonts w:cs="Times New Roman"/>
                    <w:sz w:val="20"/>
                    <w:szCs w:val="20"/>
                  </w:rPr>
                  <w:delText>2502</w:delText>
                </w:r>
              </w:del>
            </w:moveFrom>
          </w:p>
        </w:tc>
        <w:tc>
          <w:tcPr>
            <w:tcW w:w="990" w:type="dxa"/>
            <w:noWrap/>
            <w:hideMark/>
          </w:tcPr>
          <w:p w14:paraId="1770B2F8" w14:textId="09237855" w:rsidR="00CA2060" w:rsidRPr="00DE33BB" w:rsidDel="00B60871" w:rsidRDefault="00CA2060" w:rsidP="00C27A98">
            <w:pPr>
              <w:rPr>
                <w:del w:id="630" w:author="Justin Bracci [2]" w:date="2023-09-14T19:24:00Z"/>
                <w:moveFrom w:id="631" w:author="Justin Bracci" w:date="2023-09-09T15:48:00Z"/>
                <w:rFonts w:cs="Times New Roman"/>
                <w:sz w:val="20"/>
                <w:szCs w:val="20"/>
              </w:rPr>
            </w:pPr>
            <w:moveFrom w:id="632" w:author="Justin Bracci" w:date="2023-09-09T15:48:00Z">
              <w:del w:id="633" w:author="Justin Bracci [2]" w:date="2023-09-14T19:24:00Z">
                <w:r w:rsidRPr="00DE33BB" w:rsidDel="00B60871">
                  <w:rPr>
                    <w:rFonts w:cs="Times New Roman"/>
                    <w:sz w:val="20"/>
                    <w:szCs w:val="20"/>
                  </w:rPr>
                  <w:delText>92</w:delText>
                </w:r>
              </w:del>
            </w:moveFrom>
          </w:p>
        </w:tc>
        <w:tc>
          <w:tcPr>
            <w:tcW w:w="985" w:type="dxa"/>
            <w:noWrap/>
            <w:hideMark/>
          </w:tcPr>
          <w:p w14:paraId="598E943B" w14:textId="1D60E8A1" w:rsidR="00CA2060" w:rsidRPr="00DE33BB" w:rsidDel="00B60871" w:rsidRDefault="00CA2060" w:rsidP="00C27A98">
            <w:pPr>
              <w:rPr>
                <w:del w:id="634" w:author="Justin Bracci [2]" w:date="2023-09-14T19:24:00Z"/>
                <w:moveFrom w:id="635" w:author="Justin Bracci" w:date="2023-09-09T15:48:00Z"/>
                <w:rFonts w:cs="Times New Roman"/>
                <w:sz w:val="20"/>
                <w:szCs w:val="20"/>
              </w:rPr>
            </w:pPr>
            <w:moveFrom w:id="636" w:author="Justin Bracci" w:date="2023-09-09T15:48:00Z">
              <w:del w:id="637" w:author="Justin Bracci [2]" w:date="2023-09-14T19:24:00Z">
                <w:r w:rsidRPr="00DE33BB" w:rsidDel="00B60871">
                  <w:rPr>
                    <w:rFonts w:cs="Times New Roman"/>
                    <w:sz w:val="20"/>
                    <w:szCs w:val="20"/>
                  </w:rPr>
                  <w:delText>211</w:delText>
                </w:r>
              </w:del>
            </w:moveFrom>
          </w:p>
        </w:tc>
      </w:tr>
      <w:tr w:rsidR="00CA2060" w:rsidRPr="00CA2060" w:rsidDel="00B60871" w14:paraId="26F6DE2A" w14:textId="6E145BA2" w:rsidTr="00DE33BB">
        <w:trPr>
          <w:trHeight w:val="290"/>
          <w:del w:id="638" w:author="Justin Bracci [2]" w:date="2023-09-14T19:24:00Z"/>
        </w:trPr>
        <w:tc>
          <w:tcPr>
            <w:tcW w:w="1209" w:type="dxa"/>
            <w:vMerge/>
            <w:hideMark/>
          </w:tcPr>
          <w:p w14:paraId="2D3DB008" w14:textId="2844AABA" w:rsidR="00CA2060" w:rsidRPr="00DE33BB" w:rsidDel="00B60871" w:rsidRDefault="00CA2060" w:rsidP="00DE33BB">
            <w:pPr>
              <w:rPr>
                <w:del w:id="639" w:author="Justin Bracci [2]" w:date="2023-09-14T19:24:00Z"/>
                <w:moveFrom w:id="640" w:author="Justin Bracci" w:date="2023-09-09T15:48:00Z"/>
                <w:rFonts w:cs="Times New Roman"/>
                <w:sz w:val="20"/>
                <w:szCs w:val="20"/>
              </w:rPr>
            </w:pPr>
          </w:p>
        </w:tc>
        <w:tc>
          <w:tcPr>
            <w:tcW w:w="2360" w:type="dxa"/>
            <w:noWrap/>
            <w:hideMark/>
          </w:tcPr>
          <w:p w14:paraId="3296E3B8" w14:textId="18248CB0" w:rsidR="00CA2060" w:rsidRPr="00DE33BB" w:rsidDel="00B60871" w:rsidRDefault="00CA2060" w:rsidP="00C27A98">
            <w:pPr>
              <w:rPr>
                <w:del w:id="641" w:author="Justin Bracci [2]" w:date="2023-09-14T19:24:00Z"/>
                <w:moveFrom w:id="642" w:author="Justin Bracci" w:date="2023-09-09T15:48:00Z"/>
                <w:rFonts w:cs="Times New Roman"/>
                <w:sz w:val="20"/>
                <w:szCs w:val="20"/>
              </w:rPr>
            </w:pPr>
            <w:moveFrom w:id="643" w:author="Justin Bracci" w:date="2023-09-09T15:48:00Z">
              <w:del w:id="644" w:author="Justin Bracci [2]" w:date="2023-09-14T19:24:00Z">
                <w:r w:rsidRPr="00DE33BB" w:rsidDel="00B60871">
                  <w:rPr>
                    <w:rFonts w:cs="Times New Roman"/>
                    <w:sz w:val="20"/>
                    <w:szCs w:val="20"/>
                  </w:rPr>
                  <w:delText>Solar PV (MW</w:delText>
                </w:r>
                <w:r w:rsidDel="00B60871">
                  <w:rPr>
                    <w:rFonts w:cs="Times New Roman"/>
                    <w:sz w:val="20"/>
                    <w:szCs w:val="20"/>
                    <w:vertAlign w:val="subscript"/>
                  </w:rPr>
                  <w:delText>e</w:delText>
                </w:r>
                <w:r w:rsidRPr="00DE33BB" w:rsidDel="00B60871">
                  <w:rPr>
                    <w:rFonts w:cs="Times New Roman"/>
                    <w:sz w:val="20"/>
                    <w:szCs w:val="20"/>
                  </w:rPr>
                  <w:delText>)</w:delText>
                </w:r>
              </w:del>
            </w:moveFrom>
          </w:p>
        </w:tc>
        <w:tc>
          <w:tcPr>
            <w:tcW w:w="963" w:type="dxa"/>
            <w:noWrap/>
            <w:hideMark/>
          </w:tcPr>
          <w:p w14:paraId="61AAE840" w14:textId="2D7895C7" w:rsidR="00CA2060" w:rsidRPr="00DE33BB" w:rsidDel="00B60871" w:rsidRDefault="00CA2060" w:rsidP="00DE33BB">
            <w:pPr>
              <w:rPr>
                <w:del w:id="645" w:author="Justin Bracci [2]" w:date="2023-09-14T19:24:00Z"/>
                <w:moveFrom w:id="646" w:author="Justin Bracci" w:date="2023-09-09T15:48:00Z"/>
                <w:rFonts w:cs="Times New Roman"/>
                <w:sz w:val="20"/>
                <w:szCs w:val="20"/>
              </w:rPr>
            </w:pPr>
            <w:moveFrom w:id="647" w:author="Justin Bracci" w:date="2023-09-09T15:48:00Z">
              <w:del w:id="648" w:author="Justin Bracci [2]" w:date="2023-09-14T19:24:00Z">
                <w:r w:rsidRPr="00DE33BB" w:rsidDel="00B60871">
                  <w:rPr>
                    <w:rFonts w:cs="Times New Roman"/>
                    <w:sz w:val="20"/>
                    <w:szCs w:val="20"/>
                  </w:rPr>
                  <w:delText>1979</w:delText>
                </w:r>
              </w:del>
            </w:moveFrom>
          </w:p>
        </w:tc>
        <w:tc>
          <w:tcPr>
            <w:tcW w:w="964" w:type="dxa"/>
            <w:noWrap/>
            <w:hideMark/>
          </w:tcPr>
          <w:p w14:paraId="749CDA5B" w14:textId="33836621" w:rsidR="00CA2060" w:rsidRPr="00DE33BB" w:rsidDel="00B60871" w:rsidRDefault="00CA2060" w:rsidP="00C27A98">
            <w:pPr>
              <w:rPr>
                <w:del w:id="649" w:author="Justin Bracci [2]" w:date="2023-09-14T19:24:00Z"/>
                <w:moveFrom w:id="650" w:author="Justin Bracci" w:date="2023-09-09T15:48:00Z"/>
                <w:rFonts w:cs="Times New Roman"/>
                <w:sz w:val="20"/>
                <w:szCs w:val="20"/>
              </w:rPr>
            </w:pPr>
            <w:moveFrom w:id="651" w:author="Justin Bracci" w:date="2023-09-09T15:48:00Z">
              <w:del w:id="652" w:author="Justin Bracci [2]" w:date="2023-09-14T19:24:00Z">
                <w:r w:rsidRPr="00DE33BB" w:rsidDel="00B60871">
                  <w:rPr>
                    <w:rFonts w:cs="Times New Roman"/>
                    <w:sz w:val="20"/>
                    <w:szCs w:val="20"/>
                  </w:rPr>
                  <w:delText>2842</w:delText>
                </w:r>
              </w:del>
            </w:moveFrom>
          </w:p>
        </w:tc>
        <w:tc>
          <w:tcPr>
            <w:tcW w:w="963" w:type="dxa"/>
            <w:noWrap/>
            <w:hideMark/>
          </w:tcPr>
          <w:p w14:paraId="4071BF9B" w14:textId="20C04866" w:rsidR="00CA2060" w:rsidRPr="00DE33BB" w:rsidDel="00B60871" w:rsidRDefault="00CA2060" w:rsidP="00C27A98">
            <w:pPr>
              <w:rPr>
                <w:del w:id="653" w:author="Justin Bracci [2]" w:date="2023-09-14T19:24:00Z"/>
                <w:moveFrom w:id="654" w:author="Justin Bracci" w:date="2023-09-09T15:48:00Z"/>
                <w:rFonts w:cs="Times New Roman"/>
                <w:sz w:val="20"/>
                <w:szCs w:val="20"/>
              </w:rPr>
            </w:pPr>
            <w:moveFrom w:id="655" w:author="Justin Bracci" w:date="2023-09-09T15:48:00Z">
              <w:del w:id="656" w:author="Justin Bracci [2]" w:date="2023-09-14T19:24:00Z">
                <w:r w:rsidRPr="00DE33BB" w:rsidDel="00B60871">
                  <w:rPr>
                    <w:rFonts w:cs="Times New Roman"/>
                    <w:sz w:val="20"/>
                    <w:szCs w:val="20"/>
                  </w:rPr>
                  <w:delText>3158</w:delText>
                </w:r>
              </w:del>
            </w:moveFrom>
          </w:p>
        </w:tc>
        <w:tc>
          <w:tcPr>
            <w:tcW w:w="916" w:type="dxa"/>
            <w:noWrap/>
            <w:hideMark/>
          </w:tcPr>
          <w:p w14:paraId="66D08289" w14:textId="04A28FBB" w:rsidR="00CA2060" w:rsidRPr="00DE33BB" w:rsidDel="00B60871" w:rsidRDefault="00CA2060" w:rsidP="00C27A98">
            <w:pPr>
              <w:rPr>
                <w:del w:id="657" w:author="Justin Bracci [2]" w:date="2023-09-14T19:24:00Z"/>
                <w:moveFrom w:id="658" w:author="Justin Bracci" w:date="2023-09-09T15:48:00Z"/>
                <w:rFonts w:cs="Times New Roman"/>
                <w:sz w:val="20"/>
                <w:szCs w:val="20"/>
              </w:rPr>
            </w:pPr>
            <w:moveFrom w:id="659" w:author="Justin Bracci" w:date="2023-09-09T15:48:00Z">
              <w:del w:id="660" w:author="Justin Bracci [2]" w:date="2023-09-14T19:24:00Z">
                <w:r w:rsidRPr="00DE33BB" w:rsidDel="00B60871">
                  <w:rPr>
                    <w:rFonts w:cs="Times New Roman"/>
                    <w:sz w:val="20"/>
                    <w:szCs w:val="20"/>
                  </w:rPr>
                  <w:delText>3195</w:delText>
                </w:r>
              </w:del>
            </w:moveFrom>
          </w:p>
        </w:tc>
        <w:tc>
          <w:tcPr>
            <w:tcW w:w="990" w:type="dxa"/>
            <w:noWrap/>
            <w:hideMark/>
          </w:tcPr>
          <w:p w14:paraId="682CAAD1" w14:textId="5CA4490A" w:rsidR="00CA2060" w:rsidRPr="00DE33BB" w:rsidDel="00B60871" w:rsidRDefault="00CA2060" w:rsidP="00C27A98">
            <w:pPr>
              <w:rPr>
                <w:del w:id="661" w:author="Justin Bracci [2]" w:date="2023-09-14T19:24:00Z"/>
                <w:moveFrom w:id="662" w:author="Justin Bracci" w:date="2023-09-09T15:48:00Z"/>
                <w:rFonts w:cs="Times New Roman"/>
                <w:sz w:val="20"/>
                <w:szCs w:val="20"/>
              </w:rPr>
            </w:pPr>
            <w:moveFrom w:id="663" w:author="Justin Bracci" w:date="2023-09-09T15:48:00Z">
              <w:del w:id="664" w:author="Justin Bracci [2]" w:date="2023-09-14T19:24:00Z">
                <w:r w:rsidRPr="00DE33BB" w:rsidDel="00B60871">
                  <w:rPr>
                    <w:rFonts w:cs="Times New Roman"/>
                    <w:sz w:val="20"/>
                    <w:szCs w:val="20"/>
                  </w:rPr>
                  <w:delText>94</w:delText>
                </w:r>
              </w:del>
            </w:moveFrom>
          </w:p>
        </w:tc>
        <w:tc>
          <w:tcPr>
            <w:tcW w:w="985" w:type="dxa"/>
            <w:noWrap/>
            <w:hideMark/>
          </w:tcPr>
          <w:p w14:paraId="14A20718" w14:textId="106782DF" w:rsidR="00CA2060" w:rsidRPr="00DE33BB" w:rsidDel="00B60871" w:rsidRDefault="00CA2060" w:rsidP="00C27A98">
            <w:pPr>
              <w:rPr>
                <w:del w:id="665" w:author="Justin Bracci [2]" w:date="2023-09-14T19:24:00Z"/>
                <w:moveFrom w:id="666" w:author="Justin Bracci" w:date="2023-09-09T15:48:00Z"/>
                <w:rFonts w:cs="Times New Roman"/>
                <w:sz w:val="20"/>
                <w:szCs w:val="20"/>
              </w:rPr>
            </w:pPr>
            <w:moveFrom w:id="667" w:author="Justin Bracci" w:date="2023-09-09T15:48:00Z">
              <w:del w:id="668" w:author="Justin Bracci [2]" w:date="2023-09-14T19:24:00Z">
                <w:r w:rsidRPr="00DE33BB" w:rsidDel="00B60871">
                  <w:rPr>
                    <w:rFonts w:cs="Times New Roman"/>
                    <w:sz w:val="20"/>
                    <w:szCs w:val="20"/>
                  </w:rPr>
                  <w:delText>2103</w:delText>
                </w:r>
              </w:del>
            </w:moveFrom>
          </w:p>
        </w:tc>
      </w:tr>
      <w:tr w:rsidR="00CA2060" w:rsidRPr="00CA2060" w:rsidDel="00B60871" w14:paraId="6E773415" w14:textId="0D570B8C" w:rsidTr="00DE33BB">
        <w:trPr>
          <w:trHeight w:val="290"/>
          <w:del w:id="669" w:author="Justin Bracci [2]" w:date="2023-09-14T19:24:00Z"/>
        </w:trPr>
        <w:tc>
          <w:tcPr>
            <w:tcW w:w="1209" w:type="dxa"/>
            <w:vMerge/>
            <w:hideMark/>
          </w:tcPr>
          <w:p w14:paraId="67B5BECE" w14:textId="1E0C3FA7" w:rsidR="00CA2060" w:rsidRPr="00DE33BB" w:rsidDel="00B60871" w:rsidRDefault="00CA2060" w:rsidP="00DE33BB">
            <w:pPr>
              <w:rPr>
                <w:del w:id="670" w:author="Justin Bracci [2]" w:date="2023-09-14T19:24:00Z"/>
                <w:moveFrom w:id="671" w:author="Justin Bracci" w:date="2023-09-09T15:48:00Z"/>
                <w:rFonts w:cs="Times New Roman"/>
                <w:sz w:val="20"/>
                <w:szCs w:val="20"/>
              </w:rPr>
            </w:pPr>
          </w:p>
        </w:tc>
        <w:tc>
          <w:tcPr>
            <w:tcW w:w="2360" w:type="dxa"/>
            <w:noWrap/>
            <w:hideMark/>
          </w:tcPr>
          <w:p w14:paraId="4265E4F7" w14:textId="79EAA6CB" w:rsidR="00CA2060" w:rsidRPr="00DE33BB" w:rsidDel="00B60871" w:rsidRDefault="00CA2060" w:rsidP="00C27A98">
            <w:pPr>
              <w:rPr>
                <w:del w:id="672" w:author="Justin Bracci [2]" w:date="2023-09-14T19:24:00Z"/>
                <w:moveFrom w:id="673" w:author="Justin Bracci" w:date="2023-09-09T15:48:00Z"/>
                <w:rFonts w:cs="Times New Roman"/>
                <w:sz w:val="20"/>
                <w:szCs w:val="20"/>
              </w:rPr>
            </w:pPr>
            <w:moveFrom w:id="674" w:author="Justin Bracci" w:date="2023-09-09T15:48:00Z">
              <w:del w:id="675" w:author="Justin Bracci [2]" w:date="2023-09-14T19:24:00Z">
                <w:r w:rsidRPr="00DE33BB" w:rsidDel="00B60871">
                  <w:rPr>
                    <w:rFonts w:cs="Times New Roman"/>
                    <w:sz w:val="20"/>
                    <w:szCs w:val="20"/>
                  </w:rPr>
                  <w:delText>Electrolyzer (MW</w:delText>
                </w:r>
                <w:r w:rsidDel="00B60871">
                  <w:rPr>
                    <w:rFonts w:cs="Times New Roman"/>
                    <w:sz w:val="20"/>
                    <w:szCs w:val="20"/>
                    <w:vertAlign w:val="subscript"/>
                  </w:rPr>
                  <w:delText>e</w:delText>
                </w:r>
                <w:r w:rsidRPr="00DE33BB" w:rsidDel="00B60871">
                  <w:rPr>
                    <w:rFonts w:cs="Times New Roman"/>
                    <w:sz w:val="20"/>
                    <w:szCs w:val="20"/>
                  </w:rPr>
                  <w:delText>)</w:delText>
                </w:r>
              </w:del>
            </w:moveFrom>
          </w:p>
        </w:tc>
        <w:tc>
          <w:tcPr>
            <w:tcW w:w="963" w:type="dxa"/>
            <w:noWrap/>
            <w:hideMark/>
          </w:tcPr>
          <w:p w14:paraId="5A0DA26F" w14:textId="3CFC6181" w:rsidR="00CA2060" w:rsidRPr="00DE33BB" w:rsidDel="00B60871" w:rsidRDefault="00CA2060" w:rsidP="00DE33BB">
            <w:pPr>
              <w:rPr>
                <w:del w:id="676" w:author="Justin Bracci [2]" w:date="2023-09-14T19:24:00Z"/>
                <w:moveFrom w:id="677" w:author="Justin Bracci" w:date="2023-09-09T15:48:00Z"/>
                <w:rFonts w:cs="Times New Roman"/>
                <w:sz w:val="20"/>
                <w:szCs w:val="20"/>
              </w:rPr>
            </w:pPr>
            <w:moveFrom w:id="678" w:author="Justin Bracci" w:date="2023-09-09T15:48:00Z">
              <w:del w:id="679" w:author="Justin Bracci [2]" w:date="2023-09-14T19:24:00Z">
                <w:r w:rsidRPr="00DE33BB" w:rsidDel="00B60871">
                  <w:rPr>
                    <w:rFonts w:cs="Times New Roman"/>
                    <w:sz w:val="20"/>
                    <w:szCs w:val="20"/>
                  </w:rPr>
                  <w:delText>1554</w:delText>
                </w:r>
              </w:del>
            </w:moveFrom>
          </w:p>
        </w:tc>
        <w:tc>
          <w:tcPr>
            <w:tcW w:w="964" w:type="dxa"/>
            <w:noWrap/>
            <w:hideMark/>
          </w:tcPr>
          <w:p w14:paraId="581D59D5" w14:textId="530CB791" w:rsidR="00CA2060" w:rsidRPr="00DE33BB" w:rsidDel="00B60871" w:rsidRDefault="00CA2060" w:rsidP="00C27A98">
            <w:pPr>
              <w:rPr>
                <w:del w:id="680" w:author="Justin Bracci [2]" w:date="2023-09-14T19:24:00Z"/>
                <w:moveFrom w:id="681" w:author="Justin Bracci" w:date="2023-09-09T15:48:00Z"/>
                <w:rFonts w:cs="Times New Roman"/>
                <w:sz w:val="20"/>
                <w:szCs w:val="20"/>
              </w:rPr>
            </w:pPr>
            <w:moveFrom w:id="682" w:author="Justin Bracci" w:date="2023-09-09T15:48:00Z">
              <w:del w:id="683" w:author="Justin Bracci [2]" w:date="2023-09-14T19:24:00Z">
                <w:r w:rsidRPr="00DE33BB" w:rsidDel="00B60871">
                  <w:rPr>
                    <w:rFonts w:cs="Times New Roman"/>
                    <w:sz w:val="20"/>
                    <w:szCs w:val="20"/>
                  </w:rPr>
                  <w:delText>2200</w:delText>
                </w:r>
              </w:del>
            </w:moveFrom>
          </w:p>
        </w:tc>
        <w:tc>
          <w:tcPr>
            <w:tcW w:w="963" w:type="dxa"/>
            <w:noWrap/>
            <w:hideMark/>
          </w:tcPr>
          <w:p w14:paraId="790C3497" w14:textId="3D59C31D" w:rsidR="00CA2060" w:rsidRPr="00DE33BB" w:rsidDel="00B60871" w:rsidRDefault="00CA2060" w:rsidP="00C27A98">
            <w:pPr>
              <w:rPr>
                <w:del w:id="684" w:author="Justin Bracci [2]" w:date="2023-09-14T19:24:00Z"/>
                <w:moveFrom w:id="685" w:author="Justin Bracci" w:date="2023-09-09T15:48:00Z"/>
                <w:rFonts w:cs="Times New Roman"/>
                <w:sz w:val="20"/>
                <w:szCs w:val="20"/>
              </w:rPr>
            </w:pPr>
            <w:moveFrom w:id="686" w:author="Justin Bracci" w:date="2023-09-09T15:48:00Z">
              <w:del w:id="687" w:author="Justin Bracci [2]" w:date="2023-09-14T19:24:00Z">
                <w:r w:rsidRPr="00DE33BB" w:rsidDel="00B60871">
                  <w:rPr>
                    <w:rFonts w:cs="Times New Roman"/>
                    <w:sz w:val="20"/>
                    <w:szCs w:val="20"/>
                  </w:rPr>
                  <w:delText>2408</w:delText>
                </w:r>
              </w:del>
            </w:moveFrom>
          </w:p>
        </w:tc>
        <w:tc>
          <w:tcPr>
            <w:tcW w:w="916" w:type="dxa"/>
            <w:noWrap/>
            <w:hideMark/>
          </w:tcPr>
          <w:p w14:paraId="644A7A7E" w14:textId="68603A44" w:rsidR="00CA2060" w:rsidRPr="00DE33BB" w:rsidDel="00B60871" w:rsidRDefault="00CA2060" w:rsidP="00C27A98">
            <w:pPr>
              <w:rPr>
                <w:del w:id="688" w:author="Justin Bracci [2]" w:date="2023-09-14T19:24:00Z"/>
                <w:moveFrom w:id="689" w:author="Justin Bracci" w:date="2023-09-09T15:48:00Z"/>
                <w:rFonts w:cs="Times New Roman"/>
                <w:sz w:val="20"/>
                <w:szCs w:val="20"/>
              </w:rPr>
            </w:pPr>
            <w:moveFrom w:id="690" w:author="Justin Bracci" w:date="2023-09-09T15:48:00Z">
              <w:del w:id="691" w:author="Justin Bracci [2]" w:date="2023-09-14T19:24:00Z">
                <w:r w:rsidRPr="00DE33BB" w:rsidDel="00B60871">
                  <w:rPr>
                    <w:rFonts w:cs="Times New Roman"/>
                    <w:sz w:val="20"/>
                    <w:szCs w:val="20"/>
                  </w:rPr>
                  <w:delText>2406</w:delText>
                </w:r>
              </w:del>
            </w:moveFrom>
          </w:p>
        </w:tc>
        <w:tc>
          <w:tcPr>
            <w:tcW w:w="990" w:type="dxa"/>
            <w:noWrap/>
            <w:hideMark/>
          </w:tcPr>
          <w:p w14:paraId="184A1482" w14:textId="2350272D" w:rsidR="00CA2060" w:rsidRPr="00DE33BB" w:rsidDel="00B60871" w:rsidRDefault="00CA2060" w:rsidP="00C27A98">
            <w:pPr>
              <w:rPr>
                <w:del w:id="692" w:author="Justin Bracci [2]" w:date="2023-09-14T19:24:00Z"/>
                <w:moveFrom w:id="693" w:author="Justin Bracci" w:date="2023-09-09T15:48:00Z"/>
                <w:rFonts w:cs="Times New Roman"/>
                <w:sz w:val="20"/>
                <w:szCs w:val="20"/>
              </w:rPr>
            </w:pPr>
            <w:moveFrom w:id="694" w:author="Justin Bracci" w:date="2023-09-09T15:48:00Z">
              <w:del w:id="695" w:author="Justin Bracci [2]" w:date="2023-09-14T19:24:00Z">
                <w:r w:rsidRPr="00DE33BB" w:rsidDel="00B60871">
                  <w:rPr>
                    <w:rFonts w:cs="Times New Roman"/>
                    <w:sz w:val="20"/>
                    <w:szCs w:val="20"/>
                  </w:rPr>
                  <w:delText>590</w:delText>
                </w:r>
              </w:del>
            </w:moveFrom>
          </w:p>
        </w:tc>
        <w:tc>
          <w:tcPr>
            <w:tcW w:w="985" w:type="dxa"/>
            <w:noWrap/>
            <w:hideMark/>
          </w:tcPr>
          <w:p w14:paraId="6D0185CE" w14:textId="58AA038D" w:rsidR="00CA2060" w:rsidRPr="00DE33BB" w:rsidDel="00B60871" w:rsidRDefault="00CA2060" w:rsidP="00C27A98">
            <w:pPr>
              <w:rPr>
                <w:del w:id="696" w:author="Justin Bracci [2]" w:date="2023-09-14T19:24:00Z"/>
                <w:moveFrom w:id="697" w:author="Justin Bracci" w:date="2023-09-09T15:48:00Z"/>
                <w:rFonts w:cs="Times New Roman"/>
                <w:sz w:val="20"/>
                <w:szCs w:val="20"/>
              </w:rPr>
            </w:pPr>
            <w:moveFrom w:id="698" w:author="Justin Bracci" w:date="2023-09-09T15:48:00Z">
              <w:del w:id="699" w:author="Justin Bracci [2]" w:date="2023-09-14T19:24:00Z">
                <w:r w:rsidRPr="00DE33BB" w:rsidDel="00B60871">
                  <w:rPr>
                    <w:rFonts w:cs="Times New Roman"/>
                    <w:sz w:val="20"/>
                    <w:szCs w:val="20"/>
                  </w:rPr>
                  <w:delText>1337</w:delText>
                </w:r>
              </w:del>
            </w:moveFrom>
          </w:p>
        </w:tc>
      </w:tr>
      <w:tr w:rsidR="00CA2060" w:rsidRPr="00CA2060" w:rsidDel="00B60871" w14:paraId="23A34530" w14:textId="64048EBA" w:rsidTr="00DE33BB">
        <w:trPr>
          <w:trHeight w:val="290"/>
          <w:del w:id="700" w:author="Justin Bracci [2]" w:date="2023-09-14T19:24:00Z"/>
        </w:trPr>
        <w:tc>
          <w:tcPr>
            <w:tcW w:w="1209" w:type="dxa"/>
            <w:vMerge/>
            <w:hideMark/>
          </w:tcPr>
          <w:p w14:paraId="6E15FA65" w14:textId="5F62ACBC" w:rsidR="00CA2060" w:rsidRPr="00DE33BB" w:rsidDel="00B60871" w:rsidRDefault="00CA2060" w:rsidP="00DE33BB">
            <w:pPr>
              <w:rPr>
                <w:del w:id="701" w:author="Justin Bracci [2]" w:date="2023-09-14T19:24:00Z"/>
                <w:moveFrom w:id="702" w:author="Justin Bracci" w:date="2023-09-09T15:48:00Z"/>
                <w:rFonts w:cs="Times New Roman"/>
                <w:sz w:val="20"/>
                <w:szCs w:val="20"/>
              </w:rPr>
            </w:pPr>
          </w:p>
        </w:tc>
        <w:tc>
          <w:tcPr>
            <w:tcW w:w="2360" w:type="dxa"/>
            <w:noWrap/>
            <w:hideMark/>
          </w:tcPr>
          <w:p w14:paraId="5C33DCC4" w14:textId="645AB0F4" w:rsidR="00CA2060" w:rsidRPr="00DE33BB" w:rsidDel="00B60871" w:rsidRDefault="00CA2060" w:rsidP="00C27A98">
            <w:pPr>
              <w:rPr>
                <w:del w:id="703" w:author="Justin Bracci [2]" w:date="2023-09-14T19:24:00Z"/>
                <w:moveFrom w:id="704" w:author="Justin Bracci" w:date="2023-09-09T15:48:00Z"/>
                <w:rFonts w:cs="Times New Roman"/>
                <w:sz w:val="20"/>
                <w:szCs w:val="20"/>
              </w:rPr>
            </w:pPr>
            <w:moveFrom w:id="705" w:author="Justin Bracci" w:date="2023-09-09T15:48:00Z">
              <w:del w:id="706" w:author="Justin Bracci [2]" w:date="2023-09-14T19:24:00Z">
                <w:r w:rsidRPr="00DE33BB" w:rsidDel="00B60871">
                  <w:rPr>
                    <w:rFonts w:cs="Times New Roman"/>
                    <w:sz w:val="20"/>
                    <w:szCs w:val="20"/>
                  </w:rPr>
                  <w:delText>Grid Connection (MW</w:delText>
                </w:r>
                <w:r w:rsidDel="00B60871">
                  <w:rPr>
                    <w:rFonts w:cs="Times New Roman"/>
                    <w:sz w:val="20"/>
                    <w:szCs w:val="20"/>
                    <w:vertAlign w:val="subscript"/>
                  </w:rPr>
                  <w:delText>e</w:delText>
                </w:r>
                <w:r w:rsidRPr="00DE33BB" w:rsidDel="00B60871">
                  <w:rPr>
                    <w:rFonts w:cs="Times New Roman"/>
                    <w:sz w:val="20"/>
                    <w:szCs w:val="20"/>
                  </w:rPr>
                  <w:delText>)</w:delText>
                </w:r>
              </w:del>
            </w:moveFrom>
          </w:p>
        </w:tc>
        <w:tc>
          <w:tcPr>
            <w:tcW w:w="963" w:type="dxa"/>
            <w:noWrap/>
            <w:hideMark/>
          </w:tcPr>
          <w:p w14:paraId="4CA93095" w14:textId="6653D468" w:rsidR="00CA2060" w:rsidRPr="00DE33BB" w:rsidDel="00B60871" w:rsidRDefault="00CA2060" w:rsidP="00DE33BB">
            <w:pPr>
              <w:rPr>
                <w:del w:id="707" w:author="Justin Bracci [2]" w:date="2023-09-14T19:24:00Z"/>
                <w:moveFrom w:id="708" w:author="Justin Bracci" w:date="2023-09-09T15:48:00Z"/>
                <w:rFonts w:cs="Times New Roman"/>
                <w:sz w:val="20"/>
                <w:szCs w:val="20"/>
              </w:rPr>
            </w:pPr>
            <w:moveFrom w:id="709" w:author="Justin Bracci" w:date="2023-09-09T15:48:00Z">
              <w:del w:id="710" w:author="Justin Bracci [2]" w:date="2023-09-14T19:24:00Z">
                <w:r w:rsidRPr="00DE33BB" w:rsidDel="00B60871">
                  <w:rPr>
                    <w:rFonts w:cs="Times New Roman"/>
                    <w:sz w:val="20"/>
                    <w:szCs w:val="20"/>
                  </w:rPr>
                  <w:delText>0</w:delText>
                </w:r>
              </w:del>
            </w:moveFrom>
          </w:p>
        </w:tc>
        <w:tc>
          <w:tcPr>
            <w:tcW w:w="964" w:type="dxa"/>
            <w:noWrap/>
            <w:hideMark/>
          </w:tcPr>
          <w:p w14:paraId="11B994C1" w14:textId="17592921" w:rsidR="00CA2060" w:rsidRPr="00DE33BB" w:rsidDel="00B60871" w:rsidRDefault="00CA2060" w:rsidP="00C27A98">
            <w:pPr>
              <w:rPr>
                <w:del w:id="711" w:author="Justin Bracci [2]" w:date="2023-09-14T19:24:00Z"/>
                <w:moveFrom w:id="712" w:author="Justin Bracci" w:date="2023-09-09T15:48:00Z"/>
                <w:rFonts w:cs="Times New Roman"/>
                <w:sz w:val="20"/>
                <w:szCs w:val="20"/>
              </w:rPr>
            </w:pPr>
            <w:moveFrom w:id="713" w:author="Justin Bracci" w:date="2023-09-09T15:48:00Z">
              <w:del w:id="714" w:author="Justin Bracci [2]" w:date="2023-09-14T19:24:00Z">
                <w:r w:rsidRPr="00DE33BB" w:rsidDel="00B60871">
                  <w:rPr>
                    <w:rFonts w:cs="Times New Roman"/>
                    <w:sz w:val="20"/>
                    <w:szCs w:val="20"/>
                  </w:rPr>
                  <w:delText>0</w:delText>
                </w:r>
              </w:del>
            </w:moveFrom>
          </w:p>
        </w:tc>
        <w:tc>
          <w:tcPr>
            <w:tcW w:w="963" w:type="dxa"/>
            <w:noWrap/>
            <w:hideMark/>
          </w:tcPr>
          <w:p w14:paraId="178C74AD" w14:textId="521A3D0F" w:rsidR="00CA2060" w:rsidRPr="00DE33BB" w:rsidDel="00B60871" w:rsidRDefault="00CA2060" w:rsidP="00C27A98">
            <w:pPr>
              <w:rPr>
                <w:del w:id="715" w:author="Justin Bracci [2]" w:date="2023-09-14T19:24:00Z"/>
                <w:moveFrom w:id="716" w:author="Justin Bracci" w:date="2023-09-09T15:48:00Z"/>
                <w:rFonts w:cs="Times New Roman"/>
                <w:sz w:val="20"/>
                <w:szCs w:val="20"/>
              </w:rPr>
            </w:pPr>
            <w:moveFrom w:id="717" w:author="Justin Bracci" w:date="2023-09-09T15:48:00Z">
              <w:del w:id="718" w:author="Justin Bracci [2]" w:date="2023-09-14T19:24:00Z">
                <w:r w:rsidRPr="00DE33BB" w:rsidDel="00B60871">
                  <w:rPr>
                    <w:rFonts w:cs="Times New Roman"/>
                    <w:sz w:val="20"/>
                    <w:szCs w:val="20"/>
                  </w:rPr>
                  <w:delText>0</w:delText>
                </w:r>
              </w:del>
            </w:moveFrom>
          </w:p>
        </w:tc>
        <w:tc>
          <w:tcPr>
            <w:tcW w:w="916" w:type="dxa"/>
            <w:noWrap/>
            <w:hideMark/>
          </w:tcPr>
          <w:p w14:paraId="0264CC0C" w14:textId="09371CAA" w:rsidR="00CA2060" w:rsidRPr="00DE33BB" w:rsidDel="00B60871" w:rsidRDefault="00CA2060" w:rsidP="00C27A98">
            <w:pPr>
              <w:rPr>
                <w:del w:id="719" w:author="Justin Bracci [2]" w:date="2023-09-14T19:24:00Z"/>
                <w:moveFrom w:id="720" w:author="Justin Bracci" w:date="2023-09-09T15:48:00Z"/>
                <w:rFonts w:cs="Times New Roman"/>
                <w:sz w:val="20"/>
                <w:szCs w:val="20"/>
              </w:rPr>
            </w:pPr>
            <w:moveFrom w:id="721" w:author="Justin Bracci" w:date="2023-09-09T15:48:00Z">
              <w:del w:id="722" w:author="Justin Bracci [2]" w:date="2023-09-14T19:24:00Z">
                <w:r w:rsidRPr="00DE33BB" w:rsidDel="00B60871">
                  <w:rPr>
                    <w:rFonts w:cs="Times New Roman"/>
                    <w:sz w:val="20"/>
                    <w:szCs w:val="20"/>
                  </w:rPr>
                  <w:delText>0</w:delText>
                </w:r>
              </w:del>
            </w:moveFrom>
          </w:p>
        </w:tc>
        <w:tc>
          <w:tcPr>
            <w:tcW w:w="990" w:type="dxa"/>
            <w:noWrap/>
            <w:hideMark/>
          </w:tcPr>
          <w:p w14:paraId="6FF48880" w14:textId="75872274" w:rsidR="00CA2060" w:rsidRPr="00DE33BB" w:rsidDel="00B60871" w:rsidRDefault="00CA2060" w:rsidP="00C27A98">
            <w:pPr>
              <w:rPr>
                <w:del w:id="723" w:author="Justin Bracci [2]" w:date="2023-09-14T19:24:00Z"/>
                <w:moveFrom w:id="724" w:author="Justin Bracci" w:date="2023-09-09T15:48:00Z"/>
                <w:rFonts w:cs="Times New Roman"/>
                <w:sz w:val="20"/>
                <w:szCs w:val="20"/>
              </w:rPr>
            </w:pPr>
            <w:moveFrom w:id="725" w:author="Justin Bracci" w:date="2023-09-09T15:48:00Z">
              <w:del w:id="726" w:author="Justin Bracci [2]" w:date="2023-09-14T19:24:00Z">
                <w:r w:rsidRPr="00DE33BB" w:rsidDel="00B60871">
                  <w:rPr>
                    <w:rFonts w:cs="Times New Roman"/>
                    <w:sz w:val="20"/>
                    <w:szCs w:val="20"/>
                  </w:rPr>
                  <w:delText>590</w:delText>
                </w:r>
              </w:del>
            </w:moveFrom>
          </w:p>
        </w:tc>
        <w:tc>
          <w:tcPr>
            <w:tcW w:w="985" w:type="dxa"/>
            <w:noWrap/>
            <w:hideMark/>
          </w:tcPr>
          <w:p w14:paraId="132593C9" w14:textId="5F5F3F19" w:rsidR="00CA2060" w:rsidRPr="00DE33BB" w:rsidDel="00B60871" w:rsidRDefault="00CA2060" w:rsidP="00C27A98">
            <w:pPr>
              <w:rPr>
                <w:del w:id="727" w:author="Justin Bracci [2]" w:date="2023-09-14T19:24:00Z"/>
                <w:moveFrom w:id="728" w:author="Justin Bracci" w:date="2023-09-09T15:48:00Z"/>
                <w:rFonts w:cs="Times New Roman"/>
                <w:sz w:val="20"/>
                <w:szCs w:val="20"/>
              </w:rPr>
            </w:pPr>
            <w:moveFrom w:id="729" w:author="Justin Bracci" w:date="2023-09-09T15:48:00Z">
              <w:del w:id="730" w:author="Justin Bracci [2]" w:date="2023-09-14T19:24:00Z">
                <w:r w:rsidRPr="00DE33BB" w:rsidDel="00B60871">
                  <w:rPr>
                    <w:rFonts w:cs="Times New Roman"/>
                    <w:sz w:val="20"/>
                    <w:szCs w:val="20"/>
                  </w:rPr>
                  <w:delText>394</w:delText>
                </w:r>
              </w:del>
            </w:moveFrom>
          </w:p>
        </w:tc>
      </w:tr>
      <w:tr w:rsidR="00CA2060" w:rsidRPr="00CA2060" w:rsidDel="00B60871" w14:paraId="379A69ED" w14:textId="082503E4" w:rsidTr="00DE33BB">
        <w:trPr>
          <w:trHeight w:val="290"/>
          <w:del w:id="731" w:author="Justin Bracci [2]" w:date="2023-09-14T19:24:00Z"/>
        </w:trPr>
        <w:tc>
          <w:tcPr>
            <w:tcW w:w="1209" w:type="dxa"/>
            <w:vMerge/>
            <w:hideMark/>
          </w:tcPr>
          <w:p w14:paraId="49A1FAA2" w14:textId="1DE45DF3" w:rsidR="00CA2060" w:rsidRPr="00DE33BB" w:rsidDel="00B60871" w:rsidRDefault="00CA2060" w:rsidP="00DE33BB">
            <w:pPr>
              <w:rPr>
                <w:del w:id="732" w:author="Justin Bracci [2]" w:date="2023-09-14T19:24:00Z"/>
                <w:moveFrom w:id="733" w:author="Justin Bracci" w:date="2023-09-09T15:48:00Z"/>
                <w:rFonts w:cs="Times New Roman"/>
                <w:sz w:val="20"/>
                <w:szCs w:val="20"/>
              </w:rPr>
            </w:pPr>
          </w:p>
        </w:tc>
        <w:tc>
          <w:tcPr>
            <w:tcW w:w="2360" w:type="dxa"/>
            <w:noWrap/>
            <w:hideMark/>
          </w:tcPr>
          <w:p w14:paraId="6618FB88" w14:textId="632F9801" w:rsidR="00CA2060" w:rsidRPr="00DE33BB" w:rsidDel="00B60871" w:rsidRDefault="00CA2060" w:rsidP="00C27A98">
            <w:pPr>
              <w:rPr>
                <w:del w:id="734" w:author="Justin Bracci [2]" w:date="2023-09-14T19:24:00Z"/>
                <w:moveFrom w:id="735" w:author="Justin Bracci" w:date="2023-09-09T15:48:00Z"/>
                <w:rFonts w:cs="Times New Roman"/>
                <w:sz w:val="20"/>
                <w:szCs w:val="20"/>
              </w:rPr>
            </w:pPr>
            <w:moveFrom w:id="736" w:author="Justin Bracci" w:date="2023-09-09T15:48:00Z">
              <w:del w:id="737" w:author="Justin Bracci [2]" w:date="2023-09-14T19:24:00Z">
                <w:r w:rsidRPr="00DE33BB" w:rsidDel="00B60871">
                  <w:rPr>
                    <w:rFonts w:cs="Times New Roman"/>
                    <w:sz w:val="20"/>
                    <w:szCs w:val="20"/>
                  </w:rPr>
                  <w:delText>Percent Electricity Unused (%</w:delText>
                </w:r>
                <w:r w:rsidR="00C27A98" w:rsidDel="00B60871">
                  <w:rPr>
                    <w:rFonts w:cs="Times New Roman"/>
                    <w:sz w:val="20"/>
                    <w:szCs w:val="20"/>
                  </w:rPr>
                  <w:delText xml:space="preserve"> system</w:delText>
                </w:r>
                <w:r w:rsidRPr="00DE33BB" w:rsidDel="00B60871">
                  <w:rPr>
                    <w:rFonts w:cs="Times New Roman"/>
                    <w:sz w:val="20"/>
                    <w:szCs w:val="20"/>
                  </w:rPr>
                  <w:delText xml:space="preserve"> total)</w:delText>
                </w:r>
              </w:del>
            </w:moveFrom>
          </w:p>
        </w:tc>
        <w:tc>
          <w:tcPr>
            <w:tcW w:w="963" w:type="dxa"/>
            <w:noWrap/>
            <w:hideMark/>
          </w:tcPr>
          <w:p w14:paraId="677672B6" w14:textId="4AEAB777" w:rsidR="00CA2060" w:rsidRPr="00DE33BB" w:rsidDel="00B60871" w:rsidRDefault="00CA2060" w:rsidP="00DE33BB">
            <w:pPr>
              <w:rPr>
                <w:del w:id="738" w:author="Justin Bracci [2]" w:date="2023-09-14T19:24:00Z"/>
                <w:moveFrom w:id="739" w:author="Justin Bracci" w:date="2023-09-09T15:48:00Z"/>
                <w:rFonts w:cs="Times New Roman"/>
                <w:sz w:val="20"/>
                <w:szCs w:val="20"/>
              </w:rPr>
            </w:pPr>
            <w:moveFrom w:id="740" w:author="Justin Bracci" w:date="2023-09-09T15:48:00Z">
              <w:del w:id="741" w:author="Justin Bracci [2]" w:date="2023-09-14T19:24:00Z">
                <w:r w:rsidRPr="00DE33BB" w:rsidDel="00B60871">
                  <w:rPr>
                    <w:rFonts w:cs="Times New Roman"/>
                    <w:sz w:val="20"/>
                    <w:szCs w:val="20"/>
                  </w:rPr>
                  <w:delText>2%</w:delText>
                </w:r>
              </w:del>
            </w:moveFrom>
          </w:p>
        </w:tc>
        <w:tc>
          <w:tcPr>
            <w:tcW w:w="964" w:type="dxa"/>
            <w:noWrap/>
            <w:hideMark/>
          </w:tcPr>
          <w:p w14:paraId="461B95F2" w14:textId="2688723D" w:rsidR="00CA2060" w:rsidRPr="00DE33BB" w:rsidDel="00B60871" w:rsidRDefault="00CA2060" w:rsidP="00C27A98">
            <w:pPr>
              <w:rPr>
                <w:del w:id="742" w:author="Justin Bracci [2]" w:date="2023-09-14T19:24:00Z"/>
                <w:moveFrom w:id="743" w:author="Justin Bracci" w:date="2023-09-09T15:48:00Z"/>
                <w:rFonts w:cs="Times New Roman"/>
                <w:sz w:val="20"/>
                <w:szCs w:val="20"/>
              </w:rPr>
            </w:pPr>
            <w:moveFrom w:id="744" w:author="Justin Bracci" w:date="2023-09-09T15:48:00Z">
              <w:del w:id="745" w:author="Justin Bracci [2]" w:date="2023-09-14T19:24:00Z">
                <w:r w:rsidRPr="00DE33BB" w:rsidDel="00B60871">
                  <w:rPr>
                    <w:rFonts w:cs="Times New Roman"/>
                    <w:sz w:val="20"/>
                    <w:szCs w:val="20"/>
                  </w:rPr>
                  <w:delText>31%</w:delText>
                </w:r>
              </w:del>
            </w:moveFrom>
          </w:p>
        </w:tc>
        <w:tc>
          <w:tcPr>
            <w:tcW w:w="963" w:type="dxa"/>
            <w:noWrap/>
            <w:hideMark/>
          </w:tcPr>
          <w:p w14:paraId="2B5438FC" w14:textId="40E9FB18" w:rsidR="00CA2060" w:rsidRPr="00DE33BB" w:rsidDel="00B60871" w:rsidRDefault="00CA2060" w:rsidP="00C27A98">
            <w:pPr>
              <w:rPr>
                <w:del w:id="746" w:author="Justin Bracci [2]" w:date="2023-09-14T19:24:00Z"/>
                <w:moveFrom w:id="747" w:author="Justin Bracci" w:date="2023-09-09T15:48:00Z"/>
                <w:rFonts w:cs="Times New Roman"/>
                <w:sz w:val="20"/>
                <w:szCs w:val="20"/>
              </w:rPr>
            </w:pPr>
            <w:moveFrom w:id="748" w:author="Justin Bracci" w:date="2023-09-09T15:48:00Z">
              <w:del w:id="749" w:author="Justin Bracci [2]" w:date="2023-09-14T19:24:00Z">
                <w:r w:rsidRPr="00DE33BB" w:rsidDel="00B60871">
                  <w:rPr>
                    <w:rFonts w:cs="Times New Roman"/>
                    <w:sz w:val="20"/>
                    <w:szCs w:val="20"/>
                  </w:rPr>
                  <w:delText>38%</w:delText>
                </w:r>
              </w:del>
            </w:moveFrom>
          </w:p>
        </w:tc>
        <w:tc>
          <w:tcPr>
            <w:tcW w:w="916" w:type="dxa"/>
            <w:noWrap/>
            <w:hideMark/>
          </w:tcPr>
          <w:p w14:paraId="591AEDBE" w14:textId="5D06D15E" w:rsidR="00CA2060" w:rsidRPr="00DE33BB" w:rsidDel="00B60871" w:rsidRDefault="00CA2060" w:rsidP="00C27A98">
            <w:pPr>
              <w:rPr>
                <w:del w:id="750" w:author="Justin Bracci [2]" w:date="2023-09-14T19:24:00Z"/>
                <w:moveFrom w:id="751" w:author="Justin Bracci" w:date="2023-09-09T15:48:00Z"/>
                <w:rFonts w:cs="Times New Roman"/>
                <w:sz w:val="20"/>
                <w:szCs w:val="20"/>
              </w:rPr>
            </w:pPr>
            <w:moveFrom w:id="752" w:author="Justin Bracci" w:date="2023-09-09T15:48:00Z">
              <w:del w:id="753" w:author="Justin Bracci [2]" w:date="2023-09-14T19:24:00Z">
                <w:r w:rsidRPr="00DE33BB" w:rsidDel="00B60871">
                  <w:rPr>
                    <w:rFonts w:cs="Times New Roman"/>
                    <w:sz w:val="20"/>
                    <w:szCs w:val="20"/>
                  </w:rPr>
                  <w:delText>39%</w:delText>
                </w:r>
              </w:del>
            </w:moveFrom>
          </w:p>
        </w:tc>
        <w:tc>
          <w:tcPr>
            <w:tcW w:w="990" w:type="dxa"/>
            <w:noWrap/>
            <w:hideMark/>
          </w:tcPr>
          <w:p w14:paraId="791F75D3" w14:textId="78D13CE7" w:rsidR="00CA2060" w:rsidRPr="00DE33BB" w:rsidDel="00B60871" w:rsidRDefault="00CA2060" w:rsidP="00C27A98">
            <w:pPr>
              <w:rPr>
                <w:del w:id="754" w:author="Justin Bracci [2]" w:date="2023-09-14T19:24:00Z"/>
                <w:moveFrom w:id="755" w:author="Justin Bracci" w:date="2023-09-09T15:48:00Z"/>
                <w:rFonts w:cs="Times New Roman"/>
                <w:sz w:val="20"/>
                <w:szCs w:val="20"/>
              </w:rPr>
            </w:pPr>
            <w:moveFrom w:id="756" w:author="Justin Bracci" w:date="2023-09-09T15:48:00Z">
              <w:del w:id="757" w:author="Justin Bracci [2]" w:date="2023-09-14T19:24:00Z">
                <w:r w:rsidRPr="00DE33BB" w:rsidDel="00B60871">
                  <w:rPr>
                    <w:rFonts w:cs="Times New Roman"/>
                    <w:sz w:val="20"/>
                    <w:szCs w:val="20"/>
                  </w:rPr>
                  <w:delText>1%</w:delText>
                </w:r>
              </w:del>
            </w:moveFrom>
          </w:p>
        </w:tc>
        <w:tc>
          <w:tcPr>
            <w:tcW w:w="985" w:type="dxa"/>
            <w:noWrap/>
            <w:hideMark/>
          </w:tcPr>
          <w:p w14:paraId="46F81DC2" w14:textId="23BF9788" w:rsidR="00CA2060" w:rsidRPr="00DE33BB" w:rsidDel="00B60871" w:rsidRDefault="00CA2060" w:rsidP="00C27A98">
            <w:pPr>
              <w:rPr>
                <w:del w:id="758" w:author="Justin Bracci [2]" w:date="2023-09-14T19:24:00Z"/>
                <w:moveFrom w:id="759" w:author="Justin Bracci" w:date="2023-09-09T15:48:00Z"/>
                <w:rFonts w:cs="Times New Roman"/>
                <w:sz w:val="20"/>
                <w:szCs w:val="20"/>
              </w:rPr>
            </w:pPr>
            <w:moveFrom w:id="760" w:author="Justin Bracci" w:date="2023-09-09T15:48:00Z">
              <w:del w:id="761" w:author="Justin Bracci [2]" w:date="2023-09-14T19:24:00Z">
                <w:r w:rsidRPr="00DE33BB" w:rsidDel="00B60871">
                  <w:rPr>
                    <w:rFonts w:cs="Times New Roman"/>
                    <w:sz w:val="20"/>
                    <w:szCs w:val="20"/>
                  </w:rPr>
                  <w:delText>12%</w:delText>
                </w:r>
              </w:del>
            </w:moveFrom>
          </w:p>
        </w:tc>
      </w:tr>
      <w:tr w:rsidR="00C27A98" w:rsidRPr="00CA2060" w:rsidDel="00B60871" w14:paraId="4FEB4CF7" w14:textId="641D0D50" w:rsidTr="00DE33BB">
        <w:trPr>
          <w:trHeight w:val="290"/>
          <w:del w:id="762" w:author="Justin Bracci [2]" w:date="2023-09-14T19:24:00Z"/>
        </w:trPr>
        <w:tc>
          <w:tcPr>
            <w:tcW w:w="1209" w:type="dxa"/>
            <w:vMerge w:val="restart"/>
            <w:noWrap/>
            <w:hideMark/>
          </w:tcPr>
          <w:p w14:paraId="6DD38258" w14:textId="66FD3020" w:rsidR="00C27A98" w:rsidDel="00B60871" w:rsidRDefault="00C27A98" w:rsidP="00C27A98">
            <w:pPr>
              <w:rPr>
                <w:del w:id="763" w:author="Justin Bracci [2]" w:date="2023-09-14T19:24:00Z"/>
                <w:moveFrom w:id="764" w:author="Justin Bracci" w:date="2023-09-09T15:48:00Z"/>
                <w:rFonts w:cs="Times New Roman"/>
                <w:sz w:val="20"/>
                <w:szCs w:val="20"/>
              </w:rPr>
            </w:pPr>
            <w:moveFrom w:id="765" w:author="Justin Bracci" w:date="2023-09-09T15:48:00Z">
              <w:del w:id="766" w:author="Justin Bracci [2]" w:date="2023-09-14T19:24:00Z">
                <w:r w:rsidRPr="00DE33BB" w:rsidDel="00B60871">
                  <w:rPr>
                    <w:rFonts w:cs="Times New Roman"/>
                    <w:sz w:val="20"/>
                    <w:szCs w:val="20"/>
                  </w:rPr>
                  <w:delText>Albany</w:delText>
                </w:r>
              </w:del>
            </w:moveFrom>
          </w:p>
          <w:p w14:paraId="39DE89C1" w14:textId="2A00B3BB" w:rsidR="00C27A98" w:rsidRPr="00DE33BB" w:rsidDel="00B60871" w:rsidRDefault="00C27A98" w:rsidP="00C27A98">
            <w:pPr>
              <w:rPr>
                <w:del w:id="767" w:author="Justin Bracci [2]" w:date="2023-09-14T19:24:00Z"/>
                <w:moveFrom w:id="768" w:author="Justin Bracci" w:date="2023-09-09T15:48:00Z"/>
                <w:rFonts w:cs="Times New Roman"/>
                <w:sz w:val="20"/>
                <w:szCs w:val="20"/>
              </w:rPr>
            </w:pPr>
            <w:moveFrom w:id="769" w:author="Justin Bracci" w:date="2023-09-09T15:48:00Z">
              <w:del w:id="770" w:author="Justin Bracci [2]" w:date="2023-09-14T19:24:00Z">
                <w:r w:rsidRPr="00DE33BB" w:rsidDel="00B60871">
                  <w:rPr>
                    <w:rFonts w:cs="Times New Roman"/>
                    <w:sz w:val="20"/>
                    <w:szCs w:val="20"/>
                  </w:rPr>
                  <w:delText>NY</w:delText>
                </w:r>
              </w:del>
            </w:moveFrom>
          </w:p>
        </w:tc>
        <w:tc>
          <w:tcPr>
            <w:tcW w:w="2360" w:type="dxa"/>
            <w:noWrap/>
            <w:hideMark/>
          </w:tcPr>
          <w:p w14:paraId="29579718" w14:textId="6421FD93" w:rsidR="00C27A98" w:rsidRPr="00DE33BB" w:rsidDel="00B60871" w:rsidRDefault="00C27A98" w:rsidP="00C27A98">
            <w:pPr>
              <w:rPr>
                <w:del w:id="771" w:author="Justin Bracci [2]" w:date="2023-09-14T19:24:00Z"/>
                <w:moveFrom w:id="772" w:author="Justin Bracci" w:date="2023-09-09T15:48:00Z"/>
                <w:rFonts w:cs="Times New Roman"/>
                <w:sz w:val="20"/>
                <w:szCs w:val="20"/>
              </w:rPr>
            </w:pPr>
            <w:moveFrom w:id="773" w:author="Justin Bracci" w:date="2023-09-09T15:48:00Z">
              <w:del w:id="774" w:author="Justin Bracci [2]" w:date="2023-09-14T19:24:00Z">
                <w:r w:rsidRPr="00300146" w:rsidDel="00B60871">
                  <w:rPr>
                    <w:rFonts w:cs="Times New Roman"/>
                    <w:sz w:val="20"/>
                    <w:szCs w:val="20"/>
                  </w:rPr>
                  <w:delText>Battery Storage (MWh</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204C2F5D" w14:textId="223B092C" w:rsidR="00C27A98" w:rsidRPr="00DE33BB" w:rsidDel="00B60871" w:rsidRDefault="00C27A98" w:rsidP="00DE33BB">
            <w:pPr>
              <w:rPr>
                <w:del w:id="775" w:author="Justin Bracci [2]" w:date="2023-09-14T19:24:00Z"/>
                <w:moveFrom w:id="776" w:author="Justin Bracci" w:date="2023-09-09T15:48:00Z"/>
                <w:rFonts w:cs="Times New Roman"/>
                <w:sz w:val="20"/>
                <w:szCs w:val="20"/>
              </w:rPr>
            </w:pPr>
            <w:moveFrom w:id="777" w:author="Justin Bracci" w:date="2023-09-09T15:48:00Z">
              <w:del w:id="778" w:author="Justin Bracci [2]" w:date="2023-09-14T19:24:00Z">
                <w:r w:rsidRPr="00DE33BB" w:rsidDel="00B60871">
                  <w:rPr>
                    <w:rFonts w:cs="Times New Roman"/>
                    <w:sz w:val="20"/>
                    <w:szCs w:val="20"/>
                  </w:rPr>
                  <w:delText>0</w:delText>
                </w:r>
              </w:del>
            </w:moveFrom>
          </w:p>
        </w:tc>
        <w:tc>
          <w:tcPr>
            <w:tcW w:w="964" w:type="dxa"/>
            <w:noWrap/>
            <w:hideMark/>
          </w:tcPr>
          <w:p w14:paraId="25C1CCBE" w14:textId="00B111F3" w:rsidR="00C27A98" w:rsidRPr="00DE33BB" w:rsidDel="00B60871" w:rsidRDefault="00C27A98" w:rsidP="00C27A98">
            <w:pPr>
              <w:rPr>
                <w:del w:id="779" w:author="Justin Bracci [2]" w:date="2023-09-14T19:24:00Z"/>
                <w:moveFrom w:id="780" w:author="Justin Bracci" w:date="2023-09-09T15:48:00Z"/>
                <w:rFonts w:cs="Times New Roman"/>
                <w:sz w:val="20"/>
                <w:szCs w:val="20"/>
              </w:rPr>
            </w:pPr>
            <w:moveFrom w:id="781" w:author="Justin Bracci" w:date="2023-09-09T15:48:00Z">
              <w:del w:id="782" w:author="Justin Bracci [2]" w:date="2023-09-14T19:24:00Z">
                <w:r w:rsidRPr="00DE33BB" w:rsidDel="00B60871">
                  <w:rPr>
                    <w:rFonts w:cs="Times New Roman"/>
                    <w:sz w:val="20"/>
                    <w:szCs w:val="20"/>
                  </w:rPr>
                  <w:delText>0</w:delText>
                </w:r>
              </w:del>
            </w:moveFrom>
          </w:p>
        </w:tc>
        <w:tc>
          <w:tcPr>
            <w:tcW w:w="963" w:type="dxa"/>
            <w:noWrap/>
            <w:hideMark/>
          </w:tcPr>
          <w:p w14:paraId="16D85337" w14:textId="39DCE00C" w:rsidR="00C27A98" w:rsidRPr="00DE33BB" w:rsidDel="00B60871" w:rsidRDefault="00C27A98" w:rsidP="00C27A98">
            <w:pPr>
              <w:rPr>
                <w:del w:id="783" w:author="Justin Bracci [2]" w:date="2023-09-14T19:24:00Z"/>
                <w:moveFrom w:id="784" w:author="Justin Bracci" w:date="2023-09-09T15:48:00Z"/>
                <w:rFonts w:cs="Times New Roman"/>
                <w:sz w:val="20"/>
                <w:szCs w:val="20"/>
              </w:rPr>
            </w:pPr>
            <w:moveFrom w:id="785" w:author="Justin Bracci" w:date="2023-09-09T15:48:00Z">
              <w:del w:id="786" w:author="Justin Bracci [2]" w:date="2023-09-14T19:24:00Z">
                <w:r w:rsidRPr="00DE33BB" w:rsidDel="00B60871">
                  <w:rPr>
                    <w:rFonts w:cs="Times New Roman"/>
                    <w:sz w:val="20"/>
                    <w:szCs w:val="20"/>
                  </w:rPr>
                  <w:delText>6</w:delText>
                </w:r>
              </w:del>
            </w:moveFrom>
          </w:p>
        </w:tc>
        <w:tc>
          <w:tcPr>
            <w:tcW w:w="916" w:type="dxa"/>
            <w:noWrap/>
            <w:hideMark/>
          </w:tcPr>
          <w:p w14:paraId="03FD35AF" w14:textId="38FB1527" w:rsidR="00C27A98" w:rsidRPr="00DE33BB" w:rsidDel="00B60871" w:rsidRDefault="00C27A98" w:rsidP="00C27A98">
            <w:pPr>
              <w:rPr>
                <w:del w:id="787" w:author="Justin Bracci [2]" w:date="2023-09-14T19:24:00Z"/>
                <w:moveFrom w:id="788" w:author="Justin Bracci" w:date="2023-09-09T15:48:00Z"/>
                <w:rFonts w:cs="Times New Roman"/>
                <w:sz w:val="20"/>
                <w:szCs w:val="20"/>
              </w:rPr>
            </w:pPr>
            <w:moveFrom w:id="789" w:author="Justin Bracci" w:date="2023-09-09T15:48:00Z">
              <w:del w:id="790" w:author="Justin Bracci [2]" w:date="2023-09-14T19:24:00Z">
                <w:r w:rsidRPr="00DE33BB" w:rsidDel="00B60871">
                  <w:rPr>
                    <w:rFonts w:cs="Times New Roman"/>
                    <w:sz w:val="20"/>
                    <w:szCs w:val="20"/>
                  </w:rPr>
                  <w:delText>0</w:delText>
                </w:r>
              </w:del>
            </w:moveFrom>
          </w:p>
        </w:tc>
        <w:tc>
          <w:tcPr>
            <w:tcW w:w="990" w:type="dxa"/>
            <w:noWrap/>
            <w:hideMark/>
          </w:tcPr>
          <w:p w14:paraId="24011FBE" w14:textId="7A8FABEF" w:rsidR="00C27A98" w:rsidRPr="00DE33BB" w:rsidDel="00B60871" w:rsidRDefault="00C27A98" w:rsidP="00C27A98">
            <w:pPr>
              <w:rPr>
                <w:del w:id="791" w:author="Justin Bracci [2]" w:date="2023-09-14T19:24:00Z"/>
                <w:moveFrom w:id="792" w:author="Justin Bracci" w:date="2023-09-09T15:48:00Z"/>
                <w:rFonts w:cs="Times New Roman"/>
                <w:sz w:val="20"/>
                <w:szCs w:val="20"/>
              </w:rPr>
            </w:pPr>
            <w:moveFrom w:id="793" w:author="Justin Bracci" w:date="2023-09-09T15:48:00Z">
              <w:del w:id="794" w:author="Justin Bracci [2]" w:date="2023-09-14T19:24:00Z">
                <w:r w:rsidRPr="00DE33BB" w:rsidDel="00B60871">
                  <w:rPr>
                    <w:rFonts w:cs="Times New Roman"/>
                    <w:sz w:val="20"/>
                    <w:szCs w:val="20"/>
                  </w:rPr>
                  <w:delText>1232</w:delText>
                </w:r>
              </w:del>
            </w:moveFrom>
          </w:p>
        </w:tc>
        <w:tc>
          <w:tcPr>
            <w:tcW w:w="985" w:type="dxa"/>
            <w:noWrap/>
            <w:hideMark/>
          </w:tcPr>
          <w:p w14:paraId="5A2B7318" w14:textId="1BDC0E4B" w:rsidR="00C27A98" w:rsidRPr="00DE33BB" w:rsidDel="00B60871" w:rsidRDefault="00C27A98" w:rsidP="00C27A98">
            <w:pPr>
              <w:rPr>
                <w:del w:id="795" w:author="Justin Bracci [2]" w:date="2023-09-14T19:24:00Z"/>
                <w:moveFrom w:id="796" w:author="Justin Bracci" w:date="2023-09-09T15:48:00Z"/>
                <w:rFonts w:cs="Times New Roman"/>
                <w:sz w:val="20"/>
                <w:szCs w:val="20"/>
              </w:rPr>
            </w:pPr>
            <w:moveFrom w:id="797" w:author="Justin Bracci" w:date="2023-09-09T15:48:00Z">
              <w:del w:id="798" w:author="Justin Bracci [2]" w:date="2023-09-14T19:24:00Z">
                <w:r w:rsidRPr="00DE33BB" w:rsidDel="00B60871">
                  <w:rPr>
                    <w:rFonts w:cs="Times New Roman"/>
                    <w:sz w:val="20"/>
                    <w:szCs w:val="20"/>
                  </w:rPr>
                  <w:delText>1203</w:delText>
                </w:r>
              </w:del>
            </w:moveFrom>
          </w:p>
        </w:tc>
      </w:tr>
      <w:tr w:rsidR="00C27A98" w:rsidRPr="00CA2060" w:rsidDel="00B60871" w14:paraId="20EE1681" w14:textId="71CADDEE" w:rsidTr="00DE33BB">
        <w:trPr>
          <w:trHeight w:val="290"/>
          <w:del w:id="799" w:author="Justin Bracci [2]" w:date="2023-09-14T19:24:00Z"/>
        </w:trPr>
        <w:tc>
          <w:tcPr>
            <w:tcW w:w="1209" w:type="dxa"/>
            <w:vMerge/>
            <w:hideMark/>
          </w:tcPr>
          <w:p w14:paraId="10F47321" w14:textId="4994AD7F" w:rsidR="00C27A98" w:rsidRPr="00DE33BB" w:rsidDel="00B60871" w:rsidRDefault="00C27A98" w:rsidP="00DE33BB">
            <w:pPr>
              <w:rPr>
                <w:del w:id="800" w:author="Justin Bracci [2]" w:date="2023-09-14T19:24:00Z"/>
                <w:moveFrom w:id="801" w:author="Justin Bracci" w:date="2023-09-09T15:48:00Z"/>
                <w:rFonts w:cs="Times New Roman"/>
                <w:sz w:val="20"/>
                <w:szCs w:val="20"/>
              </w:rPr>
            </w:pPr>
          </w:p>
        </w:tc>
        <w:tc>
          <w:tcPr>
            <w:tcW w:w="2360" w:type="dxa"/>
            <w:noWrap/>
            <w:hideMark/>
          </w:tcPr>
          <w:p w14:paraId="0CF172D6" w14:textId="415E0DE8" w:rsidR="00C27A98" w:rsidRPr="00DE33BB" w:rsidDel="00B60871" w:rsidRDefault="00C27A98" w:rsidP="00C27A98">
            <w:pPr>
              <w:rPr>
                <w:del w:id="802" w:author="Justin Bracci [2]" w:date="2023-09-14T19:24:00Z"/>
                <w:moveFrom w:id="803" w:author="Justin Bracci" w:date="2023-09-09T15:48:00Z"/>
                <w:rFonts w:cs="Times New Roman"/>
                <w:sz w:val="20"/>
                <w:szCs w:val="20"/>
              </w:rPr>
            </w:pPr>
            <w:moveFrom w:id="804" w:author="Justin Bracci" w:date="2023-09-09T15:48:00Z">
              <w:del w:id="805" w:author="Justin Bracci [2]" w:date="2023-09-14T19:24:00Z">
                <w:r w:rsidRPr="00300146" w:rsidDel="00B60871">
                  <w:rPr>
                    <w:rFonts w:cs="Times New Roman"/>
                    <w:sz w:val="20"/>
                    <w:szCs w:val="20"/>
                  </w:rPr>
                  <w:delText>Hydrogen Storage (metric ton</w:delText>
                </w:r>
                <w:r w:rsidDel="00B60871">
                  <w:rPr>
                    <w:rFonts w:cs="Times New Roman"/>
                    <w:sz w:val="20"/>
                    <w:szCs w:val="20"/>
                  </w:rPr>
                  <w:delText xml:space="preserve"> H</w:delText>
                </w:r>
                <w:r w:rsidDel="00B60871">
                  <w:rPr>
                    <w:rFonts w:cs="Times New Roman"/>
                    <w:sz w:val="20"/>
                    <w:szCs w:val="20"/>
                    <w:vertAlign w:val="subscript"/>
                  </w:rPr>
                  <w:delText>2</w:delText>
                </w:r>
                <w:r w:rsidRPr="00300146" w:rsidDel="00B60871">
                  <w:rPr>
                    <w:rFonts w:cs="Times New Roman"/>
                    <w:sz w:val="20"/>
                    <w:szCs w:val="20"/>
                  </w:rPr>
                  <w:delText>)</w:delText>
                </w:r>
              </w:del>
            </w:moveFrom>
          </w:p>
        </w:tc>
        <w:tc>
          <w:tcPr>
            <w:tcW w:w="963" w:type="dxa"/>
            <w:noWrap/>
            <w:hideMark/>
          </w:tcPr>
          <w:p w14:paraId="25CF37E9" w14:textId="7F3814FA" w:rsidR="00C27A98" w:rsidRPr="00DE33BB" w:rsidDel="00B60871" w:rsidRDefault="00C27A98" w:rsidP="00DE33BB">
            <w:pPr>
              <w:rPr>
                <w:del w:id="806" w:author="Justin Bracci [2]" w:date="2023-09-14T19:24:00Z"/>
                <w:moveFrom w:id="807" w:author="Justin Bracci" w:date="2023-09-09T15:48:00Z"/>
                <w:rFonts w:cs="Times New Roman"/>
                <w:sz w:val="20"/>
                <w:szCs w:val="20"/>
              </w:rPr>
            </w:pPr>
            <w:moveFrom w:id="808" w:author="Justin Bracci" w:date="2023-09-09T15:48:00Z">
              <w:del w:id="809" w:author="Justin Bracci [2]" w:date="2023-09-14T19:24:00Z">
                <w:r w:rsidRPr="00DE33BB" w:rsidDel="00B60871">
                  <w:rPr>
                    <w:rFonts w:cs="Times New Roman"/>
                    <w:sz w:val="20"/>
                    <w:szCs w:val="20"/>
                  </w:rPr>
                  <w:delText>0</w:delText>
                </w:r>
              </w:del>
            </w:moveFrom>
          </w:p>
        </w:tc>
        <w:tc>
          <w:tcPr>
            <w:tcW w:w="964" w:type="dxa"/>
            <w:noWrap/>
            <w:hideMark/>
          </w:tcPr>
          <w:p w14:paraId="19A0BA04" w14:textId="306B4068" w:rsidR="00C27A98" w:rsidRPr="00DE33BB" w:rsidDel="00B60871" w:rsidRDefault="00C27A98" w:rsidP="00C27A98">
            <w:pPr>
              <w:rPr>
                <w:del w:id="810" w:author="Justin Bracci [2]" w:date="2023-09-14T19:24:00Z"/>
                <w:moveFrom w:id="811" w:author="Justin Bracci" w:date="2023-09-09T15:48:00Z"/>
                <w:rFonts w:cs="Times New Roman"/>
                <w:sz w:val="20"/>
                <w:szCs w:val="20"/>
              </w:rPr>
            </w:pPr>
            <w:moveFrom w:id="812" w:author="Justin Bracci" w:date="2023-09-09T15:48:00Z">
              <w:del w:id="813" w:author="Justin Bracci [2]" w:date="2023-09-14T19:24:00Z">
                <w:r w:rsidRPr="00DE33BB" w:rsidDel="00B60871">
                  <w:rPr>
                    <w:rFonts w:cs="Times New Roman"/>
                    <w:sz w:val="20"/>
                    <w:szCs w:val="20"/>
                  </w:rPr>
                  <w:delText>2221</w:delText>
                </w:r>
              </w:del>
            </w:moveFrom>
          </w:p>
        </w:tc>
        <w:tc>
          <w:tcPr>
            <w:tcW w:w="963" w:type="dxa"/>
            <w:noWrap/>
            <w:hideMark/>
          </w:tcPr>
          <w:p w14:paraId="460CF329" w14:textId="1EAD60D8" w:rsidR="00C27A98" w:rsidRPr="00DE33BB" w:rsidDel="00B60871" w:rsidRDefault="00C27A98" w:rsidP="00C27A98">
            <w:pPr>
              <w:rPr>
                <w:del w:id="814" w:author="Justin Bracci [2]" w:date="2023-09-14T19:24:00Z"/>
                <w:moveFrom w:id="815" w:author="Justin Bracci" w:date="2023-09-09T15:48:00Z"/>
                <w:rFonts w:cs="Times New Roman"/>
                <w:sz w:val="20"/>
                <w:szCs w:val="20"/>
              </w:rPr>
            </w:pPr>
            <w:moveFrom w:id="816" w:author="Justin Bracci" w:date="2023-09-09T15:48:00Z">
              <w:del w:id="817" w:author="Justin Bracci [2]" w:date="2023-09-14T19:24:00Z">
                <w:r w:rsidRPr="00DE33BB" w:rsidDel="00B60871">
                  <w:rPr>
                    <w:rFonts w:cs="Times New Roman"/>
                    <w:sz w:val="20"/>
                    <w:szCs w:val="20"/>
                  </w:rPr>
                  <w:delText>2411</w:delText>
                </w:r>
              </w:del>
            </w:moveFrom>
          </w:p>
        </w:tc>
        <w:tc>
          <w:tcPr>
            <w:tcW w:w="916" w:type="dxa"/>
            <w:noWrap/>
            <w:hideMark/>
          </w:tcPr>
          <w:p w14:paraId="79D93F36" w14:textId="60EB8486" w:rsidR="00C27A98" w:rsidRPr="00DE33BB" w:rsidDel="00B60871" w:rsidRDefault="00C27A98" w:rsidP="00C27A98">
            <w:pPr>
              <w:rPr>
                <w:del w:id="818" w:author="Justin Bracci [2]" w:date="2023-09-14T19:24:00Z"/>
                <w:moveFrom w:id="819" w:author="Justin Bracci" w:date="2023-09-09T15:48:00Z"/>
                <w:rFonts w:cs="Times New Roman"/>
                <w:sz w:val="20"/>
                <w:szCs w:val="20"/>
              </w:rPr>
            </w:pPr>
            <w:moveFrom w:id="820" w:author="Justin Bracci" w:date="2023-09-09T15:48:00Z">
              <w:del w:id="821" w:author="Justin Bracci [2]" w:date="2023-09-14T19:24:00Z">
                <w:r w:rsidRPr="00DE33BB" w:rsidDel="00B60871">
                  <w:rPr>
                    <w:rFonts w:cs="Times New Roman"/>
                    <w:sz w:val="20"/>
                    <w:szCs w:val="20"/>
                  </w:rPr>
                  <w:delText>2678</w:delText>
                </w:r>
              </w:del>
            </w:moveFrom>
          </w:p>
        </w:tc>
        <w:tc>
          <w:tcPr>
            <w:tcW w:w="990" w:type="dxa"/>
            <w:noWrap/>
            <w:hideMark/>
          </w:tcPr>
          <w:p w14:paraId="1E5AFA39" w14:textId="523F3228" w:rsidR="00C27A98" w:rsidRPr="00DE33BB" w:rsidDel="00B60871" w:rsidRDefault="00C27A98" w:rsidP="00C27A98">
            <w:pPr>
              <w:rPr>
                <w:del w:id="822" w:author="Justin Bracci [2]" w:date="2023-09-14T19:24:00Z"/>
                <w:moveFrom w:id="823" w:author="Justin Bracci" w:date="2023-09-09T15:48:00Z"/>
                <w:rFonts w:cs="Times New Roman"/>
                <w:sz w:val="20"/>
                <w:szCs w:val="20"/>
              </w:rPr>
            </w:pPr>
            <w:moveFrom w:id="824" w:author="Justin Bracci" w:date="2023-09-09T15:48:00Z">
              <w:del w:id="825" w:author="Justin Bracci [2]" w:date="2023-09-14T19:24:00Z">
                <w:r w:rsidRPr="00DE33BB" w:rsidDel="00B60871">
                  <w:rPr>
                    <w:rFonts w:cs="Times New Roman"/>
                    <w:sz w:val="20"/>
                    <w:szCs w:val="20"/>
                  </w:rPr>
                  <w:delText>92</w:delText>
                </w:r>
              </w:del>
            </w:moveFrom>
          </w:p>
        </w:tc>
        <w:tc>
          <w:tcPr>
            <w:tcW w:w="985" w:type="dxa"/>
            <w:noWrap/>
            <w:hideMark/>
          </w:tcPr>
          <w:p w14:paraId="233E1D13" w14:textId="45FC0EA6" w:rsidR="00C27A98" w:rsidRPr="00DE33BB" w:rsidDel="00B60871" w:rsidRDefault="00C27A98" w:rsidP="00C27A98">
            <w:pPr>
              <w:rPr>
                <w:del w:id="826" w:author="Justin Bracci [2]" w:date="2023-09-14T19:24:00Z"/>
                <w:moveFrom w:id="827" w:author="Justin Bracci" w:date="2023-09-09T15:48:00Z"/>
                <w:rFonts w:cs="Times New Roman"/>
                <w:sz w:val="20"/>
                <w:szCs w:val="20"/>
              </w:rPr>
            </w:pPr>
            <w:moveFrom w:id="828" w:author="Justin Bracci" w:date="2023-09-09T15:48:00Z">
              <w:del w:id="829" w:author="Justin Bracci [2]" w:date="2023-09-14T19:24:00Z">
                <w:r w:rsidRPr="00DE33BB" w:rsidDel="00B60871">
                  <w:rPr>
                    <w:rFonts w:cs="Times New Roman"/>
                    <w:sz w:val="20"/>
                    <w:szCs w:val="20"/>
                  </w:rPr>
                  <w:delText>378</w:delText>
                </w:r>
              </w:del>
            </w:moveFrom>
          </w:p>
        </w:tc>
      </w:tr>
      <w:tr w:rsidR="00C27A98" w:rsidRPr="00CA2060" w:rsidDel="00B60871" w14:paraId="45DF380A" w14:textId="48E036C1" w:rsidTr="00DE33BB">
        <w:trPr>
          <w:trHeight w:val="290"/>
          <w:del w:id="830" w:author="Justin Bracci [2]" w:date="2023-09-14T19:24:00Z"/>
        </w:trPr>
        <w:tc>
          <w:tcPr>
            <w:tcW w:w="1209" w:type="dxa"/>
            <w:vMerge/>
            <w:hideMark/>
          </w:tcPr>
          <w:p w14:paraId="68E219F8" w14:textId="0EB0D552" w:rsidR="00C27A98" w:rsidRPr="00DE33BB" w:rsidDel="00B60871" w:rsidRDefault="00C27A98" w:rsidP="00DE33BB">
            <w:pPr>
              <w:rPr>
                <w:del w:id="831" w:author="Justin Bracci [2]" w:date="2023-09-14T19:24:00Z"/>
                <w:moveFrom w:id="832" w:author="Justin Bracci" w:date="2023-09-09T15:48:00Z"/>
                <w:rFonts w:cs="Times New Roman"/>
                <w:sz w:val="20"/>
                <w:szCs w:val="20"/>
              </w:rPr>
            </w:pPr>
          </w:p>
        </w:tc>
        <w:tc>
          <w:tcPr>
            <w:tcW w:w="2360" w:type="dxa"/>
            <w:noWrap/>
            <w:hideMark/>
          </w:tcPr>
          <w:p w14:paraId="450B2765" w14:textId="15388A74" w:rsidR="00C27A98" w:rsidRPr="00DE33BB" w:rsidDel="00B60871" w:rsidRDefault="00C27A98" w:rsidP="00C27A98">
            <w:pPr>
              <w:rPr>
                <w:del w:id="833" w:author="Justin Bracci [2]" w:date="2023-09-14T19:24:00Z"/>
                <w:moveFrom w:id="834" w:author="Justin Bracci" w:date="2023-09-09T15:48:00Z"/>
                <w:rFonts w:cs="Times New Roman"/>
                <w:sz w:val="20"/>
                <w:szCs w:val="20"/>
              </w:rPr>
            </w:pPr>
            <w:moveFrom w:id="835" w:author="Justin Bracci" w:date="2023-09-09T15:48:00Z">
              <w:del w:id="836" w:author="Justin Bracci [2]" w:date="2023-09-14T19:24:00Z">
                <w:r w:rsidRPr="00300146" w:rsidDel="00B60871">
                  <w:rPr>
                    <w:rFonts w:cs="Times New Roman"/>
                    <w:sz w:val="20"/>
                    <w:szCs w:val="20"/>
                  </w:rPr>
                  <w:delText>Solar PV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57F32189" w14:textId="495F7B1B" w:rsidR="00C27A98" w:rsidRPr="00DE33BB" w:rsidDel="00B60871" w:rsidRDefault="00C27A98" w:rsidP="00DE33BB">
            <w:pPr>
              <w:rPr>
                <w:del w:id="837" w:author="Justin Bracci [2]" w:date="2023-09-14T19:24:00Z"/>
                <w:moveFrom w:id="838" w:author="Justin Bracci" w:date="2023-09-09T15:48:00Z"/>
                <w:rFonts w:cs="Times New Roman"/>
                <w:sz w:val="20"/>
                <w:szCs w:val="20"/>
              </w:rPr>
            </w:pPr>
            <w:moveFrom w:id="839" w:author="Justin Bracci" w:date="2023-09-09T15:48:00Z">
              <w:del w:id="840" w:author="Justin Bracci [2]" w:date="2023-09-14T19:24:00Z">
                <w:r w:rsidRPr="00DE33BB" w:rsidDel="00B60871">
                  <w:rPr>
                    <w:rFonts w:cs="Times New Roman"/>
                    <w:sz w:val="20"/>
                    <w:szCs w:val="20"/>
                  </w:rPr>
                  <w:delText>2804</w:delText>
                </w:r>
              </w:del>
            </w:moveFrom>
          </w:p>
        </w:tc>
        <w:tc>
          <w:tcPr>
            <w:tcW w:w="964" w:type="dxa"/>
            <w:noWrap/>
            <w:hideMark/>
          </w:tcPr>
          <w:p w14:paraId="255A686D" w14:textId="502D4010" w:rsidR="00C27A98" w:rsidRPr="00DE33BB" w:rsidDel="00B60871" w:rsidRDefault="00C27A98" w:rsidP="00C27A98">
            <w:pPr>
              <w:rPr>
                <w:del w:id="841" w:author="Justin Bracci [2]" w:date="2023-09-14T19:24:00Z"/>
                <w:moveFrom w:id="842" w:author="Justin Bracci" w:date="2023-09-09T15:48:00Z"/>
                <w:rFonts w:cs="Times New Roman"/>
                <w:sz w:val="20"/>
                <w:szCs w:val="20"/>
              </w:rPr>
            </w:pPr>
            <w:moveFrom w:id="843" w:author="Justin Bracci" w:date="2023-09-09T15:48:00Z">
              <w:del w:id="844" w:author="Justin Bracci [2]" w:date="2023-09-14T19:24:00Z">
                <w:r w:rsidRPr="00DE33BB" w:rsidDel="00B60871">
                  <w:rPr>
                    <w:rFonts w:cs="Times New Roman"/>
                    <w:sz w:val="20"/>
                    <w:szCs w:val="20"/>
                  </w:rPr>
                  <w:delText>4288</w:delText>
                </w:r>
              </w:del>
            </w:moveFrom>
          </w:p>
        </w:tc>
        <w:tc>
          <w:tcPr>
            <w:tcW w:w="963" w:type="dxa"/>
            <w:noWrap/>
            <w:hideMark/>
          </w:tcPr>
          <w:p w14:paraId="1864E768" w14:textId="50ED6307" w:rsidR="00C27A98" w:rsidRPr="00DE33BB" w:rsidDel="00B60871" w:rsidRDefault="00C27A98" w:rsidP="00C27A98">
            <w:pPr>
              <w:rPr>
                <w:del w:id="845" w:author="Justin Bracci [2]" w:date="2023-09-14T19:24:00Z"/>
                <w:moveFrom w:id="846" w:author="Justin Bracci" w:date="2023-09-09T15:48:00Z"/>
                <w:rFonts w:cs="Times New Roman"/>
                <w:sz w:val="20"/>
                <w:szCs w:val="20"/>
              </w:rPr>
            </w:pPr>
            <w:moveFrom w:id="847" w:author="Justin Bracci" w:date="2023-09-09T15:48:00Z">
              <w:del w:id="848" w:author="Justin Bracci [2]" w:date="2023-09-14T19:24:00Z">
                <w:r w:rsidRPr="00DE33BB" w:rsidDel="00B60871">
                  <w:rPr>
                    <w:rFonts w:cs="Times New Roman"/>
                    <w:sz w:val="20"/>
                    <w:szCs w:val="20"/>
                  </w:rPr>
                  <w:delText>4607</w:delText>
                </w:r>
              </w:del>
            </w:moveFrom>
          </w:p>
        </w:tc>
        <w:tc>
          <w:tcPr>
            <w:tcW w:w="916" w:type="dxa"/>
            <w:noWrap/>
            <w:hideMark/>
          </w:tcPr>
          <w:p w14:paraId="720E3108" w14:textId="279AD7BA" w:rsidR="00C27A98" w:rsidRPr="00DE33BB" w:rsidDel="00B60871" w:rsidRDefault="00C27A98" w:rsidP="00C27A98">
            <w:pPr>
              <w:rPr>
                <w:del w:id="849" w:author="Justin Bracci [2]" w:date="2023-09-14T19:24:00Z"/>
                <w:moveFrom w:id="850" w:author="Justin Bracci" w:date="2023-09-09T15:48:00Z"/>
                <w:rFonts w:cs="Times New Roman"/>
                <w:sz w:val="20"/>
                <w:szCs w:val="20"/>
              </w:rPr>
            </w:pPr>
            <w:moveFrom w:id="851" w:author="Justin Bracci" w:date="2023-09-09T15:48:00Z">
              <w:del w:id="852" w:author="Justin Bracci [2]" w:date="2023-09-14T19:24:00Z">
                <w:r w:rsidRPr="00DE33BB" w:rsidDel="00B60871">
                  <w:rPr>
                    <w:rFonts w:cs="Times New Roman"/>
                    <w:sz w:val="20"/>
                    <w:szCs w:val="20"/>
                  </w:rPr>
                  <w:delText>4610</w:delText>
                </w:r>
              </w:del>
            </w:moveFrom>
          </w:p>
        </w:tc>
        <w:tc>
          <w:tcPr>
            <w:tcW w:w="990" w:type="dxa"/>
            <w:noWrap/>
            <w:hideMark/>
          </w:tcPr>
          <w:p w14:paraId="257BFF36" w14:textId="51D7896D" w:rsidR="00C27A98" w:rsidRPr="00DE33BB" w:rsidDel="00B60871" w:rsidRDefault="00C27A98" w:rsidP="00C27A98">
            <w:pPr>
              <w:rPr>
                <w:del w:id="853" w:author="Justin Bracci [2]" w:date="2023-09-14T19:24:00Z"/>
                <w:moveFrom w:id="854" w:author="Justin Bracci" w:date="2023-09-09T15:48:00Z"/>
                <w:rFonts w:cs="Times New Roman"/>
                <w:sz w:val="20"/>
                <w:szCs w:val="20"/>
              </w:rPr>
            </w:pPr>
            <w:moveFrom w:id="855" w:author="Justin Bracci" w:date="2023-09-09T15:48:00Z">
              <w:del w:id="856" w:author="Justin Bracci [2]" w:date="2023-09-14T19:24:00Z">
                <w:r w:rsidRPr="00DE33BB" w:rsidDel="00B60871">
                  <w:rPr>
                    <w:rFonts w:cs="Times New Roman"/>
                    <w:sz w:val="20"/>
                    <w:szCs w:val="20"/>
                  </w:rPr>
                  <w:delText>0</w:delText>
                </w:r>
              </w:del>
            </w:moveFrom>
          </w:p>
        </w:tc>
        <w:tc>
          <w:tcPr>
            <w:tcW w:w="985" w:type="dxa"/>
            <w:noWrap/>
            <w:hideMark/>
          </w:tcPr>
          <w:p w14:paraId="20FA8579" w14:textId="6419B276" w:rsidR="00C27A98" w:rsidRPr="00DE33BB" w:rsidDel="00B60871" w:rsidRDefault="00C27A98" w:rsidP="00C27A98">
            <w:pPr>
              <w:rPr>
                <w:del w:id="857" w:author="Justin Bracci [2]" w:date="2023-09-14T19:24:00Z"/>
                <w:moveFrom w:id="858" w:author="Justin Bracci" w:date="2023-09-09T15:48:00Z"/>
                <w:rFonts w:cs="Times New Roman"/>
                <w:sz w:val="20"/>
                <w:szCs w:val="20"/>
              </w:rPr>
            </w:pPr>
            <w:moveFrom w:id="859" w:author="Justin Bracci" w:date="2023-09-09T15:48:00Z">
              <w:del w:id="860" w:author="Justin Bracci [2]" w:date="2023-09-14T19:24:00Z">
                <w:r w:rsidRPr="00DE33BB" w:rsidDel="00B60871">
                  <w:rPr>
                    <w:rFonts w:cs="Times New Roman"/>
                    <w:sz w:val="20"/>
                    <w:szCs w:val="20"/>
                  </w:rPr>
                  <w:delText>3030</w:delText>
                </w:r>
              </w:del>
            </w:moveFrom>
          </w:p>
        </w:tc>
      </w:tr>
      <w:tr w:rsidR="00C27A98" w:rsidRPr="00CA2060" w:rsidDel="00B60871" w14:paraId="773DB389" w14:textId="704805AD" w:rsidTr="00DE33BB">
        <w:trPr>
          <w:trHeight w:val="290"/>
          <w:del w:id="861" w:author="Justin Bracci [2]" w:date="2023-09-14T19:24:00Z"/>
        </w:trPr>
        <w:tc>
          <w:tcPr>
            <w:tcW w:w="1209" w:type="dxa"/>
            <w:vMerge/>
            <w:hideMark/>
          </w:tcPr>
          <w:p w14:paraId="1F75C39B" w14:textId="5CA15471" w:rsidR="00C27A98" w:rsidRPr="00DE33BB" w:rsidDel="00B60871" w:rsidRDefault="00C27A98" w:rsidP="00DE33BB">
            <w:pPr>
              <w:rPr>
                <w:del w:id="862" w:author="Justin Bracci [2]" w:date="2023-09-14T19:24:00Z"/>
                <w:moveFrom w:id="863" w:author="Justin Bracci" w:date="2023-09-09T15:48:00Z"/>
                <w:rFonts w:cs="Times New Roman"/>
                <w:sz w:val="20"/>
                <w:szCs w:val="20"/>
              </w:rPr>
            </w:pPr>
          </w:p>
        </w:tc>
        <w:tc>
          <w:tcPr>
            <w:tcW w:w="2360" w:type="dxa"/>
            <w:noWrap/>
            <w:hideMark/>
          </w:tcPr>
          <w:p w14:paraId="03DDE156" w14:textId="2BBFEF85" w:rsidR="00C27A98" w:rsidRPr="00DE33BB" w:rsidDel="00B60871" w:rsidRDefault="00C27A98" w:rsidP="00C27A98">
            <w:pPr>
              <w:rPr>
                <w:del w:id="864" w:author="Justin Bracci [2]" w:date="2023-09-14T19:24:00Z"/>
                <w:moveFrom w:id="865" w:author="Justin Bracci" w:date="2023-09-09T15:48:00Z"/>
                <w:rFonts w:cs="Times New Roman"/>
                <w:sz w:val="20"/>
                <w:szCs w:val="20"/>
              </w:rPr>
            </w:pPr>
            <w:moveFrom w:id="866" w:author="Justin Bracci" w:date="2023-09-09T15:48:00Z">
              <w:del w:id="867" w:author="Justin Bracci [2]" w:date="2023-09-14T19:24:00Z">
                <w:r w:rsidRPr="00300146" w:rsidDel="00B60871">
                  <w:rPr>
                    <w:rFonts w:cs="Times New Roman"/>
                    <w:sz w:val="20"/>
                    <w:szCs w:val="20"/>
                  </w:rPr>
                  <w:delText>Electrolyzer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721A536A" w14:textId="30C8AB1A" w:rsidR="00C27A98" w:rsidRPr="00DE33BB" w:rsidDel="00B60871" w:rsidRDefault="00C27A98" w:rsidP="00DE33BB">
            <w:pPr>
              <w:rPr>
                <w:del w:id="868" w:author="Justin Bracci [2]" w:date="2023-09-14T19:24:00Z"/>
                <w:moveFrom w:id="869" w:author="Justin Bracci" w:date="2023-09-09T15:48:00Z"/>
                <w:rFonts w:cs="Times New Roman"/>
                <w:sz w:val="20"/>
                <w:szCs w:val="20"/>
              </w:rPr>
            </w:pPr>
            <w:moveFrom w:id="870" w:author="Justin Bracci" w:date="2023-09-09T15:48:00Z">
              <w:del w:id="871" w:author="Justin Bracci [2]" w:date="2023-09-14T19:24:00Z">
                <w:r w:rsidRPr="00DE33BB" w:rsidDel="00B60871">
                  <w:rPr>
                    <w:rFonts w:cs="Times New Roman"/>
                    <w:sz w:val="20"/>
                    <w:szCs w:val="20"/>
                  </w:rPr>
                  <w:delText>1948</w:delText>
                </w:r>
              </w:del>
            </w:moveFrom>
          </w:p>
        </w:tc>
        <w:tc>
          <w:tcPr>
            <w:tcW w:w="964" w:type="dxa"/>
            <w:noWrap/>
            <w:hideMark/>
          </w:tcPr>
          <w:p w14:paraId="76FF0C08" w14:textId="749C7077" w:rsidR="00C27A98" w:rsidRPr="00DE33BB" w:rsidDel="00B60871" w:rsidRDefault="00C27A98" w:rsidP="00C27A98">
            <w:pPr>
              <w:rPr>
                <w:del w:id="872" w:author="Justin Bracci [2]" w:date="2023-09-14T19:24:00Z"/>
                <w:moveFrom w:id="873" w:author="Justin Bracci" w:date="2023-09-09T15:48:00Z"/>
                <w:rFonts w:cs="Times New Roman"/>
                <w:sz w:val="20"/>
                <w:szCs w:val="20"/>
              </w:rPr>
            </w:pPr>
            <w:moveFrom w:id="874" w:author="Justin Bracci" w:date="2023-09-09T15:48:00Z">
              <w:del w:id="875" w:author="Justin Bracci [2]" w:date="2023-09-14T19:24:00Z">
                <w:r w:rsidRPr="00DE33BB" w:rsidDel="00B60871">
                  <w:rPr>
                    <w:rFonts w:cs="Times New Roman"/>
                    <w:sz w:val="20"/>
                    <w:szCs w:val="20"/>
                  </w:rPr>
                  <w:delText>2901</w:delText>
                </w:r>
              </w:del>
            </w:moveFrom>
          </w:p>
        </w:tc>
        <w:tc>
          <w:tcPr>
            <w:tcW w:w="963" w:type="dxa"/>
            <w:noWrap/>
            <w:hideMark/>
          </w:tcPr>
          <w:p w14:paraId="317D78EE" w14:textId="25A98E20" w:rsidR="00C27A98" w:rsidRPr="00DE33BB" w:rsidDel="00B60871" w:rsidRDefault="00C27A98" w:rsidP="00C27A98">
            <w:pPr>
              <w:rPr>
                <w:del w:id="876" w:author="Justin Bracci [2]" w:date="2023-09-14T19:24:00Z"/>
                <w:moveFrom w:id="877" w:author="Justin Bracci" w:date="2023-09-09T15:48:00Z"/>
                <w:rFonts w:cs="Times New Roman"/>
                <w:sz w:val="20"/>
                <w:szCs w:val="20"/>
              </w:rPr>
            </w:pPr>
            <w:moveFrom w:id="878" w:author="Justin Bracci" w:date="2023-09-09T15:48:00Z">
              <w:del w:id="879" w:author="Justin Bracci [2]" w:date="2023-09-14T19:24:00Z">
                <w:r w:rsidRPr="00DE33BB" w:rsidDel="00B60871">
                  <w:rPr>
                    <w:rFonts w:cs="Times New Roman"/>
                    <w:sz w:val="20"/>
                    <w:szCs w:val="20"/>
                  </w:rPr>
                  <w:delText>2892</w:delText>
                </w:r>
              </w:del>
            </w:moveFrom>
          </w:p>
        </w:tc>
        <w:tc>
          <w:tcPr>
            <w:tcW w:w="916" w:type="dxa"/>
            <w:noWrap/>
            <w:hideMark/>
          </w:tcPr>
          <w:p w14:paraId="35951D33" w14:textId="3F330A77" w:rsidR="00C27A98" w:rsidRPr="00DE33BB" w:rsidDel="00B60871" w:rsidRDefault="00C27A98" w:rsidP="00C27A98">
            <w:pPr>
              <w:rPr>
                <w:del w:id="880" w:author="Justin Bracci [2]" w:date="2023-09-14T19:24:00Z"/>
                <w:moveFrom w:id="881" w:author="Justin Bracci" w:date="2023-09-09T15:48:00Z"/>
                <w:rFonts w:cs="Times New Roman"/>
                <w:sz w:val="20"/>
                <w:szCs w:val="20"/>
              </w:rPr>
            </w:pPr>
            <w:moveFrom w:id="882" w:author="Justin Bracci" w:date="2023-09-09T15:48:00Z">
              <w:del w:id="883" w:author="Justin Bracci [2]" w:date="2023-09-14T19:24:00Z">
                <w:r w:rsidRPr="00DE33BB" w:rsidDel="00B60871">
                  <w:rPr>
                    <w:rFonts w:cs="Times New Roman"/>
                    <w:sz w:val="20"/>
                    <w:szCs w:val="20"/>
                  </w:rPr>
                  <w:delText>2887</w:delText>
                </w:r>
              </w:del>
            </w:moveFrom>
          </w:p>
        </w:tc>
        <w:tc>
          <w:tcPr>
            <w:tcW w:w="990" w:type="dxa"/>
            <w:noWrap/>
            <w:hideMark/>
          </w:tcPr>
          <w:p w14:paraId="348E0618" w14:textId="470B6C8E" w:rsidR="00C27A98" w:rsidRPr="00DE33BB" w:rsidDel="00B60871" w:rsidRDefault="00C27A98" w:rsidP="00C27A98">
            <w:pPr>
              <w:rPr>
                <w:del w:id="884" w:author="Justin Bracci [2]" w:date="2023-09-14T19:24:00Z"/>
                <w:moveFrom w:id="885" w:author="Justin Bracci" w:date="2023-09-09T15:48:00Z"/>
                <w:rFonts w:cs="Times New Roman"/>
                <w:sz w:val="20"/>
                <w:szCs w:val="20"/>
              </w:rPr>
            </w:pPr>
            <w:moveFrom w:id="886" w:author="Justin Bracci" w:date="2023-09-09T15:48:00Z">
              <w:del w:id="887" w:author="Justin Bracci [2]" w:date="2023-09-14T19:24:00Z">
                <w:r w:rsidRPr="00DE33BB" w:rsidDel="00B60871">
                  <w:rPr>
                    <w:rFonts w:cs="Times New Roman"/>
                    <w:sz w:val="20"/>
                    <w:szCs w:val="20"/>
                  </w:rPr>
                  <w:delText>577</w:delText>
                </w:r>
              </w:del>
            </w:moveFrom>
          </w:p>
        </w:tc>
        <w:tc>
          <w:tcPr>
            <w:tcW w:w="985" w:type="dxa"/>
            <w:noWrap/>
            <w:hideMark/>
          </w:tcPr>
          <w:p w14:paraId="478C9505" w14:textId="52CF2840" w:rsidR="00C27A98" w:rsidRPr="00DE33BB" w:rsidDel="00B60871" w:rsidRDefault="00C27A98" w:rsidP="00C27A98">
            <w:pPr>
              <w:rPr>
                <w:del w:id="888" w:author="Justin Bracci [2]" w:date="2023-09-14T19:24:00Z"/>
                <w:moveFrom w:id="889" w:author="Justin Bracci" w:date="2023-09-09T15:48:00Z"/>
                <w:rFonts w:cs="Times New Roman"/>
                <w:sz w:val="20"/>
                <w:szCs w:val="20"/>
              </w:rPr>
            </w:pPr>
            <w:moveFrom w:id="890" w:author="Justin Bracci" w:date="2023-09-09T15:48:00Z">
              <w:del w:id="891" w:author="Justin Bracci [2]" w:date="2023-09-14T19:24:00Z">
                <w:r w:rsidRPr="00DE33BB" w:rsidDel="00B60871">
                  <w:rPr>
                    <w:rFonts w:cs="Times New Roman"/>
                    <w:sz w:val="20"/>
                    <w:szCs w:val="20"/>
                  </w:rPr>
                  <w:delText>1964</w:delText>
                </w:r>
              </w:del>
            </w:moveFrom>
          </w:p>
        </w:tc>
      </w:tr>
      <w:tr w:rsidR="00C27A98" w:rsidRPr="00CA2060" w:rsidDel="00B60871" w14:paraId="75CD0477" w14:textId="35E3DEFA" w:rsidTr="00DE33BB">
        <w:trPr>
          <w:trHeight w:val="290"/>
          <w:del w:id="892" w:author="Justin Bracci [2]" w:date="2023-09-14T19:24:00Z"/>
        </w:trPr>
        <w:tc>
          <w:tcPr>
            <w:tcW w:w="1209" w:type="dxa"/>
            <w:vMerge/>
            <w:hideMark/>
          </w:tcPr>
          <w:p w14:paraId="151D7CFE" w14:textId="160EA34E" w:rsidR="00C27A98" w:rsidRPr="00DE33BB" w:rsidDel="00B60871" w:rsidRDefault="00C27A98" w:rsidP="00DE33BB">
            <w:pPr>
              <w:rPr>
                <w:del w:id="893" w:author="Justin Bracci [2]" w:date="2023-09-14T19:24:00Z"/>
                <w:moveFrom w:id="894" w:author="Justin Bracci" w:date="2023-09-09T15:48:00Z"/>
                <w:rFonts w:cs="Times New Roman"/>
                <w:sz w:val="20"/>
                <w:szCs w:val="20"/>
              </w:rPr>
            </w:pPr>
          </w:p>
        </w:tc>
        <w:tc>
          <w:tcPr>
            <w:tcW w:w="2360" w:type="dxa"/>
            <w:noWrap/>
            <w:hideMark/>
          </w:tcPr>
          <w:p w14:paraId="2750D73E" w14:textId="5940FBFC" w:rsidR="00C27A98" w:rsidRPr="00DE33BB" w:rsidDel="00B60871" w:rsidRDefault="00C27A98" w:rsidP="00C27A98">
            <w:pPr>
              <w:rPr>
                <w:del w:id="895" w:author="Justin Bracci [2]" w:date="2023-09-14T19:24:00Z"/>
                <w:moveFrom w:id="896" w:author="Justin Bracci" w:date="2023-09-09T15:48:00Z"/>
                <w:rFonts w:cs="Times New Roman"/>
                <w:sz w:val="20"/>
                <w:szCs w:val="20"/>
              </w:rPr>
            </w:pPr>
            <w:moveFrom w:id="897" w:author="Justin Bracci" w:date="2023-09-09T15:48:00Z">
              <w:del w:id="898" w:author="Justin Bracci [2]" w:date="2023-09-14T19:24:00Z">
                <w:r w:rsidRPr="00300146" w:rsidDel="00B60871">
                  <w:rPr>
                    <w:rFonts w:cs="Times New Roman"/>
                    <w:sz w:val="20"/>
                    <w:szCs w:val="20"/>
                  </w:rPr>
                  <w:delText>Grid Connection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635E3D7D" w14:textId="534BB630" w:rsidR="00C27A98" w:rsidRPr="00DE33BB" w:rsidDel="00B60871" w:rsidRDefault="00C27A98" w:rsidP="00DE33BB">
            <w:pPr>
              <w:rPr>
                <w:del w:id="899" w:author="Justin Bracci [2]" w:date="2023-09-14T19:24:00Z"/>
                <w:moveFrom w:id="900" w:author="Justin Bracci" w:date="2023-09-09T15:48:00Z"/>
                <w:rFonts w:cs="Times New Roman"/>
                <w:sz w:val="20"/>
                <w:szCs w:val="20"/>
              </w:rPr>
            </w:pPr>
            <w:moveFrom w:id="901" w:author="Justin Bracci" w:date="2023-09-09T15:48:00Z">
              <w:del w:id="902" w:author="Justin Bracci [2]" w:date="2023-09-14T19:24:00Z">
                <w:r w:rsidRPr="00DE33BB" w:rsidDel="00B60871">
                  <w:rPr>
                    <w:rFonts w:cs="Times New Roman"/>
                    <w:sz w:val="20"/>
                    <w:szCs w:val="20"/>
                  </w:rPr>
                  <w:delText>0</w:delText>
                </w:r>
              </w:del>
            </w:moveFrom>
          </w:p>
        </w:tc>
        <w:tc>
          <w:tcPr>
            <w:tcW w:w="964" w:type="dxa"/>
            <w:noWrap/>
            <w:hideMark/>
          </w:tcPr>
          <w:p w14:paraId="3169C7B1" w14:textId="7FC3269E" w:rsidR="00C27A98" w:rsidRPr="00DE33BB" w:rsidDel="00B60871" w:rsidRDefault="00C27A98" w:rsidP="00C27A98">
            <w:pPr>
              <w:rPr>
                <w:del w:id="903" w:author="Justin Bracci [2]" w:date="2023-09-14T19:24:00Z"/>
                <w:moveFrom w:id="904" w:author="Justin Bracci" w:date="2023-09-09T15:48:00Z"/>
                <w:rFonts w:cs="Times New Roman"/>
                <w:sz w:val="20"/>
                <w:szCs w:val="20"/>
              </w:rPr>
            </w:pPr>
            <w:moveFrom w:id="905" w:author="Justin Bracci" w:date="2023-09-09T15:48:00Z">
              <w:del w:id="906" w:author="Justin Bracci [2]" w:date="2023-09-14T19:24:00Z">
                <w:r w:rsidRPr="00DE33BB" w:rsidDel="00B60871">
                  <w:rPr>
                    <w:rFonts w:cs="Times New Roman"/>
                    <w:sz w:val="20"/>
                    <w:szCs w:val="20"/>
                  </w:rPr>
                  <w:delText>0</w:delText>
                </w:r>
              </w:del>
            </w:moveFrom>
          </w:p>
        </w:tc>
        <w:tc>
          <w:tcPr>
            <w:tcW w:w="963" w:type="dxa"/>
            <w:noWrap/>
            <w:hideMark/>
          </w:tcPr>
          <w:p w14:paraId="421E9EA1" w14:textId="26EA0F01" w:rsidR="00C27A98" w:rsidRPr="00DE33BB" w:rsidDel="00B60871" w:rsidRDefault="00C27A98" w:rsidP="00C27A98">
            <w:pPr>
              <w:rPr>
                <w:del w:id="907" w:author="Justin Bracci [2]" w:date="2023-09-14T19:24:00Z"/>
                <w:moveFrom w:id="908" w:author="Justin Bracci" w:date="2023-09-09T15:48:00Z"/>
                <w:rFonts w:cs="Times New Roman"/>
                <w:sz w:val="20"/>
                <w:szCs w:val="20"/>
              </w:rPr>
            </w:pPr>
            <w:moveFrom w:id="909" w:author="Justin Bracci" w:date="2023-09-09T15:48:00Z">
              <w:del w:id="910" w:author="Justin Bracci [2]" w:date="2023-09-14T19:24:00Z">
                <w:r w:rsidRPr="00DE33BB" w:rsidDel="00B60871">
                  <w:rPr>
                    <w:rFonts w:cs="Times New Roman"/>
                    <w:sz w:val="20"/>
                    <w:szCs w:val="20"/>
                  </w:rPr>
                  <w:delText>0</w:delText>
                </w:r>
              </w:del>
            </w:moveFrom>
          </w:p>
        </w:tc>
        <w:tc>
          <w:tcPr>
            <w:tcW w:w="916" w:type="dxa"/>
            <w:noWrap/>
            <w:hideMark/>
          </w:tcPr>
          <w:p w14:paraId="2BB84B59" w14:textId="6576084A" w:rsidR="00C27A98" w:rsidRPr="00DE33BB" w:rsidDel="00B60871" w:rsidRDefault="00C27A98" w:rsidP="00C27A98">
            <w:pPr>
              <w:rPr>
                <w:del w:id="911" w:author="Justin Bracci [2]" w:date="2023-09-14T19:24:00Z"/>
                <w:moveFrom w:id="912" w:author="Justin Bracci" w:date="2023-09-09T15:48:00Z"/>
                <w:rFonts w:cs="Times New Roman"/>
                <w:sz w:val="20"/>
                <w:szCs w:val="20"/>
              </w:rPr>
            </w:pPr>
            <w:moveFrom w:id="913" w:author="Justin Bracci" w:date="2023-09-09T15:48:00Z">
              <w:del w:id="914" w:author="Justin Bracci [2]" w:date="2023-09-14T19:24:00Z">
                <w:r w:rsidRPr="00DE33BB" w:rsidDel="00B60871">
                  <w:rPr>
                    <w:rFonts w:cs="Times New Roman"/>
                    <w:sz w:val="20"/>
                    <w:szCs w:val="20"/>
                  </w:rPr>
                  <w:delText>0</w:delText>
                </w:r>
              </w:del>
            </w:moveFrom>
          </w:p>
        </w:tc>
        <w:tc>
          <w:tcPr>
            <w:tcW w:w="990" w:type="dxa"/>
            <w:noWrap/>
            <w:hideMark/>
          </w:tcPr>
          <w:p w14:paraId="582F6C66" w14:textId="48EEE1C5" w:rsidR="00C27A98" w:rsidRPr="00DE33BB" w:rsidDel="00B60871" w:rsidRDefault="00C27A98" w:rsidP="00C27A98">
            <w:pPr>
              <w:rPr>
                <w:del w:id="915" w:author="Justin Bracci [2]" w:date="2023-09-14T19:24:00Z"/>
                <w:moveFrom w:id="916" w:author="Justin Bracci" w:date="2023-09-09T15:48:00Z"/>
                <w:rFonts w:cs="Times New Roman"/>
                <w:sz w:val="20"/>
                <w:szCs w:val="20"/>
              </w:rPr>
            </w:pPr>
            <w:moveFrom w:id="917" w:author="Justin Bracci" w:date="2023-09-09T15:48:00Z">
              <w:del w:id="918" w:author="Justin Bracci [2]" w:date="2023-09-14T19:24:00Z">
                <w:r w:rsidRPr="00DE33BB" w:rsidDel="00B60871">
                  <w:rPr>
                    <w:rFonts w:cs="Times New Roman"/>
                    <w:sz w:val="20"/>
                    <w:szCs w:val="20"/>
                  </w:rPr>
                  <w:delText>645</w:delText>
                </w:r>
              </w:del>
            </w:moveFrom>
          </w:p>
        </w:tc>
        <w:tc>
          <w:tcPr>
            <w:tcW w:w="985" w:type="dxa"/>
            <w:noWrap/>
            <w:hideMark/>
          </w:tcPr>
          <w:p w14:paraId="2E5E6171" w14:textId="451AF2DD" w:rsidR="00C27A98" w:rsidRPr="00DE33BB" w:rsidDel="00B60871" w:rsidRDefault="00C27A98" w:rsidP="00C27A98">
            <w:pPr>
              <w:rPr>
                <w:del w:id="919" w:author="Justin Bracci [2]" w:date="2023-09-14T19:24:00Z"/>
                <w:moveFrom w:id="920" w:author="Justin Bracci" w:date="2023-09-09T15:48:00Z"/>
                <w:rFonts w:cs="Times New Roman"/>
                <w:sz w:val="20"/>
                <w:szCs w:val="20"/>
              </w:rPr>
            </w:pPr>
            <w:moveFrom w:id="921" w:author="Justin Bracci" w:date="2023-09-09T15:48:00Z">
              <w:del w:id="922" w:author="Justin Bracci [2]" w:date="2023-09-14T19:24:00Z">
                <w:r w:rsidRPr="00DE33BB" w:rsidDel="00B60871">
                  <w:rPr>
                    <w:rFonts w:cs="Times New Roman"/>
                    <w:sz w:val="20"/>
                    <w:szCs w:val="20"/>
                  </w:rPr>
                  <w:delText>733</w:delText>
                </w:r>
              </w:del>
            </w:moveFrom>
          </w:p>
        </w:tc>
      </w:tr>
      <w:tr w:rsidR="00CA2060" w:rsidRPr="00CA2060" w:rsidDel="00B60871" w14:paraId="004514F9" w14:textId="54D4A19A" w:rsidTr="00DE33BB">
        <w:trPr>
          <w:trHeight w:val="290"/>
          <w:del w:id="923" w:author="Justin Bracci [2]" w:date="2023-09-14T19:24:00Z"/>
        </w:trPr>
        <w:tc>
          <w:tcPr>
            <w:tcW w:w="1209" w:type="dxa"/>
            <w:vMerge/>
            <w:hideMark/>
          </w:tcPr>
          <w:p w14:paraId="55312FF5" w14:textId="01EDFCBC" w:rsidR="00CA2060" w:rsidRPr="00DE33BB" w:rsidDel="00B60871" w:rsidRDefault="00CA2060" w:rsidP="00DE33BB">
            <w:pPr>
              <w:rPr>
                <w:del w:id="924" w:author="Justin Bracci [2]" w:date="2023-09-14T19:24:00Z"/>
                <w:moveFrom w:id="925" w:author="Justin Bracci" w:date="2023-09-09T15:48:00Z"/>
                <w:rFonts w:cs="Times New Roman"/>
                <w:sz w:val="20"/>
                <w:szCs w:val="20"/>
              </w:rPr>
            </w:pPr>
          </w:p>
        </w:tc>
        <w:tc>
          <w:tcPr>
            <w:tcW w:w="2360" w:type="dxa"/>
            <w:noWrap/>
            <w:hideMark/>
          </w:tcPr>
          <w:p w14:paraId="5B09A50A" w14:textId="0FCF4ADC" w:rsidR="00CA2060" w:rsidRPr="00DE33BB" w:rsidDel="00B60871" w:rsidRDefault="00CA2060" w:rsidP="00C27A98">
            <w:pPr>
              <w:rPr>
                <w:del w:id="926" w:author="Justin Bracci [2]" w:date="2023-09-14T19:24:00Z"/>
                <w:moveFrom w:id="927" w:author="Justin Bracci" w:date="2023-09-09T15:48:00Z"/>
                <w:rFonts w:cs="Times New Roman"/>
                <w:sz w:val="20"/>
                <w:szCs w:val="20"/>
              </w:rPr>
            </w:pPr>
            <w:moveFrom w:id="928" w:author="Justin Bracci" w:date="2023-09-09T15:48:00Z">
              <w:del w:id="929" w:author="Justin Bracci [2]" w:date="2023-09-14T19:24:00Z">
                <w:r w:rsidRPr="00DE33BB" w:rsidDel="00B60871">
                  <w:rPr>
                    <w:rFonts w:cs="Times New Roman"/>
                    <w:sz w:val="20"/>
                    <w:szCs w:val="20"/>
                  </w:rPr>
                  <w:delText xml:space="preserve">Percent Electricity Unused (% </w:delText>
                </w:r>
                <w:r w:rsidR="00C27A98" w:rsidDel="00B60871">
                  <w:rPr>
                    <w:rFonts w:cs="Times New Roman"/>
                    <w:sz w:val="20"/>
                    <w:szCs w:val="20"/>
                  </w:rPr>
                  <w:delText>system total</w:delText>
                </w:r>
                <w:r w:rsidRPr="00DE33BB" w:rsidDel="00B60871">
                  <w:rPr>
                    <w:rFonts w:cs="Times New Roman"/>
                    <w:sz w:val="20"/>
                    <w:szCs w:val="20"/>
                  </w:rPr>
                  <w:delText>)</w:delText>
                </w:r>
              </w:del>
            </w:moveFrom>
          </w:p>
        </w:tc>
        <w:tc>
          <w:tcPr>
            <w:tcW w:w="963" w:type="dxa"/>
            <w:noWrap/>
            <w:hideMark/>
          </w:tcPr>
          <w:p w14:paraId="1C0D6513" w14:textId="6C5B6982" w:rsidR="00CA2060" w:rsidRPr="00DE33BB" w:rsidDel="00B60871" w:rsidRDefault="00CA2060" w:rsidP="00DE33BB">
            <w:pPr>
              <w:rPr>
                <w:del w:id="930" w:author="Justin Bracci [2]" w:date="2023-09-14T19:24:00Z"/>
                <w:moveFrom w:id="931" w:author="Justin Bracci" w:date="2023-09-09T15:48:00Z"/>
                <w:rFonts w:cs="Times New Roman"/>
                <w:sz w:val="20"/>
                <w:szCs w:val="20"/>
              </w:rPr>
            </w:pPr>
            <w:moveFrom w:id="932" w:author="Justin Bracci" w:date="2023-09-09T15:48:00Z">
              <w:del w:id="933" w:author="Justin Bracci [2]" w:date="2023-09-14T19:24:00Z">
                <w:r w:rsidRPr="00DE33BB" w:rsidDel="00B60871">
                  <w:rPr>
                    <w:rFonts w:cs="Times New Roman"/>
                    <w:sz w:val="20"/>
                    <w:szCs w:val="20"/>
                  </w:rPr>
                  <w:delText>5%</w:delText>
                </w:r>
              </w:del>
            </w:moveFrom>
          </w:p>
        </w:tc>
        <w:tc>
          <w:tcPr>
            <w:tcW w:w="964" w:type="dxa"/>
            <w:noWrap/>
            <w:hideMark/>
          </w:tcPr>
          <w:p w14:paraId="48EB47B8" w14:textId="2C996E9D" w:rsidR="00CA2060" w:rsidRPr="00DE33BB" w:rsidDel="00B60871" w:rsidRDefault="00CA2060" w:rsidP="00C27A98">
            <w:pPr>
              <w:rPr>
                <w:del w:id="934" w:author="Justin Bracci [2]" w:date="2023-09-14T19:24:00Z"/>
                <w:moveFrom w:id="935" w:author="Justin Bracci" w:date="2023-09-09T15:48:00Z"/>
                <w:rFonts w:cs="Times New Roman"/>
                <w:sz w:val="20"/>
                <w:szCs w:val="20"/>
              </w:rPr>
            </w:pPr>
            <w:moveFrom w:id="936" w:author="Justin Bracci" w:date="2023-09-09T15:48:00Z">
              <w:del w:id="937" w:author="Justin Bracci [2]" w:date="2023-09-14T19:24:00Z">
                <w:r w:rsidRPr="00DE33BB" w:rsidDel="00B60871">
                  <w:rPr>
                    <w:rFonts w:cs="Times New Roman"/>
                    <w:sz w:val="20"/>
                    <w:szCs w:val="20"/>
                  </w:rPr>
                  <w:delText>37%</w:delText>
                </w:r>
              </w:del>
            </w:moveFrom>
          </w:p>
        </w:tc>
        <w:tc>
          <w:tcPr>
            <w:tcW w:w="963" w:type="dxa"/>
            <w:noWrap/>
            <w:hideMark/>
          </w:tcPr>
          <w:p w14:paraId="052B3211" w14:textId="36C36A0B" w:rsidR="00CA2060" w:rsidRPr="00DE33BB" w:rsidDel="00B60871" w:rsidRDefault="00CA2060" w:rsidP="00C27A98">
            <w:pPr>
              <w:rPr>
                <w:del w:id="938" w:author="Justin Bracci [2]" w:date="2023-09-14T19:24:00Z"/>
                <w:moveFrom w:id="939" w:author="Justin Bracci" w:date="2023-09-09T15:48:00Z"/>
                <w:rFonts w:cs="Times New Roman"/>
                <w:sz w:val="20"/>
                <w:szCs w:val="20"/>
              </w:rPr>
            </w:pPr>
            <w:moveFrom w:id="940" w:author="Justin Bracci" w:date="2023-09-09T15:48:00Z">
              <w:del w:id="941" w:author="Justin Bracci [2]" w:date="2023-09-14T19:24:00Z">
                <w:r w:rsidRPr="00DE33BB" w:rsidDel="00B60871">
                  <w:rPr>
                    <w:rFonts w:cs="Times New Roman"/>
                    <w:sz w:val="20"/>
                    <w:szCs w:val="20"/>
                  </w:rPr>
                  <w:delText>41%</w:delText>
                </w:r>
              </w:del>
            </w:moveFrom>
          </w:p>
        </w:tc>
        <w:tc>
          <w:tcPr>
            <w:tcW w:w="916" w:type="dxa"/>
            <w:noWrap/>
            <w:hideMark/>
          </w:tcPr>
          <w:p w14:paraId="652C6FF2" w14:textId="71379DB2" w:rsidR="00CA2060" w:rsidRPr="00DE33BB" w:rsidDel="00B60871" w:rsidRDefault="00CA2060" w:rsidP="00C27A98">
            <w:pPr>
              <w:rPr>
                <w:del w:id="942" w:author="Justin Bracci [2]" w:date="2023-09-14T19:24:00Z"/>
                <w:moveFrom w:id="943" w:author="Justin Bracci" w:date="2023-09-09T15:48:00Z"/>
                <w:rFonts w:cs="Times New Roman"/>
                <w:sz w:val="20"/>
                <w:szCs w:val="20"/>
              </w:rPr>
            </w:pPr>
            <w:moveFrom w:id="944" w:author="Justin Bracci" w:date="2023-09-09T15:48:00Z">
              <w:del w:id="945" w:author="Justin Bracci [2]" w:date="2023-09-14T19:24:00Z">
                <w:r w:rsidRPr="00DE33BB" w:rsidDel="00B60871">
                  <w:rPr>
                    <w:rFonts w:cs="Times New Roman"/>
                    <w:sz w:val="20"/>
                    <w:szCs w:val="20"/>
                  </w:rPr>
                  <w:delText>41%</w:delText>
                </w:r>
              </w:del>
            </w:moveFrom>
          </w:p>
        </w:tc>
        <w:tc>
          <w:tcPr>
            <w:tcW w:w="990" w:type="dxa"/>
            <w:noWrap/>
            <w:hideMark/>
          </w:tcPr>
          <w:p w14:paraId="74CF7279" w14:textId="7129201D" w:rsidR="00CA2060" w:rsidRPr="00DE33BB" w:rsidDel="00B60871" w:rsidRDefault="00CA2060" w:rsidP="00C27A98">
            <w:pPr>
              <w:rPr>
                <w:del w:id="946" w:author="Justin Bracci [2]" w:date="2023-09-14T19:24:00Z"/>
                <w:moveFrom w:id="947" w:author="Justin Bracci" w:date="2023-09-09T15:48:00Z"/>
                <w:rFonts w:cs="Times New Roman"/>
                <w:sz w:val="20"/>
                <w:szCs w:val="20"/>
              </w:rPr>
            </w:pPr>
            <w:moveFrom w:id="948" w:author="Justin Bracci" w:date="2023-09-09T15:48:00Z">
              <w:del w:id="949" w:author="Justin Bracci [2]" w:date="2023-09-14T19:24:00Z">
                <w:r w:rsidRPr="00DE33BB" w:rsidDel="00B60871">
                  <w:rPr>
                    <w:rFonts w:cs="Times New Roman"/>
                    <w:sz w:val="20"/>
                    <w:szCs w:val="20"/>
                  </w:rPr>
                  <w:delText>1%</w:delText>
                </w:r>
              </w:del>
            </w:moveFrom>
          </w:p>
        </w:tc>
        <w:tc>
          <w:tcPr>
            <w:tcW w:w="985" w:type="dxa"/>
            <w:noWrap/>
            <w:hideMark/>
          </w:tcPr>
          <w:p w14:paraId="55678ACF" w14:textId="1770936E" w:rsidR="00CA2060" w:rsidRPr="00DE33BB" w:rsidDel="00B60871" w:rsidRDefault="00CA2060" w:rsidP="00C27A98">
            <w:pPr>
              <w:rPr>
                <w:del w:id="950" w:author="Justin Bracci [2]" w:date="2023-09-14T19:24:00Z"/>
                <w:moveFrom w:id="951" w:author="Justin Bracci" w:date="2023-09-09T15:48:00Z"/>
                <w:rFonts w:cs="Times New Roman"/>
                <w:sz w:val="20"/>
                <w:szCs w:val="20"/>
              </w:rPr>
            </w:pPr>
            <w:moveFrom w:id="952" w:author="Justin Bracci" w:date="2023-09-09T15:48:00Z">
              <w:del w:id="953" w:author="Justin Bracci [2]" w:date="2023-09-14T19:24:00Z">
                <w:r w:rsidRPr="00DE33BB" w:rsidDel="00B60871">
                  <w:rPr>
                    <w:rFonts w:cs="Times New Roman"/>
                    <w:sz w:val="20"/>
                    <w:szCs w:val="20"/>
                  </w:rPr>
                  <w:delText>18%</w:delText>
                </w:r>
              </w:del>
            </w:moveFrom>
          </w:p>
        </w:tc>
      </w:tr>
      <w:tr w:rsidR="00C27A98" w:rsidRPr="00CA2060" w:rsidDel="00B60871" w14:paraId="6581FD01" w14:textId="25003152" w:rsidTr="00DE33BB">
        <w:trPr>
          <w:trHeight w:val="290"/>
          <w:del w:id="954" w:author="Justin Bracci [2]" w:date="2023-09-14T19:24:00Z"/>
        </w:trPr>
        <w:tc>
          <w:tcPr>
            <w:tcW w:w="1209" w:type="dxa"/>
            <w:vMerge w:val="restart"/>
            <w:noWrap/>
            <w:hideMark/>
          </w:tcPr>
          <w:p w14:paraId="2C4E0A63" w14:textId="005AFC86" w:rsidR="00C27A98" w:rsidDel="00B60871" w:rsidRDefault="00C27A98" w:rsidP="00C27A98">
            <w:pPr>
              <w:rPr>
                <w:del w:id="955" w:author="Justin Bracci [2]" w:date="2023-09-14T19:24:00Z"/>
                <w:moveFrom w:id="956" w:author="Justin Bracci" w:date="2023-09-09T15:48:00Z"/>
                <w:rFonts w:cs="Times New Roman"/>
                <w:sz w:val="20"/>
                <w:szCs w:val="20"/>
              </w:rPr>
            </w:pPr>
            <w:moveFrom w:id="957" w:author="Justin Bracci" w:date="2023-09-09T15:48:00Z">
              <w:del w:id="958" w:author="Justin Bracci [2]" w:date="2023-09-14T19:24:00Z">
                <w:r w:rsidRPr="00DE33BB" w:rsidDel="00B60871">
                  <w:rPr>
                    <w:rFonts w:cs="Times New Roman"/>
                    <w:sz w:val="20"/>
                    <w:szCs w:val="20"/>
                  </w:rPr>
                  <w:delText>El Paso</w:delText>
                </w:r>
              </w:del>
            </w:moveFrom>
          </w:p>
          <w:p w14:paraId="75424BE7" w14:textId="4C0D49DC" w:rsidR="00C27A98" w:rsidRPr="00DE33BB" w:rsidDel="00B60871" w:rsidRDefault="00C27A98" w:rsidP="00C27A98">
            <w:pPr>
              <w:rPr>
                <w:del w:id="959" w:author="Justin Bracci [2]" w:date="2023-09-14T19:24:00Z"/>
                <w:moveFrom w:id="960" w:author="Justin Bracci" w:date="2023-09-09T15:48:00Z"/>
                <w:rFonts w:cs="Times New Roman"/>
                <w:sz w:val="20"/>
                <w:szCs w:val="20"/>
              </w:rPr>
            </w:pPr>
            <w:moveFrom w:id="961" w:author="Justin Bracci" w:date="2023-09-09T15:48:00Z">
              <w:del w:id="962" w:author="Justin Bracci [2]" w:date="2023-09-14T19:24:00Z">
                <w:r w:rsidRPr="00DE33BB" w:rsidDel="00B60871">
                  <w:rPr>
                    <w:rFonts w:cs="Times New Roman"/>
                    <w:sz w:val="20"/>
                    <w:szCs w:val="20"/>
                  </w:rPr>
                  <w:delText>TX</w:delText>
                </w:r>
              </w:del>
            </w:moveFrom>
          </w:p>
        </w:tc>
        <w:tc>
          <w:tcPr>
            <w:tcW w:w="2360" w:type="dxa"/>
            <w:noWrap/>
            <w:hideMark/>
          </w:tcPr>
          <w:p w14:paraId="0B66C6A6" w14:textId="3BB64D7C" w:rsidR="00C27A98" w:rsidRPr="00DE33BB" w:rsidDel="00B60871" w:rsidRDefault="00C27A98" w:rsidP="00C27A98">
            <w:pPr>
              <w:rPr>
                <w:del w:id="963" w:author="Justin Bracci [2]" w:date="2023-09-14T19:24:00Z"/>
                <w:moveFrom w:id="964" w:author="Justin Bracci" w:date="2023-09-09T15:48:00Z"/>
                <w:rFonts w:cs="Times New Roman"/>
                <w:sz w:val="20"/>
                <w:szCs w:val="20"/>
              </w:rPr>
            </w:pPr>
            <w:moveFrom w:id="965" w:author="Justin Bracci" w:date="2023-09-09T15:48:00Z">
              <w:del w:id="966" w:author="Justin Bracci [2]" w:date="2023-09-14T19:24:00Z">
                <w:r w:rsidRPr="00300146" w:rsidDel="00B60871">
                  <w:rPr>
                    <w:rFonts w:cs="Times New Roman"/>
                    <w:sz w:val="20"/>
                    <w:szCs w:val="20"/>
                  </w:rPr>
                  <w:delText>Battery Storage (MWh</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00DF7532" w14:textId="08D5A493" w:rsidR="00C27A98" w:rsidRPr="00DE33BB" w:rsidDel="00B60871" w:rsidRDefault="00C27A98" w:rsidP="00DE33BB">
            <w:pPr>
              <w:rPr>
                <w:del w:id="967" w:author="Justin Bracci [2]" w:date="2023-09-14T19:24:00Z"/>
                <w:moveFrom w:id="968" w:author="Justin Bracci" w:date="2023-09-09T15:48:00Z"/>
                <w:rFonts w:cs="Times New Roman"/>
                <w:sz w:val="20"/>
                <w:szCs w:val="20"/>
              </w:rPr>
            </w:pPr>
            <w:moveFrom w:id="969" w:author="Justin Bracci" w:date="2023-09-09T15:48:00Z">
              <w:del w:id="970" w:author="Justin Bracci [2]" w:date="2023-09-14T19:24:00Z">
                <w:r w:rsidRPr="00DE33BB" w:rsidDel="00B60871">
                  <w:rPr>
                    <w:rFonts w:cs="Times New Roman"/>
                    <w:sz w:val="20"/>
                    <w:szCs w:val="20"/>
                  </w:rPr>
                  <w:delText>0</w:delText>
                </w:r>
              </w:del>
            </w:moveFrom>
          </w:p>
        </w:tc>
        <w:tc>
          <w:tcPr>
            <w:tcW w:w="964" w:type="dxa"/>
            <w:noWrap/>
            <w:hideMark/>
          </w:tcPr>
          <w:p w14:paraId="179FBD0F" w14:textId="26A6C37A" w:rsidR="00C27A98" w:rsidRPr="00DE33BB" w:rsidDel="00B60871" w:rsidRDefault="00C27A98" w:rsidP="00C27A98">
            <w:pPr>
              <w:rPr>
                <w:del w:id="971" w:author="Justin Bracci [2]" w:date="2023-09-14T19:24:00Z"/>
                <w:moveFrom w:id="972" w:author="Justin Bracci" w:date="2023-09-09T15:48:00Z"/>
                <w:rFonts w:cs="Times New Roman"/>
                <w:sz w:val="20"/>
                <w:szCs w:val="20"/>
              </w:rPr>
            </w:pPr>
            <w:moveFrom w:id="973" w:author="Justin Bracci" w:date="2023-09-09T15:48:00Z">
              <w:del w:id="974" w:author="Justin Bracci [2]" w:date="2023-09-14T19:24:00Z">
                <w:r w:rsidRPr="00DE33BB" w:rsidDel="00B60871">
                  <w:rPr>
                    <w:rFonts w:cs="Times New Roman"/>
                    <w:sz w:val="20"/>
                    <w:szCs w:val="20"/>
                  </w:rPr>
                  <w:delText>0</w:delText>
                </w:r>
              </w:del>
            </w:moveFrom>
          </w:p>
        </w:tc>
        <w:tc>
          <w:tcPr>
            <w:tcW w:w="963" w:type="dxa"/>
            <w:noWrap/>
            <w:hideMark/>
          </w:tcPr>
          <w:p w14:paraId="66249D46" w14:textId="071839CC" w:rsidR="00C27A98" w:rsidRPr="00DE33BB" w:rsidDel="00B60871" w:rsidRDefault="00C27A98" w:rsidP="00C27A98">
            <w:pPr>
              <w:rPr>
                <w:del w:id="975" w:author="Justin Bracci [2]" w:date="2023-09-14T19:24:00Z"/>
                <w:moveFrom w:id="976" w:author="Justin Bracci" w:date="2023-09-09T15:48:00Z"/>
                <w:rFonts w:cs="Times New Roman"/>
                <w:sz w:val="20"/>
                <w:szCs w:val="20"/>
              </w:rPr>
            </w:pPr>
            <w:moveFrom w:id="977" w:author="Justin Bracci" w:date="2023-09-09T15:48:00Z">
              <w:del w:id="978" w:author="Justin Bracci [2]" w:date="2023-09-14T19:24:00Z">
                <w:r w:rsidRPr="00DE33BB" w:rsidDel="00B60871">
                  <w:rPr>
                    <w:rFonts w:cs="Times New Roman"/>
                    <w:sz w:val="20"/>
                    <w:szCs w:val="20"/>
                  </w:rPr>
                  <w:delText>0</w:delText>
                </w:r>
              </w:del>
            </w:moveFrom>
          </w:p>
        </w:tc>
        <w:tc>
          <w:tcPr>
            <w:tcW w:w="916" w:type="dxa"/>
            <w:noWrap/>
            <w:hideMark/>
          </w:tcPr>
          <w:p w14:paraId="25B26DF2" w14:textId="6013AB18" w:rsidR="00C27A98" w:rsidRPr="00DE33BB" w:rsidDel="00B60871" w:rsidRDefault="00C27A98" w:rsidP="00C27A98">
            <w:pPr>
              <w:rPr>
                <w:del w:id="979" w:author="Justin Bracci [2]" w:date="2023-09-14T19:24:00Z"/>
                <w:moveFrom w:id="980" w:author="Justin Bracci" w:date="2023-09-09T15:48:00Z"/>
                <w:rFonts w:cs="Times New Roman"/>
                <w:sz w:val="20"/>
                <w:szCs w:val="20"/>
              </w:rPr>
            </w:pPr>
            <w:moveFrom w:id="981" w:author="Justin Bracci" w:date="2023-09-09T15:48:00Z">
              <w:del w:id="982" w:author="Justin Bracci [2]" w:date="2023-09-14T19:24:00Z">
                <w:r w:rsidRPr="00DE33BB" w:rsidDel="00B60871">
                  <w:rPr>
                    <w:rFonts w:cs="Times New Roman"/>
                    <w:sz w:val="20"/>
                    <w:szCs w:val="20"/>
                  </w:rPr>
                  <w:delText>0</w:delText>
                </w:r>
              </w:del>
            </w:moveFrom>
          </w:p>
        </w:tc>
        <w:tc>
          <w:tcPr>
            <w:tcW w:w="990" w:type="dxa"/>
            <w:noWrap/>
            <w:hideMark/>
          </w:tcPr>
          <w:p w14:paraId="4930A119" w14:textId="6EEAFC40" w:rsidR="00C27A98" w:rsidRPr="00DE33BB" w:rsidDel="00B60871" w:rsidRDefault="00C27A98" w:rsidP="00C27A98">
            <w:pPr>
              <w:rPr>
                <w:del w:id="983" w:author="Justin Bracci [2]" w:date="2023-09-14T19:24:00Z"/>
                <w:moveFrom w:id="984" w:author="Justin Bracci" w:date="2023-09-09T15:48:00Z"/>
                <w:rFonts w:cs="Times New Roman"/>
                <w:sz w:val="20"/>
                <w:szCs w:val="20"/>
              </w:rPr>
            </w:pPr>
            <w:moveFrom w:id="985" w:author="Justin Bracci" w:date="2023-09-09T15:48:00Z">
              <w:del w:id="986" w:author="Justin Bracci [2]" w:date="2023-09-14T19:24:00Z">
                <w:r w:rsidRPr="00DE33BB" w:rsidDel="00B60871">
                  <w:rPr>
                    <w:rFonts w:cs="Times New Roman"/>
                    <w:sz w:val="20"/>
                    <w:szCs w:val="20"/>
                  </w:rPr>
                  <w:delText>694</w:delText>
                </w:r>
              </w:del>
            </w:moveFrom>
          </w:p>
        </w:tc>
        <w:tc>
          <w:tcPr>
            <w:tcW w:w="985" w:type="dxa"/>
            <w:noWrap/>
            <w:hideMark/>
          </w:tcPr>
          <w:p w14:paraId="69A12128" w14:textId="6234F74D" w:rsidR="00C27A98" w:rsidRPr="00DE33BB" w:rsidDel="00B60871" w:rsidRDefault="00C27A98" w:rsidP="00C27A98">
            <w:pPr>
              <w:rPr>
                <w:del w:id="987" w:author="Justin Bracci [2]" w:date="2023-09-14T19:24:00Z"/>
                <w:moveFrom w:id="988" w:author="Justin Bracci" w:date="2023-09-09T15:48:00Z"/>
                <w:rFonts w:cs="Times New Roman"/>
                <w:sz w:val="20"/>
                <w:szCs w:val="20"/>
              </w:rPr>
            </w:pPr>
            <w:moveFrom w:id="989" w:author="Justin Bracci" w:date="2023-09-09T15:48:00Z">
              <w:del w:id="990" w:author="Justin Bracci [2]" w:date="2023-09-14T19:24:00Z">
                <w:r w:rsidRPr="00DE33BB" w:rsidDel="00B60871">
                  <w:rPr>
                    <w:rFonts w:cs="Times New Roman"/>
                    <w:sz w:val="20"/>
                    <w:szCs w:val="20"/>
                  </w:rPr>
                  <w:delText>231</w:delText>
                </w:r>
              </w:del>
            </w:moveFrom>
          </w:p>
        </w:tc>
      </w:tr>
      <w:tr w:rsidR="00C27A98" w:rsidRPr="00CA2060" w:rsidDel="00B60871" w14:paraId="244A2735" w14:textId="41CF5705" w:rsidTr="00DE33BB">
        <w:trPr>
          <w:trHeight w:val="290"/>
          <w:del w:id="991" w:author="Justin Bracci [2]" w:date="2023-09-14T19:24:00Z"/>
        </w:trPr>
        <w:tc>
          <w:tcPr>
            <w:tcW w:w="1209" w:type="dxa"/>
            <w:vMerge/>
            <w:hideMark/>
          </w:tcPr>
          <w:p w14:paraId="46D40AC5" w14:textId="1370E34B" w:rsidR="00C27A98" w:rsidRPr="00DE33BB" w:rsidDel="00B60871" w:rsidRDefault="00C27A98" w:rsidP="00DE33BB">
            <w:pPr>
              <w:rPr>
                <w:del w:id="992" w:author="Justin Bracci [2]" w:date="2023-09-14T19:24:00Z"/>
                <w:moveFrom w:id="993" w:author="Justin Bracci" w:date="2023-09-09T15:48:00Z"/>
                <w:rFonts w:cs="Times New Roman"/>
                <w:sz w:val="20"/>
                <w:szCs w:val="20"/>
              </w:rPr>
            </w:pPr>
          </w:p>
        </w:tc>
        <w:tc>
          <w:tcPr>
            <w:tcW w:w="2360" w:type="dxa"/>
            <w:noWrap/>
            <w:hideMark/>
          </w:tcPr>
          <w:p w14:paraId="4FAE07A0" w14:textId="533DBA78" w:rsidR="00C27A98" w:rsidRPr="00DE33BB" w:rsidDel="00B60871" w:rsidRDefault="00C27A98" w:rsidP="00C27A98">
            <w:pPr>
              <w:rPr>
                <w:del w:id="994" w:author="Justin Bracci [2]" w:date="2023-09-14T19:24:00Z"/>
                <w:moveFrom w:id="995" w:author="Justin Bracci" w:date="2023-09-09T15:48:00Z"/>
                <w:rFonts w:cs="Times New Roman"/>
                <w:sz w:val="20"/>
                <w:szCs w:val="20"/>
              </w:rPr>
            </w:pPr>
            <w:moveFrom w:id="996" w:author="Justin Bracci" w:date="2023-09-09T15:48:00Z">
              <w:del w:id="997" w:author="Justin Bracci [2]" w:date="2023-09-14T19:24:00Z">
                <w:r w:rsidRPr="00300146" w:rsidDel="00B60871">
                  <w:rPr>
                    <w:rFonts w:cs="Times New Roman"/>
                    <w:sz w:val="20"/>
                    <w:szCs w:val="20"/>
                  </w:rPr>
                  <w:delText>Hydrogen Storage (metric ton</w:delText>
                </w:r>
                <w:r w:rsidDel="00B60871">
                  <w:rPr>
                    <w:rFonts w:cs="Times New Roman"/>
                    <w:sz w:val="20"/>
                    <w:szCs w:val="20"/>
                  </w:rPr>
                  <w:delText xml:space="preserve"> H</w:delText>
                </w:r>
                <w:r w:rsidDel="00B60871">
                  <w:rPr>
                    <w:rFonts w:cs="Times New Roman"/>
                    <w:sz w:val="20"/>
                    <w:szCs w:val="20"/>
                    <w:vertAlign w:val="subscript"/>
                  </w:rPr>
                  <w:delText>2</w:delText>
                </w:r>
                <w:r w:rsidRPr="00300146" w:rsidDel="00B60871">
                  <w:rPr>
                    <w:rFonts w:cs="Times New Roman"/>
                    <w:sz w:val="20"/>
                    <w:szCs w:val="20"/>
                  </w:rPr>
                  <w:delText>)</w:delText>
                </w:r>
              </w:del>
            </w:moveFrom>
          </w:p>
        </w:tc>
        <w:tc>
          <w:tcPr>
            <w:tcW w:w="963" w:type="dxa"/>
            <w:noWrap/>
            <w:hideMark/>
          </w:tcPr>
          <w:p w14:paraId="626759B8" w14:textId="3EFC84DF" w:rsidR="00C27A98" w:rsidRPr="00DE33BB" w:rsidDel="00B60871" w:rsidRDefault="00C27A98" w:rsidP="00DE33BB">
            <w:pPr>
              <w:rPr>
                <w:del w:id="998" w:author="Justin Bracci [2]" w:date="2023-09-14T19:24:00Z"/>
                <w:moveFrom w:id="999" w:author="Justin Bracci" w:date="2023-09-09T15:48:00Z"/>
                <w:rFonts w:cs="Times New Roman"/>
                <w:sz w:val="20"/>
                <w:szCs w:val="20"/>
              </w:rPr>
            </w:pPr>
            <w:moveFrom w:id="1000" w:author="Justin Bracci" w:date="2023-09-09T15:48:00Z">
              <w:del w:id="1001" w:author="Justin Bracci [2]" w:date="2023-09-14T19:24:00Z">
                <w:r w:rsidRPr="00DE33BB" w:rsidDel="00B60871">
                  <w:rPr>
                    <w:rFonts w:cs="Times New Roman"/>
                    <w:sz w:val="20"/>
                    <w:szCs w:val="20"/>
                  </w:rPr>
                  <w:delText>0</w:delText>
                </w:r>
              </w:del>
            </w:moveFrom>
          </w:p>
        </w:tc>
        <w:tc>
          <w:tcPr>
            <w:tcW w:w="964" w:type="dxa"/>
            <w:noWrap/>
            <w:hideMark/>
          </w:tcPr>
          <w:p w14:paraId="31E9C475" w14:textId="387558BB" w:rsidR="00C27A98" w:rsidRPr="00DE33BB" w:rsidDel="00B60871" w:rsidRDefault="00C27A98" w:rsidP="00C27A98">
            <w:pPr>
              <w:rPr>
                <w:del w:id="1002" w:author="Justin Bracci [2]" w:date="2023-09-14T19:24:00Z"/>
                <w:moveFrom w:id="1003" w:author="Justin Bracci" w:date="2023-09-09T15:48:00Z"/>
                <w:rFonts w:cs="Times New Roman"/>
                <w:sz w:val="20"/>
                <w:szCs w:val="20"/>
              </w:rPr>
            </w:pPr>
            <w:moveFrom w:id="1004" w:author="Justin Bracci" w:date="2023-09-09T15:48:00Z">
              <w:del w:id="1005" w:author="Justin Bracci [2]" w:date="2023-09-14T19:24:00Z">
                <w:r w:rsidRPr="00DE33BB" w:rsidDel="00B60871">
                  <w:rPr>
                    <w:rFonts w:cs="Times New Roman"/>
                    <w:sz w:val="20"/>
                    <w:szCs w:val="20"/>
                  </w:rPr>
                  <w:delText>33</w:delText>
                </w:r>
              </w:del>
            </w:moveFrom>
          </w:p>
        </w:tc>
        <w:tc>
          <w:tcPr>
            <w:tcW w:w="963" w:type="dxa"/>
            <w:noWrap/>
            <w:hideMark/>
          </w:tcPr>
          <w:p w14:paraId="70228375" w14:textId="2762E22C" w:rsidR="00C27A98" w:rsidRPr="00DE33BB" w:rsidDel="00B60871" w:rsidRDefault="00C27A98" w:rsidP="00C27A98">
            <w:pPr>
              <w:rPr>
                <w:del w:id="1006" w:author="Justin Bracci [2]" w:date="2023-09-14T19:24:00Z"/>
                <w:moveFrom w:id="1007" w:author="Justin Bracci" w:date="2023-09-09T15:48:00Z"/>
                <w:rFonts w:cs="Times New Roman"/>
                <w:sz w:val="20"/>
                <w:szCs w:val="20"/>
              </w:rPr>
            </w:pPr>
            <w:moveFrom w:id="1008" w:author="Justin Bracci" w:date="2023-09-09T15:48:00Z">
              <w:del w:id="1009" w:author="Justin Bracci [2]" w:date="2023-09-14T19:24:00Z">
                <w:r w:rsidRPr="00DE33BB" w:rsidDel="00B60871">
                  <w:rPr>
                    <w:rFonts w:cs="Times New Roman"/>
                    <w:sz w:val="20"/>
                    <w:szCs w:val="20"/>
                  </w:rPr>
                  <w:delText>893</w:delText>
                </w:r>
              </w:del>
            </w:moveFrom>
          </w:p>
        </w:tc>
        <w:tc>
          <w:tcPr>
            <w:tcW w:w="916" w:type="dxa"/>
            <w:noWrap/>
            <w:hideMark/>
          </w:tcPr>
          <w:p w14:paraId="771A203A" w14:textId="5F23F376" w:rsidR="00C27A98" w:rsidRPr="00DE33BB" w:rsidDel="00B60871" w:rsidRDefault="00C27A98" w:rsidP="00C27A98">
            <w:pPr>
              <w:rPr>
                <w:del w:id="1010" w:author="Justin Bracci [2]" w:date="2023-09-14T19:24:00Z"/>
                <w:moveFrom w:id="1011" w:author="Justin Bracci" w:date="2023-09-09T15:48:00Z"/>
                <w:rFonts w:cs="Times New Roman"/>
                <w:sz w:val="20"/>
                <w:szCs w:val="20"/>
              </w:rPr>
            </w:pPr>
            <w:moveFrom w:id="1012" w:author="Justin Bracci" w:date="2023-09-09T15:48:00Z">
              <w:del w:id="1013" w:author="Justin Bracci [2]" w:date="2023-09-14T19:24:00Z">
                <w:r w:rsidRPr="00DE33BB" w:rsidDel="00B60871">
                  <w:rPr>
                    <w:rFonts w:cs="Times New Roman"/>
                    <w:sz w:val="20"/>
                    <w:szCs w:val="20"/>
                  </w:rPr>
                  <w:delText>1047</w:delText>
                </w:r>
              </w:del>
            </w:moveFrom>
          </w:p>
        </w:tc>
        <w:tc>
          <w:tcPr>
            <w:tcW w:w="990" w:type="dxa"/>
            <w:noWrap/>
            <w:hideMark/>
          </w:tcPr>
          <w:p w14:paraId="405353AC" w14:textId="0A82C83C" w:rsidR="00C27A98" w:rsidRPr="00DE33BB" w:rsidDel="00B60871" w:rsidRDefault="00C27A98" w:rsidP="00C27A98">
            <w:pPr>
              <w:rPr>
                <w:del w:id="1014" w:author="Justin Bracci [2]" w:date="2023-09-14T19:24:00Z"/>
                <w:moveFrom w:id="1015" w:author="Justin Bracci" w:date="2023-09-09T15:48:00Z"/>
                <w:rFonts w:cs="Times New Roman"/>
                <w:sz w:val="20"/>
                <w:szCs w:val="20"/>
              </w:rPr>
            </w:pPr>
            <w:moveFrom w:id="1016" w:author="Justin Bracci" w:date="2023-09-09T15:48:00Z">
              <w:del w:id="1017" w:author="Justin Bracci [2]" w:date="2023-09-14T19:24:00Z">
                <w:r w:rsidRPr="00DE33BB" w:rsidDel="00B60871">
                  <w:rPr>
                    <w:rFonts w:cs="Times New Roman"/>
                    <w:sz w:val="20"/>
                    <w:szCs w:val="20"/>
                  </w:rPr>
                  <w:delText>173</w:delText>
                </w:r>
              </w:del>
            </w:moveFrom>
          </w:p>
        </w:tc>
        <w:tc>
          <w:tcPr>
            <w:tcW w:w="985" w:type="dxa"/>
            <w:noWrap/>
            <w:hideMark/>
          </w:tcPr>
          <w:p w14:paraId="57BDB809" w14:textId="33DD09D7" w:rsidR="00C27A98" w:rsidRPr="00DE33BB" w:rsidDel="00B60871" w:rsidRDefault="00C27A98" w:rsidP="00C27A98">
            <w:pPr>
              <w:rPr>
                <w:del w:id="1018" w:author="Justin Bracci [2]" w:date="2023-09-14T19:24:00Z"/>
                <w:moveFrom w:id="1019" w:author="Justin Bracci" w:date="2023-09-09T15:48:00Z"/>
                <w:rFonts w:cs="Times New Roman"/>
                <w:sz w:val="20"/>
                <w:szCs w:val="20"/>
              </w:rPr>
            </w:pPr>
            <w:moveFrom w:id="1020" w:author="Justin Bracci" w:date="2023-09-09T15:48:00Z">
              <w:del w:id="1021" w:author="Justin Bracci [2]" w:date="2023-09-14T19:24:00Z">
                <w:r w:rsidRPr="00DE33BB" w:rsidDel="00B60871">
                  <w:rPr>
                    <w:rFonts w:cs="Times New Roman"/>
                    <w:sz w:val="20"/>
                    <w:szCs w:val="20"/>
                  </w:rPr>
                  <w:delText>314</w:delText>
                </w:r>
              </w:del>
            </w:moveFrom>
          </w:p>
        </w:tc>
      </w:tr>
      <w:tr w:rsidR="00C27A98" w:rsidRPr="00CA2060" w:rsidDel="00B60871" w14:paraId="6F0AE7A0" w14:textId="6F7FFD56" w:rsidTr="00DE33BB">
        <w:trPr>
          <w:trHeight w:val="290"/>
          <w:del w:id="1022" w:author="Justin Bracci [2]" w:date="2023-09-14T19:24:00Z"/>
        </w:trPr>
        <w:tc>
          <w:tcPr>
            <w:tcW w:w="1209" w:type="dxa"/>
            <w:vMerge/>
            <w:hideMark/>
          </w:tcPr>
          <w:p w14:paraId="4BCEF259" w14:textId="4A4A3375" w:rsidR="00C27A98" w:rsidRPr="00DE33BB" w:rsidDel="00B60871" w:rsidRDefault="00C27A98" w:rsidP="00DE33BB">
            <w:pPr>
              <w:rPr>
                <w:del w:id="1023" w:author="Justin Bracci [2]" w:date="2023-09-14T19:24:00Z"/>
                <w:moveFrom w:id="1024" w:author="Justin Bracci" w:date="2023-09-09T15:48:00Z"/>
                <w:rFonts w:cs="Times New Roman"/>
                <w:sz w:val="20"/>
                <w:szCs w:val="20"/>
              </w:rPr>
            </w:pPr>
          </w:p>
        </w:tc>
        <w:tc>
          <w:tcPr>
            <w:tcW w:w="2360" w:type="dxa"/>
            <w:noWrap/>
            <w:hideMark/>
          </w:tcPr>
          <w:p w14:paraId="5D340EDB" w14:textId="610B6DF3" w:rsidR="00C27A98" w:rsidRPr="00DE33BB" w:rsidDel="00B60871" w:rsidRDefault="00C27A98" w:rsidP="00C27A98">
            <w:pPr>
              <w:rPr>
                <w:del w:id="1025" w:author="Justin Bracci [2]" w:date="2023-09-14T19:24:00Z"/>
                <w:moveFrom w:id="1026" w:author="Justin Bracci" w:date="2023-09-09T15:48:00Z"/>
                <w:rFonts w:cs="Times New Roman"/>
                <w:sz w:val="20"/>
                <w:szCs w:val="20"/>
              </w:rPr>
            </w:pPr>
            <w:moveFrom w:id="1027" w:author="Justin Bracci" w:date="2023-09-09T15:48:00Z">
              <w:del w:id="1028" w:author="Justin Bracci [2]" w:date="2023-09-14T19:24:00Z">
                <w:r w:rsidRPr="00300146" w:rsidDel="00B60871">
                  <w:rPr>
                    <w:rFonts w:cs="Times New Roman"/>
                    <w:sz w:val="20"/>
                    <w:szCs w:val="20"/>
                  </w:rPr>
                  <w:delText>Solar PV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312ACF30" w14:textId="41D6AA2E" w:rsidR="00C27A98" w:rsidRPr="00DE33BB" w:rsidDel="00B60871" w:rsidRDefault="00C27A98" w:rsidP="00DE33BB">
            <w:pPr>
              <w:rPr>
                <w:del w:id="1029" w:author="Justin Bracci [2]" w:date="2023-09-14T19:24:00Z"/>
                <w:moveFrom w:id="1030" w:author="Justin Bracci" w:date="2023-09-09T15:48:00Z"/>
                <w:rFonts w:cs="Times New Roman"/>
                <w:sz w:val="20"/>
                <w:szCs w:val="20"/>
              </w:rPr>
            </w:pPr>
            <w:moveFrom w:id="1031" w:author="Justin Bracci" w:date="2023-09-09T15:48:00Z">
              <w:del w:id="1032" w:author="Justin Bracci [2]" w:date="2023-09-14T19:24:00Z">
                <w:r w:rsidRPr="00DE33BB" w:rsidDel="00B60871">
                  <w:rPr>
                    <w:rFonts w:cs="Times New Roman"/>
                    <w:sz w:val="20"/>
                    <w:szCs w:val="20"/>
                  </w:rPr>
                  <w:delText>1870</w:delText>
                </w:r>
              </w:del>
            </w:moveFrom>
          </w:p>
        </w:tc>
        <w:tc>
          <w:tcPr>
            <w:tcW w:w="964" w:type="dxa"/>
            <w:noWrap/>
            <w:hideMark/>
          </w:tcPr>
          <w:p w14:paraId="525B1FEE" w14:textId="63BD4550" w:rsidR="00C27A98" w:rsidRPr="00DE33BB" w:rsidDel="00B60871" w:rsidRDefault="00C27A98" w:rsidP="00C27A98">
            <w:pPr>
              <w:rPr>
                <w:del w:id="1033" w:author="Justin Bracci [2]" w:date="2023-09-14T19:24:00Z"/>
                <w:moveFrom w:id="1034" w:author="Justin Bracci" w:date="2023-09-09T15:48:00Z"/>
                <w:rFonts w:cs="Times New Roman"/>
                <w:sz w:val="20"/>
                <w:szCs w:val="20"/>
              </w:rPr>
            </w:pPr>
            <w:moveFrom w:id="1035" w:author="Justin Bracci" w:date="2023-09-09T15:48:00Z">
              <w:del w:id="1036" w:author="Justin Bracci [2]" w:date="2023-09-14T19:24:00Z">
                <w:r w:rsidRPr="00DE33BB" w:rsidDel="00B60871">
                  <w:rPr>
                    <w:rFonts w:cs="Times New Roman"/>
                    <w:sz w:val="20"/>
                    <w:szCs w:val="20"/>
                  </w:rPr>
                  <w:delText>2319</w:delText>
                </w:r>
              </w:del>
            </w:moveFrom>
          </w:p>
        </w:tc>
        <w:tc>
          <w:tcPr>
            <w:tcW w:w="963" w:type="dxa"/>
            <w:noWrap/>
            <w:hideMark/>
          </w:tcPr>
          <w:p w14:paraId="0CE4CFD8" w14:textId="2D98CBA5" w:rsidR="00C27A98" w:rsidRPr="00DE33BB" w:rsidDel="00B60871" w:rsidRDefault="00C27A98" w:rsidP="00C27A98">
            <w:pPr>
              <w:rPr>
                <w:del w:id="1037" w:author="Justin Bracci [2]" w:date="2023-09-14T19:24:00Z"/>
                <w:moveFrom w:id="1038" w:author="Justin Bracci" w:date="2023-09-09T15:48:00Z"/>
                <w:rFonts w:cs="Times New Roman"/>
                <w:sz w:val="20"/>
                <w:szCs w:val="20"/>
              </w:rPr>
            </w:pPr>
            <w:moveFrom w:id="1039" w:author="Justin Bracci" w:date="2023-09-09T15:48:00Z">
              <w:del w:id="1040" w:author="Justin Bracci [2]" w:date="2023-09-14T19:24:00Z">
                <w:r w:rsidRPr="00DE33BB" w:rsidDel="00B60871">
                  <w:rPr>
                    <w:rFonts w:cs="Times New Roman"/>
                    <w:sz w:val="20"/>
                    <w:szCs w:val="20"/>
                  </w:rPr>
                  <w:delText>2076</w:delText>
                </w:r>
              </w:del>
            </w:moveFrom>
          </w:p>
        </w:tc>
        <w:tc>
          <w:tcPr>
            <w:tcW w:w="916" w:type="dxa"/>
            <w:noWrap/>
            <w:hideMark/>
          </w:tcPr>
          <w:p w14:paraId="410657E7" w14:textId="1B73D497" w:rsidR="00C27A98" w:rsidRPr="00DE33BB" w:rsidDel="00B60871" w:rsidRDefault="00C27A98" w:rsidP="00C27A98">
            <w:pPr>
              <w:rPr>
                <w:del w:id="1041" w:author="Justin Bracci [2]" w:date="2023-09-14T19:24:00Z"/>
                <w:moveFrom w:id="1042" w:author="Justin Bracci" w:date="2023-09-09T15:48:00Z"/>
                <w:rFonts w:cs="Times New Roman"/>
                <w:sz w:val="20"/>
                <w:szCs w:val="20"/>
              </w:rPr>
            </w:pPr>
            <w:moveFrom w:id="1043" w:author="Justin Bracci" w:date="2023-09-09T15:48:00Z">
              <w:del w:id="1044" w:author="Justin Bracci [2]" w:date="2023-09-14T19:24:00Z">
                <w:r w:rsidRPr="00DE33BB" w:rsidDel="00B60871">
                  <w:rPr>
                    <w:rFonts w:cs="Times New Roman"/>
                    <w:sz w:val="20"/>
                    <w:szCs w:val="20"/>
                  </w:rPr>
                  <w:delText>2109</w:delText>
                </w:r>
              </w:del>
            </w:moveFrom>
          </w:p>
        </w:tc>
        <w:tc>
          <w:tcPr>
            <w:tcW w:w="990" w:type="dxa"/>
            <w:noWrap/>
            <w:hideMark/>
          </w:tcPr>
          <w:p w14:paraId="2B6708DE" w14:textId="74077919" w:rsidR="00C27A98" w:rsidRPr="00DE33BB" w:rsidDel="00B60871" w:rsidRDefault="00C27A98" w:rsidP="00C27A98">
            <w:pPr>
              <w:rPr>
                <w:del w:id="1045" w:author="Justin Bracci [2]" w:date="2023-09-14T19:24:00Z"/>
                <w:moveFrom w:id="1046" w:author="Justin Bracci" w:date="2023-09-09T15:48:00Z"/>
                <w:rFonts w:cs="Times New Roman"/>
                <w:sz w:val="20"/>
                <w:szCs w:val="20"/>
              </w:rPr>
            </w:pPr>
            <w:moveFrom w:id="1047" w:author="Justin Bracci" w:date="2023-09-09T15:48:00Z">
              <w:del w:id="1048" w:author="Justin Bracci [2]" w:date="2023-09-14T19:24:00Z">
                <w:r w:rsidRPr="00DE33BB" w:rsidDel="00B60871">
                  <w:rPr>
                    <w:rFonts w:cs="Times New Roman"/>
                    <w:sz w:val="20"/>
                    <w:szCs w:val="20"/>
                  </w:rPr>
                  <w:delText>0</w:delText>
                </w:r>
              </w:del>
            </w:moveFrom>
          </w:p>
        </w:tc>
        <w:tc>
          <w:tcPr>
            <w:tcW w:w="985" w:type="dxa"/>
            <w:noWrap/>
            <w:hideMark/>
          </w:tcPr>
          <w:p w14:paraId="2ACBFF39" w14:textId="50ABF26C" w:rsidR="00C27A98" w:rsidRPr="00DE33BB" w:rsidDel="00B60871" w:rsidRDefault="00C27A98" w:rsidP="00C27A98">
            <w:pPr>
              <w:rPr>
                <w:del w:id="1049" w:author="Justin Bracci [2]" w:date="2023-09-14T19:24:00Z"/>
                <w:moveFrom w:id="1050" w:author="Justin Bracci" w:date="2023-09-09T15:48:00Z"/>
                <w:rFonts w:cs="Times New Roman"/>
                <w:sz w:val="20"/>
                <w:szCs w:val="20"/>
              </w:rPr>
            </w:pPr>
            <w:moveFrom w:id="1051" w:author="Justin Bracci" w:date="2023-09-09T15:48:00Z">
              <w:del w:id="1052" w:author="Justin Bracci [2]" w:date="2023-09-14T19:24:00Z">
                <w:r w:rsidRPr="00DE33BB" w:rsidDel="00B60871">
                  <w:rPr>
                    <w:rFonts w:cs="Times New Roman"/>
                    <w:sz w:val="20"/>
                    <w:szCs w:val="20"/>
                  </w:rPr>
                  <w:delText>1815</w:delText>
                </w:r>
              </w:del>
            </w:moveFrom>
          </w:p>
        </w:tc>
      </w:tr>
      <w:tr w:rsidR="00C27A98" w:rsidRPr="00CA2060" w:rsidDel="00B60871" w14:paraId="5D844B66" w14:textId="3B93E356" w:rsidTr="00DE33BB">
        <w:trPr>
          <w:trHeight w:val="290"/>
          <w:del w:id="1053" w:author="Justin Bracci [2]" w:date="2023-09-14T19:24:00Z"/>
        </w:trPr>
        <w:tc>
          <w:tcPr>
            <w:tcW w:w="1209" w:type="dxa"/>
            <w:vMerge/>
            <w:hideMark/>
          </w:tcPr>
          <w:p w14:paraId="1064CEA1" w14:textId="1C26BFDC" w:rsidR="00C27A98" w:rsidRPr="00DE33BB" w:rsidDel="00B60871" w:rsidRDefault="00C27A98" w:rsidP="00DE33BB">
            <w:pPr>
              <w:rPr>
                <w:del w:id="1054" w:author="Justin Bracci [2]" w:date="2023-09-14T19:24:00Z"/>
                <w:moveFrom w:id="1055" w:author="Justin Bracci" w:date="2023-09-09T15:48:00Z"/>
                <w:rFonts w:cs="Times New Roman"/>
                <w:sz w:val="20"/>
                <w:szCs w:val="20"/>
              </w:rPr>
            </w:pPr>
          </w:p>
        </w:tc>
        <w:tc>
          <w:tcPr>
            <w:tcW w:w="2360" w:type="dxa"/>
            <w:noWrap/>
            <w:hideMark/>
          </w:tcPr>
          <w:p w14:paraId="0657A061" w14:textId="5942100E" w:rsidR="00C27A98" w:rsidRPr="00DE33BB" w:rsidDel="00B60871" w:rsidRDefault="00C27A98" w:rsidP="00C27A98">
            <w:pPr>
              <w:rPr>
                <w:del w:id="1056" w:author="Justin Bracci [2]" w:date="2023-09-14T19:24:00Z"/>
                <w:moveFrom w:id="1057" w:author="Justin Bracci" w:date="2023-09-09T15:48:00Z"/>
                <w:rFonts w:cs="Times New Roman"/>
                <w:sz w:val="20"/>
                <w:szCs w:val="20"/>
              </w:rPr>
            </w:pPr>
            <w:moveFrom w:id="1058" w:author="Justin Bracci" w:date="2023-09-09T15:48:00Z">
              <w:del w:id="1059" w:author="Justin Bracci [2]" w:date="2023-09-14T19:24:00Z">
                <w:r w:rsidRPr="00300146" w:rsidDel="00B60871">
                  <w:rPr>
                    <w:rFonts w:cs="Times New Roman"/>
                    <w:sz w:val="20"/>
                    <w:szCs w:val="20"/>
                  </w:rPr>
                  <w:delText>Electrolyzer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6AB04AF4" w14:textId="72023239" w:rsidR="00C27A98" w:rsidRPr="00DE33BB" w:rsidDel="00B60871" w:rsidRDefault="00C27A98" w:rsidP="00DE33BB">
            <w:pPr>
              <w:rPr>
                <w:del w:id="1060" w:author="Justin Bracci [2]" w:date="2023-09-14T19:24:00Z"/>
                <w:moveFrom w:id="1061" w:author="Justin Bracci" w:date="2023-09-09T15:48:00Z"/>
                <w:rFonts w:cs="Times New Roman"/>
                <w:sz w:val="20"/>
                <w:szCs w:val="20"/>
              </w:rPr>
            </w:pPr>
            <w:moveFrom w:id="1062" w:author="Justin Bracci" w:date="2023-09-09T15:48:00Z">
              <w:del w:id="1063" w:author="Justin Bracci [2]" w:date="2023-09-14T19:24:00Z">
                <w:r w:rsidRPr="00DE33BB" w:rsidDel="00B60871">
                  <w:rPr>
                    <w:rFonts w:cs="Times New Roman"/>
                    <w:sz w:val="20"/>
                    <w:szCs w:val="20"/>
                  </w:rPr>
                  <w:delText>1492</w:delText>
                </w:r>
              </w:del>
            </w:moveFrom>
          </w:p>
        </w:tc>
        <w:tc>
          <w:tcPr>
            <w:tcW w:w="964" w:type="dxa"/>
            <w:noWrap/>
            <w:hideMark/>
          </w:tcPr>
          <w:p w14:paraId="083868CE" w14:textId="154D3E87" w:rsidR="00C27A98" w:rsidRPr="00DE33BB" w:rsidDel="00B60871" w:rsidRDefault="00C27A98" w:rsidP="00C27A98">
            <w:pPr>
              <w:rPr>
                <w:del w:id="1064" w:author="Justin Bracci [2]" w:date="2023-09-14T19:24:00Z"/>
                <w:moveFrom w:id="1065" w:author="Justin Bracci" w:date="2023-09-09T15:48:00Z"/>
                <w:rFonts w:cs="Times New Roman"/>
                <w:sz w:val="20"/>
                <w:szCs w:val="20"/>
              </w:rPr>
            </w:pPr>
            <w:moveFrom w:id="1066" w:author="Justin Bracci" w:date="2023-09-09T15:48:00Z">
              <w:del w:id="1067" w:author="Justin Bracci [2]" w:date="2023-09-14T19:24:00Z">
                <w:r w:rsidRPr="00DE33BB" w:rsidDel="00B60871">
                  <w:rPr>
                    <w:rFonts w:cs="Times New Roman"/>
                    <w:sz w:val="20"/>
                    <w:szCs w:val="20"/>
                  </w:rPr>
                  <w:delText>1928</w:delText>
                </w:r>
              </w:del>
            </w:moveFrom>
          </w:p>
        </w:tc>
        <w:tc>
          <w:tcPr>
            <w:tcW w:w="963" w:type="dxa"/>
            <w:noWrap/>
            <w:hideMark/>
          </w:tcPr>
          <w:p w14:paraId="77196B78" w14:textId="601852F9" w:rsidR="00C27A98" w:rsidRPr="00DE33BB" w:rsidDel="00B60871" w:rsidRDefault="00C27A98" w:rsidP="00C27A98">
            <w:pPr>
              <w:rPr>
                <w:del w:id="1068" w:author="Justin Bracci [2]" w:date="2023-09-14T19:24:00Z"/>
                <w:moveFrom w:id="1069" w:author="Justin Bracci" w:date="2023-09-09T15:48:00Z"/>
                <w:rFonts w:cs="Times New Roman"/>
                <w:sz w:val="20"/>
                <w:szCs w:val="20"/>
              </w:rPr>
            </w:pPr>
            <w:moveFrom w:id="1070" w:author="Justin Bracci" w:date="2023-09-09T15:48:00Z">
              <w:del w:id="1071" w:author="Justin Bracci [2]" w:date="2023-09-14T19:24:00Z">
                <w:r w:rsidRPr="00DE33BB" w:rsidDel="00B60871">
                  <w:rPr>
                    <w:rFonts w:cs="Times New Roman"/>
                    <w:sz w:val="20"/>
                    <w:szCs w:val="20"/>
                  </w:rPr>
                  <w:delText>1763</w:delText>
                </w:r>
              </w:del>
            </w:moveFrom>
          </w:p>
        </w:tc>
        <w:tc>
          <w:tcPr>
            <w:tcW w:w="916" w:type="dxa"/>
            <w:noWrap/>
            <w:hideMark/>
          </w:tcPr>
          <w:p w14:paraId="253CC31F" w14:textId="05C5270D" w:rsidR="00C27A98" w:rsidRPr="00DE33BB" w:rsidDel="00B60871" w:rsidRDefault="00C27A98" w:rsidP="00C27A98">
            <w:pPr>
              <w:rPr>
                <w:del w:id="1072" w:author="Justin Bracci [2]" w:date="2023-09-14T19:24:00Z"/>
                <w:moveFrom w:id="1073" w:author="Justin Bracci" w:date="2023-09-09T15:48:00Z"/>
                <w:rFonts w:cs="Times New Roman"/>
                <w:sz w:val="20"/>
                <w:szCs w:val="20"/>
              </w:rPr>
            </w:pPr>
            <w:moveFrom w:id="1074" w:author="Justin Bracci" w:date="2023-09-09T15:48:00Z">
              <w:del w:id="1075" w:author="Justin Bracci [2]" w:date="2023-09-14T19:24:00Z">
                <w:r w:rsidRPr="00DE33BB" w:rsidDel="00B60871">
                  <w:rPr>
                    <w:rFonts w:cs="Times New Roman"/>
                    <w:sz w:val="20"/>
                    <w:szCs w:val="20"/>
                  </w:rPr>
                  <w:delText>1756</w:delText>
                </w:r>
              </w:del>
            </w:moveFrom>
          </w:p>
        </w:tc>
        <w:tc>
          <w:tcPr>
            <w:tcW w:w="990" w:type="dxa"/>
            <w:noWrap/>
            <w:hideMark/>
          </w:tcPr>
          <w:p w14:paraId="27163EBA" w14:textId="49B88DAD" w:rsidR="00C27A98" w:rsidRPr="00DE33BB" w:rsidDel="00B60871" w:rsidRDefault="00C27A98" w:rsidP="00C27A98">
            <w:pPr>
              <w:rPr>
                <w:del w:id="1076" w:author="Justin Bracci [2]" w:date="2023-09-14T19:24:00Z"/>
                <w:moveFrom w:id="1077" w:author="Justin Bracci" w:date="2023-09-09T15:48:00Z"/>
                <w:rFonts w:cs="Times New Roman"/>
                <w:sz w:val="20"/>
                <w:szCs w:val="20"/>
              </w:rPr>
            </w:pPr>
            <w:moveFrom w:id="1078" w:author="Justin Bracci" w:date="2023-09-09T15:48:00Z">
              <w:del w:id="1079" w:author="Justin Bracci [2]" w:date="2023-09-14T19:24:00Z">
                <w:r w:rsidRPr="00DE33BB" w:rsidDel="00B60871">
                  <w:rPr>
                    <w:rFonts w:cs="Times New Roman"/>
                    <w:sz w:val="20"/>
                    <w:szCs w:val="20"/>
                  </w:rPr>
                  <w:delText>652</w:delText>
                </w:r>
              </w:del>
            </w:moveFrom>
          </w:p>
        </w:tc>
        <w:tc>
          <w:tcPr>
            <w:tcW w:w="985" w:type="dxa"/>
            <w:noWrap/>
            <w:hideMark/>
          </w:tcPr>
          <w:p w14:paraId="1B711D78" w14:textId="0CDAA90C" w:rsidR="00C27A98" w:rsidRPr="00DE33BB" w:rsidDel="00B60871" w:rsidRDefault="00C27A98" w:rsidP="00C27A98">
            <w:pPr>
              <w:rPr>
                <w:del w:id="1080" w:author="Justin Bracci [2]" w:date="2023-09-14T19:24:00Z"/>
                <w:moveFrom w:id="1081" w:author="Justin Bracci" w:date="2023-09-09T15:48:00Z"/>
                <w:rFonts w:cs="Times New Roman"/>
                <w:sz w:val="20"/>
                <w:szCs w:val="20"/>
              </w:rPr>
            </w:pPr>
            <w:moveFrom w:id="1082" w:author="Justin Bracci" w:date="2023-09-09T15:48:00Z">
              <w:del w:id="1083" w:author="Justin Bracci [2]" w:date="2023-09-14T19:24:00Z">
                <w:r w:rsidRPr="00DE33BB" w:rsidDel="00B60871">
                  <w:rPr>
                    <w:rFonts w:cs="Times New Roman"/>
                    <w:sz w:val="20"/>
                    <w:szCs w:val="20"/>
                  </w:rPr>
                  <w:delText>1487</w:delText>
                </w:r>
              </w:del>
            </w:moveFrom>
          </w:p>
        </w:tc>
      </w:tr>
      <w:tr w:rsidR="00C27A98" w:rsidRPr="00CA2060" w:rsidDel="00B60871" w14:paraId="74C2781E" w14:textId="0889618E" w:rsidTr="00DE33BB">
        <w:trPr>
          <w:trHeight w:val="290"/>
          <w:del w:id="1084" w:author="Justin Bracci [2]" w:date="2023-09-14T19:24:00Z"/>
        </w:trPr>
        <w:tc>
          <w:tcPr>
            <w:tcW w:w="1209" w:type="dxa"/>
            <w:vMerge/>
            <w:hideMark/>
          </w:tcPr>
          <w:p w14:paraId="374D7AD8" w14:textId="33853A00" w:rsidR="00C27A98" w:rsidRPr="00DE33BB" w:rsidDel="00B60871" w:rsidRDefault="00C27A98" w:rsidP="00DE33BB">
            <w:pPr>
              <w:rPr>
                <w:del w:id="1085" w:author="Justin Bracci [2]" w:date="2023-09-14T19:24:00Z"/>
                <w:moveFrom w:id="1086" w:author="Justin Bracci" w:date="2023-09-09T15:48:00Z"/>
                <w:rFonts w:cs="Times New Roman"/>
                <w:sz w:val="20"/>
                <w:szCs w:val="20"/>
              </w:rPr>
            </w:pPr>
          </w:p>
        </w:tc>
        <w:tc>
          <w:tcPr>
            <w:tcW w:w="2360" w:type="dxa"/>
            <w:noWrap/>
            <w:hideMark/>
          </w:tcPr>
          <w:p w14:paraId="326E94CD" w14:textId="58CABD11" w:rsidR="00C27A98" w:rsidRPr="00DE33BB" w:rsidDel="00B60871" w:rsidRDefault="00C27A98" w:rsidP="00C27A98">
            <w:pPr>
              <w:rPr>
                <w:del w:id="1087" w:author="Justin Bracci [2]" w:date="2023-09-14T19:24:00Z"/>
                <w:moveFrom w:id="1088" w:author="Justin Bracci" w:date="2023-09-09T15:48:00Z"/>
                <w:rFonts w:cs="Times New Roman"/>
                <w:sz w:val="20"/>
                <w:szCs w:val="20"/>
              </w:rPr>
            </w:pPr>
            <w:moveFrom w:id="1089" w:author="Justin Bracci" w:date="2023-09-09T15:48:00Z">
              <w:del w:id="1090" w:author="Justin Bracci [2]" w:date="2023-09-14T19:24:00Z">
                <w:r w:rsidRPr="00300146" w:rsidDel="00B60871">
                  <w:rPr>
                    <w:rFonts w:cs="Times New Roman"/>
                    <w:sz w:val="20"/>
                    <w:szCs w:val="20"/>
                  </w:rPr>
                  <w:delText>Grid Connection (MW</w:delText>
                </w:r>
                <w:r w:rsidDel="00B60871">
                  <w:rPr>
                    <w:rFonts w:cs="Times New Roman"/>
                    <w:sz w:val="20"/>
                    <w:szCs w:val="20"/>
                    <w:vertAlign w:val="subscript"/>
                  </w:rPr>
                  <w:delText>e</w:delText>
                </w:r>
                <w:r w:rsidRPr="00300146" w:rsidDel="00B60871">
                  <w:rPr>
                    <w:rFonts w:cs="Times New Roman"/>
                    <w:sz w:val="20"/>
                    <w:szCs w:val="20"/>
                  </w:rPr>
                  <w:delText>)</w:delText>
                </w:r>
              </w:del>
            </w:moveFrom>
          </w:p>
        </w:tc>
        <w:tc>
          <w:tcPr>
            <w:tcW w:w="963" w:type="dxa"/>
            <w:noWrap/>
            <w:hideMark/>
          </w:tcPr>
          <w:p w14:paraId="574F3844" w14:textId="22BCE464" w:rsidR="00C27A98" w:rsidRPr="00DE33BB" w:rsidDel="00B60871" w:rsidRDefault="00C27A98" w:rsidP="00DE33BB">
            <w:pPr>
              <w:rPr>
                <w:del w:id="1091" w:author="Justin Bracci [2]" w:date="2023-09-14T19:24:00Z"/>
                <w:moveFrom w:id="1092" w:author="Justin Bracci" w:date="2023-09-09T15:48:00Z"/>
                <w:rFonts w:cs="Times New Roman"/>
                <w:sz w:val="20"/>
                <w:szCs w:val="20"/>
              </w:rPr>
            </w:pPr>
            <w:moveFrom w:id="1093" w:author="Justin Bracci" w:date="2023-09-09T15:48:00Z">
              <w:del w:id="1094" w:author="Justin Bracci [2]" w:date="2023-09-14T19:24:00Z">
                <w:r w:rsidRPr="00DE33BB" w:rsidDel="00B60871">
                  <w:rPr>
                    <w:rFonts w:cs="Times New Roman"/>
                    <w:sz w:val="20"/>
                    <w:szCs w:val="20"/>
                  </w:rPr>
                  <w:delText>0</w:delText>
                </w:r>
              </w:del>
            </w:moveFrom>
          </w:p>
        </w:tc>
        <w:tc>
          <w:tcPr>
            <w:tcW w:w="964" w:type="dxa"/>
            <w:noWrap/>
            <w:hideMark/>
          </w:tcPr>
          <w:p w14:paraId="152E6099" w14:textId="6A5DDEE6" w:rsidR="00C27A98" w:rsidRPr="00DE33BB" w:rsidDel="00B60871" w:rsidRDefault="00C27A98" w:rsidP="00C27A98">
            <w:pPr>
              <w:rPr>
                <w:del w:id="1095" w:author="Justin Bracci [2]" w:date="2023-09-14T19:24:00Z"/>
                <w:moveFrom w:id="1096" w:author="Justin Bracci" w:date="2023-09-09T15:48:00Z"/>
                <w:rFonts w:cs="Times New Roman"/>
                <w:sz w:val="20"/>
                <w:szCs w:val="20"/>
              </w:rPr>
            </w:pPr>
            <w:moveFrom w:id="1097" w:author="Justin Bracci" w:date="2023-09-09T15:48:00Z">
              <w:del w:id="1098" w:author="Justin Bracci [2]" w:date="2023-09-14T19:24:00Z">
                <w:r w:rsidRPr="00DE33BB" w:rsidDel="00B60871">
                  <w:rPr>
                    <w:rFonts w:cs="Times New Roman"/>
                    <w:sz w:val="20"/>
                    <w:szCs w:val="20"/>
                  </w:rPr>
                  <w:delText>0</w:delText>
                </w:r>
              </w:del>
            </w:moveFrom>
          </w:p>
        </w:tc>
        <w:tc>
          <w:tcPr>
            <w:tcW w:w="963" w:type="dxa"/>
            <w:noWrap/>
            <w:hideMark/>
          </w:tcPr>
          <w:p w14:paraId="2F3C8388" w14:textId="75671E4A" w:rsidR="00C27A98" w:rsidRPr="00DE33BB" w:rsidDel="00B60871" w:rsidRDefault="00C27A98" w:rsidP="00C27A98">
            <w:pPr>
              <w:rPr>
                <w:del w:id="1099" w:author="Justin Bracci [2]" w:date="2023-09-14T19:24:00Z"/>
                <w:moveFrom w:id="1100" w:author="Justin Bracci" w:date="2023-09-09T15:48:00Z"/>
                <w:rFonts w:cs="Times New Roman"/>
                <w:sz w:val="20"/>
                <w:szCs w:val="20"/>
              </w:rPr>
            </w:pPr>
            <w:moveFrom w:id="1101" w:author="Justin Bracci" w:date="2023-09-09T15:48:00Z">
              <w:del w:id="1102" w:author="Justin Bracci [2]" w:date="2023-09-14T19:24:00Z">
                <w:r w:rsidRPr="00DE33BB" w:rsidDel="00B60871">
                  <w:rPr>
                    <w:rFonts w:cs="Times New Roman"/>
                    <w:sz w:val="20"/>
                    <w:szCs w:val="20"/>
                  </w:rPr>
                  <w:delText>0</w:delText>
                </w:r>
              </w:del>
            </w:moveFrom>
          </w:p>
        </w:tc>
        <w:tc>
          <w:tcPr>
            <w:tcW w:w="916" w:type="dxa"/>
            <w:noWrap/>
            <w:hideMark/>
          </w:tcPr>
          <w:p w14:paraId="3F8EC9DB" w14:textId="363D536A" w:rsidR="00C27A98" w:rsidRPr="00DE33BB" w:rsidDel="00B60871" w:rsidRDefault="00C27A98" w:rsidP="00C27A98">
            <w:pPr>
              <w:rPr>
                <w:del w:id="1103" w:author="Justin Bracci [2]" w:date="2023-09-14T19:24:00Z"/>
                <w:moveFrom w:id="1104" w:author="Justin Bracci" w:date="2023-09-09T15:48:00Z"/>
                <w:rFonts w:cs="Times New Roman"/>
                <w:sz w:val="20"/>
                <w:szCs w:val="20"/>
              </w:rPr>
            </w:pPr>
            <w:moveFrom w:id="1105" w:author="Justin Bracci" w:date="2023-09-09T15:48:00Z">
              <w:del w:id="1106" w:author="Justin Bracci [2]" w:date="2023-09-14T19:24:00Z">
                <w:r w:rsidRPr="00DE33BB" w:rsidDel="00B60871">
                  <w:rPr>
                    <w:rFonts w:cs="Times New Roman"/>
                    <w:sz w:val="20"/>
                    <w:szCs w:val="20"/>
                  </w:rPr>
                  <w:delText>0</w:delText>
                </w:r>
              </w:del>
            </w:moveFrom>
          </w:p>
        </w:tc>
        <w:tc>
          <w:tcPr>
            <w:tcW w:w="990" w:type="dxa"/>
            <w:noWrap/>
            <w:hideMark/>
          </w:tcPr>
          <w:p w14:paraId="63E29B0B" w14:textId="0022130E" w:rsidR="00C27A98" w:rsidRPr="00DE33BB" w:rsidDel="00B60871" w:rsidRDefault="00C27A98" w:rsidP="00C27A98">
            <w:pPr>
              <w:rPr>
                <w:del w:id="1107" w:author="Justin Bracci [2]" w:date="2023-09-14T19:24:00Z"/>
                <w:moveFrom w:id="1108" w:author="Justin Bracci" w:date="2023-09-09T15:48:00Z"/>
                <w:rFonts w:cs="Times New Roman"/>
                <w:sz w:val="20"/>
                <w:szCs w:val="20"/>
              </w:rPr>
            </w:pPr>
            <w:moveFrom w:id="1109" w:author="Justin Bracci" w:date="2023-09-09T15:48:00Z">
              <w:del w:id="1110" w:author="Justin Bracci [2]" w:date="2023-09-14T19:24:00Z">
                <w:r w:rsidRPr="00DE33BB" w:rsidDel="00B60871">
                  <w:rPr>
                    <w:rFonts w:cs="Times New Roman"/>
                    <w:sz w:val="20"/>
                    <w:szCs w:val="20"/>
                  </w:rPr>
                  <w:delText>694</w:delText>
                </w:r>
              </w:del>
            </w:moveFrom>
          </w:p>
        </w:tc>
        <w:tc>
          <w:tcPr>
            <w:tcW w:w="985" w:type="dxa"/>
            <w:noWrap/>
            <w:hideMark/>
          </w:tcPr>
          <w:p w14:paraId="0762CF97" w14:textId="0F7EA4EA" w:rsidR="00C27A98" w:rsidRPr="00DE33BB" w:rsidDel="00B60871" w:rsidRDefault="00C27A98" w:rsidP="00C27A98">
            <w:pPr>
              <w:rPr>
                <w:del w:id="1111" w:author="Justin Bracci [2]" w:date="2023-09-14T19:24:00Z"/>
                <w:moveFrom w:id="1112" w:author="Justin Bracci" w:date="2023-09-09T15:48:00Z"/>
                <w:rFonts w:cs="Times New Roman"/>
                <w:sz w:val="20"/>
                <w:szCs w:val="20"/>
              </w:rPr>
            </w:pPr>
            <w:moveFrom w:id="1113" w:author="Justin Bracci" w:date="2023-09-09T15:48:00Z">
              <w:del w:id="1114" w:author="Justin Bracci [2]" w:date="2023-09-14T19:24:00Z">
                <w:r w:rsidRPr="00DE33BB" w:rsidDel="00B60871">
                  <w:rPr>
                    <w:rFonts w:cs="Times New Roman"/>
                    <w:sz w:val="20"/>
                    <w:szCs w:val="20"/>
                  </w:rPr>
                  <w:delText>231</w:delText>
                </w:r>
              </w:del>
            </w:moveFrom>
          </w:p>
        </w:tc>
      </w:tr>
      <w:tr w:rsidR="00CA2060" w:rsidRPr="00CA2060" w:rsidDel="00B60871" w14:paraId="34CF12B7" w14:textId="1042F8BC" w:rsidTr="00DE33BB">
        <w:trPr>
          <w:trHeight w:val="290"/>
          <w:del w:id="1115" w:author="Justin Bracci [2]" w:date="2023-09-14T19:24:00Z"/>
        </w:trPr>
        <w:tc>
          <w:tcPr>
            <w:tcW w:w="1209" w:type="dxa"/>
            <w:vMerge/>
            <w:hideMark/>
          </w:tcPr>
          <w:p w14:paraId="638713CD" w14:textId="19702F13" w:rsidR="00CA2060" w:rsidRPr="00DE33BB" w:rsidDel="00B60871" w:rsidRDefault="00CA2060" w:rsidP="00DE33BB">
            <w:pPr>
              <w:rPr>
                <w:del w:id="1116" w:author="Justin Bracci [2]" w:date="2023-09-14T19:24:00Z"/>
                <w:moveFrom w:id="1117" w:author="Justin Bracci" w:date="2023-09-09T15:48:00Z"/>
                <w:rFonts w:cs="Times New Roman"/>
                <w:sz w:val="20"/>
                <w:szCs w:val="20"/>
              </w:rPr>
            </w:pPr>
          </w:p>
        </w:tc>
        <w:tc>
          <w:tcPr>
            <w:tcW w:w="2360" w:type="dxa"/>
            <w:noWrap/>
            <w:hideMark/>
          </w:tcPr>
          <w:p w14:paraId="500F97E2" w14:textId="7A1E6F59" w:rsidR="00CA2060" w:rsidRPr="00DE33BB" w:rsidDel="00B60871" w:rsidRDefault="00CA2060" w:rsidP="00C27A98">
            <w:pPr>
              <w:rPr>
                <w:del w:id="1118" w:author="Justin Bracci [2]" w:date="2023-09-14T19:24:00Z"/>
                <w:moveFrom w:id="1119" w:author="Justin Bracci" w:date="2023-09-09T15:48:00Z"/>
                <w:rFonts w:cs="Times New Roman"/>
                <w:sz w:val="20"/>
                <w:szCs w:val="20"/>
              </w:rPr>
            </w:pPr>
            <w:moveFrom w:id="1120" w:author="Justin Bracci" w:date="2023-09-09T15:48:00Z">
              <w:del w:id="1121" w:author="Justin Bracci [2]" w:date="2023-09-14T19:24:00Z">
                <w:r w:rsidRPr="00DE33BB" w:rsidDel="00B60871">
                  <w:rPr>
                    <w:rFonts w:cs="Times New Roman"/>
                    <w:sz w:val="20"/>
                    <w:szCs w:val="20"/>
                  </w:rPr>
                  <w:delText xml:space="preserve">Percent Electricity Unused (% </w:delText>
                </w:r>
                <w:r w:rsidR="00C27A98" w:rsidDel="00B60871">
                  <w:rPr>
                    <w:rFonts w:cs="Times New Roman"/>
                    <w:sz w:val="20"/>
                    <w:szCs w:val="20"/>
                  </w:rPr>
                  <w:delText>system total</w:delText>
                </w:r>
                <w:r w:rsidRPr="00DE33BB" w:rsidDel="00B60871">
                  <w:rPr>
                    <w:rFonts w:cs="Times New Roman"/>
                    <w:sz w:val="20"/>
                    <w:szCs w:val="20"/>
                  </w:rPr>
                  <w:delText>)</w:delText>
                </w:r>
              </w:del>
            </w:moveFrom>
          </w:p>
        </w:tc>
        <w:tc>
          <w:tcPr>
            <w:tcW w:w="963" w:type="dxa"/>
            <w:noWrap/>
            <w:hideMark/>
          </w:tcPr>
          <w:p w14:paraId="01428EF9" w14:textId="0737BF8E" w:rsidR="00CA2060" w:rsidRPr="00DE33BB" w:rsidDel="00B60871" w:rsidRDefault="00CA2060" w:rsidP="00DE33BB">
            <w:pPr>
              <w:rPr>
                <w:del w:id="1122" w:author="Justin Bracci [2]" w:date="2023-09-14T19:24:00Z"/>
                <w:moveFrom w:id="1123" w:author="Justin Bracci" w:date="2023-09-09T15:48:00Z"/>
                <w:rFonts w:cs="Times New Roman"/>
                <w:sz w:val="20"/>
                <w:szCs w:val="20"/>
              </w:rPr>
            </w:pPr>
            <w:moveFrom w:id="1124" w:author="Justin Bracci" w:date="2023-09-09T15:48:00Z">
              <w:del w:id="1125" w:author="Justin Bracci [2]" w:date="2023-09-14T19:24:00Z">
                <w:r w:rsidRPr="00DE33BB" w:rsidDel="00B60871">
                  <w:rPr>
                    <w:rFonts w:cs="Times New Roman"/>
                    <w:sz w:val="20"/>
                    <w:szCs w:val="20"/>
                  </w:rPr>
                  <w:delText>4%</w:delText>
                </w:r>
              </w:del>
            </w:moveFrom>
          </w:p>
        </w:tc>
        <w:tc>
          <w:tcPr>
            <w:tcW w:w="964" w:type="dxa"/>
            <w:noWrap/>
            <w:hideMark/>
          </w:tcPr>
          <w:p w14:paraId="7173A013" w14:textId="559F5B6A" w:rsidR="00CA2060" w:rsidRPr="00DE33BB" w:rsidDel="00B60871" w:rsidRDefault="00CA2060" w:rsidP="00C27A98">
            <w:pPr>
              <w:rPr>
                <w:del w:id="1126" w:author="Justin Bracci [2]" w:date="2023-09-14T19:24:00Z"/>
                <w:moveFrom w:id="1127" w:author="Justin Bracci" w:date="2023-09-09T15:48:00Z"/>
                <w:rFonts w:cs="Times New Roman"/>
                <w:sz w:val="20"/>
                <w:szCs w:val="20"/>
              </w:rPr>
            </w:pPr>
            <w:moveFrom w:id="1128" w:author="Justin Bracci" w:date="2023-09-09T15:48:00Z">
              <w:del w:id="1129" w:author="Justin Bracci [2]" w:date="2023-09-14T19:24:00Z">
                <w:r w:rsidRPr="00DE33BB" w:rsidDel="00B60871">
                  <w:rPr>
                    <w:rFonts w:cs="Times New Roman"/>
                    <w:sz w:val="20"/>
                    <w:szCs w:val="20"/>
                  </w:rPr>
                  <w:delText>22%</w:delText>
                </w:r>
              </w:del>
            </w:moveFrom>
          </w:p>
        </w:tc>
        <w:tc>
          <w:tcPr>
            <w:tcW w:w="963" w:type="dxa"/>
            <w:noWrap/>
            <w:hideMark/>
          </w:tcPr>
          <w:p w14:paraId="7BD0ECE4" w14:textId="7F4CA09E" w:rsidR="00CA2060" w:rsidRPr="00DE33BB" w:rsidDel="00B60871" w:rsidRDefault="00CA2060" w:rsidP="00C27A98">
            <w:pPr>
              <w:rPr>
                <w:del w:id="1130" w:author="Justin Bracci [2]" w:date="2023-09-14T19:24:00Z"/>
                <w:moveFrom w:id="1131" w:author="Justin Bracci" w:date="2023-09-09T15:48:00Z"/>
                <w:rFonts w:cs="Times New Roman"/>
                <w:sz w:val="20"/>
                <w:szCs w:val="20"/>
              </w:rPr>
            </w:pPr>
            <w:moveFrom w:id="1132" w:author="Justin Bracci" w:date="2023-09-09T15:48:00Z">
              <w:del w:id="1133" w:author="Justin Bracci [2]" w:date="2023-09-14T19:24:00Z">
                <w:r w:rsidRPr="00DE33BB" w:rsidDel="00B60871">
                  <w:rPr>
                    <w:rFonts w:cs="Times New Roman"/>
                    <w:sz w:val="20"/>
                    <w:szCs w:val="20"/>
                  </w:rPr>
                  <w:delText>13%</w:delText>
                </w:r>
              </w:del>
            </w:moveFrom>
          </w:p>
        </w:tc>
        <w:tc>
          <w:tcPr>
            <w:tcW w:w="916" w:type="dxa"/>
            <w:noWrap/>
            <w:hideMark/>
          </w:tcPr>
          <w:p w14:paraId="191CD31A" w14:textId="4E2C4197" w:rsidR="00CA2060" w:rsidRPr="00DE33BB" w:rsidDel="00B60871" w:rsidRDefault="00CA2060" w:rsidP="00C27A98">
            <w:pPr>
              <w:rPr>
                <w:del w:id="1134" w:author="Justin Bracci [2]" w:date="2023-09-14T19:24:00Z"/>
                <w:moveFrom w:id="1135" w:author="Justin Bracci" w:date="2023-09-09T15:48:00Z"/>
                <w:rFonts w:cs="Times New Roman"/>
                <w:sz w:val="20"/>
                <w:szCs w:val="20"/>
              </w:rPr>
            </w:pPr>
            <w:moveFrom w:id="1136" w:author="Justin Bracci" w:date="2023-09-09T15:48:00Z">
              <w:del w:id="1137" w:author="Justin Bracci [2]" w:date="2023-09-14T19:24:00Z">
                <w:r w:rsidRPr="00DE33BB" w:rsidDel="00B60871">
                  <w:rPr>
                    <w:rFonts w:cs="Times New Roman"/>
                    <w:sz w:val="20"/>
                    <w:szCs w:val="20"/>
                  </w:rPr>
                  <w:delText>14%</w:delText>
                </w:r>
              </w:del>
            </w:moveFrom>
          </w:p>
        </w:tc>
        <w:tc>
          <w:tcPr>
            <w:tcW w:w="990" w:type="dxa"/>
            <w:noWrap/>
            <w:hideMark/>
          </w:tcPr>
          <w:p w14:paraId="01DB520F" w14:textId="49865AF2" w:rsidR="00CA2060" w:rsidRPr="00DE33BB" w:rsidDel="00B60871" w:rsidRDefault="00CA2060" w:rsidP="00C27A98">
            <w:pPr>
              <w:rPr>
                <w:del w:id="1138" w:author="Justin Bracci [2]" w:date="2023-09-14T19:24:00Z"/>
                <w:moveFrom w:id="1139" w:author="Justin Bracci" w:date="2023-09-09T15:48:00Z"/>
                <w:rFonts w:cs="Times New Roman"/>
                <w:sz w:val="20"/>
                <w:szCs w:val="20"/>
              </w:rPr>
            </w:pPr>
            <w:moveFrom w:id="1140" w:author="Justin Bracci" w:date="2023-09-09T15:48:00Z">
              <w:del w:id="1141" w:author="Justin Bracci [2]" w:date="2023-09-14T19:24:00Z">
                <w:r w:rsidRPr="00DE33BB" w:rsidDel="00B60871">
                  <w:rPr>
                    <w:rFonts w:cs="Times New Roman"/>
                    <w:sz w:val="20"/>
                    <w:szCs w:val="20"/>
                  </w:rPr>
                  <w:delText>3%</w:delText>
                </w:r>
              </w:del>
            </w:moveFrom>
          </w:p>
        </w:tc>
        <w:tc>
          <w:tcPr>
            <w:tcW w:w="985" w:type="dxa"/>
            <w:noWrap/>
            <w:hideMark/>
          </w:tcPr>
          <w:p w14:paraId="55E7B31C" w14:textId="55C561BA" w:rsidR="00CA2060" w:rsidRPr="00DE33BB" w:rsidDel="00B60871" w:rsidRDefault="00CA2060" w:rsidP="00C27A98">
            <w:pPr>
              <w:rPr>
                <w:del w:id="1142" w:author="Justin Bracci [2]" w:date="2023-09-14T19:24:00Z"/>
                <w:moveFrom w:id="1143" w:author="Justin Bracci" w:date="2023-09-09T15:48:00Z"/>
                <w:rFonts w:cs="Times New Roman"/>
                <w:sz w:val="20"/>
                <w:szCs w:val="20"/>
              </w:rPr>
            </w:pPr>
            <w:moveFrom w:id="1144" w:author="Justin Bracci" w:date="2023-09-09T15:48:00Z">
              <w:del w:id="1145" w:author="Justin Bracci [2]" w:date="2023-09-14T19:24:00Z">
                <w:r w:rsidRPr="00DE33BB" w:rsidDel="00B60871">
                  <w:rPr>
                    <w:rFonts w:cs="Times New Roman"/>
                    <w:sz w:val="20"/>
                    <w:szCs w:val="20"/>
                  </w:rPr>
                  <w:delText>9%</w:delText>
                </w:r>
              </w:del>
            </w:moveFrom>
          </w:p>
        </w:tc>
      </w:tr>
    </w:tbl>
    <w:p w14:paraId="3D632A00" w14:textId="0C5C5635" w:rsidR="00DE33BB" w:rsidRDefault="00DE33BB" w:rsidP="00DE33BB">
      <w:pPr>
        <w:pStyle w:val="Caption"/>
        <w:keepNext/>
        <w:spacing w:after="0"/>
        <w:rPr>
          <w:moveTo w:id="1146" w:author="Justin Bracci" w:date="2023-09-09T15:48:00Z"/>
        </w:rPr>
      </w:pPr>
      <w:bookmarkStart w:id="1147" w:name="_Toc145167276"/>
      <w:moveFromRangeEnd w:id="535"/>
      <w:moveToRangeStart w:id="1148" w:author="Justin Bracci" w:date="2023-09-09T15:48:00Z" w:name="move145166944"/>
      <w:moveTo w:id="1149" w:author="Justin Bracci" w:date="2023-09-09T15:48:00Z">
        <w:r>
          <w:t>Table S.</w:t>
        </w:r>
        <w:r>
          <w:fldChar w:fldCharType="begin"/>
        </w:r>
        <w:r>
          <w:instrText xml:space="preserve"> SEQ Table \* ARABIC </w:instrText>
        </w:r>
        <w:r>
          <w:fldChar w:fldCharType="separate"/>
        </w:r>
      </w:moveTo>
      <w:ins w:id="1150" w:author="Justin Bracci" w:date="2023-09-09T15:53:00Z">
        <w:r>
          <w:rPr>
            <w:noProof/>
          </w:rPr>
          <w:t>10</w:t>
        </w:r>
      </w:ins>
      <w:moveTo w:id="1151" w:author="Justin Bracci" w:date="2023-09-09T15:48:00Z">
        <w:r>
          <w:fldChar w:fldCharType="end"/>
        </w:r>
        <w:r>
          <w:t>: Next-decade electricity-based system component sizing and electricity utilization for all pathways.</w:t>
        </w:r>
        <w:bookmarkEnd w:id="1147"/>
      </w:moveTo>
    </w:p>
    <w:tbl>
      <w:tblPr>
        <w:tblStyle w:val="TableGrid"/>
        <w:tblW w:w="0" w:type="auto"/>
        <w:tblLayout w:type="fixed"/>
        <w:tblLook w:val="04A0" w:firstRow="1" w:lastRow="0" w:firstColumn="1" w:lastColumn="0" w:noHBand="0" w:noVBand="1"/>
      </w:tblPr>
      <w:tblGrid>
        <w:gridCol w:w="1209"/>
        <w:gridCol w:w="2360"/>
        <w:gridCol w:w="963"/>
        <w:gridCol w:w="964"/>
        <w:gridCol w:w="963"/>
        <w:gridCol w:w="916"/>
        <w:gridCol w:w="990"/>
        <w:gridCol w:w="985"/>
      </w:tblGrid>
      <w:tr w:rsidR="00DE33BB" w:rsidRPr="00CA2060" w14:paraId="0A59F352" w14:textId="77777777" w:rsidTr="00300146">
        <w:trPr>
          <w:trHeight w:val="290"/>
        </w:trPr>
        <w:tc>
          <w:tcPr>
            <w:tcW w:w="1209" w:type="dxa"/>
            <w:noWrap/>
            <w:hideMark/>
          </w:tcPr>
          <w:p w14:paraId="204F200A" w14:textId="77777777" w:rsidR="00DE33BB" w:rsidRPr="00DE33BB" w:rsidRDefault="00DE33BB" w:rsidP="00300146">
            <w:pPr>
              <w:rPr>
                <w:moveTo w:id="1152" w:author="Justin Bracci" w:date="2023-09-09T15:48:00Z"/>
                <w:rFonts w:cs="Times New Roman"/>
                <w:sz w:val="20"/>
                <w:szCs w:val="20"/>
              </w:rPr>
            </w:pPr>
            <w:moveTo w:id="1153" w:author="Justin Bracci" w:date="2023-09-09T15:48:00Z">
              <w:r w:rsidRPr="00DE33BB">
                <w:rPr>
                  <w:rFonts w:cs="Times New Roman"/>
                  <w:sz w:val="20"/>
                  <w:szCs w:val="20"/>
                </w:rPr>
                <w:t>Location</w:t>
              </w:r>
            </w:moveTo>
          </w:p>
        </w:tc>
        <w:tc>
          <w:tcPr>
            <w:tcW w:w="2360" w:type="dxa"/>
            <w:noWrap/>
            <w:hideMark/>
          </w:tcPr>
          <w:p w14:paraId="168CD18A" w14:textId="77777777" w:rsidR="00DE33BB" w:rsidRPr="00DE33BB" w:rsidRDefault="00DE33BB" w:rsidP="00300146">
            <w:pPr>
              <w:rPr>
                <w:moveTo w:id="1154" w:author="Justin Bracci" w:date="2023-09-09T15:48:00Z"/>
                <w:rFonts w:cs="Times New Roman"/>
                <w:sz w:val="20"/>
                <w:szCs w:val="20"/>
              </w:rPr>
            </w:pPr>
            <w:moveTo w:id="1155" w:author="Justin Bracci" w:date="2023-09-09T15:48:00Z">
              <w:r w:rsidRPr="00DE33BB">
                <w:rPr>
                  <w:rFonts w:cs="Times New Roman"/>
                  <w:sz w:val="20"/>
                  <w:szCs w:val="20"/>
                </w:rPr>
                <w:t>Component</w:t>
              </w:r>
            </w:moveTo>
          </w:p>
        </w:tc>
        <w:tc>
          <w:tcPr>
            <w:tcW w:w="963" w:type="dxa"/>
            <w:noWrap/>
            <w:hideMark/>
          </w:tcPr>
          <w:p w14:paraId="334F4D90" w14:textId="77777777" w:rsidR="00DE33BB" w:rsidRPr="00DE33BB" w:rsidRDefault="00DE33BB" w:rsidP="00300146">
            <w:pPr>
              <w:rPr>
                <w:moveTo w:id="1156" w:author="Justin Bracci" w:date="2023-09-09T15:48:00Z"/>
                <w:rFonts w:cs="Times New Roman"/>
                <w:sz w:val="20"/>
                <w:szCs w:val="20"/>
              </w:rPr>
            </w:pPr>
            <w:moveTo w:id="1157" w:author="Justin Bracci" w:date="2023-09-09T15:48:00Z">
              <w:r w:rsidRPr="00DE33BB">
                <w:rPr>
                  <w:rFonts w:cs="Times New Roman"/>
                  <w:sz w:val="20"/>
                  <w:szCs w:val="20"/>
                </w:rPr>
                <w:t>Yearly</w:t>
              </w:r>
            </w:moveTo>
          </w:p>
        </w:tc>
        <w:tc>
          <w:tcPr>
            <w:tcW w:w="964" w:type="dxa"/>
            <w:noWrap/>
            <w:hideMark/>
          </w:tcPr>
          <w:p w14:paraId="045F4A29" w14:textId="77777777" w:rsidR="00DE33BB" w:rsidRPr="00DE33BB" w:rsidRDefault="00DE33BB" w:rsidP="00300146">
            <w:pPr>
              <w:rPr>
                <w:moveTo w:id="1158" w:author="Justin Bracci" w:date="2023-09-09T15:48:00Z"/>
                <w:rFonts w:cs="Times New Roman"/>
                <w:sz w:val="20"/>
                <w:szCs w:val="20"/>
              </w:rPr>
            </w:pPr>
            <w:moveTo w:id="1159" w:author="Justin Bracci" w:date="2023-09-09T15:48:00Z">
              <w:r w:rsidRPr="00DE33BB">
                <w:rPr>
                  <w:rFonts w:cs="Times New Roman"/>
                  <w:sz w:val="20"/>
                  <w:szCs w:val="20"/>
                </w:rPr>
                <w:t>Monthly</w:t>
              </w:r>
            </w:moveTo>
          </w:p>
        </w:tc>
        <w:tc>
          <w:tcPr>
            <w:tcW w:w="963" w:type="dxa"/>
            <w:noWrap/>
            <w:hideMark/>
          </w:tcPr>
          <w:p w14:paraId="56ACA6E3" w14:textId="77777777" w:rsidR="00DE33BB" w:rsidRPr="00DE33BB" w:rsidRDefault="00DE33BB" w:rsidP="00300146">
            <w:pPr>
              <w:rPr>
                <w:moveTo w:id="1160" w:author="Justin Bracci" w:date="2023-09-09T15:48:00Z"/>
                <w:rFonts w:cs="Times New Roman"/>
                <w:sz w:val="20"/>
                <w:szCs w:val="20"/>
              </w:rPr>
            </w:pPr>
            <w:moveTo w:id="1161" w:author="Justin Bracci" w:date="2023-09-09T15:48:00Z">
              <w:r w:rsidRPr="00DE33BB">
                <w:rPr>
                  <w:rFonts w:cs="Times New Roman"/>
                  <w:sz w:val="20"/>
                  <w:szCs w:val="20"/>
                </w:rPr>
                <w:t>Daily</w:t>
              </w:r>
            </w:moveTo>
          </w:p>
        </w:tc>
        <w:tc>
          <w:tcPr>
            <w:tcW w:w="916" w:type="dxa"/>
            <w:noWrap/>
            <w:hideMark/>
          </w:tcPr>
          <w:p w14:paraId="388B41CF" w14:textId="77777777" w:rsidR="00DE33BB" w:rsidRPr="00DE33BB" w:rsidRDefault="00DE33BB" w:rsidP="00300146">
            <w:pPr>
              <w:rPr>
                <w:moveTo w:id="1162" w:author="Justin Bracci" w:date="2023-09-09T15:48:00Z"/>
                <w:rFonts w:cs="Times New Roman"/>
                <w:sz w:val="20"/>
                <w:szCs w:val="20"/>
              </w:rPr>
            </w:pPr>
            <w:moveTo w:id="1163" w:author="Justin Bracci" w:date="2023-09-09T15:48:00Z">
              <w:r w:rsidRPr="00DE33BB">
                <w:rPr>
                  <w:rFonts w:cs="Times New Roman"/>
                  <w:sz w:val="20"/>
                  <w:szCs w:val="20"/>
                </w:rPr>
                <w:t>Hourly</w:t>
              </w:r>
            </w:moveTo>
          </w:p>
        </w:tc>
        <w:tc>
          <w:tcPr>
            <w:tcW w:w="990" w:type="dxa"/>
            <w:noWrap/>
            <w:hideMark/>
          </w:tcPr>
          <w:p w14:paraId="516878E4" w14:textId="77777777" w:rsidR="00DE33BB" w:rsidRPr="00DE33BB" w:rsidRDefault="00DE33BB" w:rsidP="00300146">
            <w:pPr>
              <w:rPr>
                <w:moveTo w:id="1164" w:author="Justin Bracci" w:date="2023-09-09T15:48:00Z"/>
                <w:rFonts w:cs="Times New Roman"/>
                <w:sz w:val="20"/>
                <w:szCs w:val="20"/>
              </w:rPr>
            </w:pPr>
            <w:moveTo w:id="1165" w:author="Justin Bracci" w:date="2023-09-09T15:48:00Z">
              <w:r w:rsidRPr="00DE33BB">
                <w:rPr>
                  <w:rFonts w:cs="Times New Roman"/>
                  <w:sz w:val="20"/>
                  <w:szCs w:val="20"/>
                </w:rPr>
                <w:t>Hourly*</w:t>
              </w:r>
            </w:moveTo>
          </w:p>
        </w:tc>
        <w:tc>
          <w:tcPr>
            <w:tcW w:w="985" w:type="dxa"/>
            <w:noWrap/>
            <w:hideMark/>
          </w:tcPr>
          <w:p w14:paraId="2FF2A2BD" w14:textId="77777777" w:rsidR="00DE33BB" w:rsidRPr="00DE33BB" w:rsidRDefault="00DE33BB" w:rsidP="00300146">
            <w:pPr>
              <w:rPr>
                <w:moveTo w:id="1166" w:author="Justin Bracci" w:date="2023-09-09T15:48:00Z"/>
                <w:rFonts w:cs="Times New Roman"/>
                <w:sz w:val="20"/>
                <w:szCs w:val="20"/>
              </w:rPr>
            </w:pPr>
            <w:moveTo w:id="1167" w:author="Justin Bracci" w:date="2023-09-09T15:48:00Z">
              <w:r w:rsidRPr="00DE33BB">
                <w:rPr>
                  <w:rFonts w:cs="Times New Roman"/>
                  <w:sz w:val="20"/>
                  <w:szCs w:val="20"/>
                </w:rPr>
                <w:t>Hourly**</w:t>
              </w:r>
            </w:moveTo>
          </w:p>
        </w:tc>
      </w:tr>
      <w:tr w:rsidR="00DE33BB" w:rsidRPr="00CA2060" w14:paraId="4D7AE4B5" w14:textId="77777777" w:rsidTr="00300146">
        <w:trPr>
          <w:trHeight w:val="290"/>
        </w:trPr>
        <w:tc>
          <w:tcPr>
            <w:tcW w:w="1209" w:type="dxa"/>
            <w:vMerge w:val="restart"/>
            <w:noWrap/>
            <w:hideMark/>
          </w:tcPr>
          <w:p w14:paraId="37D84F48" w14:textId="77777777" w:rsidR="00DE33BB" w:rsidRDefault="00DE33BB" w:rsidP="00300146">
            <w:pPr>
              <w:spacing w:line="259" w:lineRule="auto"/>
              <w:rPr>
                <w:moveTo w:id="1168" w:author="Justin Bracci" w:date="2023-09-09T15:48:00Z"/>
                <w:rFonts w:cs="Times New Roman"/>
                <w:sz w:val="20"/>
                <w:szCs w:val="20"/>
              </w:rPr>
            </w:pPr>
            <w:moveTo w:id="1169" w:author="Justin Bracci" w:date="2023-09-09T15:48:00Z">
              <w:r w:rsidRPr="00DE33BB">
                <w:rPr>
                  <w:rFonts w:cs="Times New Roman"/>
                  <w:sz w:val="20"/>
                  <w:szCs w:val="20"/>
                </w:rPr>
                <w:t>Sacrament</w:t>
              </w:r>
              <w:r>
                <w:rPr>
                  <w:rFonts w:cs="Times New Roman"/>
                  <w:sz w:val="20"/>
                  <w:szCs w:val="20"/>
                </w:rPr>
                <w:t>o</w:t>
              </w:r>
            </w:moveTo>
          </w:p>
          <w:p w14:paraId="0066435E" w14:textId="77777777" w:rsidR="00DE33BB" w:rsidRPr="00DE33BB" w:rsidRDefault="00DE33BB" w:rsidP="00300146">
            <w:pPr>
              <w:rPr>
                <w:moveTo w:id="1170" w:author="Justin Bracci" w:date="2023-09-09T15:48:00Z"/>
                <w:rFonts w:cs="Times New Roman"/>
                <w:sz w:val="20"/>
                <w:szCs w:val="20"/>
              </w:rPr>
            </w:pPr>
            <w:moveTo w:id="1171" w:author="Justin Bracci" w:date="2023-09-09T15:48:00Z">
              <w:r>
                <w:rPr>
                  <w:rFonts w:cs="Times New Roman"/>
                  <w:sz w:val="20"/>
                  <w:szCs w:val="20"/>
                </w:rPr>
                <w:t>CA</w:t>
              </w:r>
            </w:moveTo>
          </w:p>
        </w:tc>
        <w:tc>
          <w:tcPr>
            <w:tcW w:w="2360" w:type="dxa"/>
            <w:noWrap/>
            <w:hideMark/>
          </w:tcPr>
          <w:p w14:paraId="6E332830" w14:textId="77777777" w:rsidR="00DE33BB" w:rsidRPr="00DE33BB" w:rsidRDefault="00DE33BB" w:rsidP="00300146">
            <w:pPr>
              <w:rPr>
                <w:moveTo w:id="1172" w:author="Justin Bracci" w:date="2023-09-09T15:48:00Z"/>
                <w:rFonts w:cs="Times New Roman"/>
                <w:sz w:val="20"/>
                <w:szCs w:val="20"/>
              </w:rPr>
            </w:pPr>
            <w:moveTo w:id="1173" w:author="Justin Bracci" w:date="2023-09-09T15:48:00Z">
              <w:r w:rsidRPr="00DE33BB">
                <w:rPr>
                  <w:rFonts w:cs="Times New Roman"/>
                  <w:sz w:val="20"/>
                  <w:szCs w:val="20"/>
                </w:rPr>
                <w:t>Battery Storage (</w:t>
              </w:r>
              <w:proofErr w:type="spellStart"/>
              <w:r w:rsidRPr="00DE33BB">
                <w:rPr>
                  <w:rFonts w:cs="Times New Roman"/>
                  <w:sz w:val="20"/>
                  <w:szCs w:val="20"/>
                </w:rPr>
                <w:t>MWh</w:t>
              </w:r>
              <w:r>
                <w:rPr>
                  <w:rFonts w:cs="Times New Roman"/>
                  <w:sz w:val="20"/>
                  <w:szCs w:val="20"/>
                  <w:vertAlign w:val="subscript"/>
                </w:rPr>
                <w:t>e</w:t>
              </w:r>
              <w:proofErr w:type="spellEnd"/>
              <w:r w:rsidRPr="00DE33BB">
                <w:rPr>
                  <w:rFonts w:cs="Times New Roman"/>
                  <w:sz w:val="20"/>
                  <w:szCs w:val="20"/>
                </w:rPr>
                <w:t>)</w:t>
              </w:r>
            </w:moveTo>
          </w:p>
        </w:tc>
        <w:tc>
          <w:tcPr>
            <w:tcW w:w="963" w:type="dxa"/>
            <w:noWrap/>
            <w:hideMark/>
          </w:tcPr>
          <w:p w14:paraId="3B99BEBD" w14:textId="77777777" w:rsidR="00DE33BB" w:rsidRPr="00DE33BB" w:rsidRDefault="00DE33BB" w:rsidP="00300146">
            <w:pPr>
              <w:rPr>
                <w:moveTo w:id="1174" w:author="Justin Bracci" w:date="2023-09-09T15:48:00Z"/>
                <w:rFonts w:cs="Times New Roman"/>
                <w:sz w:val="20"/>
                <w:szCs w:val="20"/>
              </w:rPr>
            </w:pPr>
            <w:moveTo w:id="1175" w:author="Justin Bracci" w:date="2023-09-09T15:48:00Z">
              <w:r w:rsidRPr="00DE33BB">
                <w:rPr>
                  <w:rFonts w:cs="Times New Roman"/>
                  <w:sz w:val="20"/>
                  <w:szCs w:val="20"/>
                </w:rPr>
                <w:t>0</w:t>
              </w:r>
            </w:moveTo>
          </w:p>
        </w:tc>
        <w:tc>
          <w:tcPr>
            <w:tcW w:w="964" w:type="dxa"/>
            <w:noWrap/>
            <w:hideMark/>
          </w:tcPr>
          <w:p w14:paraId="14371FEC" w14:textId="77777777" w:rsidR="00DE33BB" w:rsidRPr="00DE33BB" w:rsidRDefault="00DE33BB" w:rsidP="00300146">
            <w:pPr>
              <w:rPr>
                <w:moveTo w:id="1176" w:author="Justin Bracci" w:date="2023-09-09T15:48:00Z"/>
                <w:rFonts w:cs="Times New Roman"/>
                <w:sz w:val="20"/>
                <w:szCs w:val="20"/>
              </w:rPr>
            </w:pPr>
            <w:moveTo w:id="1177" w:author="Justin Bracci" w:date="2023-09-09T15:48:00Z">
              <w:r w:rsidRPr="00DE33BB">
                <w:rPr>
                  <w:rFonts w:cs="Times New Roman"/>
                  <w:sz w:val="20"/>
                  <w:szCs w:val="20"/>
                </w:rPr>
                <w:t>0</w:t>
              </w:r>
            </w:moveTo>
          </w:p>
        </w:tc>
        <w:tc>
          <w:tcPr>
            <w:tcW w:w="963" w:type="dxa"/>
            <w:noWrap/>
            <w:hideMark/>
          </w:tcPr>
          <w:p w14:paraId="21D04A3F" w14:textId="77777777" w:rsidR="00DE33BB" w:rsidRPr="00DE33BB" w:rsidRDefault="00DE33BB" w:rsidP="00300146">
            <w:pPr>
              <w:rPr>
                <w:moveTo w:id="1178" w:author="Justin Bracci" w:date="2023-09-09T15:48:00Z"/>
                <w:rFonts w:cs="Times New Roman"/>
                <w:sz w:val="20"/>
                <w:szCs w:val="20"/>
              </w:rPr>
            </w:pPr>
            <w:moveTo w:id="1179" w:author="Justin Bracci" w:date="2023-09-09T15:48:00Z">
              <w:r w:rsidRPr="00DE33BB">
                <w:rPr>
                  <w:rFonts w:cs="Times New Roman"/>
                  <w:sz w:val="20"/>
                  <w:szCs w:val="20"/>
                </w:rPr>
                <w:t>0</w:t>
              </w:r>
            </w:moveTo>
          </w:p>
        </w:tc>
        <w:tc>
          <w:tcPr>
            <w:tcW w:w="916" w:type="dxa"/>
            <w:noWrap/>
            <w:hideMark/>
          </w:tcPr>
          <w:p w14:paraId="4EBD1E7D" w14:textId="77777777" w:rsidR="00DE33BB" w:rsidRPr="00DE33BB" w:rsidRDefault="00DE33BB" w:rsidP="00300146">
            <w:pPr>
              <w:rPr>
                <w:moveTo w:id="1180" w:author="Justin Bracci" w:date="2023-09-09T15:48:00Z"/>
                <w:rFonts w:cs="Times New Roman"/>
                <w:sz w:val="20"/>
                <w:szCs w:val="20"/>
              </w:rPr>
            </w:pPr>
            <w:moveTo w:id="1181" w:author="Justin Bracci" w:date="2023-09-09T15:48:00Z">
              <w:r w:rsidRPr="00DE33BB">
                <w:rPr>
                  <w:rFonts w:cs="Times New Roman"/>
                  <w:sz w:val="20"/>
                  <w:szCs w:val="20"/>
                </w:rPr>
                <w:t>0</w:t>
              </w:r>
            </w:moveTo>
          </w:p>
        </w:tc>
        <w:tc>
          <w:tcPr>
            <w:tcW w:w="990" w:type="dxa"/>
            <w:noWrap/>
            <w:hideMark/>
          </w:tcPr>
          <w:p w14:paraId="484785D0" w14:textId="77777777" w:rsidR="00DE33BB" w:rsidRPr="00DE33BB" w:rsidRDefault="00DE33BB" w:rsidP="00300146">
            <w:pPr>
              <w:rPr>
                <w:moveTo w:id="1182" w:author="Justin Bracci" w:date="2023-09-09T15:48:00Z"/>
                <w:rFonts w:cs="Times New Roman"/>
                <w:sz w:val="20"/>
                <w:szCs w:val="20"/>
              </w:rPr>
            </w:pPr>
            <w:moveTo w:id="1183" w:author="Justin Bracci" w:date="2023-09-09T15:48:00Z">
              <w:r w:rsidRPr="00DE33BB">
                <w:rPr>
                  <w:rFonts w:cs="Times New Roman"/>
                  <w:sz w:val="20"/>
                  <w:szCs w:val="20"/>
                </w:rPr>
                <w:t>584</w:t>
              </w:r>
            </w:moveTo>
          </w:p>
        </w:tc>
        <w:tc>
          <w:tcPr>
            <w:tcW w:w="985" w:type="dxa"/>
            <w:noWrap/>
            <w:hideMark/>
          </w:tcPr>
          <w:p w14:paraId="7AE565AF" w14:textId="77777777" w:rsidR="00DE33BB" w:rsidRPr="00DE33BB" w:rsidRDefault="00DE33BB" w:rsidP="00300146">
            <w:pPr>
              <w:rPr>
                <w:moveTo w:id="1184" w:author="Justin Bracci" w:date="2023-09-09T15:48:00Z"/>
                <w:rFonts w:cs="Times New Roman"/>
                <w:sz w:val="20"/>
                <w:szCs w:val="20"/>
              </w:rPr>
            </w:pPr>
            <w:moveTo w:id="1185" w:author="Justin Bracci" w:date="2023-09-09T15:48:00Z">
              <w:r w:rsidRPr="00DE33BB">
                <w:rPr>
                  <w:rFonts w:cs="Times New Roman"/>
                  <w:sz w:val="20"/>
                  <w:szCs w:val="20"/>
                </w:rPr>
                <w:t>684</w:t>
              </w:r>
            </w:moveTo>
          </w:p>
        </w:tc>
      </w:tr>
      <w:tr w:rsidR="00DE33BB" w:rsidRPr="00CA2060" w14:paraId="47ADB93D" w14:textId="77777777" w:rsidTr="00300146">
        <w:trPr>
          <w:trHeight w:val="290"/>
        </w:trPr>
        <w:tc>
          <w:tcPr>
            <w:tcW w:w="1209" w:type="dxa"/>
            <w:vMerge/>
            <w:hideMark/>
          </w:tcPr>
          <w:p w14:paraId="7EA4D096" w14:textId="77777777" w:rsidR="00DE33BB" w:rsidRPr="00DE33BB" w:rsidRDefault="00DE33BB" w:rsidP="00300146">
            <w:pPr>
              <w:rPr>
                <w:moveTo w:id="1186" w:author="Justin Bracci" w:date="2023-09-09T15:48:00Z"/>
                <w:rFonts w:cs="Times New Roman"/>
                <w:sz w:val="20"/>
                <w:szCs w:val="20"/>
              </w:rPr>
            </w:pPr>
          </w:p>
        </w:tc>
        <w:tc>
          <w:tcPr>
            <w:tcW w:w="2360" w:type="dxa"/>
            <w:noWrap/>
            <w:hideMark/>
          </w:tcPr>
          <w:p w14:paraId="13E30CB8" w14:textId="77777777" w:rsidR="00DE33BB" w:rsidRPr="00DE33BB" w:rsidRDefault="00DE33BB" w:rsidP="00300146">
            <w:pPr>
              <w:rPr>
                <w:moveTo w:id="1187" w:author="Justin Bracci" w:date="2023-09-09T15:48:00Z"/>
                <w:rFonts w:cs="Times New Roman"/>
                <w:sz w:val="20"/>
                <w:szCs w:val="20"/>
              </w:rPr>
            </w:pPr>
            <w:moveTo w:id="1188" w:author="Justin Bracci" w:date="2023-09-09T15:48:00Z">
              <w:r w:rsidRPr="00DE33BB">
                <w:rPr>
                  <w:rFonts w:cs="Times New Roman"/>
                  <w:sz w:val="20"/>
                  <w:szCs w:val="20"/>
                </w:rPr>
                <w:t>Hydrogen Storage (metric ton</w:t>
              </w:r>
              <w:r>
                <w:rPr>
                  <w:rFonts w:cs="Times New Roman"/>
                  <w:sz w:val="20"/>
                  <w:szCs w:val="20"/>
                </w:rPr>
                <w:t xml:space="preserve"> H</w:t>
              </w:r>
              <w:r>
                <w:rPr>
                  <w:rFonts w:cs="Times New Roman"/>
                  <w:sz w:val="20"/>
                  <w:szCs w:val="20"/>
                  <w:vertAlign w:val="subscript"/>
                </w:rPr>
                <w:t>2</w:t>
              </w:r>
              <w:r w:rsidRPr="00DE33BB">
                <w:rPr>
                  <w:rFonts w:cs="Times New Roman"/>
                  <w:sz w:val="20"/>
                  <w:szCs w:val="20"/>
                </w:rPr>
                <w:t>)</w:t>
              </w:r>
            </w:moveTo>
          </w:p>
        </w:tc>
        <w:tc>
          <w:tcPr>
            <w:tcW w:w="963" w:type="dxa"/>
            <w:noWrap/>
            <w:hideMark/>
          </w:tcPr>
          <w:p w14:paraId="086BBCFF" w14:textId="77777777" w:rsidR="00DE33BB" w:rsidRPr="00DE33BB" w:rsidRDefault="00DE33BB" w:rsidP="00300146">
            <w:pPr>
              <w:rPr>
                <w:moveTo w:id="1189" w:author="Justin Bracci" w:date="2023-09-09T15:48:00Z"/>
                <w:rFonts w:cs="Times New Roman"/>
                <w:sz w:val="20"/>
                <w:szCs w:val="20"/>
              </w:rPr>
            </w:pPr>
            <w:moveTo w:id="1190" w:author="Justin Bracci" w:date="2023-09-09T15:48:00Z">
              <w:r w:rsidRPr="00DE33BB">
                <w:rPr>
                  <w:rFonts w:cs="Times New Roman"/>
                  <w:sz w:val="20"/>
                  <w:szCs w:val="20"/>
                </w:rPr>
                <w:t>0</w:t>
              </w:r>
            </w:moveTo>
          </w:p>
        </w:tc>
        <w:tc>
          <w:tcPr>
            <w:tcW w:w="964" w:type="dxa"/>
            <w:noWrap/>
            <w:hideMark/>
          </w:tcPr>
          <w:p w14:paraId="283E476C" w14:textId="77777777" w:rsidR="00DE33BB" w:rsidRPr="00DE33BB" w:rsidRDefault="00DE33BB" w:rsidP="00300146">
            <w:pPr>
              <w:rPr>
                <w:moveTo w:id="1191" w:author="Justin Bracci" w:date="2023-09-09T15:48:00Z"/>
                <w:rFonts w:cs="Times New Roman"/>
                <w:sz w:val="20"/>
                <w:szCs w:val="20"/>
              </w:rPr>
            </w:pPr>
            <w:moveTo w:id="1192" w:author="Justin Bracci" w:date="2023-09-09T15:48:00Z">
              <w:r w:rsidRPr="00DE33BB">
                <w:rPr>
                  <w:rFonts w:cs="Times New Roman"/>
                  <w:sz w:val="20"/>
                  <w:szCs w:val="20"/>
                </w:rPr>
                <w:t>2028</w:t>
              </w:r>
            </w:moveTo>
          </w:p>
        </w:tc>
        <w:tc>
          <w:tcPr>
            <w:tcW w:w="963" w:type="dxa"/>
            <w:noWrap/>
            <w:hideMark/>
          </w:tcPr>
          <w:p w14:paraId="7846CA54" w14:textId="77777777" w:rsidR="00DE33BB" w:rsidRPr="00DE33BB" w:rsidRDefault="00DE33BB" w:rsidP="00300146">
            <w:pPr>
              <w:rPr>
                <w:moveTo w:id="1193" w:author="Justin Bracci" w:date="2023-09-09T15:48:00Z"/>
                <w:rFonts w:cs="Times New Roman"/>
                <w:sz w:val="20"/>
                <w:szCs w:val="20"/>
              </w:rPr>
            </w:pPr>
            <w:moveTo w:id="1194" w:author="Justin Bracci" w:date="2023-09-09T15:48:00Z">
              <w:r w:rsidRPr="00DE33BB">
                <w:rPr>
                  <w:rFonts w:cs="Times New Roman"/>
                  <w:sz w:val="20"/>
                  <w:szCs w:val="20"/>
                </w:rPr>
                <w:t>2332</w:t>
              </w:r>
            </w:moveTo>
          </w:p>
        </w:tc>
        <w:tc>
          <w:tcPr>
            <w:tcW w:w="916" w:type="dxa"/>
            <w:noWrap/>
            <w:hideMark/>
          </w:tcPr>
          <w:p w14:paraId="4ECCFF63" w14:textId="77777777" w:rsidR="00DE33BB" w:rsidRPr="00DE33BB" w:rsidRDefault="00DE33BB" w:rsidP="00300146">
            <w:pPr>
              <w:rPr>
                <w:moveTo w:id="1195" w:author="Justin Bracci" w:date="2023-09-09T15:48:00Z"/>
                <w:rFonts w:cs="Times New Roman"/>
                <w:sz w:val="20"/>
                <w:szCs w:val="20"/>
              </w:rPr>
            </w:pPr>
            <w:moveTo w:id="1196" w:author="Justin Bracci" w:date="2023-09-09T15:48:00Z">
              <w:r w:rsidRPr="00DE33BB">
                <w:rPr>
                  <w:rFonts w:cs="Times New Roman"/>
                  <w:sz w:val="20"/>
                  <w:szCs w:val="20"/>
                </w:rPr>
                <w:t>2502</w:t>
              </w:r>
            </w:moveTo>
          </w:p>
        </w:tc>
        <w:tc>
          <w:tcPr>
            <w:tcW w:w="990" w:type="dxa"/>
            <w:noWrap/>
            <w:hideMark/>
          </w:tcPr>
          <w:p w14:paraId="296E5102" w14:textId="77777777" w:rsidR="00DE33BB" w:rsidRPr="00DE33BB" w:rsidRDefault="00DE33BB" w:rsidP="00300146">
            <w:pPr>
              <w:rPr>
                <w:moveTo w:id="1197" w:author="Justin Bracci" w:date="2023-09-09T15:48:00Z"/>
                <w:rFonts w:cs="Times New Roman"/>
                <w:sz w:val="20"/>
                <w:szCs w:val="20"/>
              </w:rPr>
            </w:pPr>
            <w:moveTo w:id="1198" w:author="Justin Bracci" w:date="2023-09-09T15:48:00Z">
              <w:r w:rsidRPr="00DE33BB">
                <w:rPr>
                  <w:rFonts w:cs="Times New Roman"/>
                  <w:sz w:val="20"/>
                  <w:szCs w:val="20"/>
                </w:rPr>
                <w:t>92</w:t>
              </w:r>
            </w:moveTo>
          </w:p>
        </w:tc>
        <w:tc>
          <w:tcPr>
            <w:tcW w:w="985" w:type="dxa"/>
            <w:noWrap/>
            <w:hideMark/>
          </w:tcPr>
          <w:p w14:paraId="08267D9E" w14:textId="77777777" w:rsidR="00DE33BB" w:rsidRPr="00DE33BB" w:rsidRDefault="00DE33BB" w:rsidP="00300146">
            <w:pPr>
              <w:rPr>
                <w:moveTo w:id="1199" w:author="Justin Bracci" w:date="2023-09-09T15:48:00Z"/>
                <w:rFonts w:cs="Times New Roman"/>
                <w:sz w:val="20"/>
                <w:szCs w:val="20"/>
              </w:rPr>
            </w:pPr>
            <w:moveTo w:id="1200" w:author="Justin Bracci" w:date="2023-09-09T15:48:00Z">
              <w:r w:rsidRPr="00DE33BB">
                <w:rPr>
                  <w:rFonts w:cs="Times New Roman"/>
                  <w:sz w:val="20"/>
                  <w:szCs w:val="20"/>
                </w:rPr>
                <w:t>211</w:t>
              </w:r>
            </w:moveTo>
          </w:p>
        </w:tc>
      </w:tr>
      <w:tr w:rsidR="00DE33BB" w:rsidRPr="00CA2060" w14:paraId="383CA5DE" w14:textId="77777777" w:rsidTr="00300146">
        <w:trPr>
          <w:trHeight w:val="290"/>
        </w:trPr>
        <w:tc>
          <w:tcPr>
            <w:tcW w:w="1209" w:type="dxa"/>
            <w:vMerge/>
            <w:hideMark/>
          </w:tcPr>
          <w:p w14:paraId="6EA844C1" w14:textId="77777777" w:rsidR="00DE33BB" w:rsidRPr="00DE33BB" w:rsidRDefault="00DE33BB" w:rsidP="00300146">
            <w:pPr>
              <w:rPr>
                <w:moveTo w:id="1201" w:author="Justin Bracci" w:date="2023-09-09T15:48:00Z"/>
                <w:rFonts w:cs="Times New Roman"/>
                <w:sz w:val="20"/>
                <w:szCs w:val="20"/>
              </w:rPr>
            </w:pPr>
          </w:p>
        </w:tc>
        <w:tc>
          <w:tcPr>
            <w:tcW w:w="2360" w:type="dxa"/>
            <w:noWrap/>
            <w:hideMark/>
          </w:tcPr>
          <w:p w14:paraId="48629A05" w14:textId="77777777" w:rsidR="00DE33BB" w:rsidRPr="00DE33BB" w:rsidRDefault="00DE33BB" w:rsidP="00300146">
            <w:pPr>
              <w:rPr>
                <w:moveTo w:id="1202" w:author="Justin Bracci" w:date="2023-09-09T15:48:00Z"/>
                <w:rFonts w:cs="Times New Roman"/>
                <w:sz w:val="20"/>
                <w:szCs w:val="20"/>
              </w:rPr>
            </w:pPr>
            <w:moveTo w:id="1203" w:author="Justin Bracci" w:date="2023-09-09T15:48:00Z">
              <w:r w:rsidRPr="00DE33BB">
                <w:rPr>
                  <w:rFonts w:cs="Times New Roman"/>
                  <w:sz w:val="20"/>
                  <w:szCs w:val="20"/>
                </w:rPr>
                <w:t>Solar PV (MW</w:t>
              </w:r>
              <w:r>
                <w:rPr>
                  <w:rFonts w:cs="Times New Roman"/>
                  <w:sz w:val="20"/>
                  <w:szCs w:val="20"/>
                  <w:vertAlign w:val="subscript"/>
                </w:rPr>
                <w:t>e</w:t>
              </w:r>
              <w:r w:rsidRPr="00DE33BB">
                <w:rPr>
                  <w:rFonts w:cs="Times New Roman"/>
                  <w:sz w:val="20"/>
                  <w:szCs w:val="20"/>
                </w:rPr>
                <w:t>)</w:t>
              </w:r>
            </w:moveTo>
          </w:p>
        </w:tc>
        <w:tc>
          <w:tcPr>
            <w:tcW w:w="963" w:type="dxa"/>
            <w:noWrap/>
            <w:hideMark/>
          </w:tcPr>
          <w:p w14:paraId="09BBA00A" w14:textId="77777777" w:rsidR="00DE33BB" w:rsidRPr="00DE33BB" w:rsidRDefault="00DE33BB" w:rsidP="00300146">
            <w:pPr>
              <w:rPr>
                <w:moveTo w:id="1204" w:author="Justin Bracci" w:date="2023-09-09T15:48:00Z"/>
                <w:rFonts w:cs="Times New Roman"/>
                <w:sz w:val="20"/>
                <w:szCs w:val="20"/>
              </w:rPr>
            </w:pPr>
            <w:moveTo w:id="1205" w:author="Justin Bracci" w:date="2023-09-09T15:48:00Z">
              <w:r w:rsidRPr="00DE33BB">
                <w:rPr>
                  <w:rFonts w:cs="Times New Roman"/>
                  <w:sz w:val="20"/>
                  <w:szCs w:val="20"/>
                </w:rPr>
                <w:t>1979</w:t>
              </w:r>
            </w:moveTo>
          </w:p>
        </w:tc>
        <w:tc>
          <w:tcPr>
            <w:tcW w:w="964" w:type="dxa"/>
            <w:noWrap/>
            <w:hideMark/>
          </w:tcPr>
          <w:p w14:paraId="7DF75A86" w14:textId="77777777" w:rsidR="00DE33BB" w:rsidRPr="00DE33BB" w:rsidRDefault="00DE33BB" w:rsidP="00300146">
            <w:pPr>
              <w:rPr>
                <w:moveTo w:id="1206" w:author="Justin Bracci" w:date="2023-09-09T15:48:00Z"/>
                <w:rFonts w:cs="Times New Roman"/>
                <w:sz w:val="20"/>
                <w:szCs w:val="20"/>
              </w:rPr>
            </w:pPr>
            <w:moveTo w:id="1207" w:author="Justin Bracci" w:date="2023-09-09T15:48:00Z">
              <w:r w:rsidRPr="00DE33BB">
                <w:rPr>
                  <w:rFonts w:cs="Times New Roman"/>
                  <w:sz w:val="20"/>
                  <w:szCs w:val="20"/>
                </w:rPr>
                <w:t>2842</w:t>
              </w:r>
            </w:moveTo>
          </w:p>
        </w:tc>
        <w:tc>
          <w:tcPr>
            <w:tcW w:w="963" w:type="dxa"/>
            <w:noWrap/>
            <w:hideMark/>
          </w:tcPr>
          <w:p w14:paraId="1558BE0B" w14:textId="77777777" w:rsidR="00DE33BB" w:rsidRPr="00DE33BB" w:rsidRDefault="00DE33BB" w:rsidP="00300146">
            <w:pPr>
              <w:rPr>
                <w:moveTo w:id="1208" w:author="Justin Bracci" w:date="2023-09-09T15:48:00Z"/>
                <w:rFonts w:cs="Times New Roman"/>
                <w:sz w:val="20"/>
                <w:szCs w:val="20"/>
              </w:rPr>
            </w:pPr>
            <w:moveTo w:id="1209" w:author="Justin Bracci" w:date="2023-09-09T15:48:00Z">
              <w:r w:rsidRPr="00DE33BB">
                <w:rPr>
                  <w:rFonts w:cs="Times New Roman"/>
                  <w:sz w:val="20"/>
                  <w:szCs w:val="20"/>
                </w:rPr>
                <w:t>3158</w:t>
              </w:r>
            </w:moveTo>
          </w:p>
        </w:tc>
        <w:tc>
          <w:tcPr>
            <w:tcW w:w="916" w:type="dxa"/>
            <w:noWrap/>
            <w:hideMark/>
          </w:tcPr>
          <w:p w14:paraId="087F6D1D" w14:textId="77777777" w:rsidR="00DE33BB" w:rsidRPr="00DE33BB" w:rsidRDefault="00DE33BB" w:rsidP="00300146">
            <w:pPr>
              <w:rPr>
                <w:moveTo w:id="1210" w:author="Justin Bracci" w:date="2023-09-09T15:48:00Z"/>
                <w:rFonts w:cs="Times New Roman"/>
                <w:sz w:val="20"/>
                <w:szCs w:val="20"/>
              </w:rPr>
            </w:pPr>
            <w:moveTo w:id="1211" w:author="Justin Bracci" w:date="2023-09-09T15:48:00Z">
              <w:r w:rsidRPr="00DE33BB">
                <w:rPr>
                  <w:rFonts w:cs="Times New Roman"/>
                  <w:sz w:val="20"/>
                  <w:szCs w:val="20"/>
                </w:rPr>
                <w:t>3195</w:t>
              </w:r>
            </w:moveTo>
          </w:p>
        </w:tc>
        <w:tc>
          <w:tcPr>
            <w:tcW w:w="990" w:type="dxa"/>
            <w:noWrap/>
            <w:hideMark/>
          </w:tcPr>
          <w:p w14:paraId="1B899F18" w14:textId="77777777" w:rsidR="00DE33BB" w:rsidRPr="00DE33BB" w:rsidRDefault="00DE33BB" w:rsidP="00300146">
            <w:pPr>
              <w:rPr>
                <w:moveTo w:id="1212" w:author="Justin Bracci" w:date="2023-09-09T15:48:00Z"/>
                <w:rFonts w:cs="Times New Roman"/>
                <w:sz w:val="20"/>
                <w:szCs w:val="20"/>
              </w:rPr>
            </w:pPr>
            <w:moveTo w:id="1213" w:author="Justin Bracci" w:date="2023-09-09T15:48:00Z">
              <w:r w:rsidRPr="00DE33BB">
                <w:rPr>
                  <w:rFonts w:cs="Times New Roman"/>
                  <w:sz w:val="20"/>
                  <w:szCs w:val="20"/>
                </w:rPr>
                <w:t>94</w:t>
              </w:r>
            </w:moveTo>
          </w:p>
        </w:tc>
        <w:tc>
          <w:tcPr>
            <w:tcW w:w="985" w:type="dxa"/>
            <w:noWrap/>
            <w:hideMark/>
          </w:tcPr>
          <w:p w14:paraId="09A91FFB" w14:textId="77777777" w:rsidR="00DE33BB" w:rsidRPr="00DE33BB" w:rsidRDefault="00DE33BB" w:rsidP="00300146">
            <w:pPr>
              <w:rPr>
                <w:moveTo w:id="1214" w:author="Justin Bracci" w:date="2023-09-09T15:48:00Z"/>
                <w:rFonts w:cs="Times New Roman"/>
                <w:sz w:val="20"/>
                <w:szCs w:val="20"/>
              </w:rPr>
            </w:pPr>
            <w:moveTo w:id="1215" w:author="Justin Bracci" w:date="2023-09-09T15:48:00Z">
              <w:r w:rsidRPr="00DE33BB">
                <w:rPr>
                  <w:rFonts w:cs="Times New Roman"/>
                  <w:sz w:val="20"/>
                  <w:szCs w:val="20"/>
                </w:rPr>
                <w:t>2103</w:t>
              </w:r>
            </w:moveTo>
          </w:p>
        </w:tc>
      </w:tr>
      <w:tr w:rsidR="00DE33BB" w:rsidRPr="00CA2060" w14:paraId="5D04DDB8" w14:textId="77777777" w:rsidTr="00300146">
        <w:trPr>
          <w:trHeight w:val="290"/>
        </w:trPr>
        <w:tc>
          <w:tcPr>
            <w:tcW w:w="1209" w:type="dxa"/>
            <w:vMerge/>
            <w:hideMark/>
          </w:tcPr>
          <w:p w14:paraId="09B40CA5" w14:textId="77777777" w:rsidR="00DE33BB" w:rsidRPr="00DE33BB" w:rsidRDefault="00DE33BB" w:rsidP="00300146">
            <w:pPr>
              <w:rPr>
                <w:moveTo w:id="1216" w:author="Justin Bracci" w:date="2023-09-09T15:48:00Z"/>
                <w:rFonts w:cs="Times New Roman"/>
                <w:sz w:val="20"/>
                <w:szCs w:val="20"/>
              </w:rPr>
            </w:pPr>
          </w:p>
        </w:tc>
        <w:tc>
          <w:tcPr>
            <w:tcW w:w="2360" w:type="dxa"/>
            <w:noWrap/>
            <w:hideMark/>
          </w:tcPr>
          <w:p w14:paraId="5B55C4FF" w14:textId="77777777" w:rsidR="00DE33BB" w:rsidRPr="00DE33BB" w:rsidRDefault="00DE33BB" w:rsidP="00300146">
            <w:pPr>
              <w:rPr>
                <w:moveTo w:id="1217" w:author="Justin Bracci" w:date="2023-09-09T15:48:00Z"/>
                <w:rFonts w:cs="Times New Roman"/>
                <w:sz w:val="20"/>
                <w:szCs w:val="20"/>
              </w:rPr>
            </w:pPr>
            <w:moveTo w:id="1218" w:author="Justin Bracci" w:date="2023-09-09T15:48:00Z">
              <w:r w:rsidRPr="00DE33BB">
                <w:rPr>
                  <w:rFonts w:cs="Times New Roman"/>
                  <w:sz w:val="20"/>
                  <w:szCs w:val="20"/>
                </w:rPr>
                <w:t>Electrolyzer (MW</w:t>
              </w:r>
              <w:r>
                <w:rPr>
                  <w:rFonts w:cs="Times New Roman"/>
                  <w:sz w:val="20"/>
                  <w:szCs w:val="20"/>
                  <w:vertAlign w:val="subscript"/>
                </w:rPr>
                <w:t>e</w:t>
              </w:r>
              <w:r w:rsidRPr="00DE33BB">
                <w:rPr>
                  <w:rFonts w:cs="Times New Roman"/>
                  <w:sz w:val="20"/>
                  <w:szCs w:val="20"/>
                </w:rPr>
                <w:t>)</w:t>
              </w:r>
            </w:moveTo>
          </w:p>
        </w:tc>
        <w:tc>
          <w:tcPr>
            <w:tcW w:w="963" w:type="dxa"/>
            <w:noWrap/>
            <w:hideMark/>
          </w:tcPr>
          <w:p w14:paraId="0473472D" w14:textId="77777777" w:rsidR="00DE33BB" w:rsidRPr="00DE33BB" w:rsidRDefault="00DE33BB" w:rsidP="00300146">
            <w:pPr>
              <w:rPr>
                <w:moveTo w:id="1219" w:author="Justin Bracci" w:date="2023-09-09T15:48:00Z"/>
                <w:rFonts w:cs="Times New Roman"/>
                <w:sz w:val="20"/>
                <w:szCs w:val="20"/>
              </w:rPr>
            </w:pPr>
            <w:moveTo w:id="1220" w:author="Justin Bracci" w:date="2023-09-09T15:48:00Z">
              <w:r w:rsidRPr="00DE33BB">
                <w:rPr>
                  <w:rFonts w:cs="Times New Roman"/>
                  <w:sz w:val="20"/>
                  <w:szCs w:val="20"/>
                </w:rPr>
                <w:t>1554</w:t>
              </w:r>
            </w:moveTo>
          </w:p>
        </w:tc>
        <w:tc>
          <w:tcPr>
            <w:tcW w:w="964" w:type="dxa"/>
            <w:noWrap/>
            <w:hideMark/>
          </w:tcPr>
          <w:p w14:paraId="557E4956" w14:textId="77777777" w:rsidR="00DE33BB" w:rsidRPr="00DE33BB" w:rsidRDefault="00DE33BB" w:rsidP="00300146">
            <w:pPr>
              <w:rPr>
                <w:moveTo w:id="1221" w:author="Justin Bracci" w:date="2023-09-09T15:48:00Z"/>
                <w:rFonts w:cs="Times New Roman"/>
                <w:sz w:val="20"/>
                <w:szCs w:val="20"/>
              </w:rPr>
            </w:pPr>
            <w:moveTo w:id="1222" w:author="Justin Bracci" w:date="2023-09-09T15:48:00Z">
              <w:r w:rsidRPr="00DE33BB">
                <w:rPr>
                  <w:rFonts w:cs="Times New Roman"/>
                  <w:sz w:val="20"/>
                  <w:szCs w:val="20"/>
                </w:rPr>
                <w:t>2200</w:t>
              </w:r>
            </w:moveTo>
          </w:p>
        </w:tc>
        <w:tc>
          <w:tcPr>
            <w:tcW w:w="963" w:type="dxa"/>
            <w:noWrap/>
            <w:hideMark/>
          </w:tcPr>
          <w:p w14:paraId="68D046B9" w14:textId="77777777" w:rsidR="00DE33BB" w:rsidRPr="00DE33BB" w:rsidRDefault="00DE33BB" w:rsidP="00300146">
            <w:pPr>
              <w:rPr>
                <w:moveTo w:id="1223" w:author="Justin Bracci" w:date="2023-09-09T15:48:00Z"/>
                <w:rFonts w:cs="Times New Roman"/>
                <w:sz w:val="20"/>
                <w:szCs w:val="20"/>
              </w:rPr>
            </w:pPr>
            <w:moveTo w:id="1224" w:author="Justin Bracci" w:date="2023-09-09T15:48:00Z">
              <w:r w:rsidRPr="00DE33BB">
                <w:rPr>
                  <w:rFonts w:cs="Times New Roman"/>
                  <w:sz w:val="20"/>
                  <w:szCs w:val="20"/>
                </w:rPr>
                <w:t>2408</w:t>
              </w:r>
            </w:moveTo>
          </w:p>
        </w:tc>
        <w:tc>
          <w:tcPr>
            <w:tcW w:w="916" w:type="dxa"/>
            <w:noWrap/>
            <w:hideMark/>
          </w:tcPr>
          <w:p w14:paraId="19362949" w14:textId="77777777" w:rsidR="00DE33BB" w:rsidRPr="00DE33BB" w:rsidRDefault="00DE33BB" w:rsidP="00300146">
            <w:pPr>
              <w:rPr>
                <w:moveTo w:id="1225" w:author="Justin Bracci" w:date="2023-09-09T15:48:00Z"/>
                <w:rFonts w:cs="Times New Roman"/>
                <w:sz w:val="20"/>
                <w:szCs w:val="20"/>
              </w:rPr>
            </w:pPr>
            <w:moveTo w:id="1226" w:author="Justin Bracci" w:date="2023-09-09T15:48:00Z">
              <w:r w:rsidRPr="00DE33BB">
                <w:rPr>
                  <w:rFonts w:cs="Times New Roman"/>
                  <w:sz w:val="20"/>
                  <w:szCs w:val="20"/>
                </w:rPr>
                <w:t>2406</w:t>
              </w:r>
            </w:moveTo>
          </w:p>
        </w:tc>
        <w:tc>
          <w:tcPr>
            <w:tcW w:w="990" w:type="dxa"/>
            <w:noWrap/>
            <w:hideMark/>
          </w:tcPr>
          <w:p w14:paraId="4DDA9595" w14:textId="77777777" w:rsidR="00DE33BB" w:rsidRPr="00DE33BB" w:rsidRDefault="00DE33BB" w:rsidP="00300146">
            <w:pPr>
              <w:rPr>
                <w:moveTo w:id="1227" w:author="Justin Bracci" w:date="2023-09-09T15:48:00Z"/>
                <w:rFonts w:cs="Times New Roman"/>
                <w:sz w:val="20"/>
                <w:szCs w:val="20"/>
              </w:rPr>
            </w:pPr>
            <w:moveTo w:id="1228" w:author="Justin Bracci" w:date="2023-09-09T15:48:00Z">
              <w:r w:rsidRPr="00DE33BB">
                <w:rPr>
                  <w:rFonts w:cs="Times New Roman"/>
                  <w:sz w:val="20"/>
                  <w:szCs w:val="20"/>
                </w:rPr>
                <w:t>590</w:t>
              </w:r>
            </w:moveTo>
          </w:p>
        </w:tc>
        <w:tc>
          <w:tcPr>
            <w:tcW w:w="985" w:type="dxa"/>
            <w:noWrap/>
            <w:hideMark/>
          </w:tcPr>
          <w:p w14:paraId="55A95A95" w14:textId="77777777" w:rsidR="00DE33BB" w:rsidRPr="00DE33BB" w:rsidRDefault="00DE33BB" w:rsidP="00300146">
            <w:pPr>
              <w:rPr>
                <w:moveTo w:id="1229" w:author="Justin Bracci" w:date="2023-09-09T15:48:00Z"/>
                <w:rFonts w:cs="Times New Roman"/>
                <w:sz w:val="20"/>
                <w:szCs w:val="20"/>
              </w:rPr>
            </w:pPr>
            <w:moveTo w:id="1230" w:author="Justin Bracci" w:date="2023-09-09T15:48:00Z">
              <w:r w:rsidRPr="00DE33BB">
                <w:rPr>
                  <w:rFonts w:cs="Times New Roman"/>
                  <w:sz w:val="20"/>
                  <w:szCs w:val="20"/>
                </w:rPr>
                <w:t>1337</w:t>
              </w:r>
            </w:moveTo>
          </w:p>
        </w:tc>
      </w:tr>
      <w:tr w:rsidR="00DE33BB" w:rsidRPr="00CA2060" w14:paraId="33C620CD" w14:textId="77777777" w:rsidTr="00300146">
        <w:trPr>
          <w:trHeight w:val="290"/>
        </w:trPr>
        <w:tc>
          <w:tcPr>
            <w:tcW w:w="1209" w:type="dxa"/>
            <w:vMerge/>
            <w:hideMark/>
          </w:tcPr>
          <w:p w14:paraId="1EBAC2A6" w14:textId="77777777" w:rsidR="00DE33BB" w:rsidRPr="00DE33BB" w:rsidRDefault="00DE33BB" w:rsidP="00300146">
            <w:pPr>
              <w:rPr>
                <w:moveTo w:id="1231" w:author="Justin Bracci" w:date="2023-09-09T15:48:00Z"/>
                <w:rFonts w:cs="Times New Roman"/>
                <w:sz w:val="20"/>
                <w:szCs w:val="20"/>
              </w:rPr>
            </w:pPr>
          </w:p>
        </w:tc>
        <w:tc>
          <w:tcPr>
            <w:tcW w:w="2360" w:type="dxa"/>
            <w:noWrap/>
            <w:hideMark/>
          </w:tcPr>
          <w:p w14:paraId="7DCA15DF" w14:textId="77777777" w:rsidR="00DE33BB" w:rsidRPr="00DE33BB" w:rsidRDefault="00DE33BB" w:rsidP="00300146">
            <w:pPr>
              <w:rPr>
                <w:moveTo w:id="1232" w:author="Justin Bracci" w:date="2023-09-09T15:48:00Z"/>
                <w:rFonts w:cs="Times New Roman"/>
                <w:sz w:val="20"/>
                <w:szCs w:val="20"/>
              </w:rPr>
            </w:pPr>
            <w:moveTo w:id="1233" w:author="Justin Bracci" w:date="2023-09-09T15:48:00Z">
              <w:r w:rsidRPr="00DE33BB">
                <w:rPr>
                  <w:rFonts w:cs="Times New Roman"/>
                  <w:sz w:val="20"/>
                  <w:szCs w:val="20"/>
                </w:rPr>
                <w:t>Grid Connection (MW</w:t>
              </w:r>
              <w:r>
                <w:rPr>
                  <w:rFonts w:cs="Times New Roman"/>
                  <w:sz w:val="20"/>
                  <w:szCs w:val="20"/>
                  <w:vertAlign w:val="subscript"/>
                </w:rPr>
                <w:t>e</w:t>
              </w:r>
              <w:r w:rsidRPr="00DE33BB">
                <w:rPr>
                  <w:rFonts w:cs="Times New Roman"/>
                  <w:sz w:val="20"/>
                  <w:szCs w:val="20"/>
                </w:rPr>
                <w:t>)</w:t>
              </w:r>
            </w:moveTo>
          </w:p>
        </w:tc>
        <w:tc>
          <w:tcPr>
            <w:tcW w:w="963" w:type="dxa"/>
            <w:noWrap/>
            <w:hideMark/>
          </w:tcPr>
          <w:p w14:paraId="4CB5F55C" w14:textId="77777777" w:rsidR="00DE33BB" w:rsidRPr="00DE33BB" w:rsidRDefault="00DE33BB" w:rsidP="00300146">
            <w:pPr>
              <w:rPr>
                <w:moveTo w:id="1234" w:author="Justin Bracci" w:date="2023-09-09T15:48:00Z"/>
                <w:rFonts w:cs="Times New Roman"/>
                <w:sz w:val="20"/>
                <w:szCs w:val="20"/>
              </w:rPr>
            </w:pPr>
            <w:moveTo w:id="1235" w:author="Justin Bracci" w:date="2023-09-09T15:48:00Z">
              <w:r w:rsidRPr="00DE33BB">
                <w:rPr>
                  <w:rFonts w:cs="Times New Roman"/>
                  <w:sz w:val="20"/>
                  <w:szCs w:val="20"/>
                </w:rPr>
                <w:t>0</w:t>
              </w:r>
            </w:moveTo>
          </w:p>
        </w:tc>
        <w:tc>
          <w:tcPr>
            <w:tcW w:w="964" w:type="dxa"/>
            <w:noWrap/>
            <w:hideMark/>
          </w:tcPr>
          <w:p w14:paraId="7B92B33E" w14:textId="77777777" w:rsidR="00DE33BB" w:rsidRPr="00DE33BB" w:rsidRDefault="00DE33BB" w:rsidP="00300146">
            <w:pPr>
              <w:rPr>
                <w:moveTo w:id="1236" w:author="Justin Bracci" w:date="2023-09-09T15:48:00Z"/>
                <w:rFonts w:cs="Times New Roman"/>
                <w:sz w:val="20"/>
                <w:szCs w:val="20"/>
              </w:rPr>
            </w:pPr>
            <w:moveTo w:id="1237" w:author="Justin Bracci" w:date="2023-09-09T15:48:00Z">
              <w:r w:rsidRPr="00DE33BB">
                <w:rPr>
                  <w:rFonts w:cs="Times New Roman"/>
                  <w:sz w:val="20"/>
                  <w:szCs w:val="20"/>
                </w:rPr>
                <w:t>0</w:t>
              </w:r>
            </w:moveTo>
          </w:p>
        </w:tc>
        <w:tc>
          <w:tcPr>
            <w:tcW w:w="963" w:type="dxa"/>
            <w:noWrap/>
            <w:hideMark/>
          </w:tcPr>
          <w:p w14:paraId="45F35626" w14:textId="77777777" w:rsidR="00DE33BB" w:rsidRPr="00DE33BB" w:rsidRDefault="00DE33BB" w:rsidP="00300146">
            <w:pPr>
              <w:rPr>
                <w:moveTo w:id="1238" w:author="Justin Bracci" w:date="2023-09-09T15:48:00Z"/>
                <w:rFonts w:cs="Times New Roman"/>
                <w:sz w:val="20"/>
                <w:szCs w:val="20"/>
              </w:rPr>
            </w:pPr>
            <w:moveTo w:id="1239" w:author="Justin Bracci" w:date="2023-09-09T15:48:00Z">
              <w:r w:rsidRPr="00DE33BB">
                <w:rPr>
                  <w:rFonts w:cs="Times New Roman"/>
                  <w:sz w:val="20"/>
                  <w:szCs w:val="20"/>
                </w:rPr>
                <w:t>0</w:t>
              </w:r>
            </w:moveTo>
          </w:p>
        </w:tc>
        <w:tc>
          <w:tcPr>
            <w:tcW w:w="916" w:type="dxa"/>
            <w:noWrap/>
            <w:hideMark/>
          </w:tcPr>
          <w:p w14:paraId="233CB6C4" w14:textId="77777777" w:rsidR="00DE33BB" w:rsidRPr="00DE33BB" w:rsidRDefault="00DE33BB" w:rsidP="00300146">
            <w:pPr>
              <w:rPr>
                <w:moveTo w:id="1240" w:author="Justin Bracci" w:date="2023-09-09T15:48:00Z"/>
                <w:rFonts w:cs="Times New Roman"/>
                <w:sz w:val="20"/>
                <w:szCs w:val="20"/>
              </w:rPr>
            </w:pPr>
            <w:moveTo w:id="1241" w:author="Justin Bracci" w:date="2023-09-09T15:48:00Z">
              <w:r w:rsidRPr="00DE33BB">
                <w:rPr>
                  <w:rFonts w:cs="Times New Roman"/>
                  <w:sz w:val="20"/>
                  <w:szCs w:val="20"/>
                </w:rPr>
                <w:t>0</w:t>
              </w:r>
            </w:moveTo>
          </w:p>
        </w:tc>
        <w:tc>
          <w:tcPr>
            <w:tcW w:w="990" w:type="dxa"/>
            <w:noWrap/>
            <w:hideMark/>
          </w:tcPr>
          <w:p w14:paraId="6B3C3133" w14:textId="77777777" w:rsidR="00DE33BB" w:rsidRPr="00DE33BB" w:rsidRDefault="00DE33BB" w:rsidP="00300146">
            <w:pPr>
              <w:rPr>
                <w:moveTo w:id="1242" w:author="Justin Bracci" w:date="2023-09-09T15:48:00Z"/>
                <w:rFonts w:cs="Times New Roman"/>
                <w:sz w:val="20"/>
                <w:szCs w:val="20"/>
              </w:rPr>
            </w:pPr>
            <w:moveTo w:id="1243" w:author="Justin Bracci" w:date="2023-09-09T15:48:00Z">
              <w:r w:rsidRPr="00DE33BB">
                <w:rPr>
                  <w:rFonts w:cs="Times New Roman"/>
                  <w:sz w:val="20"/>
                  <w:szCs w:val="20"/>
                </w:rPr>
                <w:t>590</w:t>
              </w:r>
            </w:moveTo>
          </w:p>
        </w:tc>
        <w:tc>
          <w:tcPr>
            <w:tcW w:w="985" w:type="dxa"/>
            <w:noWrap/>
            <w:hideMark/>
          </w:tcPr>
          <w:p w14:paraId="7F3873F9" w14:textId="77777777" w:rsidR="00DE33BB" w:rsidRPr="00DE33BB" w:rsidRDefault="00DE33BB" w:rsidP="00300146">
            <w:pPr>
              <w:rPr>
                <w:moveTo w:id="1244" w:author="Justin Bracci" w:date="2023-09-09T15:48:00Z"/>
                <w:rFonts w:cs="Times New Roman"/>
                <w:sz w:val="20"/>
                <w:szCs w:val="20"/>
              </w:rPr>
            </w:pPr>
            <w:moveTo w:id="1245" w:author="Justin Bracci" w:date="2023-09-09T15:48:00Z">
              <w:r w:rsidRPr="00DE33BB">
                <w:rPr>
                  <w:rFonts w:cs="Times New Roman"/>
                  <w:sz w:val="20"/>
                  <w:szCs w:val="20"/>
                </w:rPr>
                <w:t>394</w:t>
              </w:r>
            </w:moveTo>
          </w:p>
        </w:tc>
      </w:tr>
      <w:tr w:rsidR="00DE33BB" w:rsidRPr="00CA2060" w14:paraId="270391FF" w14:textId="77777777" w:rsidTr="00300146">
        <w:trPr>
          <w:trHeight w:val="290"/>
        </w:trPr>
        <w:tc>
          <w:tcPr>
            <w:tcW w:w="1209" w:type="dxa"/>
            <w:vMerge/>
            <w:hideMark/>
          </w:tcPr>
          <w:p w14:paraId="52E5305D" w14:textId="77777777" w:rsidR="00DE33BB" w:rsidRPr="00DE33BB" w:rsidRDefault="00DE33BB" w:rsidP="00300146">
            <w:pPr>
              <w:rPr>
                <w:moveTo w:id="1246" w:author="Justin Bracci" w:date="2023-09-09T15:48:00Z"/>
                <w:rFonts w:cs="Times New Roman"/>
                <w:sz w:val="20"/>
                <w:szCs w:val="20"/>
              </w:rPr>
            </w:pPr>
          </w:p>
        </w:tc>
        <w:tc>
          <w:tcPr>
            <w:tcW w:w="2360" w:type="dxa"/>
            <w:noWrap/>
            <w:hideMark/>
          </w:tcPr>
          <w:p w14:paraId="3D7D3C19" w14:textId="77777777" w:rsidR="00DE33BB" w:rsidRPr="00DE33BB" w:rsidRDefault="00DE33BB" w:rsidP="00300146">
            <w:pPr>
              <w:rPr>
                <w:moveTo w:id="1247" w:author="Justin Bracci" w:date="2023-09-09T15:48:00Z"/>
                <w:rFonts w:cs="Times New Roman"/>
                <w:sz w:val="20"/>
                <w:szCs w:val="20"/>
              </w:rPr>
            </w:pPr>
            <w:moveTo w:id="1248" w:author="Justin Bracci" w:date="2023-09-09T15:48:00Z">
              <w:r w:rsidRPr="00DE33BB">
                <w:rPr>
                  <w:rFonts w:cs="Times New Roman"/>
                  <w:sz w:val="20"/>
                  <w:szCs w:val="20"/>
                </w:rPr>
                <w:t>Percent Electricity Unused (%</w:t>
              </w:r>
              <w:r>
                <w:rPr>
                  <w:rFonts w:cs="Times New Roman"/>
                  <w:sz w:val="20"/>
                  <w:szCs w:val="20"/>
                </w:rPr>
                <w:t xml:space="preserve"> system</w:t>
              </w:r>
              <w:r w:rsidRPr="00DE33BB">
                <w:rPr>
                  <w:rFonts w:cs="Times New Roman"/>
                  <w:sz w:val="20"/>
                  <w:szCs w:val="20"/>
                </w:rPr>
                <w:t xml:space="preserve"> total)</w:t>
              </w:r>
            </w:moveTo>
          </w:p>
        </w:tc>
        <w:tc>
          <w:tcPr>
            <w:tcW w:w="963" w:type="dxa"/>
            <w:noWrap/>
            <w:hideMark/>
          </w:tcPr>
          <w:p w14:paraId="08775C88" w14:textId="77777777" w:rsidR="00DE33BB" w:rsidRPr="00DE33BB" w:rsidRDefault="00DE33BB" w:rsidP="00300146">
            <w:pPr>
              <w:rPr>
                <w:moveTo w:id="1249" w:author="Justin Bracci" w:date="2023-09-09T15:48:00Z"/>
                <w:rFonts w:cs="Times New Roman"/>
                <w:sz w:val="20"/>
                <w:szCs w:val="20"/>
              </w:rPr>
            </w:pPr>
            <w:moveTo w:id="1250" w:author="Justin Bracci" w:date="2023-09-09T15:48:00Z">
              <w:r w:rsidRPr="00DE33BB">
                <w:rPr>
                  <w:rFonts w:cs="Times New Roman"/>
                  <w:sz w:val="20"/>
                  <w:szCs w:val="20"/>
                </w:rPr>
                <w:t>2%</w:t>
              </w:r>
            </w:moveTo>
          </w:p>
        </w:tc>
        <w:tc>
          <w:tcPr>
            <w:tcW w:w="964" w:type="dxa"/>
            <w:noWrap/>
            <w:hideMark/>
          </w:tcPr>
          <w:p w14:paraId="662591E4" w14:textId="77777777" w:rsidR="00DE33BB" w:rsidRPr="00DE33BB" w:rsidRDefault="00DE33BB" w:rsidP="00300146">
            <w:pPr>
              <w:rPr>
                <w:moveTo w:id="1251" w:author="Justin Bracci" w:date="2023-09-09T15:48:00Z"/>
                <w:rFonts w:cs="Times New Roman"/>
                <w:sz w:val="20"/>
                <w:szCs w:val="20"/>
              </w:rPr>
            </w:pPr>
            <w:moveTo w:id="1252" w:author="Justin Bracci" w:date="2023-09-09T15:48:00Z">
              <w:r w:rsidRPr="00DE33BB">
                <w:rPr>
                  <w:rFonts w:cs="Times New Roman"/>
                  <w:sz w:val="20"/>
                  <w:szCs w:val="20"/>
                </w:rPr>
                <w:t>31%</w:t>
              </w:r>
            </w:moveTo>
          </w:p>
        </w:tc>
        <w:tc>
          <w:tcPr>
            <w:tcW w:w="963" w:type="dxa"/>
            <w:noWrap/>
            <w:hideMark/>
          </w:tcPr>
          <w:p w14:paraId="4A5AB26B" w14:textId="77777777" w:rsidR="00DE33BB" w:rsidRPr="00DE33BB" w:rsidRDefault="00DE33BB" w:rsidP="00300146">
            <w:pPr>
              <w:rPr>
                <w:moveTo w:id="1253" w:author="Justin Bracci" w:date="2023-09-09T15:48:00Z"/>
                <w:rFonts w:cs="Times New Roman"/>
                <w:sz w:val="20"/>
                <w:szCs w:val="20"/>
              </w:rPr>
            </w:pPr>
            <w:moveTo w:id="1254" w:author="Justin Bracci" w:date="2023-09-09T15:48:00Z">
              <w:r w:rsidRPr="00DE33BB">
                <w:rPr>
                  <w:rFonts w:cs="Times New Roman"/>
                  <w:sz w:val="20"/>
                  <w:szCs w:val="20"/>
                </w:rPr>
                <w:t>38%</w:t>
              </w:r>
            </w:moveTo>
          </w:p>
        </w:tc>
        <w:tc>
          <w:tcPr>
            <w:tcW w:w="916" w:type="dxa"/>
            <w:noWrap/>
            <w:hideMark/>
          </w:tcPr>
          <w:p w14:paraId="147B7D81" w14:textId="77777777" w:rsidR="00DE33BB" w:rsidRPr="00DE33BB" w:rsidRDefault="00DE33BB" w:rsidP="00300146">
            <w:pPr>
              <w:rPr>
                <w:moveTo w:id="1255" w:author="Justin Bracci" w:date="2023-09-09T15:48:00Z"/>
                <w:rFonts w:cs="Times New Roman"/>
                <w:sz w:val="20"/>
                <w:szCs w:val="20"/>
              </w:rPr>
            </w:pPr>
            <w:moveTo w:id="1256" w:author="Justin Bracci" w:date="2023-09-09T15:48:00Z">
              <w:r w:rsidRPr="00DE33BB">
                <w:rPr>
                  <w:rFonts w:cs="Times New Roman"/>
                  <w:sz w:val="20"/>
                  <w:szCs w:val="20"/>
                </w:rPr>
                <w:t>39%</w:t>
              </w:r>
            </w:moveTo>
          </w:p>
        </w:tc>
        <w:tc>
          <w:tcPr>
            <w:tcW w:w="990" w:type="dxa"/>
            <w:noWrap/>
            <w:hideMark/>
          </w:tcPr>
          <w:p w14:paraId="608A6E0A" w14:textId="77777777" w:rsidR="00DE33BB" w:rsidRPr="00DE33BB" w:rsidRDefault="00DE33BB" w:rsidP="00300146">
            <w:pPr>
              <w:rPr>
                <w:moveTo w:id="1257" w:author="Justin Bracci" w:date="2023-09-09T15:48:00Z"/>
                <w:rFonts w:cs="Times New Roman"/>
                <w:sz w:val="20"/>
                <w:szCs w:val="20"/>
              </w:rPr>
            </w:pPr>
            <w:moveTo w:id="1258" w:author="Justin Bracci" w:date="2023-09-09T15:48:00Z">
              <w:r w:rsidRPr="00DE33BB">
                <w:rPr>
                  <w:rFonts w:cs="Times New Roman"/>
                  <w:sz w:val="20"/>
                  <w:szCs w:val="20"/>
                </w:rPr>
                <w:t>1%</w:t>
              </w:r>
            </w:moveTo>
          </w:p>
        </w:tc>
        <w:tc>
          <w:tcPr>
            <w:tcW w:w="985" w:type="dxa"/>
            <w:noWrap/>
            <w:hideMark/>
          </w:tcPr>
          <w:p w14:paraId="39AC6DF8" w14:textId="77777777" w:rsidR="00DE33BB" w:rsidRPr="00DE33BB" w:rsidRDefault="00DE33BB" w:rsidP="00300146">
            <w:pPr>
              <w:rPr>
                <w:moveTo w:id="1259" w:author="Justin Bracci" w:date="2023-09-09T15:48:00Z"/>
                <w:rFonts w:cs="Times New Roman"/>
                <w:sz w:val="20"/>
                <w:szCs w:val="20"/>
              </w:rPr>
            </w:pPr>
            <w:moveTo w:id="1260" w:author="Justin Bracci" w:date="2023-09-09T15:48:00Z">
              <w:r w:rsidRPr="00DE33BB">
                <w:rPr>
                  <w:rFonts w:cs="Times New Roman"/>
                  <w:sz w:val="20"/>
                  <w:szCs w:val="20"/>
                </w:rPr>
                <w:t>12%</w:t>
              </w:r>
            </w:moveTo>
          </w:p>
        </w:tc>
      </w:tr>
      <w:tr w:rsidR="00DE33BB" w:rsidRPr="00CA2060" w14:paraId="0C405D61" w14:textId="77777777" w:rsidTr="00300146">
        <w:trPr>
          <w:trHeight w:val="290"/>
        </w:trPr>
        <w:tc>
          <w:tcPr>
            <w:tcW w:w="1209" w:type="dxa"/>
            <w:vMerge w:val="restart"/>
            <w:noWrap/>
            <w:hideMark/>
          </w:tcPr>
          <w:p w14:paraId="4F04A161" w14:textId="77777777" w:rsidR="00DE33BB" w:rsidRDefault="00DE33BB" w:rsidP="00300146">
            <w:pPr>
              <w:rPr>
                <w:moveTo w:id="1261" w:author="Justin Bracci" w:date="2023-09-09T15:48:00Z"/>
                <w:rFonts w:cs="Times New Roman"/>
                <w:sz w:val="20"/>
                <w:szCs w:val="20"/>
              </w:rPr>
            </w:pPr>
            <w:moveTo w:id="1262" w:author="Justin Bracci" w:date="2023-09-09T15:48:00Z">
              <w:r w:rsidRPr="00DE33BB">
                <w:rPr>
                  <w:rFonts w:cs="Times New Roman"/>
                  <w:sz w:val="20"/>
                  <w:szCs w:val="20"/>
                </w:rPr>
                <w:t>Albany</w:t>
              </w:r>
            </w:moveTo>
          </w:p>
          <w:p w14:paraId="7FAFD37C" w14:textId="77777777" w:rsidR="00DE33BB" w:rsidRPr="00DE33BB" w:rsidRDefault="00DE33BB" w:rsidP="00300146">
            <w:pPr>
              <w:rPr>
                <w:moveTo w:id="1263" w:author="Justin Bracci" w:date="2023-09-09T15:48:00Z"/>
                <w:rFonts w:cs="Times New Roman"/>
                <w:sz w:val="20"/>
                <w:szCs w:val="20"/>
              </w:rPr>
            </w:pPr>
            <w:moveTo w:id="1264" w:author="Justin Bracci" w:date="2023-09-09T15:48:00Z">
              <w:r w:rsidRPr="00DE33BB">
                <w:rPr>
                  <w:rFonts w:cs="Times New Roman"/>
                  <w:sz w:val="20"/>
                  <w:szCs w:val="20"/>
                </w:rPr>
                <w:t>NY</w:t>
              </w:r>
            </w:moveTo>
          </w:p>
        </w:tc>
        <w:tc>
          <w:tcPr>
            <w:tcW w:w="2360" w:type="dxa"/>
            <w:noWrap/>
            <w:hideMark/>
          </w:tcPr>
          <w:p w14:paraId="175146AB" w14:textId="77777777" w:rsidR="00DE33BB" w:rsidRPr="00DE33BB" w:rsidRDefault="00DE33BB" w:rsidP="00300146">
            <w:pPr>
              <w:rPr>
                <w:moveTo w:id="1265" w:author="Justin Bracci" w:date="2023-09-09T15:48:00Z"/>
                <w:rFonts w:cs="Times New Roman"/>
                <w:sz w:val="20"/>
                <w:szCs w:val="20"/>
              </w:rPr>
            </w:pPr>
            <w:moveTo w:id="1266" w:author="Justin Bracci" w:date="2023-09-09T15:48:00Z">
              <w:r w:rsidRPr="00300146">
                <w:rPr>
                  <w:rFonts w:cs="Times New Roman"/>
                  <w:sz w:val="20"/>
                  <w:szCs w:val="20"/>
                </w:rPr>
                <w:t>Battery Storage (</w:t>
              </w:r>
              <w:proofErr w:type="spellStart"/>
              <w:r w:rsidRPr="00300146">
                <w:rPr>
                  <w:rFonts w:cs="Times New Roman"/>
                  <w:sz w:val="20"/>
                  <w:szCs w:val="20"/>
                </w:rPr>
                <w:t>MWh</w:t>
              </w:r>
              <w:r>
                <w:rPr>
                  <w:rFonts w:cs="Times New Roman"/>
                  <w:sz w:val="20"/>
                  <w:szCs w:val="20"/>
                  <w:vertAlign w:val="subscript"/>
                </w:rPr>
                <w:t>e</w:t>
              </w:r>
              <w:proofErr w:type="spellEnd"/>
              <w:r w:rsidRPr="00300146">
                <w:rPr>
                  <w:rFonts w:cs="Times New Roman"/>
                  <w:sz w:val="20"/>
                  <w:szCs w:val="20"/>
                </w:rPr>
                <w:t>)</w:t>
              </w:r>
            </w:moveTo>
          </w:p>
        </w:tc>
        <w:tc>
          <w:tcPr>
            <w:tcW w:w="963" w:type="dxa"/>
            <w:noWrap/>
            <w:hideMark/>
          </w:tcPr>
          <w:p w14:paraId="2410C319" w14:textId="77777777" w:rsidR="00DE33BB" w:rsidRPr="00DE33BB" w:rsidRDefault="00DE33BB" w:rsidP="00300146">
            <w:pPr>
              <w:rPr>
                <w:moveTo w:id="1267" w:author="Justin Bracci" w:date="2023-09-09T15:48:00Z"/>
                <w:rFonts w:cs="Times New Roman"/>
                <w:sz w:val="20"/>
                <w:szCs w:val="20"/>
              </w:rPr>
            </w:pPr>
            <w:moveTo w:id="1268" w:author="Justin Bracci" w:date="2023-09-09T15:48:00Z">
              <w:r w:rsidRPr="00DE33BB">
                <w:rPr>
                  <w:rFonts w:cs="Times New Roman"/>
                  <w:sz w:val="20"/>
                  <w:szCs w:val="20"/>
                </w:rPr>
                <w:t>0</w:t>
              </w:r>
            </w:moveTo>
          </w:p>
        </w:tc>
        <w:tc>
          <w:tcPr>
            <w:tcW w:w="964" w:type="dxa"/>
            <w:noWrap/>
            <w:hideMark/>
          </w:tcPr>
          <w:p w14:paraId="321959AB" w14:textId="77777777" w:rsidR="00DE33BB" w:rsidRPr="00DE33BB" w:rsidRDefault="00DE33BB" w:rsidP="00300146">
            <w:pPr>
              <w:rPr>
                <w:moveTo w:id="1269" w:author="Justin Bracci" w:date="2023-09-09T15:48:00Z"/>
                <w:rFonts w:cs="Times New Roman"/>
                <w:sz w:val="20"/>
                <w:szCs w:val="20"/>
              </w:rPr>
            </w:pPr>
            <w:moveTo w:id="1270" w:author="Justin Bracci" w:date="2023-09-09T15:48:00Z">
              <w:r w:rsidRPr="00DE33BB">
                <w:rPr>
                  <w:rFonts w:cs="Times New Roman"/>
                  <w:sz w:val="20"/>
                  <w:szCs w:val="20"/>
                </w:rPr>
                <w:t>0</w:t>
              </w:r>
            </w:moveTo>
          </w:p>
        </w:tc>
        <w:tc>
          <w:tcPr>
            <w:tcW w:w="963" w:type="dxa"/>
            <w:noWrap/>
            <w:hideMark/>
          </w:tcPr>
          <w:p w14:paraId="1191C8D2" w14:textId="77777777" w:rsidR="00DE33BB" w:rsidRPr="00DE33BB" w:rsidRDefault="00DE33BB" w:rsidP="00300146">
            <w:pPr>
              <w:rPr>
                <w:moveTo w:id="1271" w:author="Justin Bracci" w:date="2023-09-09T15:48:00Z"/>
                <w:rFonts w:cs="Times New Roman"/>
                <w:sz w:val="20"/>
                <w:szCs w:val="20"/>
              </w:rPr>
            </w:pPr>
            <w:moveTo w:id="1272" w:author="Justin Bracci" w:date="2023-09-09T15:48:00Z">
              <w:r w:rsidRPr="00DE33BB">
                <w:rPr>
                  <w:rFonts w:cs="Times New Roman"/>
                  <w:sz w:val="20"/>
                  <w:szCs w:val="20"/>
                </w:rPr>
                <w:t>6</w:t>
              </w:r>
            </w:moveTo>
          </w:p>
        </w:tc>
        <w:tc>
          <w:tcPr>
            <w:tcW w:w="916" w:type="dxa"/>
            <w:noWrap/>
            <w:hideMark/>
          </w:tcPr>
          <w:p w14:paraId="20D1CFA5" w14:textId="77777777" w:rsidR="00DE33BB" w:rsidRPr="00DE33BB" w:rsidRDefault="00DE33BB" w:rsidP="00300146">
            <w:pPr>
              <w:rPr>
                <w:moveTo w:id="1273" w:author="Justin Bracci" w:date="2023-09-09T15:48:00Z"/>
                <w:rFonts w:cs="Times New Roman"/>
                <w:sz w:val="20"/>
                <w:szCs w:val="20"/>
              </w:rPr>
            </w:pPr>
            <w:moveTo w:id="1274" w:author="Justin Bracci" w:date="2023-09-09T15:48:00Z">
              <w:r w:rsidRPr="00DE33BB">
                <w:rPr>
                  <w:rFonts w:cs="Times New Roman"/>
                  <w:sz w:val="20"/>
                  <w:szCs w:val="20"/>
                </w:rPr>
                <w:t>0</w:t>
              </w:r>
            </w:moveTo>
          </w:p>
        </w:tc>
        <w:tc>
          <w:tcPr>
            <w:tcW w:w="990" w:type="dxa"/>
            <w:noWrap/>
            <w:hideMark/>
          </w:tcPr>
          <w:p w14:paraId="2C17BEFD" w14:textId="77777777" w:rsidR="00DE33BB" w:rsidRPr="00DE33BB" w:rsidRDefault="00DE33BB" w:rsidP="00300146">
            <w:pPr>
              <w:rPr>
                <w:moveTo w:id="1275" w:author="Justin Bracci" w:date="2023-09-09T15:48:00Z"/>
                <w:rFonts w:cs="Times New Roman"/>
                <w:sz w:val="20"/>
                <w:szCs w:val="20"/>
              </w:rPr>
            </w:pPr>
            <w:moveTo w:id="1276" w:author="Justin Bracci" w:date="2023-09-09T15:48:00Z">
              <w:r w:rsidRPr="00DE33BB">
                <w:rPr>
                  <w:rFonts w:cs="Times New Roman"/>
                  <w:sz w:val="20"/>
                  <w:szCs w:val="20"/>
                </w:rPr>
                <w:t>1232</w:t>
              </w:r>
            </w:moveTo>
          </w:p>
        </w:tc>
        <w:tc>
          <w:tcPr>
            <w:tcW w:w="985" w:type="dxa"/>
            <w:noWrap/>
            <w:hideMark/>
          </w:tcPr>
          <w:p w14:paraId="2606C5C8" w14:textId="77777777" w:rsidR="00DE33BB" w:rsidRPr="00DE33BB" w:rsidRDefault="00DE33BB" w:rsidP="00300146">
            <w:pPr>
              <w:rPr>
                <w:moveTo w:id="1277" w:author="Justin Bracci" w:date="2023-09-09T15:48:00Z"/>
                <w:rFonts w:cs="Times New Roman"/>
                <w:sz w:val="20"/>
                <w:szCs w:val="20"/>
              </w:rPr>
            </w:pPr>
            <w:moveTo w:id="1278" w:author="Justin Bracci" w:date="2023-09-09T15:48:00Z">
              <w:r w:rsidRPr="00DE33BB">
                <w:rPr>
                  <w:rFonts w:cs="Times New Roman"/>
                  <w:sz w:val="20"/>
                  <w:szCs w:val="20"/>
                </w:rPr>
                <w:t>1203</w:t>
              </w:r>
            </w:moveTo>
          </w:p>
        </w:tc>
      </w:tr>
      <w:tr w:rsidR="00DE33BB" w:rsidRPr="00CA2060" w14:paraId="28462C0C" w14:textId="77777777" w:rsidTr="00300146">
        <w:trPr>
          <w:trHeight w:val="290"/>
        </w:trPr>
        <w:tc>
          <w:tcPr>
            <w:tcW w:w="1209" w:type="dxa"/>
            <w:vMerge/>
            <w:hideMark/>
          </w:tcPr>
          <w:p w14:paraId="25C7C86C" w14:textId="77777777" w:rsidR="00DE33BB" w:rsidRPr="00DE33BB" w:rsidRDefault="00DE33BB" w:rsidP="00300146">
            <w:pPr>
              <w:rPr>
                <w:moveTo w:id="1279" w:author="Justin Bracci" w:date="2023-09-09T15:48:00Z"/>
                <w:rFonts w:cs="Times New Roman"/>
                <w:sz w:val="20"/>
                <w:szCs w:val="20"/>
              </w:rPr>
            </w:pPr>
          </w:p>
        </w:tc>
        <w:tc>
          <w:tcPr>
            <w:tcW w:w="2360" w:type="dxa"/>
            <w:noWrap/>
            <w:hideMark/>
          </w:tcPr>
          <w:p w14:paraId="7C60919A" w14:textId="77777777" w:rsidR="00DE33BB" w:rsidRPr="00DE33BB" w:rsidRDefault="00DE33BB" w:rsidP="00300146">
            <w:pPr>
              <w:rPr>
                <w:moveTo w:id="1280" w:author="Justin Bracci" w:date="2023-09-09T15:48:00Z"/>
                <w:rFonts w:cs="Times New Roman"/>
                <w:sz w:val="20"/>
                <w:szCs w:val="20"/>
              </w:rPr>
            </w:pPr>
            <w:moveTo w:id="1281" w:author="Justin Bracci" w:date="2023-09-09T15:48:00Z">
              <w:r w:rsidRPr="00300146">
                <w:rPr>
                  <w:rFonts w:cs="Times New Roman"/>
                  <w:sz w:val="20"/>
                  <w:szCs w:val="20"/>
                </w:rPr>
                <w:t>Hydrogen Storage (metric ton</w:t>
              </w:r>
              <w:r>
                <w:rPr>
                  <w:rFonts w:cs="Times New Roman"/>
                  <w:sz w:val="20"/>
                  <w:szCs w:val="20"/>
                </w:rPr>
                <w:t xml:space="preserve"> H</w:t>
              </w:r>
              <w:r>
                <w:rPr>
                  <w:rFonts w:cs="Times New Roman"/>
                  <w:sz w:val="20"/>
                  <w:szCs w:val="20"/>
                  <w:vertAlign w:val="subscript"/>
                </w:rPr>
                <w:t>2</w:t>
              </w:r>
              <w:r w:rsidRPr="00300146">
                <w:rPr>
                  <w:rFonts w:cs="Times New Roman"/>
                  <w:sz w:val="20"/>
                  <w:szCs w:val="20"/>
                </w:rPr>
                <w:t>)</w:t>
              </w:r>
            </w:moveTo>
          </w:p>
        </w:tc>
        <w:tc>
          <w:tcPr>
            <w:tcW w:w="963" w:type="dxa"/>
            <w:noWrap/>
            <w:hideMark/>
          </w:tcPr>
          <w:p w14:paraId="1FBEADE5" w14:textId="77777777" w:rsidR="00DE33BB" w:rsidRPr="00DE33BB" w:rsidRDefault="00DE33BB" w:rsidP="00300146">
            <w:pPr>
              <w:rPr>
                <w:moveTo w:id="1282" w:author="Justin Bracci" w:date="2023-09-09T15:48:00Z"/>
                <w:rFonts w:cs="Times New Roman"/>
                <w:sz w:val="20"/>
                <w:szCs w:val="20"/>
              </w:rPr>
            </w:pPr>
            <w:moveTo w:id="1283" w:author="Justin Bracci" w:date="2023-09-09T15:48:00Z">
              <w:r w:rsidRPr="00DE33BB">
                <w:rPr>
                  <w:rFonts w:cs="Times New Roman"/>
                  <w:sz w:val="20"/>
                  <w:szCs w:val="20"/>
                </w:rPr>
                <w:t>0</w:t>
              </w:r>
            </w:moveTo>
          </w:p>
        </w:tc>
        <w:tc>
          <w:tcPr>
            <w:tcW w:w="964" w:type="dxa"/>
            <w:noWrap/>
            <w:hideMark/>
          </w:tcPr>
          <w:p w14:paraId="7121E1DC" w14:textId="77777777" w:rsidR="00DE33BB" w:rsidRPr="00DE33BB" w:rsidRDefault="00DE33BB" w:rsidP="00300146">
            <w:pPr>
              <w:rPr>
                <w:moveTo w:id="1284" w:author="Justin Bracci" w:date="2023-09-09T15:48:00Z"/>
                <w:rFonts w:cs="Times New Roman"/>
                <w:sz w:val="20"/>
                <w:szCs w:val="20"/>
              </w:rPr>
            </w:pPr>
            <w:moveTo w:id="1285" w:author="Justin Bracci" w:date="2023-09-09T15:48:00Z">
              <w:r w:rsidRPr="00DE33BB">
                <w:rPr>
                  <w:rFonts w:cs="Times New Roman"/>
                  <w:sz w:val="20"/>
                  <w:szCs w:val="20"/>
                </w:rPr>
                <w:t>2221</w:t>
              </w:r>
            </w:moveTo>
          </w:p>
        </w:tc>
        <w:tc>
          <w:tcPr>
            <w:tcW w:w="963" w:type="dxa"/>
            <w:noWrap/>
            <w:hideMark/>
          </w:tcPr>
          <w:p w14:paraId="3BE2B38D" w14:textId="77777777" w:rsidR="00DE33BB" w:rsidRPr="00DE33BB" w:rsidRDefault="00DE33BB" w:rsidP="00300146">
            <w:pPr>
              <w:rPr>
                <w:moveTo w:id="1286" w:author="Justin Bracci" w:date="2023-09-09T15:48:00Z"/>
                <w:rFonts w:cs="Times New Roman"/>
                <w:sz w:val="20"/>
                <w:szCs w:val="20"/>
              </w:rPr>
            </w:pPr>
            <w:moveTo w:id="1287" w:author="Justin Bracci" w:date="2023-09-09T15:48:00Z">
              <w:r w:rsidRPr="00DE33BB">
                <w:rPr>
                  <w:rFonts w:cs="Times New Roman"/>
                  <w:sz w:val="20"/>
                  <w:szCs w:val="20"/>
                </w:rPr>
                <w:t>2411</w:t>
              </w:r>
            </w:moveTo>
          </w:p>
        </w:tc>
        <w:tc>
          <w:tcPr>
            <w:tcW w:w="916" w:type="dxa"/>
            <w:noWrap/>
            <w:hideMark/>
          </w:tcPr>
          <w:p w14:paraId="030F012B" w14:textId="77777777" w:rsidR="00DE33BB" w:rsidRPr="00DE33BB" w:rsidRDefault="00DE33BB" w:rsidP="00300146">
            <w:pPr>
              <w:rPr>
                <w:moveTo w:id="1288" w:author="Justin Bracci" w:date="2023-09-09T15:48:00Z"/>
                <w:rFonts w:cs="Times New Roman"/>
                <w:sz w:val="20"/>
                <w:szCs w:val="20"/>
              </w:rPr>
            </w:pPr>
            <w:moveTo w:id="1289" w:author="Justin Bracci" w:date="2023-09-09T15:48:00Z">
              <w:r w:rsidRPr="00DE33BB">
                <w:rPr>
                  <w:rFonts w:cs="Times New Roman"/>
                  <w:sz w:val="20"/>
                  <w:szCs w:val="20"/>
                </w:rPr>
                <w:t>2678</w:t>
              </w:r>
            </w:moveTo>
          </w:p>
        </w:tc>
        <w:tc>
          <w:tcPr>
            <w:tcW w:w="990" w:type="dxa"/>
            <w:noWrap/>
            <w:hideMark/>
          </w:tcPr>
          <w:p w14:paraId="71AC7309" w14:textId="77777777" w:rsidR="00DE33BB" w:rsidRPr="00DE33BB" w:rsidRDefault="00DE33BB" w:rsidP="00300146">
            <w:pPr>
              <w:rPr>
                <w:moveTo w:id="1290" w:author="Justin Bracci" w:date="2023-09-09T15:48:00Z"/>
                <w:rFonts w:cs="Times New Roman"/>
                <w:sz w:val="20"/>
                <w:szCs w:val="20"/>
              </w:rPr>
            </w:pPr>
            <w:moveTo w:id="1291" w:author="Justin Bracci" w:date="2023-09-09T15:48:00Z">
              <w:r w:rsidRPr="00DE33BB">
                <w:rPr>
                  <w:rFonts w:cs="Times New Roman"/>
                  <w:sz w:val="20"/>
                  <w:szCs w:val="20"/>
                </w:rPr>
                <w:t>92</w:t>
              </w:r>
            </w:moveTo>
          </w:p>
        </w:tc>
        <w:tc>
          <w:tcPr>
            <w:tcW w:w="985" w:type="dxa"/>
            <w:noWrap/>
            <w:hideMark/>
          </w:tcPr>
          <w:p w14:paraId="7FC604BF" w14:textId="77777777" w:rsidR="00DE33BB" w:rsidRPr="00DE33BB" w:rsidRDefault="00DE33BB" w:rsidP="00300146">
            <w:pPr>
              <w:rPr>
                <w:moveTo w:id="1292" w:author="Justin Bracci" w:date="2023-09-09T15:48:00Z"/>
                <w:rFonts w:cs="Times New Roman"/>
                <w:sz w:val="20"/>
                <w:szCs w:val="20"/>
              </w:rPr>
            </w:pPr>
            <w:moveTo w:id="1293" w:author="Justin Bracci" w:date="2023-09-09T15:48:00Z">
              <w:r w:rsidRPr="00DE33BB">
                <w:rPr>
                  <w:rFonts w:cs="Times New Roman"/>
                  <w:sz w:val="20"/>
                  <w:szCs w:val="20"/>
                </w:rPr>
                <w:t>378</w:t>
              </w:r>
            </w:moveTo>
          </w:p>
        </w:tc>
      </w:tr>
      <w:tr w:rsidR="00DE33BB" w:rsidRPr="00CA2060" w14:paraId="207F4454" w14:textId="77777777" w:rsidTr="00300146">
        <w:trPr>
          <w:trHeight w:val="290"/>
        </w:trPr>
        <w:tc>
          <w:tcPr>
            <w:tcW w:w="1209" w:type="dxa"/>
            <w:vMerge/>
            <w:hideMark/>
          </w:tcPr>
          <w:p w14:paraId="2751CDB5" w14:textId="77777777" w:rsidR="00DE33BB" w:rsidRPr="00DE33BB" w:rsidRDefault="00DE33BB" w:rsidP="00300146">
            <w:pPr>
              <w:rPr>
                <w:moveTo w:id="1294" w:author="Justin Bracci" w:date="2023-09-09T15:48:00Z"/>
                <w:rFonts w:cs="Times New Roman"/>
                <w:sz w:val="20"/>
                <w:szCs w:val="20"/>
              </w:rPr>
            </w:pPr>
          </w:p>
        </w:tc>
        <w:tc>
          <w:tcPr>
            <w:tcW w:w="2360" w:type="dxa"/>
            <w:noWrap/>
            <w:hideMark/>
          </w:tcPr>
          <w:p w14:paraId="084D573F" w14:textId="77777777" w:rsidR="00DE33BB" w:rsidRPr="00DE33BB" w:rsidRDefault="00DE33BB" w:rsidP="00300146">
            <w:pPr>
              <w:rPr>
                <w:moveTo w:id="1295" w:author="Justin Bracci" w:date="2023-09-09T15:48:00Z"/>
                <w:rFonts w:cs="Times New Roman"/>
                <w:sz w:val="20"/>
                <w:szCs w:val="20"/>
              </w:rPr>
            </w:pPr>
            <w:moveTo w:id="1296" w:author="Justin Bracci" w:date="2023-09-09T15:48:00Z">
              <w:r w:rsidRPr="00300146">
                <w:rPr>
                  <w:rFonts w:cs="Times New Roman"/>
                  <w:sz w:val="20"/>
                  <w:szCs w:val="20"/>
                </w:rPr>
                <w:t>Solar PV (MW</w:t>
              </w:r>
              <w:r>
                <w:rPr>
                  <w:rFonts w:cs="Times New Roman"/>
                  <w:sz w:val="20"/>
                  <w:szCs w:val="20"/>
                  <w:vertAlign w:val="subscript"/>
                </w:rPr>
                <w:t>e</w:t>
              </w:r>
              <w:r w:rsidRPr="00300146">
                <w:rPr>
                  <w:rFonts w:cs="Times New Roman"/>
                  <w:sz w:val="20"/>
                  <w:szCs w:val="20"/>
                </w:rPr>
                <w:t>)</w:t>
              </w:r>
            </w:moveTo>
          </w:p>
        </w:tc>
        <w:tc>
          <w:tcPr>
            <w:tcW w:w="963" w:type="dxa"/>
            <w:noWrap/>
            <w:hideMark/>
          </w:tcPr>
          <w:p w14:paraId="1A18D219" w14:textId="77777777" w:rsidR="00DE33BB" w:rsidRPr="00DE33BB" w:rsidRDefault="00DE33BB" w:rsidP="00300146">
            <w:pPr>
              <w:rPr>
                <w:moveTo w:id="1297" w:author="Justin Bracci" w:date="2023-09-09T15:48:00Z"/>
                <w:rFonts w:cs="Times New Roman"/>
                <w:sz w:val="20"/>
                <w:szCs w:val="20"/>
              </w:rPr>
            </w:pPr>
            <w:moveTo w:id="1298" w:author="Justin Bracci" w:date="2023-09-09T15:48:00Z">
              <w:r w:rsidRPr="00DE33BB">
                <w:rPr>
                  <w:rFonts w:cs="Times New Roman"/>
                  <w:sz w:val="20"/>
                  <w:szCs w:val="20"/>
                </w:rPr>
                <w:t>2804</w:t>
              </w:r>
            </w:moveTo>
          </w:p>
        </w:tc>
        <w:tc>
          <w:tcPr>
            <w:tcW w:w="964" w:type="dxa"/>
            <w:noWrap/>
            <w:hideMark/>
          </w:tcPr>
          <w:p w14:paraId="4540C420" w14:textId="77777777" w:rsidR="00DE33BB" w:rsidRPr="00DE33BB" w:rsidRDefault="00DE33BB" w:rsidP="00300146">
            <w:pPr>
              <w:rPr>
                <w:moveTo w:id="1299" w:author="Justin Bracci" w:date="2023-09-09T15:48:00Z"/>
                <w:rFonts w:cs="Times New Roman"/>
                <w:sz w:val="20"/>
                <w:szCs w:val="20"/>
              </w:rPr>
            </w:pPr>
            <w:moveTo w:id="1300" w:author="Justin Bracci" w:date="2023-09-09T15:48:00Z">
              <w:r w:rsidRPr="00DE33BB">
                <w:rPr>
                  <w:rFonts w:cs="Times New Roman"/>
                  <w:sz w:val="20"/>
                  <w:szCs w:val="20"/>
                </w:rPr>
                <w:t>4288</w:t>
              </w:r>
            </w:moveTo>
          </w:p>
        </w:tc>
        <w:tc>
          <w:tcPr>
            <w:tcW w:w="963" w:type="dxa"/>
            <w:noWrap/>
            <w:hideMark/>
          </w:tcPr>
          <w:p w14:paraId="60B0DE8F" w14:textId="77777777" w:rsidR="00DE33BB" w:rsidRPr="00DE33BB" w:rsidRDefault="00DE33BB" w:rsidP="00300146">
            <w:pPr>
              <w:rPr>
                <w:moveTo w:id="1301" w:author="Justin Bracci" w:date="2023-09-09T15:48:00Z"/>
                <w:rFonts w:cs="Times New Roman"/>
                <w:sz w:val="20"/>
                <w:szCs w:val="20"/>
              </w:rPr>
            </w:pPr>
            <w:moveTo w:id="1302" w:author="Justin Bracci" w:date="2023-09-09T15:48:00Z">
              <w:r w:rsidRPr="00DE33BB">
                <w:rPr>
                  <w:rFonts w:cs="Times New Roman"/>
                  <w:sz w:val="20"/>
                  <w:szCs w:val="20"/>
                </w:rPr>
                <w:t>4607</w:t>
              </w:r>
            </w:moveTo>
          </w:p>
        </w:tc>
        <w:tc>
          <w:tcPr>
            <w:tcW w:w="916" w:type="dxa"/>
            <w:noWrap/>
            <w:hideMark/>
          </w:tcPr>
          <w:p w14:paraId="7C56F31B" w14:textId="77777777" w:rsidR="00DE33BB" w:rsidRPr="00DE33BB" w:rsidRDefault="00DE33BB" w:rsidP="00300146">
            <w:pPr>
              <w:rPr>
                <w:moveTo w:id="1303" w:author="Justin Bracci" w:date="2023-09-09T15:48:00Z"/>
                <w:rFonts w:cs="Times New Roman"/>
                <w:sz w:val="20"/>
                <w:szCs w:val="20"/>
              </w:rPr>
            </w:pPr>
            <w:moveTo w:id="1304" w:author="Justin Bracci" w:date="2023-09-09T15:48:00Z">
              <w:r w:rsidRPr="00DE33BB">
                <w:rPr>
                  <w:rFonts w:cs="Times New Roman"/>
                  <w:sz w:val="20"/>
                  <w:szCs w:val="20"/>
                </w:rPr>
                <w:t>4610</w:t>
              </w:r>
            </w:moveTo>
          </w:p>
        </w:tc>
        <w:tc>
          <w:tcPr>
            <w:tcW w:w="990" w:type="dxa"/>
            <w:noWrap/>
            <w:hideMark/>
          </w:tcPr>
          <w:p w14:paraId="2EB946E0" w14:textId="77777777" w:rsidR="00DE33BB" w:rsidRPr="00DE33BB" w:rsidRDefault="00DE33BB" w:rsidP="00300146">
            <w:pPr>
              <w:rPr>
                <w:moveTo w:id="1305" w:author="Justin Bracci" w:date="2023-09-09T15:48:00Z"/>
                <w:rFonts w:cs="Times New Roman"/>
                <w:sz w:val="20"/>
                <w:szCs w:val="20"/>
              </w:rPr>
            </w:pPr>
            <w:moveTo w:id="1306" w:author="Justin Bracci" w:date="2023-09-09T15:48:00Z">
              <w:r w:rsidRPr="00DE33BB">
                <w:rPr>
                  <w:rFonts w:cs="Times New Roman"/>
                  <w:sz w:val="20"/>
                  <w:szCs w:val="20"/>
                </w:rPr>
                <w:t>0</w:t>
              </w:r>
            </w:moveTo>
          </w:p>
        </w:tc>
        <w:tc>
          <w:tcPr>
            <w:tcW w:w="985" w:type="dxa"/>
            <w:noWrap/>
            <w:hideMark/>
          </w:tcPr>
          <w:p w14:paraId="14E0C0CA" w14:textId="77777777" w:rsidR="00DE33BB" w:rsidRPr="00DE33BB" w:rsidRDefault="00DE33BB" w:rsidP="00300146">
            <w:pPr>
              <w:rPr>
                <w:moveTo w:id="1307" w:author="Justin Bracci" w:date="2023-09-09T15:48:00Z"/>
                <w:rFonts w:cs="Times New Roman"/>
                <w:sz w:val="20"/>
                <w:szCs w:val="20"/>
              </w:rPr>
            </w:pPr>
            <w:moveTo w:id="1308" w:author="Justin Bracci" w:date="2023-09-09T15:48:00Z">
              <w:r w:rsidRPr="00DE33BB">
                <w:rPr>
                  <w:rFonts w:cs="Times New Roman"/>
                  <w:sz w:val="20"/>
                  <w:szCs w:val="20"/>
                </w:rPr>
                <w:t>3030</w:t>
              </w:r>
            </w:moveTo>
          </w:p>
        </w:tc>
      </w:tr>
      <w:tr w:rsidR="00DE33BB" w:rsidRPr="00CA2060" w14:paraId="2C782231" w14:textId="77777777" w:rsidTr="00300146">
        <w:trPr>
          <w:trHeight w:val="290"/>
        </w:trPr>
        <w:tc>
          <w:tcPr>
            <w:tcW w:w="1209" w:type="dxa"/>
            <w:vMerge/>
            <w:hideMark/>
          </w:tcPr>
          <w:p w14:paraId="701ADBB3" w14:textId="77777777" w:rsidR="00DE33BB" w:rsidRPr="00DE33BB" w:rsidRDefault="00DE33BB" w:rsidP="00300146">
            <w:pPr>
              <w:rPr>
                <w:moveTo w:id="1309" w:author="Justin Bracci" w:date="2023-09-09T15:48:00Z"/>
                <w:rFonts w:cs="Times New Roman"/>
                <w:sz w:val="20"/>
                <w:szCs w:val="20"/>
              </w:rPr>
            </w:pPr>
          </w:p>
        </w:tc>
        <w:tc>
          <w:tcPr>
            <w:tcW w:w="2360" w:type="dxa"/>
            <w:noWrap/>
            <w:hideMark/>
          </w:tcPr>
          <w:p w14:paraId="516B4F92" w14:textId="77777777" w:rsidR="00DE33BB" w:rsidRPr="00DE33BB" w:rsidRDefault="00DE33BB" w:rsidP="00300146">
            <w:pPr>
              <w:rPr>
                <w:moveTo w:id="1310" w:author="Justin Bracci" w:date="2023-09-09T15:48:00Z"/>
                <w:rFonts w:cs="Times New Roman"/>
                <w:sz w:val="20"/>
                <w:szCs w:val="20"/>
              </w:rPr>
            </w:pPr>
            <w:moveTo w:id="1311" w:author="Justin Bracci" w:date="2023-09-09T15:48:00Z">
              <w:r w:rsidRPr="00300146">
                <w:rPr>
                  <w:rFonts w:cs="Times New Roman"/>
                  <w:sz w:val="20"/>
                  <w:szCs w:val="20"/>
                </w:rPr>
                <w:t>Electrolyzer (MW</w:t>
              </w:r>
              <w:r>
                <w:rPr>
                  <w:rFonts w:cs="Times New Roman"/>
                  <w:sz w:val="20"/>
                  <w:szCs w:val="20"/>
                  <w:vertAlign w:val="subscript"/>
                </w:rPr>
                <w:t>e</w:t>
              </w:r>
              <w:r w:rsidRPr="00300146">
                <w:rPr>
                  <w:rFonts w:cs="Times New Roman"/>
                  <w:sz w:val="20"/>
                  <w:szCs w:val="20"/>
                </w:rPr>
                <w:t>)</w:t>
              </w:r>
            </w:moveTo>
          </w:p>
        </w:tc>
        <w:tc>
          <w:tcPr>
            <w:tcW w:w="963" w:type="dxa"/>
            <w:noWrap/>
            <w:hideMark/>
          </w:tcPr>
          <w:p w14:paraId="1CD88376" w14:textId="77777777" w:rsidR="00DE33BB" w:rsidRPr="00DE33BB" w:rsidRDefault="00DE33BB" w:rsidP="00300146">
            <w:pPr>
              <w:rPr>
                <w:moveTo w:id="1312" w:author="Justin Bracci" w:date="2023-09-09T15:48:00Z"/>
                <w:rFonts w:cs="Times New Roman"/>
                <w:sz w:val="20"/>
                <w:szCs w:val="20"/>
              </w:rPr>
            </w:pPr>
            <w:moveTo w:id="1313" w:author="Justin Bracci" w:date="2023-09-09T15:48:00Z">
              <w:r w:rsidRPr="00DE33BB">
                <w:rPr>
                  <w:rFonts w:cs="Times New Roman"/>
                  <w:sz w:val="20"/>
                  <w:szCs w:val="20"/>
                </w:rPr>
                <w:t>1948</w:t>
              </w:r>
            </w:moveTo>
          </w:p>
        </w:tc>
        <w:tc>
          <w:tcPr>
            <w:tcW w:w="964" w:type="dxa"/>
            <w:noWrap/>
            <w:hideMark/>
          </w:tcPr>
          <w:p w14:paraId="3937FD2A" w14:textId="77777777" w:rsidR="00DE33BB" w:rsidRPr="00DE33BB" w:rsidRDefault="00DE33BB" w:rsidP="00300146">
            <w:pPr>
              <w:rPr>
                <w:moveTo w:id="1314" w:author="Justin Bracci" w:date="2023-09-09T15:48:00Z"/>
                <w:rFonts w:cs="Times New Roman"/>
                <w:sz w:val="20"/>
                <w:szCs w:val="20"/>
              </w:rPr>
            </w:pPr>
            <w:moveTo w:id="1315" w:author="Justin Bracci" w:date="2023-09-09T15:48:00Z">
              <w:r w:rsidRPr="00DE33BB">
                <w:rPr>
                  <w:rFonts w:cs="Times New Roman"/>
                  <w:sz w:val="20"/>
                  <w:szCs w:val="20"/>
                </w:rPr>
                <w:t>2901</w:t>
              </w:r>
            </w:moveTo>
          </w:p>
        </w:tc>
        <w:tc>
          <w:tcPr>
            <w:tcW w:w="963" w:type="dxa"/>
            <w:noWrap/>
            <w:hideMark/>
          </w:tcPr>
          <w:p w14:paraId="33F8100C" w14:textId="77777777" w:rsidR="00DE33BB" w:rsidRPr="00DE33BB" w:rsidRDefault="00DE33BB" w:rsidP="00300146">
            <w:pPr>
              <w:rPr>
                <w:moveTo w:id="1316" w:author="Justin Bracci" w:date="2023-09-09T15:48:00Z"/>
                <w:rFonts w:cs="Times New Roman"/>
                <w:sz w:val="20"/>
                <w:szCs w:val="20"/>
              </w:rPr>
            </w:pPr>
            <w:moveTo w:id="1317" w:author="Justin Bracci" w:date="2023-09-09T15:48:00Z">
              <w:r w:rsidRPr="00DE33BB">
                <w:rPr>
                  <w:rFonts w:cs="Times New Roman"/>
                  <w:sz w:val="20"/>
                  <w:szCs w:val="20"/>
                </w:rPr>
                <w:t>2892</w:t>
              </w:r>
            </w:moveTo>
          </w:p>
        </w:tc>
        <w:tc>
          <w:tcPr>
            <w:tcW w:w="916" w:type="dxa"/>
            <w:noWrap/>
            <w:hideMark/>
          </w:tcPr>
          <w:p w14:paraId="4E8C6364" w14:textId="77777777" w:rsidR="00DE33BB" w:rsidRPr="00DE33BB" w:rsidRDefault="00DE33BB" w:rsidP="00300146">
            <w:pPr>
              <w:rPr>
                <w:moveTo w:id="1318" w:author="Justin Bracci" w:date="2023-09-09T15:48:00Z"/>
                <w:rFonts w:cs="Times New Roman"/>
                <w:sz w:val="20"/>
                <w:szCs w:val="20"/>
              </w:rPr>
            </w:pPr>
            <w:moveTo w:id="1319" w:author="Justin Bracci" w:date="2023-09-09T15:48:00Z">
              <w:r w:rsidRPr="00DE33BB">
                <w:rPr>
                  <w:rFonts w:cs="Times New Roman"/>
                  <w:sz w:val="20"/>
                  <w:szCs w:val="20"/>
                </w:rPr>
                <w:t>2887</w:t>
              </w:r>
            </w:moveTo>
          </w:p>
        </w:tc>
        <w:tc>
          <w:tcPr>
            <w:tcW w:w="990" w:type="dxa"/>
            <w:noWrap/>
            <w:hideMark/>
          </w:tcPr>
          <w:p w14:paraId="7ACDD4A8" w14:textId="77777777" w:rsidR="00DE33BB" w:rsidRPr="00DE33BB" w:rsidRDefault="00DE33BB" w:rsidP="00300146">
            <w:pPr>
              <w:rPr>
                <w:moveTo w:id="1320" w:author="Justin Bracci" w:date="2023-09-09T15:48:00Z"/>
                <w:rFonts w:cs="Times New Roman"/>
                <w:sz w:val="20"/>
                <w:szCs w:val="20"/>
              </w:rPr>
            </w:pPr>
            <w:moveTo w:id="1321" w:author="Justin Bracci" w:date="2023-09-09T15:48:00Z">
              <w:r w:rsidRPr="00DE33BB">
                <w:rPr>
                  <w:rFonts w:cs="Times New Roman"/>
                  <w:sz w:val="20"/>
                  <w:szCs w:val="20"/>
                </w:rPr>
                <w:t>577</w:t>
              </w:r>
            </w:moveTo>
          </w:p>
        </w:tc>
        <w:tc>
          <w:tcPr>
            <w:tcW w:w="985" w:type="dxa"/>
            <w:noWrap/>
            <w:hideMark/>
          </w:tcPr>
          <w:p w14:paraId="45642F5C" w14:textId="77777777" w:rsidR="00DE33BB" w:rsidRPr="00DE33BB" w:rsidRDefault="00DE33BB" w:rsidP="00300146">
            <w:pPr>
              <w:rPr>
                <w:moveTo w:id="1322" w:author="Justin Bracci" w:date="2023-09-09T15:48:00Z"/>
                <w:rFonts w:cs="Times New Roman"/>
                <w:sz w:val="20"/>
                <w:szCs w:val="20"/>
              </w:rPr>
            </w:pPr>
            <w:moveTo w:id="1323" w:author="Justin Bracci" w:date="2023-09-09T15:48:00Z">
              <w:r w:rsidRPr="00DE33BB">
                <w:rPr>
                  <w:rFonts w:cs="Times New Roman"/>
                  <w:sz w:val="20"/>
                  <w:szCs w:val="20"/>
                </w:rPr>
                <w:t>1964</w:t>
              </w:r>
            </w:moveTo>
          </w:p>
        </w:tc>
      </w:tr>
      <w:tr w:rsidR="00DE33BB" w:rsidRPr="00CA2060" w14:paraId="290DD65C" w14:textId="77777777" w:rsidTr="00300146">
        <w:trPr>
          <w:trHeight w:val="290"/>
        </w:trPr>
        <w:tc>
          <w:tcPr>
            <w:tcW w:w="1209" w:type="dxa"/>
            <w:vMerge/>
            <w:hideMark/>
          </w:tcPr>
          <w:p w14:paraId="6CC1E975" w14:textId="77777777" w:rsidR="00DE33BB" w:rsidRPr="00DE33BB" w:rsidRDefault="00DE33BB" w:rsidP="00300146">
            <w:pPr>
              <w:rPr>
                <w:moveTo w:id="1324" w:author="Justin Bracci" w:date="2023-09-09T15:48:00Z"/>
                <w:rFonts w:cs="Times New Roman"/>
                <w:sz w:val="20"/>
                <w:szCs w:val="20"/>
              </w:rPr>
            </w:pPr>
          </w:p>
        </w:tc>
        <w:tc>
          <w:tcPr>
            <w:tcW w:w="2360" w:type="dxa"/>
            <w:noWrap/>
            <w:hideMark/>
          </w:tcPr>
          <w:p w14:paraId="6626107B" w14:textId="77777777" w:rsidR="00DE33BB" w:rsidRPr="00DE33BB" w:rsidRDefault="00DE33BB" w:rsidP="00300146">
            <w:pPr>
              <w:rPr>
                <w:moveTo w:id="1325" w:author="Justin Bracci" w:date="2023-09-09T15:48:00Z"/>
                <w:rFonts w:cs="Times New Roman"/>
                <w:sz w:val="20"/>
                <w:szCs w:val="20"/>
              </w:rPr>
            </w:pPr>
            <w:moveTo w:id="1326" w:author="Justin Bracci" w:date="2023-09-09T15:48:00Z">
              <w:r w:rsidRPr="00300146">
                <w:rPr>
                  <w:rFonts w:cs="Times New Roman"/>
                  <w:sz w:val="20"/>
                  <w:szCs w:val="20"/>
                </w:rPr>
                <w:t>Grid Connection (MW</w:t>
              </w:r>
              <w:r>
                <w:rPr>
                  <w:rFonts w:cs="Times New Roman"/>
                  <w:sz w:val="20"/>
                  <w:szCs w:val="20"/>
                  <w:vertAlign w:val="subscript"/>
                </w:rPr>
                <w:t>e</w:t>
              </w:r>
              <w:r w:rsidRPr="00300146">
                <w:rPr>
                  <w:rFonts w:cs="Times New Roman"/>
                  <w:sz w:val="20"/>
                  <w:szCs w:val="20"/>
                </w:rPr>
                <w:t>)</w:t>
              </w:r>
            </w:moveTo>
          </w:p>
        </w:tc>
        <w:tc>
          <w:tcPr>
            <w:tcW w:w="963" w:type="dxa"/>
            <w:noWrap/>
            <w:hideMark/>
          </w:tcPr>
          <w:p w14:paraId="5D533CF0" w14:textId="77777777" w:rsidR="00DE33BB" w:rsidRPr="00DE33BB" w:rsidRDefault="00DE33BB" w:rsidP="00300146">
            <w:pPr>
              <w:rPr>
                <w:moveTo w:id="1327" w:author="Justin Bracci" w:date="2023-09-09T15:48:00Z"/>
                <w:rFonts w:cs="Times New Roman"/>
                <w:sz w:val="20"/>
                <w:szCs w:val="20"/>
              </w:rPr>
            </w:pPr>
            <w:moveTo w:id="1328" w:author="Justin Bracci" w:date="2023-09-09T15:48:00Z">
              <w:r w:rsidRPr="00DE33BB">
                <w:rPr>
                  <w:rFonts w:cs="Times New Roman"/>
                  <w:sz w:val="20"/>
                  <w:szCs w:val="20"/>
                </w:rPr>
                <w:t>0</w:t>
              </w:r>
            </w:moveTo>
          </w:p>
        </w:tc>
        <w:tc>
          <w:tcPr>
            <w:tcW w:w="964" w:type="dxa"/>
            <w:noWrap/>
            <w:hideMark/>
          </w:tcPr>
          <w:p w14:paraId="5D559F7F" w14:textId="77777777" w:rsidR="00DE33BB" w:rsidRPr="00DE33BB" w:rsidRDefault="00DE33BB" w:rsidP="00300146">
            <w:pPr>
              <w:rPr>
                <w:moveTo w:id="1329" w:author="Justin Bracci" w:date="2023-09-09T15:48:00Z"/>
                <w:rFonts w:cs="Times New Roman"/>
                <w:sz w:val="20"/>
                <w:szCs w:val="20"/>
              </w:rPr>
            </w:pPr>
            <w:moveTo w:id="1330" w:author="Justin Bracci" w:date="2023-09-09T15:48:00Z">
              <w:r w:rsidRPr="00DE33BB">
                <w:rPr>
                  <w:rFonts w:cs="Times New Roman"/>
                  <w:sz w:val="20"/>
                  <w:szCs w:val="20"/>
                </w:rPr>
                <w:t>0</w:t>
              </w:r>
            </w:moveTo>
          </w:p>
        </w:tc>
        <w:tc>
          <w:tcPr>
            <w:tcW w:w="963" w:type="dxa"/>
            <w:noWrap/>
            <w:hideMark/>
          </w:tcPr>
          <w:p w14:paraId="38D4C2F3" w14:textId="77777777" w:rsidR="00DE33BB" w:rsidRPr="00DE33BB" w:rsidRDefault="00DE33BB" w:rsidP="00300146">
            <w:pPr>
              <w:rPr>
                <w:moveTo w:id="1331" w:author="Justin Bracci" w:date="2023-09-09T15:48:00Z"/>
                <w:rFonts w:cs="Times New Roman"/>
                <w:sz w:val="20"/>
                <w:szCs w:val="20"/>
              </w:rPr>
            </w:pPr>
            <w:moveTo w:id="1332" w:author="Justin Bracci" w:date="2023-09-09T15:48:00Z">
              <w:r w:rsidRPr="00DE33BB">
                <w:rPr>
                  <w:rFonts w:cs="Times New Roman"/>
                  <w:sz w:val="20"/>
                  <w:szCs w:val="20"/>
                </w:rPr>
                <w:t>0</w:t>
              </w:r>
            </w:moveTo>
          </w:p>
        </w:tc>
        <w:tc>
          <w:tcPr>
            <w:tcW w:w="916" w:type="dxa"/>
            <w:noWrap/>
            <w:hideMark/>
          </w:tcPr>
          <w:p w14:paraId="5547A8C3" w14:textId="77777777" w:rsidR="00DE33BB" w:rsidRPr="00DE33BB" w:rsidRDefault="00DE33BB" w:rsidP="00300146">
            <w:pPr>
              <w:rPr>
                <w:moveTo w:id="1333" w:author="Justin Bracci" w:date="2023-09-09T15:48:00Z"/>
                <w:rFonts w:cs="Times New Roman"/>
                <w:sz w:val="20"/>
                <w:szCs w:val="20"/>
              </w:rPr>
            </w:pPr>
            <w:moveTo w:id="1334" w:author="Justin Bracci" w:date="2023-09-09T15:48:00Z">
              <w:r w:rsidRPr="00DE33BB">
                <w:rPr>
                  <w:rFonts w:cs="Times New Roman"/>
                  <w:sz w:val="20"/>
                  <w:szCs w:val="20"/>
                </w:rPr>
                <w:t>0</w:t>
              </w:r>
            </w:moveTo>
          </w:p>
        </w:tc>
        <w:tc>
          <w:tcPr>
            <w:tcW w:w="990" w:type="dxa"/>
            <w:noWrap/>
            <w:hideMark/>
          </w:tcPr>
          <w:p w14:paraId="39221B6E" w14:textId="77777777" w:rsidR="00DE33BB" w:rsidRPr="00DE33BB" w:rsidRDefault="00DE33BB" w:rsidP="00300146">
            <w:pPr>
              <w:rPr>
                <w:moveTo w:id="1335" w:author="Justin Bracci" w:date="2023-09-09T15:48:00Z"/>
                <w:rFonts w:cs="Times New Roman"/>
                <w:sz w:val="20"/>
                <w:szCs w:val="20"/>
              </w:rPr>
            </w:pPr>
            <w:moveTo w:id="1336" w:author="Justin Bracci" w:date="2023-09-09T15:48:00Z">
              <w:r w:rsidRPr="00DE33BB">
                <w:rPr>
                  <w:rFonts w:cs="Times New Roman"/>
                  <w:sz w:val="20"/>
                  <w:szCs w:val="20"/>
                </w:rPr>
                <w:t>645</w:t>
              </w:r>
            </w:moveTo>
          </w:p>
        </w:tc>
        <w:tc>
          <w:tcPr>
            <w:tcW w:w="985" w:type="dxa"/>
            <w:noWrap/>
            <w:hideMark/>
          </w:tcPr>
          <w:p w14:paraId="6C831596" w14:textId="77777777" w:rsidR="00DE33BB" w:rsidRPr="00DE33BB" w:rsidRDefault="00DE33BB" w:rsidP="00300146">
            <w:pPr>
              <w:rPr>
                <w:moveTo w:id="1337" w:author="Justin Bracci" w:date="2023-09-09T15:48:00Z"/>
                <w:rFonts w:cs="Times New Roman"/>
                <w:sz w:val="20"/>
                <w:szCs w:val="20"/>
              </w:rPr>
            </w:pPr>
            <w:moveTo w:id="1338" w:author="Justin Bracci" w:date="2023-09-09T15:48:00Z">
              <w:r w:rsidRPr="00DE33BB">
                <w:rPr>
                  <w:rFonts w:cs="Times New Roman"/>
                  <w:sz w:val="20"/>
                  <w:szCs w:val="20"/>
                </w:rPr>
                <w:t>733</w:t>
              </w:r>
            </w:moveTo>
          </w:p>
        </w:tc>
      </w:tr>
      <w:tr w:rsidR="00DE33BB" w:rsidRPr="00CA2060" w14:paraId="0CC8F865" w14:textId="77777777" w:rsidTr="00300146">
        <w:trPr>
          <w:trHeight w:val="290"/>
        </w:trPr>
        <w:tc>
          <w:tcPr>
            <w:tcW w:w="1209" w:type="dxa"/>
            <w:vMerge/>
            <w:hideMark/>
          </w:tcPr>
          <w:p w14:paraId="5F14D319" w14:textId="77777777" w:rsidR="00DE33BB" w:rsidRPr="00DE33BB" w:rsidRDefault="00DE33BB" w:rsidP="00300146">
            <w:pPr>
              <w:rPr>
                <w:moveTo w:id="1339" w:author="Justin Bracci" w:date="2023-09-09T15:48:00Z"/>
                <w:rFonts w:cs="Times New Roman"/>
                <w:sz w:val="20"/>
                <w:szCs w:val="20"/>
              </w:rPr>
            </w:pPr>
          </w:p>
        </w:tc>
        <w:tc>
          <w:tcPr>
            <w:tcW w:w="2360" w:type="dxa"/>
            <w:noWrap/>
            <w:hideMark/>
          </w:tcPr>
          <w:p w14:paraId="3CF36263" w14:textId="77777777" w:rsidR="00DE33BB" w:rsidRPr="00DE33BB" w:rsidRDefault="00DE33BB" w:rsidP="00300146">
            <w:pPr>
              <w:rPr>
                <w:moveTo w:id="1340" w:author="Justin Bracci" w:date="2023-09-09T15:48:00Z"/>
                <w:rFonts w:cs="Times New Roman"/>
                <w:sz w:val="20"/>
                <w:szCs w:val="20"/>
              </w:rPr>
            </w:pPr>
            <w:moveTo w:id="1341" w:author="Justin Bracci" w:date="2023-09-09T15:48:00Z">
              <w:r w:rsidRPr="00DE33BB">
                <w:rPr>
                  <w:rFonts w:cs="Times New Roman"/>
                  <w:sz w:val="20"/>
                  <w:szCs w:val="20"/>
                </w:rPr>
                <w:t xml:space="preserve">Percent Electricity Unused (% </w:t>
              </w:r>
              <w:r>
                <w:rPr>
                  <w:rFonts w:cs="Times New Roman"/>
                  <w:sz w:val="20"/>
                  <w:szCs w:val="20"/>
                </w:rPr>
                <w:t>system total</w:t>
              </w:r>
              <w:r w:rsidRPr="00DE33BB">
                <w:rPr>
                  <w:rFonts w:cs="Times New Roman"/>
                  <w:sz w:val="20"/>
                  <w:szCs w:val="20"/>
                </w:rPr>
                <w:t>)</w:t>
              </w:r>
            </w:moveTo>
          </w:p>
        </w:tc>
        <w:tc>
          <w:tcPr>
            <w:tcW w:w="963" w:type="dxa"/>
            <w:noWrap/>
            <w:hideMark/>
          </w:tcPr>
          <w:p w14:paraId="601256EA" w14:textId="77777777" w:rsidR="00DE33BB" w:rsidRPr="00DE33BB" w:rsidRDefault="00DE33BB" w:rsidP="00300146">
            <w:pPr>
              <w:rPr>
                <w:moveTo w:id="1342" w:author="Justin Bracci" w:date="2023-09-09T15:48:00Z"/>
                <w:rFonts w:cs="Times New Roman"/>
                <w:sz w:val="20"/>
                <w:szCs w:val="20"/>
              </w:rPr>
            </w:pPr>
            <w:moveTo w:id="1343" w:author="Justin Bracci" w:date="2023-09-09T15:48:00Z">
              <w:r w:rsidRPr="00DE33BB">
                <w:rPr>
                  <w:rFonts w:cs="Times New Roman"/>
                  <w:sz w:val="20"/>
                  <w:szCs w:val="20"/>
                </w:rPr>
                <w:t>5%</w:t>
              </w:r>
            </w:moveTo>
          </w:p>
        </w:tc>
        <w:tc>
          <w:tcPr>
            <w:tcW w:w="964" w:type="dxa"/>
            <w:noWrap/>
            <w:hideMark/>
          </w:tcPr>
          <w:p w14:paraId="3A9D3EE0" w14:textId="77777777" w:rsidR="00DE33BB" w:rsidRPr="00DE33BB" w:rsidRDefault="00DE33BB" w:rsidP="00300146">
            <w:pPr>
              <w:rPr>
                <w:moveTo w:id="1344" w:author="Justin Bracci" w:date="2023-09-09T15:48:00Z"/>
                <w:rFonts w:cs="Times New Roman"/>
                <w:sz w:val="20"/>
                <w:szCs w:val="20"/>
              </w:rPr>
            </w:pPr>
            <w:moveTo w:id="1345" w:author="Justin Bracci" w:date="2023-09-09T15:48:00Z">
              <w:r w:rsidRPr="00DE33BB">
                <w:rPr>
                  <w:rFonts w:cs="Times New Roman"/>
                  <w:sz w:val="20"/>
                  <w:szCs w:val="20"/>
                </w:rPr>
                <w:t>37%</w:t>
              </w:r>
            </w:moveTo>
          </w:p>
        </w:tc>
        <w:tc>
          <w:tcPr>
            <w:tcW w:w="963" w:type="dxa"/>
            <w:noWrap/>
            <w:hideMark/>
          </w:tcPr>
          <w:p w14:paraId="3D81F87C" w14:textId="77777777" w:rsidR="00DE33BB" w:rsidRPr="00DE33BB" w:rsidRDefault="00DE33BB" w:rsidP="00300146">
            <w:pPr>
              <w:rPr>
                <w:moveTo w:id="1346" w:author="Justin Bracci" w:date="2023-09-09T15:48:00Z"/>
                <w:rFonts w:cs="Times New Roman"/>
                <w:sz w:val="20"/>
                <w:szCs w:val="20"/>
              </w:rPr>
            </w:pPr>
            <w:moveTo w:id="1347" w:author="Justin Bracci" w:date="2023-09-09T15:48:00Z">
              <w:r w:rsidRPr="00DE33BB">
                <w:rPr>
                  <w:rFonts w:cs="Times New Roman"/>
                  <w:sz w:val="20"/>
                  <w:szCs w:val="20"/>
                </w:rPr>
                <w:t>41%</w:t>
              </w:r>
            </w:moveTo>
          </w:p>
        </w:tc>
        <w:tc>
          <w:tcPr>
            <w:tcW w:w="916" w:type="dxa"/>
            <w:noWrap/>
            <w:hideMark/>
          </w:tcPr>
          <w:p w14:paraId="3E26701C" w14:textId="77777777" w:rsidR="00DE33BB" w:rsidRPr="00DE33BB" w:rsidRDefault="00DE33BB" w:rsidP="00300146">
            <w:pPr>
              <w:rPr>
                <w:moveTo w:id="1348" w:author="Justin Bracci" w:date="2023-09-09T15:48:00Z"/>
                <w:rFonts w:cs="Times New Roman"/>
                <w:sz w:val="20"/>
                <w:szCs w:val="20"/>
              </w:rPr>
            </w:pPr>
            <w:moveTo w:id="1349" w:author="Justin Bracci" w:date="2023-09-09T15:48:00Z">
              <w:r w:rsidRPr="00DE33BB">
                <w:rPr>
                  <w:rFonts w:cs="Times New Roman"/>
                  <w:sz w:val="20"/>
                  <w:szCs w:val="20"/>
                </w:rPr>
                <w:t>41%</w:t>
              </w:r>
            </w:moveTo>
          </w:p>
        </w:tc>
        <w:tc>
          <w:tcPr>
            <w:tcW w:w="990" w:type="dxa"/>
            <w:noWrap/>
            <w:hideMark/>
          </w:tcPr>
          <w:p w14:paraId="63A7AB73" w14:textId="77777777" w:rsidR="00DE33BB" w:rsidRPr="00DE33BB" w:rsidRDefault="00DE33BB" w:rsidP="00300146">
            <w:pPr>
              <w:rPr>
                <w:moveTo w:id="1350" w:author="Justin Bracci" w:date="2023-09-09T15:48:00Z"/>
                <w:rFonts w:cs="Times New Roman"/>
                <w:sz w:val="20"/>
                <w:szCs w:val="20"/>
              </w:rPr>
            </w:pPr>
            <w:moveTo w:id="1351" w:author="Justin Bracci" w:date="2023-09-09T15:48:00Z">
              <w:r w:rsidRPr="00DE33BB">
                <w:rPr>
                  <w:rFonts w:cs="Times New Roman"/>
                  <w:sz w:val="20"/>
                  <w:szCs w:val="20"/>
                </w:rPr>
                <w:t>1%</w:t>
              </w:r>
            </w:moveTo>
          </w:p>
        </w:tc>
        <w:tc>
          <w:tcPr>
            <w:tcW w:w="985" w:type="dxa"/>
            <w:noWrap/>
            <w:hideMark/>
          </w:tcPr>
          <w:p w14:paraId="32694D58" w14:textId="77777777" w:rsidR="00DE33BB" w:rsidRPr="00DE33BB" w:rsidRDefault="00DE33BB" w:rsidP="00300146">
            <w:pPr>
              <w:rPr>
                <w:moveTo w:id="1352" w:author="Justin Bracci" w:date="2023-09-09T15:48:00Z"/>
                <w:rFonts w:cs="Times New Roman"/>
                <w:sz w:val="20"/>
                <w:szCs w:val="20"/>
              </w:rPr>
            </w:pPr>
            <w:moveTo w:id="1353" w:author="Justin Bracci" w:date="2023-09-09T15:48:00Z">
              <w:r w:rsidRPr="00DE33BB">
                <w:rPr>
                  <w:rFonts w:cs="Times New Roman"/>
                  <w:sz w:val="20"/>
                  <w:szCs w:val="20"/>
                </w:rPr>
                <w:t>18%</w:t>
              </w:r>
            </w:moveTo>
          </w:p>
        </w:tc>
      </w:tr>
      <w:tr w:rsidR="00DE33BB" w:rsidRPr="00CA2060" w14:paraId="22617DFC" w14:textId="77777777" w:rsidTr="00300146">
        <w:trPr>
          <w:trHeight w:val="290"/>
        </w:trPr>
        <w:tc>
          <w:tcPr>
            <w:tcW w:w="1209" w:type="dxa"/>
            <w:vMerge w:val="restart"/>
            <w:noWrap/>
            <w:hideMark/>
          </w:tcPr>
          <w:p w14:paraId="14EE02DA" w14:textId="77777777" w:rsidR="00DE33BB" w:rsidRDefault="00DE33BB" w:rsidP="00300146">
            <w:pPr>
              <w:rPr>
                <w:moveTo w:id="1354" w:author="Justin Bracci" w:date="2023-09-09T15:48:00Z"/>
                <w:rFonts w:cs="Times New Roman"/>
                <w:sz w:val="20"/>
                <w:szCs w:val="20"/>
              </w:rPr>
            </w:pPr>
            <w:moveTo w:id="1355" w:author="Justin Bracci" w:date="2023-09-09T15:48:00Z">
              <w:r w:rsidRPr="00DE33BB">
                <w:rPr>
                  <w:rFonts w:cs="Times New Roman"/>
                  <w:sz w:val="20"/>
                  <w:szCs w:val="20"/>
                </w:rPr>
                <w:t>El Paso</w:t>
              </w:r>
            </w:moveTo>
          </w:p>
          <w:p w14:paraId="09F0159A" w14:textId="77777777" w:rsidR="00DE33BB" w:rsidRPr="00DE33BB" w:rsidRDefault="00DE33BB" w:rsidP="00300146">
            <w:pPr>
              <w:rPr>
                <w:moveTo w:id="1356" w:author="Justin Bracci" w:date="2023-09-09T15:48:00Z"/>
                <w:rFonts w:cs="Times New Roman"/>
                <w:sz w:val="20"/>
                <w:szCs w:val="20"/>
              </w:rPr>
            </w:pPr>
            <w:moveTo w:id="1357" w:author="Justin Bracci" w:date="2023-09-09T15:48:00Z">
              <w:r w:rsidRPr="00DE33BB">
                <w:rPr>
                  <w:rFonts w:cs="Times New Roman"/>
                  <w:sz w:val="20"/>
                  <w:szCs w:val="20"/>
                </w:rPr>
                <w:t>TX</w:t>
              </w:r>
            </w:moveTo>
          </w:p>
        </w:tc>
        <w:tc>
          <w:tcPr>
            <w:tcW w:w="2360" w:type="dxa"/>
            <w:noWrap/>
            <w:hideMark/>
          </w:tcPr>
          <w:p w14:paraId="5A797575" w14:textId="77777777" w:rsidR="00DE33BB" w:rsidRPr="00DE33BB" w:rsidRDefault="00DE33BB" w:rsidP="00300146">
            <w:pPr>
              <w:rPr>
                <w:moveTo w:id="1358" w:author="Justin Bracci" w:date="2023-09-09T15:48:00Z"/>
                <w:rFonts w:cs="Times New Roman"/>
                <w:sz w:val="20"/>
                <w:szCs w:val="20"/>
              </w:rPr>
            </w:pPr>
            <w:moveTo w:id="1359" w:author="Justin Bracci" w:date="2023-09-09T15:48:00Z">
              <w:r w:rsidRPr="00300146">
                <w:rPr>
                  <w:rFonts w:cs="Times New Roman"/>
                  <w:sz w:val="20"/>
                  <w:szCs w:val="20"/>
                </w:rPr>
                <w:t>Battery Storage (</w:t>
              </w:r>
              <w:proofErr w:type="spellStart"/>
              <w:r w:rsidRPr="00300146">
                <w:rPr>
                  <w:rFonts w:cs="Times New Roman"/>
                  <w:sz w:val="20"/>
                  <w:szCs w:val="20"/>
                </w:rPr>
                <w:t>MWh</w:t>
              </w:r>
              <w:r>
                <w:rPr>
                  <w:rFonts w:cs="Times New Roman"/>
                  <w:sz w:val="20"/>
                  <w:szCs w:val="20"/>
                  <w:vertAlign w:val="subscript"/>
                </w:rPr>
                <w:t>e</w:t>
              </w:r>
              <w:proofErr w:type="spellEnd"/>
              <w:r w:rsidRPr="00300146">
                <w:rPr>
                  <w:rFonts w:cs="Times New Roman"/>
                  <w:sz w:val="20"/>
                  <w:szCs w:val="20"/>
                </w:rPr>
                <w:t>)</w:t>
              </w:r>
            </w:moveTo>
          </w:p>
        </w:tc>
        <w:tc>
          <w:tcPr>
            <w:tcW w:w="963" w:type="dxa"/>
            <w:noWrap/>
            <w:hideMark/>
          </w:tcPr>
          <w:p w14:paraId="009BF268" w14:textId="77777777" w:rsidR="00DE33BB" w:rsidRPr="00DE33BB" w:rsidRDefault="00DE33BB" w:rsidP="00300146">
            <w:pPr>
              <w:rPr>
                <w:moveTo w:id="1360" w:author="Justin Bracci" w:date="2023-09-09T15:48:00Z"/>
                <w:rFonts w:cs="Times New Roman"/>
                <w:sz w:val="20"/>
                <w:szCs w:val="20"/>
              </w:rPr>
            </w:pPr>
            <w:moveTo w:id="1361" w:author="Justin Bracci" w:date="2023-09-09T15:48:00Z">
              <w:r w:rsidRPr="00DE33BB">
                <w:rPr>
                  <w:rFonts w:cs="Times New Roman"/>
                  <w:sz w:val="20"/>
                  <w:szCs w:val="20"/>
                </w:rPr>
                <w:t>0</w:t>
              </w:r>
            </w:moveTo>
          </w:p>
        </w:tc>
        <w:tc>
          <w:tcPr>
            <w:tcW w:w="964" w:type="dxa"/>
            <w:noWrap/>
            <w:hideMark/>
          </w:tcPr>
          <w:p w14:paraId="79AF3EA5" w14:textId="77777777" w:rsidR="00DE33BB" w:rsidRPr="00DE33BB" w:rsidRDefault="00DE33BB" w:rsidP="00300146">
            <w:pPr>
              <w:rPr>
                <w:moveTo w:id="1362" w:author="Justin Bracci" w:date="2023-09-09T15:48:00Z"/>
                <w:rFonts w:cs="Times New Roman"/>
                <w:sz w:val="20"/>
                <w:szCs w:val="20"/>
              </w:rPr>
            </w:pPr>
            <w:moveTo w:id="1363" w:author="Justin Bracci" w:date="2023-09-09T15:48:00Z">
              <w:r w:rsidRPr="00DE33BB">
                <w:rPr>
                  <w:rFonts w:cs="Times New Roman"/>
                  <w:sz w:val="20"/>
                  <w:szCs w:val="20"/>
                </w:rPr>
                <w:t>0</w:t>
              </w:r>
            </w:moveTo>
          </w:p>
        </w:tc>
        <w:tc>
          <w:tcPr>
            <w:tcW w:w="963" w:type="dxa"/>
            <w:noWrap/>
            <w:hideMark/>
          </w:tcPr>
          <w:p w14:paraId="530328FE" w14:textId="77777777" w:rsidR="00DE33BB" w:rsidRPr="00DE33BB" w:rsidRDefault="00DE33BB" w:rsidP="00300146">
            <w:pPr>
              <w:rPr>
                <w:moveTo w:id="1364" w:author="Justin Bracci" w:date="2023-09-09T15:48:00Z"/>
                <w:rFonts w:cs="Times New Roman"/>
                <w:sz w:val="20"/>
                <w:szCs w:val="20"/>
              </w:rPr>
            </w:pPr>
            <w:moveTo w:id="1365" w:author="Justin Bracci" w:date="2023-09-09T15:48:00Z">
              <w:r w:rsidRPr="00DE33BB">
                <w:rPr>
                  <w:rFonts w:cs="Times New Roman"/>
                  <w:sz w:val="20"/>
                  <w:szCs w:val="20"/>
                </w:rPr>
                <w:t>0</w:t>
              </w:r>
            </w:moveTo>
          </w:p>
        </w:tc>
        <w:tc>
          <w:tcPr>
            <w:tcW w:w="916" w:type="dxa"/>
            <w:noWrap/>
            <w:hideMark/>
          </w:tcPr>
          <w:p w14:paraId="3B48709D" w14:textId="77777777" w:rsidR="00DE33BB" w:rsidRPr="00DE33BB" w:rsidRDefault="00DE33BB" w:rsidP="00300146">
            <w:pPr>
              <w:rPr>
                <w:moveTo w:id="1366" w:author="Justin Bracci" w:date="2023-09-09T15:48:00Z"/>
                <w:rFonts w:cs="Times New Roman"/>
                <w:sz w:val="20"/>
                <w:szCs w:val="20"/>
              </w:rPr>
            </w:pPr>
            <w:moveTo w:id="1367" w:author="Justin Bracci" w:date="2023-09-09T15:48:00Z">
              <w:r w:rsidRPr="00DE33BB">
                <w:rPr>
                  <w:rFonts w:cs="Times New Roman"/>
                  <w:sz w:val="20"/>
                  <w:szCs w:val="20"/>
                </w:rPr>
                <w:t>0</w:t>
              </w:r>
            </w:moveTo>
          </w:p>
        </w:tc>
        <w:tc>
          <w:tcPr>
            <w:tcW w:w="990" w:type="dxa"/>
            <w:noWrap/>
            <w:hideMark/>
          </w:tcPr>
          <w:p w14:paraId="651516CB" w14:textId="77777777" w:rsidR="00DE33BB" w:rsidRPr="00DE33BB" w:rsidRDefault="00DE33BB" w:rsidP="00300146">
            <w:pPr>
              <w:rPr>
                <w:moveTo w:id="1368" w:author="Justin Bracci" w:date="2023-09-09T15:48:00Z"/>
                <w:rFonts w:cs="Times New Roman"/>
                <w:sz w:val="20"/>
                <w:szCs w:val="20"/>
              </w:rPr>
            </w:pPr>
            <w:moveTo w:id="1369" w:author="Justin Bracci" w:date="2023-09-09T15:48:00Z">
              <w:r w:rsidRPr="00DE33BB">
                <w:rPr>
                  <w:rFonts w:cs="Times New Roman"/>
                  <w:sz w:val="20"/>
                  <w:szCs w:val="20"/>
                </w:rPr>
                <w:t>694</w:t>
              </w:r>
            </w:moveTo>
          </w:p>
        </w:tc>
        <w:tc>
          <w:tcPr>
            <w:tcW w:w="985" w:type="dxa"/>
            <w:noWrap/>
            <w:hideMark/>
          </w:tcPr>
          <w:p w14:paraId="751848D4" w14:textId="77777777" w:rsidR="00DE33BB" w:rsidRPr="00DE33BB" w:rsidRDefault="00DE33BB" w:rsidP="00300146">
            <w:pPr>
              <w:rPr>
                <w:moveTo w:id="1370" w:author="Justin Bracci" w:date="2023-09-09T15:48:00Z"/>
                <w:rFonts w:cs="Times New Roman"/>
                <w:sz w:val="20"/>
                <w:szCs w:val="20"/>
              </w:rPr>
            </w:pPr>
            <w:moveTo w:id="1371" w:author="Justin Bracci" w:date="2023-09-09T15:48:00Z">
              <w:r w:rsidRPr="00DE33BB">
                <w:rPr>
                  <w:rFonts w:cs="Times New Roman"/>
                  <w:sz w:val="20"/>
                  <w:szCs w:val="20"/>
                </w:rPr>
                <w:t>231</w:t>
              </w:r>
            </w:moveTo>
          </w:p>
        </w:tc>
      </w:tr>
      <w:tr w:rsidR="00DE33BB" w:rsidRPr="00CA2060" w14:paraId="0DFA0530" w14:textId="77777777" w:rsidTr="00300146">
        <w:trPr>
          <w:trHeight w:val="290"/>
        </w:trPr>
        <w:tc>
          <w:tcPr>
            <w:tcW w:w="1209" w:type="dxa"/>
            <w:vMerge/>
            <w:hideMark/>
          </w:tcPr>
          <w:p w14:paraId="31F24FFF" w14:textId="77777777" w:rsidR="00DE33BB" w:rsidRPr="00DE33BB" w:rsidRDefault="00DE33BB" w:rsidP="00300146">
            <w:pPr>
              <w:rPr>
                <w:moveTo w:id="1372" w:author="Justin Bracci" w:date="2023-09-09T15:48:00Z"/>
                <w:rFonts w:cs="Times New Roman"/>
                <w:sz w:val="20"/>
                <w:szCs w:val="20"/>
              </w:rPr>
            </w:pPr>
          </w:p>
        </w:tc>
        <w:tc>
          <w:tcPr>
            <w:tcW w:w="2360" w:type="dxa"/>
            <w:noWrap/>
            <w:hideMark/>
          </w:tcPr>
          <w:p w14:paraId="37F3ABB9" w14:textId="77777777" w:rsidR="00DE33BB" w:rsidRPr="00DE33BB" w:rsidRDefault="00DE33BB" w:rsidP="00300146">
            <w:pPr>
              <w:rPr>
                <w:moveTo w:id="1373" w:author="Justin Bracci" w:date="2023-09-09T15:48:00Z"/>
                <w:rFonts w:cs="Times New Roman"/>
                <w:sz w:val="20"/>
                <w:szCs w:val="20"/>
              </w:rPr>
            </w:pPr>
            <w:moveTo w:id="1374" w:author="Justin Bracci" w:date="2023-09-09T15:48:00Z">
              <w:r w:rsidRPr="00300146">
                <w:rPr>
                  <w:rFonts w:cs="Times New Roman"/>
                  <w:sz w:val="20"/>
                  <w:szCs w:val="20"/>
                </w:rPr>
                <w:t>Hydrogen Storage (metric ton</w:t>
              </w:r>
              <w:r>
                <w:rPr>
                  <w:rFonts w:cs="Times New Roman"/>
                  <w:sz w:val="20"/>
                  <w:szCs w:val="20"/>
                </w:rPr>
                <w:t xml:space="preserve"> H</w:t>
              </w:r>
              <w:r>
                <w:rPr>
                  <w:rFonts w:cs="Times New Roman"/>
                  <w:sz w:val="20"/>
                  <w:szCs w:val="20"/>
                  <w:vertAlign w:val="subscript"/>
                </w:rPr>
                <w:t>2</w:t>
              </w:r>
              <w:r w:rsidRPr="00300146">
                <w:rPr>
                  <w:rFonts w:cs="Times New Roman"/>
                  <w:sz w:val="20"/>
                  <w:szCs w:val="20"/>
                </w:rPr>
                <w:t>)</w:t>
              </w:r>
            </w:moveTo>
          </w:p>
        </w:tc>
        <w:tc>
          <w:tcPr>
            <w:tcW w:w="963" w:type="dxa"/>
            <w:noWrap/>
            <w:hideMark/>
          </w:tcPr>
          <w:p w14:paraId="1A0FB9FE" w14:textId="77777777" w:rsidR="00DE33BB" w:rsidRPr="00DE33BB" w:rsidRDefault="00DE33BB" w:rsidP="00300146">
            <w:pPr>
              <w:rPr>
                <w:moveTo w:id="1375" w:author="Justin Bracci" w:date="2023-09-09T15:48:00Z"/>
                <w:rFonts w:cs="Times New Roman"/>
                <w:sz w:val="20"/>
                <w:szCs w:val="20"/>
              </w:rPr>
            </w:pPr>
            <w:moveTo w:id="1376" w:author="Justin Bracci" w:date="2023-09-09T15:48:00Z">
              <w:r w:rsidRPr="00DE33BB">
                <w:rPr>
                  <w:rFonts w:cs="Times New Roman"/>
                  <w:sz w:val="20"/>
                  <w:szCs w:val="20"/>
                </w:rPr>
                <w:t>0</w:t>
              </w:r>
            </w:moveTo>
          </w:p>
        </w:tc>
        <w:tc>
          <w:tcPr>
            <w:tcW w:w="964" w:type="dxa"/>
            <w:noWrap/>
            <w:hideMark/>
          </w:tcPr>
          <w:p w14:paraId="685EFA52" w14:textId="77777777" w:rsidR="00DE33BB" w:rsidRPr="00DE33BB" w:rsidRDefault="00DE33BB" w:rsidP="00300146">
            <w:pPr>
              <w:rPr>
                <w:moveTo w:id="1377" w:author="Justin Bracci" w:date="2023-09-09T15:48:00Z"/>
                <w:rFonts w:cs="Times New Roman"/>
                <w:sz w:val="20"/>
                <w:szCs w:val="20"/>
              </w:rPr>
            </w:pPr>
            <w:moveTo w:id="1378" w:author="Justin Bracci" w:date="2023-09-09T15:48:00Z">
              <w:r w:rsidRPr="00DE33BB">
                <w:rPr>
                  <w:rFonts w:cs="Times New Roman"/>
                  <w:sz w:val="20"/>
                  <w:szCs w:val="20"/>
                </w:rPr>
                <w:t>33</w:t>
              </w:r>
            </w:moveTo>
          </w:p>
        </w:tc>
        <w:tc>
          <w:tcPr>
            <w:tcW w:w="963" w:type="dxa"/>
            <w:noWrap/>
            <w:hideMark/>
          </w:tcPr>
          <w:p w14:paraId="1EB60CB5" w14:textId="77777777" w:rsidR="00DE33BB" w:rsidRPr="00DE33BB" w:rsidRDefault="00DE33BB" w:rsidP="00300146">
            <w:pPr>
              <w:rPr>
                <w:moveTo w:id="1379" w:author="Justin Bracci" w:date="2023-09-09T15:48:00Z"/>
                <w:rFonts w:cs="Times New Roman"/>
                <w:sz w:val="20"/>
                <w:szCs w:val="20"/>
              </w:rPr>
            </w:pPr>
            <w:moveTo w:id="1380" w:author="Justin Bracci" w:date="2023-09-09T15:48:00Z">
              <w:r w:rsidRPr="00DE33BB">
                <w:rPr>
                  <w:rFonts w:cs="Times New Roman"/>
                  <w:sz w:val="20"/>
                  <w:szCs w:val="20"/>
                </w:rPr>
                <w:t>893</w:t>
              </w:r>
            </w:moveTo>
          </w:p>
        </w:tc>
        <w:tc>
          <w:tcPr>
            <w:tcW w:w="916" w:type="dxa"/>
            <w:noWrap/>
            <w:hideMark/>
          </w:tcPr>
          <w:p w14:paraId="49124B54" w14:textId="77777777" w:rsidR="00DE33BB" w:rsidRPr="00DE33BB" w:rsidRDefault="00DE33BB" w:rsidP="00300146">
            <w:pPr>
              <w:rPr>
                <w:moveTo w:id="1381" w:author="Justin Bracci" w:date="2023-09-09T15:48:00Z"/>
                <w:rFonts w:cs="Times New Roman"/>
                <w:sz w:val="20"/>
                <w:szCs w:val="20"/>
              </w:rPr>
            </w:pPr>
            <w:moveTo w:id="1382" w:author="Justin Bracci" w:date="2023-09-09T15:48:00Z">
              <w:r w:rsidRPr="00DE33BB">
                <w:rPr>
                  <w:rFonts w:cs="Times New Roman"/>
                  <w:sz w:val="20"/>
                  <w:szCs w:val="20"/>
                </w:rPr>
                <w:t>1047</w:t>
              </w:r>
            </w:moveTo>
          </w:p>
        </w:tc>
        <w:tc>
          <w:tcPr>
            <w:tcW w:w="990" w:type="dxa"/>
            <w:noWrap/>
            <w:hideMark/>
          </w:tcPr>
          <w:p w14:paraId="5DE0AB9B" w14:textId="77777777" w:rsidR="00DE33BB" w:rsidRPr="00DE33BB" w:rsidRDefault="00DE33BB" w:rsidP="00300146">
            <w:pPr>
              <w:rPr>
                <w:moveTo w:id="1383" w:author="Justin Bracci" w:date="2023-09-09T15:48:00Z"/>
                <w:rFonts w:cs="Times New Roman"/>
                <w:sz w:val="20"/>
                <w:szCs w:val="20"/>
              </w:rPr>
            </w:pPr>
            <w:moveTo w:id="1384" w:author="Justin Bracci" w:date="2023-09-09T15:48:00Z">
              <w:r w:rsidRPr="00DE33BB">
                <w:rPr>
                  <w:rFonts w:cs="Times New Roman"/>
                  <w:sz w:val="20"/>
                  <w:szCs w:val="20"/>
                </w:rPr>
                <w:t>173</w:t>
              </w:r>
            </w:moveTo>
          </w:p>
        </w:tc>
        <w:tc>
          <w:tcPr>
            <w:tcW w:w="985" w:type="dxa"/>
            <w:noWrap/>
            <w:hideMark/>
          </w:tcPr>
          <w:p w14:paraId="0F244E33" w14:textId="77777777" w:rsidR="00DE33BB" w:rsidRPr="00DE33BB" w:rsidRDefault="00DE33BB" w:rsidP="00300146">
            <w:pPr>
              <w:rPr>
                <w:moveTo w:id="1385" w:author="Justin Bracci" w:date="2023-09-09T15:48:00Z"/>
                <w:rFonts w:cs="Times New Roman"/>
                <w:sz w:val="20"/>
                <w:szCs w:val="20"/>
              </w:rPr>
            </w:pPr>
            <w:moveTo w:id="1386" w:author="Justin Bracci" w:date="2023-09-09T15:48:00Z">
              <w:r w:rsidRPr="00DE33BB">
                <w:rPr>
                  <w:rFonts w:cs="Times New Roman"/>
                  <w:sz w:val="20"/>
                  <w:szCs w:val="20"/>
                </w:rPr>
                <w:t>314</w:t>
              </w:r>
            </w:moveTo>
          </w:p>
        </w:tc>
      </w:tr>
      <w:tr w:rsidR="00DE33BB" w:rsidRPr="00CA2060" w14:paraId="7003D1BF" w14:textId="77777777" w:rsidTr="00300146">
        <w:trPr>
          <w:trHeight w:val="290"/>
        </w:trPr>
        <w:tc>
          <w:tcPr>
            <w:tcW w:w="1209" w:type="dxa"/>
            <w:vMerge/>
            <w:hideMark/>
          </w:tcPr>
          <w:p w14:paraId="5BA9163D" w14:textId="77777777" w:rsidR="00DE33BB" w:rsidRPr="00DE33BB" w:rsidRDefault="00DE33BB" w:rsidP="00300146">
            <w:pPr>
              <w:rPr>
                <w:moveTo w:id="1387" w:author="Justin Bracci" w:date="2023-09-09T15:48:00Z"/>
                <w:rFonts w:cs="Times New Roman"/>
                <w:sz w:val="20"/>
                <w:szCs w:val="20"/>
              </w:rPr>
            </w:pPr>
          </w:p>
        </w:tc>
        <w:tc>
          <w:tcPr>
            <w:tcW w:w="2360" w:type="dxa"/>
            <w:noWrap/>
            <w:hideMark/>
          </w:tcPr>
          <w:p w14:paraId="00C704B2" w14:textId="77777777" w:rsidR="00DE33BB" w:rsidRPr="00DE33BB" w:rsidRDefault="00DE33BB" w:rsidP="00300146">
            <w:pPr>
              <w:rPr>
                <w:moveTo w:id="1388" w:author="Justin Bracci" w:date="2023-09-09T15:48:00Z"/>
                <w:rFonts w:cs="Times New Roman"/>
                <w:sz w:val="20"/>
                <w:szCs w:val="20"/>
              </w:rPr>
            </w:pPr>
            <w:moveTo w:id="1389" w:author="Justin Bracci" w:date="2023-09-09T15:48:00Z">
              <w:r w:rsidRPr="00300146">
                <w:rPr>
                  <w:rFonts w:cs="Times New Roman"/>
                  <w:sz w:val="20"/>
                  <w:szCs w:val="20"/>
                </w:rPr>
                <w:t>Solar PV (MW</w:t>
              </w:r>
              <w:r>
                <w:rPr>
                  <w:rFonts w:cs="Times New Roman"/>
                  <w:sz w:val="20"/>
                  <w:szCs w:val="20"/>
                  <w:vertAlign w:val="subscript"/>
                </w:rPr>
                <w:t>e</w:t>
              </w:r>
              <w:r w:rsidRPr="00300146">
                <w:rPr>
                  <w:rFonts w:cs="Times New Roman"/>
                  <w:sz w:val="20"/>
                  <w:szCs w:val="20"/>
                </w:rPr>
                <w:t>)</w:t>
              </w:r>
            </w:moveTo>
          </w:p>
        </w:tc>
        <w:tc>
          <w:tcPr>
            <w:tcW w:w="963" w:type="dxa"/>
            <w:noWrap/>
            <w:hideMark/>
          </w:tcPr>
          <w:p w14:paraId="6E0BCEAB" w14:textId="77777777" w:rsidR="00DE33BB" w:rsidRPr="00DE33BB" w:rsidRDefault="00DE33BB" w:rsidP="00300146">
            <w:pPr>
              <w:rPr>
                <w:moveTo w:id="1390" w:author="Justin Bracci" w:date="2023-09-09T15:48:00Z"/>
                <w:rFonts w:cs="Times New Roman"/>
                <w:sz w:val="20"/>
                <w:szCs w:val="20"/>
              </w:rPr>
            </w:pPr>
            <w:moveTo w:id="1391" w:author="Justin Bracci" w:date="2023-09-09T15:48:00Z">
              <w:r w:rsidRPr="00DE33BB">
                <w:rPr>
                  <w:rFonts w:cs="Times New Roman"/>
                  <w:sz w:val="20"/>
                  <w:szCs w:val="20"/>
                </w:rPr>
                <w:t>1870</w:t>
              </w:r>
            </w:moveTo>
          </w:p>
        </w:tc>
        <w:tc>
          <w:tcPr>
            <w:tcW w:w="964" w:type="dxa"/>
            <w:noWrap/>
            <w:hideMark/>
          </w:tcPr>
          <w:p w14:paraId="56046431" w14:textId="77777777" w:rsidR="00DE33BB" w:rsidRPr="00DE33BB" w:rsidRDefault="00DE33BB" w:rsidP="00300146">
            <w:pPr>
              <w:rPr>
                <w:moveTo w:id="1392" w:author="Justin Bracci" w:date="2023-09-09T15:48:00Z"/>
                <w:rFonts w:cs="Times New Roman"/>
                <w:sz w:val="20"/>
                <w:szCs w:val="20"/>
              </w:rPr>
            </w:pPr>
            <w:moveTo w:id="1393" w:author="Justin Bracci" w:date="2023-09-09T15:48:00Z">
              <w:r w:rsidRPr="00DE33BB">
                <w:rPr>
                  <w:rFonts w:cs="Times New Roman"/>
                  <w:sz w:val="20"/>
                  <w:szCs w:val="20"/>
                </w:rPr>
                <w:t>2319</w:t>
              </w:r>
            </w:moveTo>
          </w:p>
        </w:tc>
        <w:tc>
          <w:tcPr>
            <w:tcW w:w="963" w:type="dxa"/>
            <w:noWrap/>
            <w:hideMark/>
          </w:tcPr>
          <w:p w14:paraId="01848ABD" w14:textId="77777777" w:rsidR="00DE33BB" w:rsidRPr="00DE33BB" w:rsidRDefault="00DE33BB" w:rsidP="00300146">
            <w:pPr>
              <w:rPr>
                <w:moveTo w:id="1394" w:author="Justin Bracci" w:date="2023-09-09T15:48:00Z"/>
                <w:rFonts w:cs="Times New Roman"/>
                <w:sz w:val="20"/>
                <w:szCs w:val="20"/>
              </w:rPr>
            </w:pPr>
            <w:moveTo w:id="1395" w:author="Justin Bracci" w:date="2023-09-09T15:48:00Z">
              <w:r w:rsidRPr="00DE33BB">
                <w:rPr>
                  <w:rFonts w:cs="Times New Roman"/>
                  <w:sz w:val="20"/>
                  <w:szCs w:val="20"/>
                </w:rPr>
                <w:t>2076</w:t>
              </w:r>
            </w:moveTo>
          </w:p>
        </w:tc>
        <w:tc>
          <w:tcPr>
            <w:tcW w:w="916" w:type="dxa"/>
            <w:noWrap/>
            <w:hideMark/>
          </w:tcPr>
          <w:p w14:paraId="54CB2D74" w14:textId="77777777" w:rsidR="00DE33BB" w:rsidRPr="00DE33BB" w:rsidRDefault="00DE33BB" w:rsidP="00300146">
            <w:pPr>
              <w:rPr>
                <w:moveTo w:id="1396" w:author="Justin Bracci" w:date="2023-09-09T15:48:00Z"/>
                <w:rFonts w:cs="Times New Roman"/>
                <w:sz w:val="20"/>
                <w:szCs w:val="20"/>
              </w:rPr>
            </w:pPr>
            <w:moveTo w:id="1397" w:author="Justin Bracci" w:date="2023-09-09T15:48:00Z">
              <w:r w:rsidRPr="00DE33BB">
                <w:rPr>
                  <w:rFonts w:cs="Times New Roman"/>
                  <w:sz w:val="20"/>
                  <w:szCs w:val="20"/>
                </w:rPr>
                <w:t>2109</w:t>
              </w:r>
            </w:moveTo>
          </w:p>
        </w:tc>
        <w:tc>
          <w:tcPr>
            <w:tcW w:w="990" w:type="dxa"/>
            <w:noWrap/>
            <w:hideMark/>
          </w:tcPr>
          <w:p w14:paraId="119BAF35" w14:textId="77777777" w:rsidR="00DE33BB" w:rsidRPr="00DE33BB" w:rsidRDefault="00DE33BB" w:rsidP="00300146">
            <w:pPr>
              <w:rPr>
                <w:moveTo w:id="1398" w:author="Justin Bracci" w:date="2023-09-09T15:48:00Z"/>
                <w:rFonts w:cs="Times New Roman"/>
                <w:sz w:val="20"/>
                <w:szCs w:val="20"/>
              </w:rPr>
            </w:pPr>
            <w:moveTo w:id="1399" w:author="Justin Bracci" w:date="2023-09-09T15:48:00Z">
              <w:r w:rsidRPr="00DE33BB">
                <w:rPr>
                  <w:rFonts w:cs="Times New Roman"/>
                  <w:sz w:val="20"/>
                  <w:szCs w:val="20"/>
                </w:rPr>
                <w:t>0</w:t>
              </w:r>
            </w:moveTo>
          </w:p>
        </w:tc>
        <w:tc>
          <w:tcPr>
            <w:tcW w:w="985" w:type="dxa"/>
            <w:noWrap/>
            <w:hideMark/>
          </w:tcPr>
          <w:p w14:paraId="1C9D510F" w14:textId="77777777" w:rsidR="00DE33BB" w:rsidRPr="00DE33BB" w:rsidRDefault="00DE33BB" w:rsidP="00300146">
            <w:pPr>
              <w:rPr>
                <w:moveTo w:id="1400" w:author="Justin Bracci" w:date="2023-09-09T15:48:00Z"/>
                <w:rFonts w:cs="Times New Roman"/>
                <w:sz w:val="20"/>
                <w:szCs w:val="20"/>
              </w:rPr>
            </w:pPr>
            <w:moveTo w:id="1401" w:author="Justin Bracci" w:date="2023-09-09T15:48:00Z">
              <w:r w:rsidRPr="00DE33BB">
                <w:rPr>
                  <w:rFonts w:cs="Times New Roman"/>
                  <w:sz w:val="20"/>
                  <w:szCs w:val="20"/>
                </w:rPr>
                <w:t>1815</w:t>
              </w:r>
            </w:moveTo>
          </w:p>
        </w:tc>
      </w:tr>
      <w:tr w:rsidR="00DE33BB" w:rsidRPr="00CA2060" w14:paraId="3D56605C" w14:textId="77777777" w:rsidTr="00300146">
        <w:trPr>
          <w:trHeight w:val="290"/>
        </w:trPr>
        <w:tc>
          <w:tcPr>
            <w:tcW w:w="1209" w:type="dxa"/>
            <w:vMerge/>
            <w:hideMark/>
          </w:tcPr>
          <w:p w14:paraId="33E72CBE" w14:textId="77777777" w:rsidR="00DE33BB" w:rsidRPr="00DE33BB" w:rsidRDefault="00DE33BB" w:rsidP="00300146">
            <w:pPr>
              <w:rPr>
                <w:moveTo w:id="1402" w:author="Justin Bracci" w:date="2023-09-09T15:48:00Z"/>
                <w:rFonts w:cs="Times New Roman"/>
                <w:sz w:val="20"/>
                <w:szCs w:val="20"/>
              </w:rPr>
            </w:pPr>
          </w:p>
        </w:tc>
        <w:tc>
          <w:tcPr>
            <w:tcW w:w="2360" w:type="dxa"/>
            <w:noWrap/>
            <w:hideMark/>
          </w:tcPr>
          <w:p w14:paraId="46AC4ECA" w14:textId="77777777" w:rsidR="00DE33BB" w:rsidRPr="00DE33BB" w:rsidRDefault="00DE33BB" w:rsidP="00300146">
            <w:pPr>
              <w:rPr>
                <w:moveTo w:id="1403" w:author="Justin Bracci" w:date="2023-09-09T15:48:00Z"/>
                <w:rFonts w:cs="Times New Roman"/>
                <w:sz w:val="20"/>
                <w:szCs w:val="20"/>
              </w:rPr>
            </w:pPr>
            <w:moveTo w:id="1404" w:author="Justin Bracci" w:date="2023-09-09T15:48:00Z">
              <w:r w:rsidRPr="00300146">
                <w:rPr>
                  <w:rFonts w:cs="Times New Roman"/>
                  <w:sz w:val="20"/>
                  <w:szCs w:val="20"/>
                </w:rPr>
                <w:t>Electrolyzer (MW</w:t>
              </w:r>
              <w:r>
                <w:rPr>
                  <w:rFonts w:cs="Times New Roman"/>
                  <w:sz w:val="20"/>
                  <w:szCs w:val="20"/>
                  <w:vertAlign w:val="subscript"/>
                </w:rPr>
                <w:t>e</w:t>
              </w:r>
              <w:r w:rsidRPr="00300146">
                <w:rPr>
                  <w:rFonts w:cs="Times New Roman"/>
                  <w:sz w:val="20"/>
                  <w:szCs w:val="20"/>
                </w:rPr>
                <w:t>)</w:t>
              </w:r>
            </w:moveTo>
          </w:p>
        </w:tc>
        <w:tc>
          <w:tcPr>
            <w:tcW w:w="963" w:type="dxa"/>
            <w:noWrap/>
            <w:hideMark/>
          </w:tcPr>
          <w:p w14:paraId="5B576616" w14:textId="77777777" w:rsidR="00DE33BB" w:rsidRPr="00DE33BB" w:rsidRDefault="00DE33BB" w:rsidP="00300146">
            <w:pPr>
              <w:rPr>
                <w:moveTo w:id="1405" w:author="Justin Bracci" w:date="2023-09-09T15:48:00Z"/>
                <w:rFonts w:cs="Times New Roman"/>
                <w:sz w:val="20"/>
                <w:szCs w:val="20"/>
              </w:rPr>
            </w:pPr>
            <w:moveTo w:id="1406" w:author="Justin Bracci" w:date="2023-09-09T15:48:00Z">
              <w:r w:rsidRPr="00DE33BB">
                <w:rPr>
                  <w:rFonts w:cs="Times New Roman"/>
                  <w:sz w:val="20"/>
                  <w:szCs w:val="20"/>
                </w:rPr>
                <w:t>1492</w:t>
              </w:r>
            </w:moveTo>
          </w:p>
        </w:tc>
        <w:tc>
          <w:tcPr>
            <w:tcW w:w="964" w:type="dxa"/>
            <w:noWrap/>
            <w:hideMark/>
          </w:tcPr>
          <w:p w14:paraId="42F43781" w14:textId="77777777" w:rsidR="00DE33BB" w:rsidRPr="00DE33BB" w:rsidRDefault="00DE33BB" w:rsidP="00300146">
            <w:pPr>
              <w:rPr>
                <w:moveTo w:id="1407" w:author="Justin Bracci" w:date="2023-09-09T15:48:00Z"/>
                <w:rFonts w:cs="Times New Roman"/>
                <w:sz w:val="20"/>
                <w:szCs w:val="20"/>
              </w:rPr>
            </w:pPr>
            <w:moveTo w:id="1408" w:author="Justin Bracci" w:date="2023-09-09T15:48:00Z">
              <w:r w:rsidRPr="00DE33BB">
                <w:rPr>
                  <w:rFonts w:cs="Times New Roman"/>
                  <w:sz w:val="20"/>
                  <w:szCs w:val="20"/>
                </w:rPr>
                <w:t>1928</w:t>
              </w:r>
            </w:moveTo>
          </w:p>
        </w:tc>
        <w:tc>
          <w:tcPr>
            <w:tcW w:w="963" w:type="dxa"/>
            <w:noWrap/>
            <w:hideMark/>
          </w:tcPr>
          <w:p w14:paraId="2E021DB7" w14:textId="77777777" w:rsidR="00DE33BB" w:rsidRPr="00DE33BB" w:rsidRDefault="00DE33BB" w:rsidP="00300146">
            <w:pPr>
              <w:rPr>
                <w:moveTo w:id="1409" w:author="Justin Bracci" w:date="2023-09-09T15:48:00Z"/>
                <w:rFonts w:cs="Times New Roman"/>
                <w:sz w:val="20"/>
                <w:szCs w:val="20"/>
              </w:rPr>
            </w:pPr>
            <w:moveTo w:id="1410" w:author="Justin Bracci" w:date="2023-09-09T15:48:00Z">
              <w:r w:rsidRPr="00DE33BB">
                <w:rPr>
                  <w:rFonts w:cs="Times New Roman"/>
                  <w:sz w:val="20"/>
                  <w:szCs w:val="20"/>
                </w:rPr>
                <w:t>1763</w:t>
              </w:r>
            </w:moveTo>
          </w:p>
        </w:tc>
        <w:tc>
          <w:tcPr>
            <w:tcW w:w="916" w:type="dxa"/>
            <w:noWrap/>
            <w:hideMark/>
          </w:tcPr>
          <w:p w14:paraId="223AC4C2" w14:textId="77777777" w:rsidR="00DE33BB" w:rsidRPr="00DE33BB" w:rsidRDefault="00DE33BB" w:rsidP="00300146">
            <w:pPr>
              <w:rPr>
                <w:moveTo w:id="1411" w:author="Justin Bracci" w:date="2023-09-09T15:48:00Z"/>
                <w:rFonts w:cs="Times New Roman"/>
                <w:sz w:val="20"/>
                <w:szCs w:val="20"/>
              </w:rPr>
            </w:pPr>
            <w:moveTo w:id="1412" w:author="Justin Bracci" w:date="2023-09-09T15:48:00Z">
              <w:r w:rsidRPr="00DE33BB">
                <w:rPr>
                  <w:rFonts w:cs="Times New Roman"/>
                  <w:sz w:val="20"/>
                  <w:szCs w:val="20"/>
                </w:rPr>
                <w:t>1756</w:t>
              </w:r>
            </w:moveTo>
          </w:p>
        </w:tc>
        <w:tc>
          <w:tcPr>
            <w:tcW w:w="990" w:type="dxa"/>
            <w:noWrap/>
            <w:hideMark/>
          </w:tcPr>
          <w:p w14:paraId="439B00B2" w14:textId="77777777" w:rsidR="00DE33BB" w:rsidRPr="00DE33BB" w:rsidRDefault="00DE33BB" w:rsidP="00300146">
            <w:pPr>
              <w:rPr>
                <w:moveTo w:id="1413" w:author="Justin Bracci" w:date="2023-09-09T15:48:00Z"/>
                <w:rFonts w:cs="Times New Roman"/>
                <w:sz w:val="20"/>
                <w:szCs w:val="20"/>
              </w:rPr>
            </w:pPr>
            <w:moveTo w:id="1414" w:author="Justin Bracci" w:date="2023-09-09T15:48:00Z">
              <w:r w:rsidRPr="00DE33BB">
                <w:rPr>
                  <w:rFonts w:cs="Times New Roman"/>
                  <w:sz w:val="20"/>
                  <w:szCs w:val="20"/>
                </w:rPr>
                <w:t>652</w:t>
              </w:r>
            </w:moveTo>
          </w:p>
        </w:tc>
        <w:tc>
          <w:tcPr>
            <w:tcW w:w="985" w:type="dxa"/>
            <w:noWrap/>
            <w:hideMark/>
          </w:tcPr>
          <w:p w14:paraId="2C768BAD" w14:textId="77777777" w:rsidR="00DE33BB" w:rsidRPr="00DE33BB" w:rsidRDefault="00DE33BB" w:rsidP="00300146">
            <w:pPr>
              <w:rPr>
                <w:moveTo w:id="1415" w:author="Justin Bracci" w:date="2023-09-09T15:48:00Z"/>
                <w:rFonts w:cs="Times New Roman"/>
                <w:sz w:val="20"/>
                <w:szCs w:val="20"/>
              </w:rPr>
            </w:pPr>
            <w:moveTo w:id="1416" w:author="Justin Bracci" w:date="2023-09-09T15:48:00Z">
              <w:r w:rsidRPr="00DE33BB">
                <w:rPr>
                  <w:rFonts w:cs="Times New Roman"/>
                  <w:sz w:val="20"/>
                  <w:szCs w:val="20"/>
                </w:rPr>
                <w:t>1487</w:t>
              </w:r>
            </w:moveTo>
          </w:p>
        </w:tc>
      </w:tr>
      <w:tr w:rsidR="00DE33BB" w:rsidRPr="00CA2060" w14:paraId="6A6AD612" w14:textId="77777777" w:rsidTr="00300146">
        <w:trPr>
          <w:trHeight w:val="290"/>
        </w:trPr>
        <w:tc>
          <w:tcPr>
            <w:tcW w:w="1209" w:type="dxa"/>
            <w:vMerge/>
            <w:hideMark/>
          </w:tcPr>
          <w:p w14:paraId="586AEF9D" w14:textId="77777777" w:rsidR="00DE33BB" w:rsidRPr="00DE33BB" w:rsidRDefault="00DE33BB" w:rsidP="00300146">
            <w:pPr>
              <w:rPr>
                <w:moveTo w:id="1417" w:author="Justin Bracci" w:date="2023-09-09T15:48:00Z"/>
                <w:rFonts w:cs="Times New Roman"/>
                <w:sz w:val="20"/>
                <w:szCs w:val="20"/>
              </w:rPr>
            </w:pPr>
          </w:p>
        </w:tc>
        <w:tc>
          <w:tcPr>
            <w:tcW w:w="2360" w:type="dxa"/>
            <w:noWrap/>
            <w:hideMark/>
          </w:tcPr>
          <w:p w14:paraId="1977421D" w14:textId="77777777" w:rsidR="00DE33BB" w:rsidRPr="00DE33BB" w:rsidRDefault="00DE33BB" w:rsidP="00300146">
            <w:pPr>
              <w:rPr>
                <w:moveTo w:id="1418" w:author="Justin Bracci" w:date="2023-09-09T15:48:00Z"/>
                <w:rFonts w:cs="Times New Roman"/>
                <w:sz w:val="20"/>
                <w:szCs w:val="20"/>
              </w:rPr>
            </w:pPr>
            <w:moveTo w:id="1419" w:author="Justin Bracci" w:date="2023-09-09T15:48:00Z">
              <w:r w:rsidRPr="00300146">
                <w:rPr>
                  <w:rFonts w:cs="Times New Roman"/>
                  <w:sz w:val="20"/>
                  <w:szCs w:val="20"/>
                </w:rPr>
                <w:t>Grid Connection (MW</w:t>
              </w:r>
              <w:r>
                <w:rPr>
                  <w:rFonts w:cs="Times New Roman"/>
                  <w:sz w:val="20"/>
                  <w:szCs w:val="20"/>
                  <w:vertAlign w:val="subscript"/>
                </w:rPr>
                <w:t>e</w:t>
              </w:r>
              <w:r w:rsidRPr="00300146">
                <w:rPr>
                  <w:rFonts w:cs="Times New Roman"/>
                  <w:sz w:val="20"/>
                  <w:szCs w:val="20"/>
                </w:rPr>
                <w:t>)</w:t>
              </w:r>
            </w:moveTo>
          </w:p>
        </w:tc>
        <w:tc>
          <w:tcPr>
            <w:tcW w:w="963" w:type="dxa"/>
            <w:noWrap/>
            <w:hideMark/>
          </w:tcPr>
          <w:p w14:paraId="0F30117A" w14:textId="77777777" w:rsidR="00DE33BB" w:rsidRPr="00DE33BB" w:rsidRDefault="00DE33BB" w:rsidP="00300146">
            <w:pPr>
              <w:rPr>
                <w:moveTo w:id="1420" w:author="Justin Bracci" w:date="2023-09-09T15:48:00Z"/>
                <w:rFonts w:cs="Times New Roman"/>
                <w:sz w:val="20"/>
                <w:szCs w:val="20"/>
              </w:rPr>
            </w:pPr>
            <w:moveTo w:id="1421" w:author="Justin Bracci" w:date="2023-09-09T15:48:00Z">
              <w:r w:rsidRPr="00DE33BB">
                <w:rPr>
                  <w:rFonts w:cs="Times New Roman"/>
                  <w:sz w:val="20"/>
                  <w:szCs w:val="20"/>
                </w:rPr>
                <w:t>0</w:t>
              </w:r>
            </w:moveTo>
          </w:p>
        </w:tc>
        <w:tc>
          <w:tcPr>
            <w:tcW w:w="964" w:type="dxa"/>
            <w:noWrap/>
            <w:hideMark/>
          </w:tcPr>
          <w:p w14:paraId="421B3EFA" w14:textId="77777777" w:rsidR="00DE33BB" w:rsidRPr="00DE33BB" w:rsidRDefault="00DE33BB" w:rsidP="00300146">
            <w:pPr>
              <w:rPr>
                <w:moveTo w:id="1422" w:author="Justin Bracci" w:date="2023-09-09T15:48:00Z"/>
                <w:rFonts w:cs="Times New Roman"/>
                <w:sz w:val="20"/>
                <w:szCs w:val="20"/>
              </w:rPr>
            </w:pPr>
            <w:moveTo w:id="1423" w:author="Justin Bracci" w:date="2023-09-09T15:48:00Z">
              <w:r w:rsidRPr="00DE33BB">
                <w:rPr>
                  <w:rFonts w:cs="Times New Roman"/>
                  <w:sz w:val="20"/>
                  <w:szCs w:val="20"/>
                </w:rPr>
                <w:t>0</w:t>
              </w:r>
            </w:moveTo>
          </w:p>
        </w:tc>
        <w:tc>
          <w:tcPr>
            <w:tcW w:w="963" w:type="dxa"/>
            <w:noWrap/>
            <w:hideMark/>
          </w:tcPr>
          <w:p w14:paraId="2A4BC581" w14:textId="77777777" w:rsidR="00DE33BB" w:rsidRPr="00DE33BB" w:rsidRDefault="00DE33BB" w:rsidP="00300146">
            <w:pPr>
              <w:rPr>
                <w:moveTo w:id="1424" w:author="Justin Bracci" w:date="2023-09-09T15:48:00Z"/>
                <w:rFonts w:cs="Times New Roman"/>
                <w:sz w:val="20"/>
                <w:szCs w:val="20"/>
              </w:rPr>
            </w:pPr>
            <w:moveTo w:id="1425" w:author="Justin Bracci" w:date="2023-09-09T15:48:00Z">
              <w:r w:rsidRPr="00DE33BB">
                <w:rPr>
                  <w:rFonts w:cs="Times New Roman"/>
                  <w:sz w:val="20"/>
                  <w:szCs w:val="20"/>
                </w:rPr>
                <w:t>0</w:t>
              </w:r>
            </w:moveTo>
          </w:p>
        </w:tc>
        <w:tc>
          <w:tcPr>
            <w:tcW w:w="916" w:type="dxa"/>
            <w:noWrap/>
            <w:hideMark/>
          </w:tcPr>
          <w:p w14:paraId="37E4A0AF" w14:textId="77777777" w:rsidR="00DE33BB" w:rsidRPr="00DE33BB" w:rsidRDefault="00DE33BB" w:rsidP="00300146">
            <w:pPr>
              <w:rPr>
                <w:moveTo w:id="1426" w:author="Justin Bracci" w:date="2023-09-09T15:48:00Z"/>
                <w:rFonts w:cs="Times New Roman"/>
                <w:sz w:val="20"/>
                <w:szCs w:val="20"/>
              </w:rPr>
            </w:pPr>
            <w:moveTo w:id="1427" w:author="Justin Bracci" w:date="2023-09-09T15:48:00Z">
              <w:r w:rsidRPr="00DE33BB">
                <w:rPr>
                  <w:rFonts w:cs="Times New Roman"/>
                  <w:sz w:val="20"/>
                  <w:szCs w:val="20"/>
                </w:rPr>
                <w:t>0</w:t>
              </w:r>
            </w:moveTo>
          </w:p>
        </w:tc>
        <w:tc>
          <w:tcPr>
            <w:tcW w:w="990" w:type="dxa"/>
            <w:noWrap/>
            <w:hideMark/>
          </w:tcPr>
          <w:p w14:paraId="58F5239A" w14:textId="77777777" w:rsidR="00DE33BB" w:rsidRPr="00DE33BB" w:rsidRDefault="00DE33BB" w:rsidP="00300146">
            <w:pPr>
              <w:rPr>
                <w:moveTo w:id="1428" w:author="Justin Bracci" w:date="2023-09-09T15:48:00Z"/>
                <w:rFonts w:cs="Times New Roman"/>
                <w:sz w:val="20"/>
                <w:szCs w:val="20"/>
              </w:rPr>
            </w:pPr>
            <w:moveTo w:id="1429" w:author="Justin Bracci" w:date="2023-09-09T15:48:00Z">
              <w:r w:rsidRPr="00DE33BB">
                <w:rPr>
                  <w:rFonts w:cs="Times New Roman"/>
                  <w:sz w:val="20"/>
                  <w:szCs w:val="20"/>
                </w:rPr>
                <w:t>694</w:t>
              </w:r>
            </w:moveTo>
          </w:p>
        </w:tc>
        <w:tc>
          <w:tcPr>
            <w:tcW w:w="985" w:type="dxa"/>
            <w:noWrap/>
            <w:hideMark/>
          </w:tcPr>
          <w:p w14:paraId="4F63B677" w14:textId="77777777" w:rsidR="00DE33BB" w:rsidRPr="00DE33BB" w:rsidRDefault="00DE33BB" w:rsidP="00300146">
            <w:pPr>
              <w:rPr>
                <w:moveTo w:id="1430" w:author="Justin Bracci" w:date="2023-09-09T15:48:00Z"/>
                <w:rFonts w:cs="Times New Roman"/>
                <w:sz w:val="20"/>
                <w:szCs w:val="20"/>
              </w:rPr>
            </w:pPr>
            <w:moveTo w:id="1431" w:author="Justin Bracci" w:date="2023-09-09T15:48:00Z">
              <w:r w:rsidRPr="00DE33BB">
                <w:rPr>
                  <w:rFonts w:cs="Times New Roman"/>
                  <w:sz w:val="20"/>
                  <w:szCs w:val="20"/>
                </w:rPr>
                <w:t>231</w:t>
              </w:r>
            </w:moveTo>
          </w:p>
        </w:tc>
      </w:tr>
      <w:tr w:rsidR="00DE33BB" w:rsidRPr="00CA2060" w14:paraId="38DC6877" w14:textId="77777777" w:rsidTr="00300146">
        <w:trPr>
          <w:trHeight w:val="290"/>
        </w:trPr>
        <w:tc>
          <w:tcPr>
            <w:tcW w:w="1209" w:type="dxa"/>
            <w:vMerge/>
            <w:hideMark/>
          </w:tcPr>
          <w:p w14:paraId="4399F1E3" w14:textId="77777777" w:rsidR="00DE33BB" w:rsidRPr="00DE33BB" w:rsidRDefault="00DE33BB" w:rsidP="00300146">
            <w:pPr>
              <w:rPr>
                <w:moveTo w:id="1432" w:author="Justin Bracci" w:date="2023-09-09T15:48:00Z"/>
                <w:rFonts w:cs="Times New Roman"/>
                <w:sz w:val="20"/>
                <w:szCs w:val="20"/>
              </w:rPr>
            </w:pPr>
          </w:p>
        </w:tc>
        <w:tc>
          <w:tcPr>
            <w:tcW w:w="2360" w:type="dxa"/>
            <w:noWrap/>
            <w:hideMark/>
          </w:tcPr>
          <w:p w14:paraId="03E16B62" w14:textId="77777777" w:rsidR="00DE33BB" w:rsidRPr="00DE33BB" w:rsidRDefault="00DE33BB" w:rsidP="00300146">
            <w:pPr>
              <w:rPr>
                <w:moveTo w:id="1433" w:author="Justin Bracci" w:date="2023-09-09T15:48:00Z"/>
                <w:rFonts w:cs="Times New Roman"/>
                <w:sz w:val="20"/>
                <w:szCs w:val="20"/>
              </w:rPr>
            </w:pPr>
            <w:moveTo w:id="1434" w:author="Justin Bracci" w:date="2023-09-09T15:48:00Z">
              <w:r w:rsidRPr="00DE33BB">
                <w:rPr>
                  <w:rFonts w:cs="Times New Roman"/>
                  <w:sz w:val="20"/>
                  <w:szCs w:val="20"/>
                </w:rPr>
                <w:t xml:space="preserve">Percent Electricity Unused (% </w:t>
              </w:r>
              <w:r>
                <w:rPr>
                  <w:rFonts w:cs="Times New Roman"/>
                  <w:sz w:val="20"/>
                  <w:szCs w:val="20"/>
                </w:rPr>
                <w:t>system total</w:t>
              </w:r>
              <w:r w:rsidRPr="00DE33BB">
                <w:rPr>
                  <w:rFonts w:cs="Times New Roman"/>
                  <w:sz w:val="20"/>
                  <w:szCs w:val="20"/>
                </w:rPr>
                <w:t>)</w:t>
              </w:r>
            </w:moveTo>
          </w:p>
        </w:tc>
        <w:tc>
          <w:tcPr>
            <w:tcW w:w="963" w:type="dxa"/>
            <w:noWrap/>
            <w:hideMark/>
          </w:tcPr>
          <w:p w14:paraId="79E140E0" w14:textId="77777777" w:rsidR="00DE33BB" w:rsidRPr="00DE33BB" w:rsidRDefault="00DE33BB" w:rsidP="00300146">
            <w:pPr>
              <w:rPr>
                <w:moveTo w:id="1435" w:author="Justin Bracci" w:date="2023-09-09T15:48:00Z"/>
                <w:rFonts w:cs="Times New Roman"/>
                <w:sz w:val="20"/>
                <w:szCs w:val="20"/>
              </w:rPr>
            </w:pPr>
            <w:moveTo w:id="1436" w:author="Justin Bracci" w:date="2023-09-09T15:48:00Z">
              <w:r w:rsidRPr="00DE33BB">
                <w:rPr>
                  <w:rFonts w:cs="Times New Roman"/>
                  <w:sz w:val="20"/>
                  <w:szCs w:val="20"/>
                </w:rPr>
                <w:t>4%</w:t>
              </w:r>
            </w:moveTo>
          </w:p>
        </w:tc>
        <w:tc>
          <w:tcPr>
            <w:tcW w:w="964" w:type="dxa"/>
            <w:noWrap/>
            <w:hideMark/>
          </w:tcPr>
          <w:p w14:paraId="5182CD02" w14:textId="77777777" w:rsidR="00DE33BB" w:rsidRPr="00DE33BB" w:rsidRDefault="00DE33BB" w:rsidP="00300146">
            <w:pPr>
              <w:rPr>
                <w:moveTo w:id="1437" w:author="Justin Bracci" w:date="2023-09-09T15:48:00Z"/>
                <w:rFonts w:cs="Times New Roman"/>
                <w:sz w:val="20"/>
                <w:szCs w:val="20"/>
              </w:rPr>
            </w:pPr>
            <w:moveTo w:id="1438" w:author="Justin Bracci" w:date="2023-09-09T15:48:00Z">
              <w:r w:rsidRPr="00DE33BB">
                <w:rPr>
                  <w:rFonts w:cs="Times New Roman"/>
                  <w:sz w:val="20"/>
                  <w:szCs w:val="20"/>
                </w:rPr>
                <w:t>22%</w:t>
              </w:r>
            </w:moveTo>
          </w:p>
        </w:tc>
        <w:tc>
          <w:tcPr>
            <w:tcW w:w="963" w:type="dxa"/>
            <w:noWrap/>
            <w:hideMark/>
          </w:tcPr>
          <w:p w14:paraId="21FF947A" w14:textId="77777777" w:rsidR="00DE33BB" w:rsidRPr="00DE33BB" w:rsidRDefault="00DE33BB" w:rsidP="00300146">
            <w:pPr>
              <w:rPr>
                <w:moveTo w:id="1439" w:author="Justin Bracci" w:date="2023-09-09T15:48:00Z"/>
                <w:rFonts w:cs="Times New Roman"/>
                <w:sz w:val="20"/>
                <w:szCs w:val="20"/>
              </w:rPr>
            </w:pPr>
            <w:moveTo w:id="1440" w:author="Justin Bracci" w:date="2023-09-09T15:48:00Z">
              <w:r w:rsidRPr="00DE33BB">
                <w:rPr>
                  <w:rFonts w:cs="Times New Roman"/>
                  <w:sz w:val="20"/>
                  <w:szCs w:val="20"/>
                </w:rPr>
                <w:t>13%</w:t>
              </w:r>
            </w:moveTo>
          </w:p>
        </w:tc>
        <w:tc>
          <w:tcPr>
            <w:tcW w:w="916" w:type="dxa"/>
            <w:noWrap/>
            <w:hideMark/>
          </w:tcPr>
          <w:p w14:paraId="64EFE27C" w14:textId="77777777" w:rsidR="00DE33BB" w:rsidRPr="00DE33BB" w:rsidRDefault="00DE33BB" w:rsidP="00300146">
            <w:pPr>
              <w:rPr>
                <w:moveTo w:id="1441" w:author="Justin Bracci" w:date="2023-09-09T15:48:00Z"/>
                <w:rFonts w:cs="Times New Roman"/>
                <w:sz w:val="20"/>
                <w:szCs w:val="20"/>
              </w:rPr>
            </w:pPr>
            <w:moveTo w:id="1442" w:author="Justin Bracci" w:date="2023-09-09T15:48:00Z">
              <w:r w:rsidRPr="00DE33BB">
                <w:rPr>
                  <w:rFonts w:cs="Times New Roman"/>
                  <w:sz w:val="20"/>
                  <w:szCs w:val="20"/>
                </w:rPr>
                <w:t>14%</w:t>
              </w:r>
            </w:moveTo>
          </w:p>
        </w:tc>
        <w:tc>
          <w:tcPr>
            <w:tcW w:w="990" w:type="dxa"/>
            <w:noWrap/>
            <w:hideMark/>
          </w:tcPr>
          <w:p w14:paraId="61D0AAE7" w14:textId="77777777" w:rsidR="00DE33BB" w:rsidRPr="00DE33BB" w:rsidRDefault="00DE33BB" w:rsidP="00300146">
            <w:pPr>
              <w:rPr>
                <w:moveTo w:id="1443" w:author="Justin Bracci" w:date="2023-09-09T15:48:00Z"/>
                <w:rFonts w:cs="Times New Roman"/>
                <w:sz w:val="20"/>
                <w:szCs w:val="20"/>
              </w:rPr>
            </w:pPr>
            <w:moveTo w:id="1444" w:author="Justin Bracci" w:date="2023-09-09T15:48:00Z">
              <w:r w:rsidRPr="00DE33BB">
                <w:rPr>
                  <w:rFonts w:cs="Times New Roman"/>
                  <w:sz w:val="20"/>
                  <w:szCs w:val="20"/>
                </w:rPr>
                <w:t>3%</w:t>
              </w:r>
            </w:moveTo>
          </w:p>
        </w:tc>
        <w:tc>
          <w:tcPr>
            <w:tcW w:w="985" w:type="dxa"/>
            <w:noWrap/>
            <w:hideMark/>
          </w:tcPr>
          <w:p w14:paraId="1D39436D" w14:textId="77777777" w:rsidR="00DE33BB" w:rsidRPr="00DE33BB" w:rsidRDefault="00DE33BB" w:rsidP="00300146">
            <w:pPr>
              <w:rPr>
                <w:moveTo w:id="1445" w:author="Justin Bracci" w:date="2023-09-09T15:48:00Z"/>
                <w:rFonts w:cs="Times New Roman"/>
                <w:sz w:val="20"/>
                <w:szCs w:val="20"/>
              </w:rPr>
            </w:pPr>
            <w:moveTo w:id="1446" w:author="Justin Bracci" w:date="2023-09-09T15:48:00Z">
              <w:r w:rsidRPr="00DE33BB">
                <w:rPr>
                  <w:rFonts w:cs="Times New Roman"/>
                  <w:sz w:val="20"/>
                  <w:szCs w:val="20"/>
                </w:rPr>
                <w:t>9%</w:t>
              </w:r>
            </w:moveTo>
          </w:p>
        </w:tc>
      </w:tr>
      <w:moveToRangeEnd w:id="1148"/>
    </w:tbl>
    <w:p w14:paraId="14A7945D" w14:textId="77777777" w:rsidR="00CA2060" w:rsidRPr="001D6D26" w:rsidRDefault="00CA2060" w:rsidP="00EE6822"/>
    <w:p w14:paraId="3256F17D" w14:textId="47EDF165" w:rsidR="002D5D86" w:rsidRDefault="00E5051E" w:rsidP="002D5D86">
      <w:pPr>
        <w:keepNext/>
        <w:spacing w:after="0"/>
      </w:pPr>
      <w:r>
        <w:rPr>
          <w:noProof/>
        </w:rPr>
        <w:lastRenderedPageBreak/>
        <w:drawing>
          <wp:inline distT="0" distB="0" distL="0" distR="0" wp14:anchorId="0E528A95" wp14:editId="18D815E6">
            <wp:extent cx="5943600" cy="2166620"/>
            <wp:effectExtent l="0" t="0" r="0" b="5080"/>
            <wp:docPr id="17115922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29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2166620"/>
                    </a:xfrm>
                    <a:prstGeom prst="rect">
                      <a:avLst/>
                    </a:prstGeom>
                  </pic:spPr>
                </pic:pic>
              </a:graphicData>
            </a:graphic>
          </wp:inline>
        </w:drawing>
      </w:r>
    </w:p>
    <w:p w14:paraId="6A0EC7D5" w14:textId="495D927F" w:rsidR="002B185C" w:rsidRDefault="002D5D86" w:rsidP="002D5D86">
      <w:pPr>
        <w:pStyle w:val="Caption"/>
        <w:rPr>
          <w:b/>
          <w:bCs/>
        </w:rPr>
      </w:pPr>
      <w:bookmarkStart w:id="1447" w:name="_Toc118724325"/>
      <w:bookmarkStart w:id="1448" w:name="_Toc145167277"/>
      <w:r>
        <w:t xml:space="preserve">Figure </w:t>
      </w:r>
      <w:r w:rsidR="00B65A98">
        <w:t>S.</w:t>
      </w:r>
      <w:fldSimple w:instr=" SEQ Figure \* ARABIC ">
        <w:r w:rsidR="00DE33BB">
          <w:rPr>
            <w:noProof/>
          </w:rPr>
          <w:t>6</w:t>
        </w:r>
      </w:fldSimple>
      <w:r w:rsidR="00B65A98">
        <w:t>:</w:t>
      </w:r>
      <w:r w:rsidR="002C1F3F">
        <w:t xml:space="preserve"> Next decade</w:t>
      </w:r>
      <w:r w:rsidR="0007254A">
        <w:t xml:space="preserve"> electricity </w:t>
      </w:r>
      <w:r w:rsidR="00F5122E">
        <w:t xml:space="preserve">utilization </w:t>
      </w:r>
      <w:r w:rsidR="00137FCF">
        <w:t>for various levels of hydrogen production reliability pathways</w:t>
      </w:r>
      <w:bookmarkEnd w:id="1447"/>
      <w:r w:rsidR="00182320">
        <w:t xml:space="preserve">. </w:t>
      </w:r>
      <w:r w:rsidR="00F5122E">
        <w:t>Above the x-axis shows the fraction</w:t>
      </w:r>
      <w:r w:rsidR="00114B1C">
        <w:t xml:space="preserve"> of electricity input from solar PV, the grid, or </w:t>
      </w:r>
      <w:r w:rsidR="00E22513">
        <w:t>an</w:t>
      </w:r>
      <w:r w:rsidR="00114B1C">
        <w:t xml:space="preserve"> onsite battery. Below the y-axis show</w:t>
      </w:r>
      <w:r w:rsidR="00262D5D">
        <w:t>s</w:t>
      </w:r>
      <w:r w:rsidR="00F205D3">
        <w:t xml:space="preserve"> the fraction of</w:t>
      </w:r>
      <w:r w:rsidR="00D70F1F">
        <w:t xml:space="preserve"> the electricity input that is utilized or curtailed</w:t>
      </w:r>
      <w:r w:rsidR="008240E2">
        <w:t>. Grid and battery electricity inputs are at or near zero in these pathways.</w:t>
      </w:r>
      <w:bookmarkEnd w:id="1448"/>
    </w:p>
    <w:p w14:paraId="7AE1F209" w14:textId="3EE12729" w:rsidR="008548DA" w:rsidRDefault="00455C61" w:rsidP="002D5D86">
      <w:pPr>
        <w:keepNext/>
        <w:spacing w:after="0"/>
      </w:pPr>
      <w:r>
        <w:rPr>
          <w:noProof/>
        </w:rPr>
        <w:drawing>
          <wp:inline distT="0" distB="0" distL="0" distR="0" wp14:anchorId="5EA81ABF" wp14:editId="1843A355">
            <wp:extent cx="5943600" cy="2092960"/>
            <wp:effectExtent l="0" t="0" r="0" b="2540"/>
            <wp:docPr id="3603346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461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2092960"/>
                    </a:xfrm>
                    <a:prstGeom prst="rect">
                      <a:avLst/>
                    </a:prstGeom>
                  </pic:spPr>
                </pic:pic>
              </a:graphicData>
            </a:graphic>
          </wp:inline>
        </w:drawing>
      </w:r>
    </w:p>
    <w:p w14:paraId="6EDD2765" w14:textId="07CF727B" w:rsidR="00040214" w:rsidRDefault="002D5D86" w:rsidP="002D5D86">
      <w:pPr>
        <w:pStyle w:val="Caption"/>
      </w:pPr>
      <w:bookmarkStart w:id="1449" w:name="_Toc118724326"/>
      <w:bookmarkStart w:id="1450" w:name="_Toc145167278"/>
      <w:r>
        <w:t xml:space="preserve">Figure </w:t>
      </w:r>
      <w:r w:rsidR="00B65A98">
        <w:t>S.</w:t>
      </w:r>
      <w:fldSimple w:instr=" SEQ Figure \* ARABIC ">
        <w:r w:rsidR="00DE33BB">
          <w:rPr>
            <w:noProof/>
          </w:rPr>
          <w:t>7</w:t>
        </w:r>
      </w:fldSimple>
      <w:r w:rsidR="00B65A98">
        <w:t>:</w:t>
      </w:r>
      <w:r w:rsidR="00137FCF" w:rsidRPr="00137FCF">
        <w:t xml:space="preserve"> </w:t>
      </w:r>
      <w:r w:rsidR="00137FCF">
        <w:t>Next decade electricity u</w:t>
      </w:r>
      <w:r w:rsidR="00350A55">
        <w:t>tilization</w:t>
      </w:r>
      <w:r w:rsidR="00AF2583">
        <w:t xml:space="preserve"> </w:t>
      </w:r>
      <w:r w:rsidR="00137FCF">
        <w:t>for hourly production reliability pathway</w:t>
      </w:r>
      <w:r w:rsidR="00A21973">
        <w:t>s.</w:t>
      </w:r>
      <w:r w:rsidR="00AF2583">
        <w:t xml:space="preserve"> Above the x-axis shows the fraction of electricity input from solar PV, the grid, or an onsite battery. Below the y-axis show</w:t>
      </w:r>
      <w:r w:rsidR="00262D5D">
        <w:t>s</w:t>
      </w:r>
      <w:r w:rsidR="00AF2583">
        <w:t xml:space="preserve"> the fraction of the electricity input that is utilized or curtailed.</w:t>
      </w:r>
      <w:bookmarkEnd w:id="1449"/>
      <w:bookmarkEnd w:id="1450"/>
    </w:p>
    <w:p w14:paraId="7845E6E8" w14:textId="77777777" w:rsidR="00683D36" w:rsidRPr="00683D36" w:rsidRDefault="00683D36" w:rsidP="00DE33BB">
      <w:pPr>
        <w:keepNext/>
        <w:spacing w:after="0"/>
      </w:pPr>
    </w:p>
    <w:p w14:paraId="2709E109" w14:textId="54ACF9A1" w:rsidR="00B65A98" w:rsidRDefault="003B3A69" w:rsidP="00B65A98">
      <w:pPr>
        <w:keepNext/>
        <w:spacing w:after="0"/>
      </w:pPr>
      <w:r w:rsidRPr="003B3A69">
        <w:rPr>
          <w:noProof/>
        </w:rPr>
        <w:drawing>
          <wp:inline distT="0" distB="0" distL="0" distR="0" wp14:anchorId="662E2DBE" wp14:editId="4CEEFA18">
            <wp:extent cx="3151164" cy="2560320"/>
            <wp:effectExtent l="0" t="0" r="0" b="0"/>
            <wp:docPr id="6812440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4003"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151164" cy="2560320"/>
                    </a:xfrm>
                    <a:prstGeom prst="rect">
                      <a:avLst/>
                    </a:prstGeom>
                  </pic:spPr>
                </pic:pic>
              </a:graphicData>
            </a:graphic>
          </wp:inline>
        </w:drawing>
      </w:r>
    </w:p>
    <w:p w14:paraId="2DEBF149" w14:textId="6C02F6A1" w:rsidR="008548DA" w:rsidRDefault="00B65A98" w:rsidP="00B65A98">
      <w:pPr>
        <w:pStyle w:val="Caption"/>
        <w:rPr>
          <w:b/>
          <w:bCs/>
        </w:rPr>
      </w:pPr>
      <w:bookmarkStart w:id="1451" w:name="_Toc118724329"/>
      <w:bookmarkStart w:id="1452" w:name="_Toc145167279"/>
      <w:r>
        <w:t>Figure S.</w:t>
      </w:r>
      <w:fldSimple w:instr=" SEQ Figure \* ARABIC ">
        <w:r w:rsidR="00DE33BB">
          <w:rPr>
            <w:noProof/>
          </w:rPr>
          <w:t>8</w:t>
        </w:r>
      </w:fldSimple>
      <w:r>
        <w:t>:</w:t>
      </w:r>
      <w:r w:rsidR="00A8295A">
        <w:t xml:space="preserve"> </w:t>
      </w:r>
      <w:r w:rsidR="00EB1331">
        <w:t>Daily electricity u</w:t>
      </w:r>
      <w:r w:rsidR="00E557E9">
        <w:t>tilization</w:t>
      </w:r>
      <w:r w:rsidR="00EB1331">
        <w:t xml:space="preserve"> </w:t>
      </w:r>
      <w:r w:rsidR="00E557E9">
        <w:t>for</w:t>
      </w:r>
      <w:r w:rsidR="00A8785B">
        <w:t xml:space="preserve"> the</w:t>
      </w:r>
      <w:r w:rsidR="00F6270E">
        <w:t xml:space="preserve"> yearly reliable solar PV</w:t>
      </w:r>
      <w:r w:rsidR="00B12903">
        <w:t xml:space="preserve"> </w:t>
      </w:r>
      <w:r w:rsidR="00F6270E">
        <w:t>hydrogen production pathway</w:t>
      </w:r>
      <w:bookmarkEnd w:id="1451"/>
      <w:r w:rsidR="003B3A69">
        <w:t xml:space="preserve"> in Sacramento, California</w:t>
      </w:r>
      <w:r w:rsidR="00C9072F">
        <w:t>.</w:t>
      </w:r>
      <w:r w:rsidR="00C9072F" w:rsidRPr="00C9072F">
        <w:t xml:space="preserve"> </w:t>
      </w:r>
      <w:r w:rsidR="00C9072F">
        <w:t xml:space="preserve">Above the x-axis shows the </w:t>
      </w:r>
      <w:r w:rsidR="008623B4">
        <w:t xml:space="preserve">daily </w:t>
      </w:r>
      <w:r w:rsidR="00C9072F">
        <w:t>fraction of electricity input from solar PV, the grid, or an onsite battery.</w:t>
      </w:r>
      <w:r w:rsidR="00C9072F" w:rsidRPr="00C9072F">
        <w:t xml:space="preserve"> </w:t>
      </w:r>
      <w:r w:rsidR="00C9072F">
        <w:t>Below the y-axis show</w:t>
      </w:r>
      <w:r w:rsidR="00262D5D">
        <w:t>s</w:t>
      </w:r>
      <w:r w:rsidR="00C9072F">
        <w:t xml:space="preserve"> the</w:t>
      </w:r>
      <w:r w:rsidR="00262D5D">
        <w:t xml:space="preserve"> daily</w:t>
      </w:r>
      <w:r w:rsidR="00C9072F">
        <w:t xml:space="preserve"> fraction of the electricity input that is utilized or curtailed.</w:t>
      </w:r>
      <w:r w:rsidR="008623B4">
        <w:t xml:space="preserve"> </w:t>
      </w:r>
      <w:r w:rsidR="00D60992">
        <w:t>Gri</w:t>
      </w:r>
      <w:r w:rsidR="00CD2E04">
        <w:t xml:space="preserve">d and battery </w:t>
      </w:r>
      <w:r w:rsidR="00C97B00">
        <w:t xml:space="preserve">electricity </w:t>
      </w:r>
      <w:r w:rsidR="00CD2E04">
        <w:t xml:space="preserve">inputs are </w:t>
      </w:r>
      <w:r w:rsidR="00051A9F">
        <w:t xml:space="preserve">at or near </w:t>
      </w:r>
      <w:r w:rsidR="00CD2E04">
        <w:t>zero in this pathway.</w:t>
      </w:r>
      <w:bookmarkEnd w:id="1452"/>
    </w:p>
    <w:p w14:paraId="4C0F6984" w14:textId="3F315DC3" w:rsidR="00B65A98" w:rsidRDefault="00BD5AC6" w:rsidP="00B65A98">
      <w:pPr>
        <w:keepNext/>
        <w:spacing w:after="0"/>
      </w:pPr>
      <w:r w:rsidRPr="00BD5AC6">
        <w:rPr>
          <w:noProof/>
        </w:rPr>
        <w:drawing>
          <wp:inline distT="0" distB="0" distL="0" distR="0" wp14:anchorId="504DEF74" wp14:editId="507E05B3">
            <wp:extent cx="3151162" cy="2560320"/>
            <wp:effectExtent l="0" t="0" r="0" b="0"/>
            <wp:docPr id="276735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5758"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151162" cy="2560320"/>
                    </a:xfrm>
                    <a:prstGeom prst="rect">
                      <a:avLst/>
                    </a:prstGeom>
                  </pic:spPr>
                </pic:pic>
              </a:graphicData>
            </a:graphic>
          </wp:inline>
        </w:drawing>
      </w:r>
    </w:p>
    <w:p w14:paraId="6D492FD7" w14:textId="48B2BFBE" w:rsidR="008548DA" w:rsidRDefault="00B65A98" w:rsidP="00B65A98">
      <w:pPr>
        <w:pStyle w:val="Caption"/>
        <w:rPr>
          <w:b/>
          <w:bCs/>
        </w:rPr>
      </w:pPr>
      <w:bookmarkStart w:id="1453" w:name="_Toc118724330"/>
      <w:bookmarkStart w:id="1454" w:name="_Toc145167280"/>
      <w:r>
        <w:t>Figure S.</w:t>
      </w:r>
      <w:fldSimple w:instr=" SEQ Figure \* ARABIC ">
        <w:r w:rsidR="00DE33BB">
          <w:rPr>
            <w:noProof/>
          </w:rPr>
          <w:t>9</w:t>
        </w:r>
      </w:fldSimple>
      <w:r>
        <w:t>:</w:t>
      </w:r>
      <w:r w:rsidR="00A8295A">
        <w:t xml:space="preserve"> </w:t>
      </w:r>
      <w:r w:rsidR="0091546B">
        <w:t xml:space="preserve">Daily electricity utilization for the hourly reliable solar PV </w:t>
      </w:r>
      <w:r w:rsidR="001C4842">
        <w:t xml:space="preserve">with storage </w:t>
      </w:r>
      <w:r w:rsidR="0091546B">
        <w:t>hydrogen production pathway in Sacramento, California.</w:t>
      </w:r>
      <w:r w:rsidR="0091546B" w:rsidRPr="00C9072F">
        <w:t xml:space="preserve"> </w:t>
      </w:r>
      <w:r w:rsidR="0091546B">
        <w:t>Above the x-axis shows the daily fraction of electricity input from solar PV, the grid, or an onsite battery.</w:t>
      </w:r>
      <w:r w:rsidR="0091546B" w:rsidRPr="00C9072F">
        <w:t xml:space="preserve"> </w:t>
      </w:r>
      <w:r w:rsidR="0091546B">
        <w:t xml:space="preserve">Below the y-axis shows the daily fraction of the electricity input that is utilized or curtailed. </w:t>
      </w:r>
      <w:r w:rsidR="00051A9F">
        <w:t>Grid and battery electricity inputs are at or near zero in this pathway.</w:t>
      </w:r>
      <w:bookmarkEnd w:id="1453"/>
      <w:bookmarkEnd w:id="1454"/>
    </w:p>
    <w:p w14:paraId="573162F4" w14:textId="5EEF4905" w:rsidR="00B65A98" w:rsidRDefault="00F231CB" w:rsidP="00B65A98">
      <w:pPr>
        <w:keepNext/>
        <w:spacing w:after="0"/>
      </w:pPr>
      <w:r w:rsidRPr="00F231CB">
        <w:rPr>
          <w:noProof/>
        </w:rPr>
        <w:lastRenderedPageBreak/>
        <w:drawing>
          <wp:inline distT="0" distB="0" distL="0" distR="0" wp14:anchorId="4ABE3318" wp14:editId="1C17014E">
            <wp:extent cx="3151162" cy="2560320"/>
            <wp:effectExtent l="0" t="0" r="0" b="0"/>
            <wp:docPr id="17167054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54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151162" cy="2560320"/>
                    </a:xfrm>
                    <a:prstGeom prst="rect">
                      <a:avLst/>
                    </a:prstGeom>
                  </pic:spPr>
                </pic:pic>
              </a:graphicData>
            </a:graphic>
          </wp:inline>
        </w:drawing>
      </w:r>
    </w:p>
    <w:p w14:paraId="57A31A25" w14:textId="2E98FE24" w:rsidR="009B1263" w:rsidRDefault="00B65A98" w:rsidP="009B1263">
      <w:pPr>
        <w:pStyle w:val="Caption"/>
      </w:pPr>
      <w:bookmarkStart w:id="1455" w:name="_Toc118724331"/>
      <w:bookmarkStart w:id="1456" w:name="_Toc145167281"/>
      <w:r>
        <w:t>Figure S.</w:t>
      </w:r>
      <w:fldSimple w:instr=" SEQ Figure \* ARABIC ">
        <w:r w:rsidR="00DE33BB">
          <w:rPr>
            <w:noProof/>
          </w:rPr>
          <w:t>10</w:t>
        </w:r>
      </w:fldSimple>
      <w:r>
        <w:t>:</w:t>
      </w:r>
      <w:r w:rsidR="00A8295A">
        <w:t xml:space="preserve"> </w:t>
      </w:r>
      <w:r w:rsidR="00385400">
        <w:t>Dail</w:t>
      </w:r>
      <w:r w:rsidR="00D035A7">
        <w:t>y</w:t>
      </w:r>
      <w:r w:rsidR="00385400">
        <w:t xml:space="preserve"> electricity </w:t>
      </w:r>
      <w:r w:rsidR="00D035A7">
        <w:t>utilization</w:t>
      </w:r>
      <w:r w:rsidR="00385400">
        <w:t xml:space="preserve"> for</w:t>
      </w:r>
      <w:r w:rsidR="00F231CB">
        <w:t xml:space="preserve"> the</w:t>
      </w:r>
      <w:r w:rsidR="00385400">
        <w:t xml:space="preserve"> </w:t>
      </w:r>
      <w:r w:rsidR="002213BD">
        <w:t>hour</w:t>
      </w:r>
      <w:r w:rsidR="00385400">
        <w:t>ly reliable solar PV</w:t>
      </w:r>
      <w:r w:rsidR="00761A3D">
        <w:t xml:space="preserve">, storage, and grid connected </w:t>
      </w:r>
      <w:r w:rsidR="00385400">
        <w:t>hydrogen production pathway</w:t>
      </w:r>
      <w:bookmarkEnd w:id="1455"/>
      <w:r w:rsidR="00F231CB">
        <w:t xml:space="preserve"> in Sacramento, California (Equivalent to PV/Storage/Grid* pathway)</w:t>
      </w:r>
      <w:r w:rsidR="00505640">
        <w:t>. Above the x-axis shows the daily fraction of electricity input from solar PV, the grid, or an onsite battery.</w:t>
      </w:r>
      <w:r w:rsidR="00505640" w:rsidRPr="00C9072F">
        <w:t xml:space="preserve"> </w:t>
      </w:r>
      <w:r w:rsidR="00505640">
        <w:t>Below the y-axis shows the daily fraction of the electricity input that is utilized or curtailed.</w:t>
      </w:r>
      <w:bookmarkEnd w:id="1456"/>
    </w:p>
    <w:p w14:paraId="711CB7A7" w14:textId="65D0C5D6" w:rsidR="00F43D7A" w:rsidRDefault="00163F66" w:rsidP="00F43D7A">
      <w:pPr>
        <w:keepNext/>
        <w:spacing w:after="0"/>
      </w:pPr>
      <w:r w:rsidRPr="00163F66">
        <w:rPr>
          <w:noProof/>
        </w:rPr>
        <w:drawing>
          <wp:inline distT="0" distB="0" distL="0" distR="0" wp14:anchorId="15429ADB" wp14:editId="031DCB49">
            <wp:extent cx="3151162" cy="2560320"/>
            <wp:effectExtent l="0" t="0" r="0" b="0"/>
            <wp:docPr id="12037141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4193"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151162" cy="2560320"/>
                    </a:xfrm>
                    <a:prstGeom prst="rect">
                      <a:avLst/>
                    </a:prstGeom>
                  </pic:spPr>
                </pic:pic>
              </a:graphicData>
            </a:graphic>
          </wp:inline>
        </w:drawing>
      </w:r>
    </w:p>
    <w:p w14:paraId="272EDC27" w14:textId="67F253E3" w:rsidR="009B1263" w:rsidRDefault="00F43D7A" w:rsidP="004C092C">
      <w:pPr>
        <w:pStyle w:val="Caption"/>
      </w:pPr>
      <w:bookmarkStart w:id="1457" w:name="_Toc145167282"/>
      <w:r>
        <w:t>Figure S.</w:t>
      </w:r>
      <w:fldSimple w:instr=" SEQ Figure \* ARABIC ">
        <w:r w:rsidR="00DE33BB">
          <w:rPr>
            <w:noProof/>
          </w:rPr>
          <w:t>11</w:t>
        </w:r>
      </w:fldSimple>
      <w:r>
        <w:t xml:space="preserve">: </w:t>
      </w:r>
      <w:r w:rsidR="004C092C">
        <w:t>Daily electricity utilization for the hourly reliable solar PV, storage, and limited grid connected hydrogen production pathway in Sacramento, California (Equivalent to PV/Storage/Grid</w:t>
      </w:r>
      <w:r w:rsidR="00641D6B">
        <w:t>*</w:t>
      </w:r>
      <w:r w:rsidR="004C092C">
        <w:t>* pathway). Above the x-axis shows the daily fraction of electricity input from solar PV, the grid, or an onsite battery.</w:t>
      </w:r>
      <w:r w:rsidR="004C092C" w:rsidRPr="00C9072F">
        <w:t xml:space="preserve"> </w:t>
      </w:r>
      <w:r w:rsidR="004C092C">
        <w:t>Below the y-axis shows the daily fraction of the electricity input that is utilized or curtailed.</w:t>
      </w:r>
      <w:bookmarkEnd w:id="1457"/>
    </w:p>
    <w:p w14:paraId="7B8B59EC" w14:textId="2468CE78" w:rsidR="00CC492E" w:rsidRDefault="0064361F" w:rsidP="00CC492E">
      <w:pPr>
        <w:keepNext/>
        <w:spacing w:after="0"/>
      </w:pPr>
      <w:r w:rsidRPr="0064361F">
        <w:rPr>
          <w:noProof/>
        </w:rPr>
        <w:lastRenderedPageBreak/>
        <w:drawing>
          <wp:inline distT="0" distB="0" distL="0" distR="0" wp14:anchorId="754CCE41" wp14:editId="5173DF29">
            <wp:extent cx="3151163" cy="2560320"/>
            <wp:effectExtent l="0" t="0" r="0" b="0"/>
            <wp:docPr id="2082570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7003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151163" cy="2560320"/>
                    </a:xfrm>
                    <a:prstGeom prst="rect">
                      <a:avLst/>
                    </a:prstGeom>
                  </pic:spPr>
                </pic:pic>
              </a:graphicData>
            </a:graphic>
          </wp:inline>
        </w:drawing>
      </w:r>
    </w:p>
    <w:p w14:paraId="2C05B4BD" w14:textId="567D4514" w:rsidR="00CC492E" w:rsidRDefault="00CC492E" w:rsidP="00CC492E">
      <w:pPr>
        <w:pStyle w:val="Caption"/>
        <w:rPr>
          <w:b/>
          <w:bCs/>
        </w:rPr>
      </w:pPr>
      <w:bookmarkStart w:id="1458" w:name="_Toc118724334"/>
      <w:bookmarkStart w:id="1459" w:name="_Toc145167283"/>
      <w:r>
        <w:t>Figure S.</w:t>
      </w:r>
      <w:fldSimple w:instr=" SEQ Figure \* ARABIC ">
        <w:r w:rsidR="00DE33BB">
          <w:rPr>
            <w:noProof/>
          </w:rPr>
          <w:t>12</w:t>
        </w:r>
      </w:fldSimple>
      <w:r>
        <w:t xml:space="preserve">: Hourly electricity </w:t>
      </w:r>
      <w:r w:rsidR="00641D6B">
        <w:t xml:space="preserve">utilization </w:t>
      </w:r>
      <w:r>
        <w:t>for</w:t>
      </w:r>
      <w:r w:rsidR="005652D0">
        <w:t xml:space="preserve"> the</w:t>
      </w:r>
      <w:r>
        <w:t xml:space="preserve"> yearly reliable solar PV hydrogen production pathway for a week in the month of May</w:t>
      </w:r>
      <w:bookmarkEnd w:id="1458"/>
      <w:r w:rsidR="002212FF">
        <w:t xml:space="preserve"> in Sacramento, California</w:t>
      </w:r>
      <w:r w:rsidR="005652D0">
        <w:t>. Above the x-axis shows the hourly</w:t>
      </w:r>
      <w:r w:rsidR="00373FD5">
        <w:t xml:space="preserve"> </w:t>
      </w:r>
      <w:r w:rsidR="005652D0">
        <w:t>electricity input from solar PV, the grid, or an onsite battery.</w:t>
      </w:r>
      <w:r w:rsidR="005652D0" w:rsidRPr="00C9072F">
        <w:t xml:space="preserve"> </w:t>
      </w:r>
      <w:r w:rsidR="005652D0">
        <w:t>Below the y-axis shows the hourly electricity input that is utilized or curtailed</w:t>
      </w:r>
      <w:r w:rsidR="00EE07CE">
        <w:t xml:space="preserve">. </w:t>
      </w:r>
      <w:r w:rsidR="00051A9F">
        <w:t>Grid and battery electricity inputs are at or near zero in this pathway.</w:t>
      </w:r>
      <w:bookmarkEnd w:id="1459"/>
    </w:p>
    <w:p w14:paraId="71F36FD4" w14:textId="27FF14A5" w:rsidR="00CC492E" w:rsidRDefault="002B25BF" w:rsidP="00CC492E">
      <w:pPr>
        <w:keepNext/>
        <w:spacing w:after="0"/>
      </w:pPr>
      <w:r w:rsidRPr="002B25BF">
        <w:rPr>
          <w:noProof/>
        </w:rPr>
        <w:drawing>
          <wp:inline distT="0" distB="0" distL="0" distR="0" wp14:anchorId="7BEF0DA3" wp14:editId="1000823A">
            <wp:extent cx="3151163" cy="2560320"/>
            <wp:effectExtent l="0" t="0" r="0" b="0"/>
            <wp:docPr id="6011122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223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151163" cy="2560320"/>
                    </a:xfrm>
                    <a:prstGeom prst="rect">
                      <a:avLst/>
                    </a:prstGeom>
                  </pic:spPr>
                </pic:pic>
              </a:graphicData>
            </a:graphic>
          </wp:inline>
        </w:drawing>
      </w:r>
    </w:p>
    <w:p w14:paraId="635B8BEA" w14:textId="7FE106E1" w:rsidR="00CC492E" w:rsidRDefault="00CC492E" w:rsidP="00CC492E">
      <w:pPr>
        <w:pStyle w:val="Caption"/>
        <w:rPr>
          <w:b/>
          <w:bCs/>
        </w:rPr>
      </w:pPr>
      <w:bookmarkStart w:id="1460" w:name="_Toc118724335"/>
      <w:bookmarkStart w:id="1461" w:name="_Toc145167284"/>
      <w:r>
        <w:t>Figure S.</w:t>
      </w:r>
      <w:fldSimple w:instr=" SEQ Figure \* ARABIC ">
        <w:r w:rsidR="00DE33BB">
          <w:rPr>
            <w:noProof/>
          </w:rPr>
          <w:t>13</w:t>
        </w:r>
      </w:fldSimple>
      <w:r>
        <w:t xml:space="preserve">: Hourly electricity </w:t>
      </w:r>
      <w:r w:rsidR="00F31FE1">
        <w:t>utilization</w:t>
      </w:r>
      <w:r>
        <w:t xml:space="preserve"> for</w:t>
      </w:r>
      <w:r w:rsidR="00F31FE1">
        <w:t xml:space="preserve"> the</w:t>
      </w:r>
      <w:r>
        <w:t xml:space="preserve"> hourly reliable solar PV and storage hydrogen production pathway</w:t>
      </w:r>
      <w:r w:rsidRPr="00CC492E">
        <w:t xml:space="preserve"> </w:t>
      </w:r>
      <w:r>
        <w:t>for a week in the month of May</w:t>
      </w:r>
      <w:bookmarkEnd w:id="1460"/>
      <w:r w:rsidR="002B25BF">
        <w:t xml:space="preserve"> in Sacramento, California (Equivalent to PV/Storage pathway).</w:t>
      </w:r>
      <w:r w:rsidR="00F31FE1">
        <w:t xml:space="preserve"> Above the x-axis shows the hourly</w:t>
      </w:r>
      <w:r w:rsidR="00FD41BB">
        <w:t xml:space="preserve"> </w:t>
      </w:r>
      <w:r w:rsidR="00F31FE1">
        <w:t>electricity input from solar PV, the grid, or an onsite battery.</w:t>
      </w:r>
      <w:r w:rsidR="00F31FE1" w:rsidRPr="00C9072F">
        <w:t xml:space="preserve"> </w:t>
      </w:r>
      <w:r w:rsidR="00F31FE1">
        <w:t>Below the y-axis shows the hourly</w:t>
      </w:r>
      <w:r w:rsidR="00FD41BB">
        <w:t xml:space="preserve"> </w:t>
      </w:r>
      <w:r w:rsidR="00F31FE1">
        <w:t>electricity input that is utilized or curtailed. Grid and battery electricity inputs are at or near zero in this pathway.</w:t>
      </w:r>
      <w:bookmarkEnd w:id="1461"/>
    </w:p>
    <w:p w14:paraId="2316088F" w14:textId="4A136A25" w:rsidR="00CC492E" w:rsidRDefault="00CC492E" w:rsidP="00CC492E">
      <w:pPr>
        <w:pStyle w:val="Caption"/>
        <w:rPr>
          <w:b/>
          <w:bCs/>
        </w:rPr>
      </w:pPr>
    </w:p>
    <w:p w14:paraId="1F532932" w14:textId="7012055B" w:rsidR="00CC492E" w:rsidRDefault="007C3188" w:rsidP="00CC492E">
      <w:pPr>
        <w:keepNext/>
        <w:spacing w:after="0"/>
      </w:pPr>
      <w:r w:rsidRPr="007C3188">
        <w:rPr>
          <w:noProof/>
        </w:rPr>
        <w:lastRenderedPageBreak/>
        <w:drawing>
          <wp:inline distT="0" distB="0" distL="0" distR="0" wp14:anchorId="3036C85B" wp14:editId="0D23480D">
            <wp:extent cx="3151163" cy="2560320"/>
            <wp:effectExtent l="0" t="0" r="0" b="0"/>
            <wp:docPr id="895249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49476"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151163" cy="2560320"/>
                    </a:xfrm>
                    <a:prstGeom prst="rect">
                      <a:avLst/>
                    </a:prstGeom>
                  </pic:spPr>
                </pic:pic>
              </a:graphicData>
            </a:graphic>
          </wp:inline>
        </w:drawing>
      </w:r>
    </w:p>
    <w:p w14:paraId="2B43F684" w14:textId="2F06EBA7" w:rsidR="00292087" w:rsidRDefault="00CC492E" w:rsidP="00DE33BB">
      <w:pPr>
        <w:pStyle w:val="Caption"/>
      </w:pPr>
      <w:bookmarkStart w:id="1462" w:name="_Toc118724336"/>
      <w:bookmarkStart w:id="1463" w:name="_Toc145167285"/>
      <w:r>
        <w:t xml:space="preserve">Figure </w:t>
      </w:r>
      <w:r w:rsidRPr="003B48CB">
        <w:t>S.</w:t>
      </w:r>
      <w:r>
        <w:rPr>
          <w:i w:val="0"/>
          <w:iCs w:val="0"/>
        </w:rPr>
        <w:fldChar w:fldCharType="begin"/>
      </w:r>
      <w:r>
        <w:rPr>
          <w:i w:val="0"/>
          <w:iCs w:val="0"/>
        </w:rPr>
        <w:instrText xml:space="preserve"> SEQ Figure \* ARABIC </w:instrText>
      </w:r>
      <w:r>
        <w:rPr>
          <w:i w:val="0"/>
          <w:iCs w:val="0"/>
        </w:rPr>
        <w:fldChar w:fldCharType="separate"/>
      </w:r>
      <w:ins w:id="1464" w:author="Justin Bracci" w:date="2023-09-09T15:53:00Z">
        <w:r w:rsidR="00DE33BB">
          <w:rPr>
            <w:i w:val="0"/>
            <w:iCs w:val="0"/>
            <w:noProof/>
          </w:rPr>
          <w:t>14</w:t>
        </w:r>
      </w:ins>
      <w:del w:id="1465" w:author="Justin Bracci" w:date="2023-09-09T15:52:00Z">
        <w:r w:rsidR="00551FB8" w:rsidDel="00DE33BB">
          <w:rPr>
            <w:noProof/>
          </w:rPr>
          <w:delText>14</w:delText>
        </w:r>
      </w:del>
      <w:r>
        <w:rPr>
          <w:i w:val="0"/>
          <w:iCs w:val="0"/>
          <w:noProof/>
        </w:rPr>
        <w:fldChar w:fldCharType="end"/>
      </w:r>
      <w:r w:rsidRPr="003B48CB">
        <w:t>: Hourly</w:t>
      </w:r>
      <w:r>
        <w:t xml:space="preserve"> electricity </w:t>
      </w:r>
      <w:r w:rsidR="0068040B">
        <w:t xml:space="preserve">utilization </w:t>
      </w:r>
      <w:r>
        <w:t>for</w:t>
      </w:r>
      <w:r w:rsidR="00B95400">
        <w:t xml:space="preserve"> the</w:t>
      </w:r>
      <w:r>
        <w:t xml:space="preserve"> hourly reliable solar PV, storage, and grid connected hydrogen production pathway</w:t>
      </w:r>
      <w:r w:rsidRPr="00CC492E">
        <w:t xml:space="preserve"> </w:t>
      </w:r>
      <w:r>
        <w:t>for a week in the month of May</w:t>
      </w:r>
      <w:bookmarkEnd w:id="1462"/>
      <w:r w:rsidR="00142678">
        <w:t xml:space="preserve"> in Sacramento, California</w:t>
      </w:r>
      <w:r w:rsidR="007C3188">
        <w:t xml:space="preserve"> (Equivalent to PV/Storage/Grid* pathway</w:t>
      </w:r>
      <w:r w:rsidR="00EF27C2">
        <w:t>)</w:t>
      </w:r>
      <w:r w:rsidR="004514E8">
        <w:t>. Above the x-axis shows the hourly</w:t>
      </w:r>
      <w:r w:rsidR="00FD41BB">
        <w:t xml:space="preserve"> </w:t>
      </w:r>
      <w:r w:rsidR="004514E8">
        <w:t>electricity input from solar PV, the grid, or an onsite battery.</w:t>
      </w:r>
      <w:r w:rsidR="004514E8" w:rsidRPr="00C9072F">
        <w:t xml:space="preserve"> </w:t>
      </w:r>
      <w:r w:rsidR="004514E8">
        <w:t>Below the y-axis shows the hourly</w:t>
      </w:r>
      <w:r w:rsidR="00FD41BB">
        <w:t xml:space="preserve"> </w:t>
      </w:r>
      <w:r w:rsidR="004514E8">
        <w:t>electricity input that is utilized or curtailed.</w:t>
      </w:r>
      <w:bookmarkEnd w:id="1463"/>
    </w:p>
    <w:p w14:paraId="71E357DE" w14:textId="3AABFDE3" w:rsidR="00292087" w:rsidRDefault="00920685" w:rsidP="00292087">
      <w:pPr>
        <w:keepNext/>
        <w:spacing w:after="0"/>
      </w:pPr>
      <w:r w:rsidRPr="00920685">
        <w:rPr>
          <w:noProof/>
        </w:rPr>
        <w:drawing>
          <wp:inline distT="0" distB="0" distL="0" distR="0" wp14:anchorId="7337B17F" wp14:editId="613E8F86">
            <wp:extent cx="3151163" cy="2560320"/>
            <wp:effectExtent l="0" t="0" r="0" b="0"/>
            <wp:docPr id="21463429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2920"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151163" cy="2560320"/>
                    </a:xfrm>
                    <a:prstGeom prst="rect">
                      <a:avLst/>
                    </a:prstGeom>
                  </pic:spPr>
                </pic:pic>
              </a:graphicData>
            </a:graphic>
          </wp:inline>
        </w:drawing>
      </w:r>
    </w:p>
    <w:p w14:paraId="3EDC85B1" w14:textId="0DE328C3" w:rsidR="00292087" w:rsidRPr="00DE33BB" w:rsidRDefault="00292087" w:rsidP="00292087">
      <w:pPr>
        <w:pStyle w:val="Caption"/>
      </w:pPr>
      <w:bookmarkStart w:id="1466" w:name="_Toc145167286"/>
      <w:r>
        <w:t>Figure S.</w:t>
      </w:r>
      <w:fldSimple w:instr=" SEQ Figure \* ARABIC ">
        <w:r w:rsidR="00DE33BB">
          <w:rPr>
            <w:noProof/>
          </w:rPr>
          <w:t>15</w:t>
        </w:r>
      </w:fldSimple>
      <w:r>
        <w:t xml:space="preserve">: Hourly electricity </w:t>
      </w:r>
      <w:r w:rsidR="005826D7">
        <w:t>utilization</w:t>
      </w:r>
      <w:r>
        <w:t xml:space="preserve"> for</w:t>
      </w:r>
      <w:r w:rsidR="005826D7">
        <w:t xml:space="preserve"> the</w:t>
      </w:r>
      <w:r>
        <w:t xml:space="preserve"> hourly reliable solar PV, storage, and </w:t>
      </w:r>
      <w:r w:rsidR="00F679D9">
        <w:t xml:space="preserve">limited </w:t>
      </w:r>
      <w:r>
        <w:t>grid connected hydrogen production pathway</w:t>
      </w:r>
      <w:r w:rsidRPr="00CC492E">
        <w:t xml:space="preserve"> </w:t>
      </w:r>
      <w:r>
        <w:t>for a week in the month of May in Sacramento, California (Equivalent to PV/Storage/Grid</w:t>
      </w:r>
      <w:r w:rsidR="00F679D9">
        <w:t>*</w:t>
      </w:r>
      <w:r>
        <w:t>* pathway</w:t>
      </w:r>
      <w:r w:rsidR="00373FD5">
        <w:t>). Above the x-axis shows the hourl</w:t>
      </w:r>
      <w:r w:rsidR="00803CB3">
        <w:t>y</w:t>
      </w:r>
      <w:r w:rsidR="00373FD5">
        <w:t xml:space="preserve"> electricity input from solar PV, the grid, or an onsite battery.</w:t>
      </w:r>
      <w:r w:rsidR="00373FD5" w:rsidRPr="00C9072F">
        <w:t xml:space="preserve"> </w:t>
      </w:r>
      <w:r w:rsidR="00373FD5">
        <w:t>Below the y-axis shows the hourly</w:t>
      </w:r>
      <w:r w:rsidR="00803CB3">
        <w:t xml:space="preserve"> </w:t>
      </w:r>
      <w:r w:rsidR="00373FD5">
        <w:t>electricity input that is utilized or curtailed.</w:t>
      </w:r>
      <w:bookmarkEnd w:id="1466"/>
    </w:p>
    <w:p w14:paraId="5460356F" w14:textId="42870387" w:rsidR="00CC492E" w:rsidRDefault="00CC492E" w:rsidP="00CC492E">
      <w:pPr>
        <w:pStyle w:val="Caption"/>
      </w:pPr>
    </w:p>
    <w:p w14:paraId="09EECE1A" w14:textId="13023A88" w:rsidR="00CC492E" w:rsidRDefault="000F2F37" w:rsidP="00CC492E">
      <w:pPr>
        <w:keepNext/>
        <w:spacing w:after="0"/>
      </w:pPr>
      <w:r w:rsidRPr="000F2F37">
        <w:rPr>
          <w:noProof/>
        </w:rPr>
        <w:lastRenderedPageBreak/>
        <w:drawing>
          <wp:inline distT="0" distB="0" distL="0" distR="0" wp14:anchorId="63F7C722" wp14:editId="737F7CD4">
            <wp:extent cx="3151163" cy="2560320"/>
            <wp:effectExtent l="0" t="0" r="0" b="0"/>
            <wp:docPr id="8313040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403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151163" cy="2560320"/>
                    </a:xfrm>
                    <a:prstGeom prst="rect">
                      <a:avLst/>
                    </a:prstGeom>
                  </pic:spPr>
                </pic:pic>
              </a:graphicData>
            </a:graphic>
          </wp:inline>
        </w:drawing>
      </w:r>
    </w:p>
    <w:p w14:paraId="7F38B67C" w14:textId="2A57B3D1" w:rsidR="00CC492E" w:rsidRDefault="00CC492E" w:rsidP="00CC492E">
      <w:pPr>
        <w:pStyle w:val="Caption"/>
        <w:rPr>
          <w:b/>
          <w:bCs/>
        </w:rPr>
      </w:pPr>
      <w:bookmarkStart w:id="1467" w:name="_Toc118724337"/>
      <w:bookmarkStart w:id="1468" w:name="_Toc145167287"/>
      <w:r>
        <w:t>Figure S.</w:t>
      </w:r>
      <w:fldSimple w:instr=" SEQ Figure \* ARABIC ">
        <w:r w:rsidR="00DE33BB">
          <w:rPr>
            <w:noProof/>
          </w:rPr>
          <w:t>16</w:t>
        </w:r>
      </w:fldSimple>
      <w:r>
        <w:t>: Hourly hydrogen delivery for yearly reliable solar PV hydrogen production for a week in the month of May</w:t>
      </w:r>
      <w:bookmarkEnd w:id="1467"/>
      <w:r w:rsidR="00B03833">
        <w:t xml:space="preserve"> in Sacramento, California</w:t>
      </w:r>
      <w:bookmarkEnd w:id="1468"/>
    </w:p>
    <w:p w14:paraId="296568B4" w14:textId="3DBDBD4A" w:rsidR="00CC492E" w:rsidRDefault="00CC492E" w:rsidP="00CC492E">
      <w:pPr>
        <w:pStyle w:val="Caption"/>
        <w:rPr>
          <w:b/>
          <w:bCs/>
        </w:rPr>
      </w:pPr>
    </w:p>
    <w:p w14:paraId="326E9024" w14:textId="5A0080AC" w:rsidR="00CC492E" w:rsidRDefault="009D2DF5" w:rsidP="00CC492E">
      <w:pPr>
        <w:keepNext/>
        <w:spacing w:after="0"/>
      </w:pPr>
      <w:r w:rsidRPr="009D2DF5">
        <w:rPr>
          <w:noProof/>
        </w:rPr>
        <w:drawing>
          <wp:inline distT="0" distB="0" distL="0" distR="0" wp14:anchorId="65A4A4D7" wp14:editId="3285854A">
            <wp:extent cx="3151163" cy="2560320"/>
            <wp:effectExtent l="0" t="0" r="0" b="0"/>
            <wp:docPr id="9244008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0895"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151163" cy="2560320"/>
                    </a:xfrm>
                    <a:prstGeom prst="rect">
                      <a:avLst/>
                    </a:prstGeom>
                  </pic:spPr>
                </pic:pic>
              </a:graphicData>
            </a:graphic>
          </wp:inline>
        </w:drawing>
      </w:r>
    </w:p>
    <w:p w14:paraId="569C8B3F" w14:textId="2DDCE240" w:rsidR="00CC492E" w:rsidRDefault="00CC492E" w:rsidP="00CC492E">
      <w:pPr>
        <w:pStyle w:val="Caption"/>
        <w:rPr>
          <w:b/>
          <w:bCs/>
        </w:rPr>
      </w:pPr>
      <w:bookmarkStart w:id="1469" w:name="_Toc118724338"/>
      <w:bookmarkStart w:id="1470" w:name="_Toc145167288"/>
      <w:r>
        <w:t>Figure S.</w:t>
      </w:r>
      <w:fldSimple w:instr=" SEQ Figure \* ARABIC ">
        <w:r w:rsidR="00DE33BB">
          <w:rPr>
            <w:noProof/>
          </w:rPr>
          <w:t>17</w:t>
        </w:r>
      </w:fldSimple>
      <w:r>
        <w:t xml:space="preserve">: </w:t>
      </w:r>
      <w:r w:rsidR="00706CC5">
        <w:t>Hour</w:t>
      </w:r>
      <w:r>
        <w:t>ly hydrogen delivery for hourly reliable solar PV and storage hydrogen production pathway</w:t>
      </w:r>
      <w:r w:rsidR="00706CC5" w:rsidRPr="00706CC5">
        <w:t xml:space="preserve"> </w:t>
      </w:r>
      <w:r w:rsidR="00706CC5">
        <w:t>for a week in the month of May</w:t>
      </w:r>
      <w:bookmarkEnd w:id="1469"/>
      <w:r w:rsidR="000F2F37">
        <w:t xml:space="preserve"> in Sacramento, California</w:t>
      </w:r>
      <w:r w:rsidR="001E2E93">
        <w:t xml:space="preserve"> (Equivalent to PV/Storage pathway).</w:t>
      </w:r>
      <w:bookmarkEnd w:id="1470"/>
    </w:p>
    <w:p w14:paraId="4E96C561" w14:textId="4829A7D0" w:rsidR="00CC492E" w:rsidRDefault="00015546" w:rsidP="00CC492E">
      <w:pPr>
        <w:keepNext/>
        <w:spacing w:after="0"/>
      </w:pPr>
      <w:r w:rsidRPr="00015546">
        <w:rPr>
          <w:noProof/>
        </w:rPr>
        <w:lastRenderedPageBreak/>
        <w:drawing>
          <wp:inline distT="0" distB="0" distL="0" distR="0" wp14:anchorId="55BEFA5B" wp14:editId="7572B86C">
            <wp:extent cx="3151163" cy="2560320"/>
            <wp:effectExtent l="0" t="0" r="0" b="0"/>
            <wp:docPr id="16111488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880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151163" cy="2560320"/>
                    </a:xfrm>
                    <a:prstGeom prst="rect">
                      <a:avLst/>
                    </a:prstGeom>
                  </pic:spPr>
                </pic:pic>
              </a:graphicData>
            </a:graphic>
          </wp:inline>
        </w:drawing>
      </w:r>
    </w:p>
    <w:p w14:paraId="238C3D16" w14:textId="79F979DB" w:rsidR="00971AE4" w:rsidRDefault="00CC492E" w:rsidP="00971AE4">
      <w:pPr>
        <w:pStyle w:val="Caption"/>
      </w:pPr>
      <w:bookmarkStart w:id="1471" w:name="_Toc118724339"/>
      <w:bookmarkStart w:id="1472" w:name="_Toc145167289"/>
      <w:r>
        <w:t>Figure S.</w:t>
      </w:r>
      <w:fldSimple w:instr=" SEQ Figure \* ARABIC ">
        <w:r w:rsidR="00DE33BB">
          <w:rPr>
            <w:noProof/>
          </w:rPr>
          <w:t>18</w:t>
        </w:r>
      </w:fldSimple>
      <w:r>
        <w:t xml:space="preserve">: </w:t>
      </w:r>
      <w:r w:rsidR="00706CC5">
        <w:t>Hour</w:t>
      </w:r>
      <w:r>
        <w:t>ly</w:t>
      </w:r>
      <w:r w:rsidR="00A269C6">
        <w:t xml:space="preserve"> </w:t>
      </w:r>
      <w:r>
        <w:t>hydrogen delivery for hourly reliable solar PV, storage, and grid connected hydrogen production pathway</w:t>
      </w:r>
      <w:r w:rsidR="00706CC5" w:rsidRPr="00706CC5">
        <w:t xml:space="preserve"> </w:t>
      </w:r>
      <w:r w:rsidR="00706CC5">
        <w:t>for a week in the month of May</w:t>
      </w:r>
      <w:bookmarkEnd w:id="1471"/>
      <w:r w:rsidR="009D2DF5">
        <w:t xml:space="preserve"> in Sacramento, California (Equivalent to PV/Storage</w:t>
      </w:r>
      <w:r w:rsidR="001E2E93">
        <w:t>/Grid* pathway).</w:t>
      </w:r>
      <w:bookmarkEnd w:id="1472"/>
    </w:p>
    <w:p w14:paraId="0EBCBCD5" w14:textId="7E8DA8D9" w:rsidR="00C84FC1" w:rsidRDefault="00AB0E37" w:rsidP="00C84FC1">
      <w:pPr>
        <w:keepNext/>
        <w:spacing w:after="0"/>
      </w:pPr>
      <w:r w:rsidRPr="00AB0E37">
        <w:rPr>
          <w:noProof/>
        </w:rPr>
        <w:drawing>
          <wp:inline distT="0" distB="0" distL="0" distR="0" wp14:anchorId="1B93985A" wp14:editId="72E9EAC5">
            <wp:extent cx="3151163" cy="2560320"/>
            <wp:effectExtent l="0" t="0" r="0" b="0"/>
            <wp:docPr id="2469305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0557"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151163" cy="2560320"/>
                    </a:xfrm>
                    <a:prstGeom prst="rect">
                      <a:avLst/>
                    </a:prstGeom>
                  </pic:spPr>
                </pic:pic>
              </a:graphicData>
            </a:graphic>
          </wp:inline>
        </w:drawing>
      </w:r>
    </w:p>
    <w:p w14:paraId="182F3A3E" w14:textId="0C2AA344" w:rsidR="00C84FC1" w:rsidRPr="00C84FC1" w:rsidRDefault="00C84FC1" w:rsidP="00AB0E37">
      <w:pPr>
        <w:pStyle w:val="Caption"/>
      </w:pPr>
      <w:bookmarkStart w:id="1473" w:name="_Toc145167290"/>
      <w:r>
        <w:t>Figure S.</w:t>
      </w:r>
      <w:fldSimple w:instr=" SEQ Figure \* ARABIC ">
        <w:r w:rsidR="00DE33BB">
          <w:rPr>
            <w:noProof/>
          </w:rPr>
          <w:t>19</w:t>
        </w:r>
      </w:fldSimple>
      <w:r>
        <w:t>: Hourly hydrogen delivery for hourly reliable solar PV, storage, and limited grid connected hydrogen production pathway</w:t>
      </w:r>
      <w:r w:rsidRPr="00706CC5">
        <w:t xml:space="preserve"> </w:t>
      </w:r>
      <w:r>
        <w:t>for a week in the month of May in Sacramento, California (Equivalent to PV/Storage/Grid** pathway).</w:t>
      </w:r>
      <w:bookmarkEnd w:id="1473"/>
    </w:p>
    <w:p w14:paraId="56103BF3" w14:textId="173674E3" w:rsidR="00971AE4" w:rsidRDefault="003840F8" w:rsidP="00971AE4">
      <w:pPr>
        <w:keepNext/>
        <w:spacing w:after="0"/>
      </w:pPr>
      <w:r w:rsidRPr="003840F8">
        <w:rPr>
          <w:noProof/>
        </w:rPr>
        <w:lastRenderedPageBreak/>
        <w:drawing>
          <wp:inline distT="0" distB="0" distL="0" distR="0" wp14:anchorId="0D9C5101" wp14:editId="477DB790">
            <wp:extent cx="3151163" cy="2560320"/>
            <wp:effectExtent l="0" t="0" r="0" b="0"/>
            <wp:docPr id="5470052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527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151163" cy="2560320"/>
                    </a:xfrm>
                    <a:prstGeom prst="rect">
                      <a:avLst/>
                    </a:prstGeom>
                  </pic:spPr>
                </pic:pic>
              </a:graphicData>
            </a:graphic>
          </wp:inline>
        </w:drawing>
      </w:r>
    </w:p>
    <w:p w14:paraId="5F7076AA" w14:textId="51EA3976" w:rsidR="00971AE4" w:rsidRDefault="00971AE4" w:rsidP="00971AE4">
      <w:pPr>
        <w:pStyle w:val="Caption"/>
        <w:rPr>
          <w:b/>
          <w:bCs/>
        </w:rPr>
      </w:pPr>
      <w:bookmarkStart w:id="1474" w:name="_Toc118724340"/>
      <w:bookmarkStart w:id="1475" w:name="_Toc145167291"/>
      <w:r>
        <w:t>Figure S.</w:t>
      </w:r>
      <w:fldSimple w:instr=" SEQ Figure \* ARABIC ">
        <w:r w:rsidR="00DE33BB">
          <w:rPr>
            <w:noProof/>
          </w:rPr>
          <w:t>20</w:t>
        </w:r>
      </w:fldSimple>
      <w:r>
        <w:t xml:space="preserve">: Hourly hydrogen </w:t>
      </w:r>
      <w:r w:rsidR="00A269C6">
        <w:t>storage</w:t>
      </w:r>
      <w:r>
        <w:t xml:space="preserve"> for hourly reliable solar PV and storage hydrogen production pathway</w:t>
      </w:r>
      <w:r w:rsidRPr="00706CC5">
        <w:t xml:space="preserve"> </w:t>
      </w:r>
      <w:r>
        <w:t>for a week in the month of May</w:t>
      </w:r>
      <w:bookmarkEnd w:id="1474"/>
      <w:r w:rsidR="00AB0E37">
        <w:t xml:space="preserve"> in Sacramento, California</w:t>
      </w:r>
      <w:r w:rsidR="00217471">
        <w:t xml:space="preserve"> (Equivalent to</w:t>
      </w:r>
      <w:r w:rsidR="00F958A2">
        <w:t xml:space="preserve"> the</w:t>
      </w:r>
      <w:r w:rsidR="00217471">
        <w:t xml:space="preserve"> PV/Storage pathway).</w:t>
      </w:r>
      <w:bookmarkEnd w:id="1475"/>
    </w:p>
    <w:p w14:paraId="78853AA9" w14:textId="677EDF00" w:rsidR="00971AE4" w:rsidRDefault="00B06C87" w:rsidP="00971AE4">
      <w:pPr>
        <w:keepNext/>
        <w:spacing w:after="0"/>
      </w:pPr>
      <w:r w:rsidRPr="00B06C87">
        <w:rPr>
          <w:noProof/>
        </w:rPr>
        <w:drawing>
          <wp:inline distT="0" distB="0" distL="0" distR="0" wp14:anchorId="608CC849" wp14:editId="6F4C56B6">
            <wp:extent cx="3151163" cy="2560320"/>
            <wp:effectExtent l="0" t="0" r="0" b="0"/>
            <wp:docPr id="17218382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8237"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151163" cy="2560320"/>
                    </a:xfrm>
                    <a:prstGeom prst="rect">
                      <a:avLst/>
                    </a:prstGeom>
                  </pic:spPr>
                </pic:pic>
              </a:graphicData>
            </a:graphic>
          </wp:inline>
        </w:drawing>
      </w:r>
    </w:p>
    <w:p w14:paraId="07C3BF37" w14:textId="6FB0B27D" w:rsidR="00CC492E" w:rsidRDefault="00971AE4" w:rsidP="00760267">
      <w:pPr>
        <w:pStyle w:val="Caption"/>
      </w:pPr>
      <w:bookmarkStart w:id="1476" w:name="_Toc118724341"/>
      <w:bookmarkStart w:id="1477" w:name="_Toc145167292"/>
      <w:r>
        <w:t>Figure S.</w:t>
      </w:r>
      <w:fldSimple w:instr=" SEQ Figure \* ARABIC ">
        <w:r w:rsidR="00DE33BB">
          <w:rPr>
            <w:noProof/>
          </w:rPr>
          <w:t>21</w:t>
        </w:r>
      </w:fldSimple>
      <w:r>
        <w:t>: Hourly</w:t>
      </w:r>
      <w:r w:rsidR="00290ABD">
        <w:t xml:space="preserve"> </w:t>
      </w:r>
      <w:r>
        <w:t xml:space="preserve">hydrogen </w:t>
      </w:r>
      <w:r w:rsidR="00290ABD">
        <w:t>storage</w:t>
      </w:r>
      <w:r>
        <w:t xml:space="preserve"> for hourly reliable solar PV, storage, and grid connected hydrogen production pathway</w:t>
      </w:r>
      <w:r w:rsidRPr="00706CC5">
        <w:t xml:space="preserve"> </w:t>
      </w:r>
      <w:r>
        <w:t>for a week in the month of May</w:t>
      </w:r>
      <w:bookmarkEnd w:id="1476"/>
      <w:r w:rsidR="003840F8">
        <w:t xml:space="preserve"> in Sacramento, California (Equivalent to the PV/Storage/Grid* pathway).</w:t>
      </w:r>
      <w:bookmarkEnd w:id="1477"/>
    </w:p>
    <w:p w14:paraId="37E32099" w14:textId="74D3CD62" w:rsidR="00B06C87" w:rsidRDefault="0036405B" w:rsidP="00B06C87">
      <w:pPr>
        <w:keepNext/>
        <w:spacing w:after="0"/>
      </w:pPr>
      <w:r w:rsidRPr="0036405B">
        <w:rPr>
          <w:noProof/>
        </w:rPr>
        <w:lastRenderedPageBreak/>
        <w:drawing>
          <wp:inline distT="0" distB="0" distL="0" distR="0" wp14:anchorId="7C7B2940" wp14:editId="3E57323E">
            <wp:extent cx="3151163" cy="2560320"/>
            <wp:effectExtent l="0" t="0" r="0" b="0"/>
            <wp:docPr id="1949034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437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151163" cy="2560320"/>
                    </a:xfrm>
                    <a:prstGeom prst="rect">
                      <a:avLst/>
                    </a:prstGeom>
                  </pic:spPr>
                </pic:pic>
              </a:graphicData>
            </a:graphic>
          </wp:inline>
        </w:drawing>
      </w:r>
    </w:p>
    <w:p w14:paraId="7716C78D" w14:textId="5C6311BB" w:rsidR="00B06C87" w:rsidRDefault="00B06C87" w:rsidP="00651BAD">
      <w:pPr>
        <w:pStyle w:val="Caption"/>
        <w:rPr>
          <w:ins w:id="1478" w:author="Justin Bracci" w:date="2023-09-09T16:01:00Z"/>
        </w:rPr>
      </w:pPr>
      <w:bookmarkStart w:id="1479" w:name="_Toc145167293"/>
      <w:r>
        <w:t>Figure S.</w:t>
      </w:r>
      <w:fldSimple w:instr=" SEQ Figure \* ARABIC ">
        <w:r w:rsidR="00DE33BB">
          <w:rPr>
            <w:noProof/>
          </w:rPr>
          <w:t>22</w:t>
        </w:r>
      </w:fldSimple>
      <w:r>
        <w:t xml:space="preserve">: Hourly hydrogen storage for hourly reliable solar PV, storage, and </w:t>
      </w:r>
      <w:r w:rsidR="0036405B">
        <w:t xml:space="preserve">limited </w:t>
      </w:r>
      <w:r>
        <w:t>grid connected hydrogen production pathway</w:t>
      </w:r>
      <w:r w:rsidRPr="00706CC5">
        <w:t xml:space="preserve"> </w:t>
      </w:r>
      <w:r>
        <w:t>for a week in the month of May in Sacramento, California (Equivalent to the PV/Storage/Grid*</w:t>
      </w:r>
      <w:r w:rsidR="0036405B">
        <w:t>*</w:t>
      </w:r>
      <w:r>
        <w:t xml:space="preserve"> pathway).</w:t>
      </w:r>
      <w:bookmarkEnd w:id="1479"/>
    </w:p>
    <w:p w14:paraId="76C968F8" w14:textId="77777777" w:rsidR="00125FFF" w:rsidRDefault="00125FFF" w:rsidP="00125FFF">
      <w:pPr>
        <w:rPr>
          <w:ins w:id="1480" w:author="Justin Bracci" w:date="2023-09-09T16:01:00Z"/>
        </w:rPr>
      </w:pPr>
    </w:p>
    <w:p w14:paraId="23F33B39" w14:textId="77777777" w:rsidR="00125FFF" w:rsidRDefault="00125FFF" w:rsidP="00125FFF">
      <w:pPr>
        <w:rPr>
          <w:ins w:id="1481" w:author="Justin Bracci" w:date="2023-09-09T16:01:00Z"/>
        </w:rPr>
      </w:pPr>
    </w:p>
    <w:p w14:paraId="1DCCCCBC" w14:textId="77777777" w:rsidR="00125FFF" w:rsidRDefault="00125FFF" w:rsidP="00125FFF">
      <w:pPr>
        <w:rPr>
          <w:ins w:id="1482" w:author="Justin Bracci" w:date="2023-09-09T16:01:00Z"/>
        </w:rPr>
      </w:pPr>
    </w:p>
    <w:p w14:paraId="1BD00030" w14:textId="77777777" w:rsidR="00125FFF" w:rsidRDefault="00125FFF" w:rsidP="00125FFF">
      <w:pPr>
        <w:rPr>
          <w:ins w:id="1483" w:author="Justin Bracci" w:date="2023-09-09T16:01:00Z"/>
        </w:rPr>
      </w:pPr>
    </w:p>
    <w:p w14:paraId="5E2080C6" w14:textId="77777777" w:rsidR="00125FFF" w:rsidRDefault="00125FFF" w:rsidP="00125FFF">
      <w:pPr>
        <w:rPr>
          <w:ins w:id="1484" w:author="Justin Bracci" w:date="2023-09-09T16:01:00Z"/>
        </w:rPr>
      </w:pPr>
    </w:p>
    <w:p w14:paraId="263621FA" w14:textId="77777777" w:rsidR="00125FFF" w:rsidRDefault="00125FFF" w:rsidP="00125FFF">
      <w:pPr>
        <w:rPr>
          <w:ins w:id="1485" w:author="Justin Bracci" w:date="2023-09-09T16:01:00Z"/>
        </w:rPr>
      </w:pPr>
    </w:p>
    <w:p w14:paraId="5C6FA403" w14:textId="77777777" w:rsidR="00125FFF" w:rsidRDefault="00125FFF" w:rsidP="00125FFF">
      <w:pPr>
        <w:rPr>
          <w:ins w:id="1486" w:author="Justin Bracci" w:date="2023-09-09T16:01:00Z"/>
        </w:rPr>
      </w:pPr>
    </w:p>
    <w:p w14:paraId="3058E89B" w14:textId="77777777" w:rsidR="00125FFF" w:rsidRDefault="00125FFF" w:rsidP="00125FFF">
      <w:pPr>
        <w:rPr>
          <w:ins w:id="1487" w:author="Justin Bracci" w:date="2023-09-09T16:01:00Z"/>
        </w:rPr>
      </w:pPr>
    </w:p>
    <w:p w14:paraId="4225B9EE" w14:textId="77777777" w:rsidR="00125FFF" w:rsidRDefault="00125FFF" w:rsidP="00125FFF">
      <w:pPr>
        <w:rPr>
          <w:ins w:id="1488" w:author="Justin Bracci" w:date="2023-09-09T16:01:00Z"/>
        </w:rPr>
      </w:pPr>
    </w:p>
    <w:p w14:paraId="5090F245" w14:textId="77777777" w:rsidR="00125FFF" w:rsidRDefault="00125FFF" w:rsidP="00125FFF">
      <w:pPr>
        <w:rPr>
          <w:ins w:id="1489" w:author="Justin Bracci" w:date="2023-09-09T16:01:00Z"/>
        </w:rPr>
      </w:pPr>
    </w:p>
    <w:p w14:paraId="603A62FE" w14:textId="77777777" w:rsidR="00125FFF" w:rsidRDefault="00125FFF" w:rsidP="00125FFF">
      <w:pPr>
        <w:rPr>
          <w:ins w:id="1490" w:author="Justin Bracci" w:date="2023-09-09T16:01:00Z"/>
        </w:rPr>
      </w:pPr>
    </w:p>
    <w:p w14:paraId="3BE0B7E0" w14:textId="77777777" w:rsidR="00125FFF" w:rsidRDefault="00125FFF" w:rsidP="00125FFF">
      <w:pPr>
        <w:rPr>
          <w:ins w:id="1491" w:author="Justin Bracci" w:date="2023-09-09T16:01:00Z"/>
        </w:rPr>
      </w:pPr>
    </w:p>
    <w:p w14:paraId="13745DEB" w14:textId="77777777" w:rsidR="00125FFF" w:rsidRDefault="00125FFF" w:rsidP="00125FFF">
      <w:pPr>
        <w:rPr>
          <w:ins w:id="1492" w:author="Justin Bracci" w:date="2023-09-09T16:01:00Z"/>
        </w:rPr>
      </w:pPr>
    </w:p>
    <w:p w14:paraId="451CA953" w14:textId="77777777" w:rsidR="00125FFF" w:rsidRDefault="00125FFF" w:rsidP="00125FFF">
      <w:pPr>
        <w:rPr>
          <w:ins w:id="1493" w:author="Justin Bracci" w:date="2023-09-09T16:01:00Z"/>
        </w:rPr>
      </w:pPr>
    </w:p>
    <w:p w14:paraId="7A915021" w14:textId="77777777" w:rsidR="00125FFF" w:rsidRDefault="00125FFF" w:rsidP="00125FFF">
      <w:pPr>
        <w:rPr>
          <w:ins w:id="1494" w:author="Justin Bracci" w:date="2023-09-09T16:01:00Z"/>
        </w:rPr>
      </w:pPr>
    </w:p>
    <w:p w14:paraId="5235296F" w14:textId="77777777" w:rsidR="00125FFF" w:rsidRDefault="00125FFF" w:rsidP="00125FFF">
      <w:pPr>
        <w:rPr>
          <w:ins w:id="1495" w:author="Justin Bracci" w:date="2023-09-09T16:01:00Z"/>
        </w:rPr>
      </w:pPr>
    </w:p>
    <w:p w14:paraId="35E6807A" w14:textId="77777777" w:rsidR="00125FFF" w:rsidRDefault="00125FFF" w:rsidP="00125FFF">
      <w:pPr>
        <w:rPr>
          <w:ins w:id="1496" w:author="Justin Bracci" w:date="2023-09-09T16:01:00Z"/>
        </w:rPr>
      </w:pPr>
    </w:p>
    <w:p w14:paraId="337A106D" w14:textId="77777777" w:rsidR="00125FFF" w:rsidRDefault="00125FFF" w:rsidP="00125FFF">
      <w:pPr>
        <w:rPr>
          <w:ins w:id="1497" w:author="Justin Bracci" w:date="2023-09-09T16:01:00Z"/>
        </w:rPr>
      </w:pPr>
    </w:p>
    <w:p w14:paraId="1E01D3F5" w14:textId="77777777" w:rsidR="00125FFF" w:rsidRPr="00125FFF" w:rsidRDefault="00125FFF">
      <w:pPr>
        <w:pPrChange w:id="1498" w:author="Justin Bracci" w:date="2023-09-09T16:01:00Z">
          <w:pPr>
            <w:pStyle w:val="Caption"/>
          </w:pPr>
        </w:pPrChange>
      </w:pPr>
    </w:p>
    <w:p w14:paraId="4C79043F" w14:textId="4704E06C" w:rsidR="000921C2" w:rsidRDefault="00E770C5" w:rsidP="00AD2F93">
      <w:pPr>
        <w:pStyle w:val="Heading2"/>
        <w:numPr>
          <w:ilvl w:val="0"/>
          <w:numId w:val="4"/>
        </w:numPr>
      </w:pPr>
      <w:bookmarkStart w:id="1499" w:name="_Toc145167753"/>
      <w:r>
        <w:lastRenderedPageBreak/>
        <w:t>LCOH Figures</w:t>
      </w:r>
      <w:r w:rsidR="00A30652">
        <w:t xml:space="preserve"> with Current and Mid-Century </w:t>
      </w:r>
      <w:r w:rsidR="007D1CF2">
        <w:t>Timeframes</w:t>
      </w:r>
      <w:bookmarkEnd w:id="1499"/>
    </w:p>
    <w:p w14:paraId="0FF7CCC1" w14:textId="2222BA21" w:rsidR="00EA3B4B" w:rsidRDefault="00E770C5" w:rsidP="00EE02A2">
      <w:r>
        <w:t xml:space="preserve">This section contains </w:t>
      </w:r>
      <w:r w:rsidR="00371008">
        <w:t xml:space="preserve">LCOH </w:t>
      </w:r>
      <w:r>
        <w:t>figure</w:t>
      </w:r>
      <w:r w:rsidR="004E7ECF">
        <w:t>s found in the main text (Figures 3 and 4) but</w:t>
      </w:r>
      <w:r>
        <w:t xml:space="preserve"> using current</w:t>
      </w:r>
      <w:r w:rsidR="00C9624C">
        <w:t>, next-decade, and</w:t>
      </w:r>
      <w:r>
        <w:t xml:space="preserve"> mid-century technology </w:t>
      </w:r>
      <w:r w:rsidR="00D923C3">
        <w:t>input</w:t>
      </w:r>
      <w:r w:rsidR="00C9624C">
        <w:t xml:space="preserve"> assumptions</w:t>
      </w:r>
      <w:r w:rsidR="00D923C3">
        <w:t>.</w:t>
      </w:r>
      <w:r w:rsidR="00733C1D">
        <w:t xml:space="preserve"> We find that</w:t>
      </w:r>
      <w:r w:rsidR="00F23EEF">
        <w:t xml:space="preserve"> all hourly-reliable, net-zero hydrogen production </w:t>
      </w:r>
      <w:r w:rsidR="008037EE">
        <w:t>costs</w:t>
      </w:r>
      <w:r w:rsidR="00F23EEF">
        <w:t xml:space="preserve"> fall significantly</w:t>
      </w:r>
      <w:r w:rsidR="00CC3AFA">
        <w:t xml:space="preserve"> by</w:t>
      </w:r>
      <w:r w:rsidR="006778ED">
        <w:t xml:space="preserve"> mid-century</w:t>
      </w:r>
      <w:r w:rsidR="00CC3AFA">
        <w:t xml:space="preserve"> in comparison to current costs.</w:t>
      </w:r>
    </w:p>
    <w:p w14:paraId="5D847BA9" w14:textId="294B4DF2" w:rsidR="00022901" w:rsidRDefault="002069E5" w:rsidP="00022901">
      <w:pPr>
        <w:keepNext/>
        <w:spacing w:after="0"/>
      </w:pPr>
      <w:r>
        <w:rPr>
          <w:noProof/>
        </w:rPr>
        <w:drawing>
          <wp:inline distT="0" distB="0" distL="0" distR="0" wp14:anchorId="74C5B462" wp14:editId="1049E891">
            <wp:extent cx="5943600" cy="5090795"/>
            <wp:effectExtent l="0" t="0" r="0" b="0"/>
            <wp:docPr id="10053960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6084"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5090795"/>
                    </a:xfrm>
                    <a:prstGeom prst="rect">
                      <a:avLst/>
                    </a:prstGeom>
                  </pic:spPr>
                </pic:pic>
              </a:graphicData>
            </a:graphic>
          </wp:inline>
        </w:drawing>
      </w:r>
    </w:p>
    <w:p w14:paraId="3E88E35A" w14:textId="5269DEEE" w:rsidR="00022901" w:rsidRDefault="00022901" w:rsidP="00022901">
      <w:pPr>
        <w:pStyle w:val="Caption"/>
      </w:pPr>
      <w:bookmarkStart w:id="1500" w:name="_Toc145167294"/>
      <w:r>
        <w:t>Figure S.</w:t>
      </w:r>
      <w:fldSimple w:instr=" SEQ Figure \* ARABIC ">
        <w:r w:rsidR="00DE33BB">
          <w:rPr>
            <w:noProof/>
          </w:rPr>
          <w:t>23</w:t>
        </w:r>
      </w:fldSimple>
      <w:r>
        <w:t xml:space="preserve">: Net-zero hydrogen production cost comparison between </w:t>
      </w:r>
      <w:r w:rsidR="00D010F6">
        <w:t xml:space="preserve">all </w:t>
      </w:r>
      <w:r>
        <w:t>electricity-based</w:t>
      </w:r>
      <w:r w:rsidR="00D010F6">
        <w:t xml:space="preserve"> production</w:t>
      </w:r>
      <w:r>
        <w:t xml:space="preserve"> pathways looking at all </w:t>
      </w:r>
      <w:r w:rsidR="003F5E71">
        <w:t>timeframes</w:t>
      </w:r>
      <w:r>
        <w:t xml:space="preserve"> and </w:t>
      </w:r>
      <w:r w:rsidR="000455C5">
        <w:t>locations.</w:t>
      </w:r>
      <w:bookmarkEnd w:id="1500"/>
    </w:p>
    <w:p w14:paraId="19880D91" w14:textId="77777777" w:rsidR="00022901" w:rsidRDefault="00022901" w:rsidP="00EE02A2"/>
    <w:p w14:paraId="4EA3D304" w14:textId="1B61599E" w:rsidR="00147F0E" w:rsidRDefault="000470C2" w:rsidP="00147F0E">
      <w:pPr>
        <w:keepNext/>
        <w:spacing w:after="0"/>
      </w:pPr>
      <w:r w:rsidRPr="000470C2">
        <w:rPr>
          <w:noProof/>
        </w:rPr>
        <w:lastRenderedPageBreak/>
        <w:drawing>
          <wp:inline distT="0" distB="0" distL="0" distR="0" wp14:anchorId="469300EE" wp14:editId="20B8D7E9">
            <wp:extent cx="5943600" cy="5136515"/>
            <wp:effectExtent l="0" t="0" r="0" b="6985"/>
            <wp:docPr id="1411280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046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5136515"/>
                    </a:xfrm>
                    <a:prstGeom prst="rect">
                      <a:avLst/>
                    </a:prstGeom>
                  </pic:spPr>
                </pic:pic>
              </a:graphicData>
            </a:graphic>
          </wp:inline>
        </w:drawing>
      </w:r>
    </w:p>
    <w:p w14:paraId="1A638223" w14:textId="33DC70A8" w:rsidR="004D5A1E" w:rsidRDefault="00147F0E" w:rsidP="00A02C68">
      <w:pPr>
        <w:pStyle w:val="Caption"/>
        <w:rPr>
          <w:ins w:id="1501" w:author="Justin Bracci" w:date="2023-09-09T16:01:00Z"/>
        </w:rPr>
      </w:pPr>
      <w:bookmarkStart w:id="1502" w:name="_Toc118724349"/>
      <w:bookmarkStart w:id="1503" w:name="_Toc145167295"/>
      <w:r>
        <w:t xml:space="preserve">Figure </w:t>
      </w:r>
      <w:r w:rsidR="00A20627">
        <w:t>S.</w:t>
      </w:r>
      <w:fldSimple w:instr=" SEQ Figure \* ARABIC ">
        <w:r w:rsidR="00DE33BB">
          <w:rPr>
            <w:noProof/>
          </w:rPr>
          <w:t>24</w:t>
        </w:r>
      </w:fldSimple>
      <w:r w:rsidR="00A20627">
        <w:t>:</w:t>
      </w:r>
      <w:r w:rsidR="00175012">
        <w:t xml:space="preserve"> Hourly reliable, net-zero hydrogen production cost comparison between electricity-based and fossil-based production pathways </w:t>
      </w:r>
      <w:bookmarkEnd w:id="1502"/>
      <w:r w:rsidR="00022901">
        <w:t xml:space="preserve">looking at all </w:t>
      </w:r>
      <w:r w:rsidR="006913BF">
        <w:t>timeframes</w:t>
      </w:r>
      <w:r w:rsidR="00022901">
        <w:t xml:space="preserve"> and locations</w:t>
      </w:r>
      <w:bookmarkEnd w:id="1503"/>
      <w:ins w:id="1504" w:author="Justin Bracci" w:date="2023-09-09T16:01:00Z">
        <w:r w:rsidR="00125FFF">
          <w:t>.\</w:t>
        </w:r>
      </w:ins>
    </w:p>
    <w:p w14:paraId="201ACA38" w14:textId="77777777" w:rsidR="00125FFF" w:rsidRDefault="00125FFF" w:rsidP="00125FFF">
      <w:pPr>
        <w:rPr>
          <w:ins w:id="1505" w:author="Justin Bracci" w:date="2023-09-09T16:01:00Z"/>
        </w:rPr>
      </w:pPr>
    </w:p>
    <w:p w14:paraId="15AD08BD" w14:textId="77777777" w:rsidR="00125FFF" w:rsidRDefault="00125FFF" w:rsidP="00125FFF">
      <w:pPr>
        <w:rPr>
          <w:ins w:id="1506" w:author="Justin Bracci" w:date="2023-09-09T16:01:00Z"/>
        </w:rPr>
      </w:pPr>
    </w:p>
    <w:p w14:paraId="1682CA39" w14:textId="77777777" w:rsidR="00125FFF" w:rsidRDefault="00125FFF" w:rsidP="00125FFF">
      <w:pPr>
        <w:rPr>
          <w:ins w:id="1507" w:author="Justin Bracci" w:date="2023-09-09T16:01:00Z"/>
        </w:rPr>
      </w:pPr>
    </w:p>
    <w:p w14:paraId="4BBA082B" w14:textId="77777777" w:rsidR="00125FFF" w:rsidRDefault="00125FFF" w:rsidP="00125FFF">
      <w:pPr>
        <w:rPr>
          <w:ins w:id="1508" w:author="Justin Bracci" w:date="2023-09-09T16:01:00Z"/>
        </w:rPr>
      </w:pPr>
    </w:p>
    <w:p w14:paraId="2AA59EFD" w14:textId="77777777" w:rsidR="00125FFF" w:rsidRDefault="00125FFF" w:rsidP="00125FFF">
      <w:pPr>
        <w:rPr>
          <w:ins w:id="1509" w:author="Justin Bracci" w:date="2023-09-09T16:01:00Z"/>
        </w:rPr>
      </w:pPr>
    </w:p>
    <w:p w14:paraId="113133AE" w14:textId="77777777" w:rsidR="00125FFF" w:rsidRDefault="00125FFF" w:rsidP="00125FFF">
      <w:pPr>
        <w:rPr>
          <w:ins w:id="1510" w:author="Justin Bracci" w:date="2023-09-09T16:01:00Z"/>
        </w:rPr>
      </w:pPr>
    </w:p>
    <w:p w14:paraId="73D76F84" w14:textId="77777777" w:rsidR="00125FFF" w:rsidRDefault="00125FFF" w:rsidP="00125FFF">
      <w:pPr>
        <w:rPr>
          <w:ins w:id="1511" w:author="Justin Bracci" w:date="2023-09-09T16:01:00Z"/>
        </w:rPr>
      </w:pPr>
    </w:p>
    <w:p w14:paraId="6CED7EB8" w14:textId="77777777" w:rsidR="00125FFF" w:rsidRDefault="00125FFF" w:rsidP="00125FFF">
      <w:pPr>
        <w:rPr>
          <w:ins w:id="1512" w:author="Justin Bracci" w:date="2023-09-09T16:01:00Z"/>
        </w:rPr>
      </w:pPr>
    </w:p>
    <w:p w14:paraId="4D8E122F" w14:textId="77777777" w:rsidR="00125FFF" w:rsidRDefault="00125FFF" w:rsidP="00125FFF">
      <w:pPr>
        <w:rPr>
          <w:ins w:id="1513" w:author="Justin Bracci" w:date="2023-09-09T16:01:00Z"/>
        </w:rPr>
      </w:pPr>
    </w:p>
    <w:p w14:paraId="127E8451" w14:textId="77777777" w:rsidR="00125FFF" w:rsidRPr="00125FFF" w:rsidRDefault="00125FFF">
      <w:pPr>
        <w:pPrChange w:id="1514" w:author="Justin Bracci" w:date="2023-09-09T16:01:00Z">
          <w:pPr>
            <w:pStyle w:val="Caption"/>
          </w:pPr>
        </w:pPrChange>
      </w:pPr>
    </w:p>
    <w:p w14:paraId="79FB78E6" w14:textId="17CDAA65" w:rsidR="00200DEA" w:rsidRDefault="00600C97" w:rsidP="00B83700">
      <w:pPr>
        <w:pStyle w:val="Heading2"/>
        <w:numPr>
          <w:ilvl w:val="0"/>
          <w:numId w:val="4"/>
        </w:numPr>
      </w:pPr>
      <w:bookmarkStart w:id="1515" w:name="_Toc138270695"/>
      <w:bookmarkStart w:id="1516" w:name="_Toc138270849"/>
      <w:bookmarkStart w:id="1517" w:name="_Toc139472015"/>
      <w:bookmarkStart w:id="1518" w:name="_Toc138270696"/>
      <w:bookmarkStart w:id="1519" w:name="_Toc138270850"/>
      <w:bookmarkStart w:id="1520" w:name="_Toc139472016"/>
      <w:bookmarkStart w:id="1521" w:name="_Toc145167754"/>
      <w:bookmarkEnd w:id="1515"/>
      <w:bookmarkEnd w:id="1516"/>
      <w:bookmarkEnd w:id="1517"/>
      <w:bookmarkEnd w:id="1518"/>
      <w:bookmarkEnd w:id="1519"/>
      <w:bookmarkEnd w:id="1520"/>
      <w:r>
        <w:lastRenderedPageBreak/>
        <w:t>Inflation Reduction Act</w:t>
      </w:r>
      <w:r w:rsidR="00F54C6C">
        <w:t xml:space="preserve"> </w:t>
      </w:r>
      <w:r w:rsidR="00A62868">
        <w:t>Analysis with Current Technology</w:t>
      </w:r>
      <w:r w:rsidR="007E2951">
        <w:t xml:space="preserve"> Timeframe</w:t>
      </w:r>
      <w:bookmarkEnd w:id="1521"/>
    </w:p>
    <w:p w14:paraId="1A22154A" w14:textId="479B91E1" w:rsidR="00334516" w:rsidRDefault="00A10CF8" w:rsidP="00285649">
      <w:r>
        <w:t>This section contains</w:t>
      </w:r>
      <w:r w:rsidR="002120EF">
        <w:t xml:space="preserve"> a </w:t>
      </w:r>
      <w:r w:rsidR="00EE0DBB">
        <w:t xml:space="preserve">version of Figure 6 from the main text, but with </w:t>
      </w:r>
      <w:r w:rsidR="002120EF">
        <w:t>current technology</w:t>
      </w:r>
      <w:r w:rsidR="00EE0DBB">
        <w:t xml:space="preserve"> assumptions. As shown</w:t>
      </w:r>
      <w:r w:rsidR="00D233B7">
        <w:t>,</w:t>
      </w:r>
      <w:r w:rsidR="00334516">
        <w:t xml:space="preserve"> even w</w:t>
      </w:r>
      <w:r w:rsidR="009F6029">
        <w:t>ith</w:t>
      </w:r>
      <w:r w:rsidR="00334516">
        <w:t xml:space="preserve"> embodied emissions</w:t>
      </w:r>
      <w:r w:rsidR="001758C6">
        <w:t xml:space="preserve"> </w:t>
      </w:r>
      <w:r w:rsidR="00334516">
        <w:t>excluded</w:t>
      </w:r>
      <w:r w:rsidR="00646987">
        <w:t xml:space="preserve">, the electricity-based pathways </w:t>
      </w:r>
      <w:r w:rsidR="00F06ADB">
        <w:t>do not</w:t>
      </w:r>
      <w:r w:rsidR="00646987">
        <w:t xml:space="preserve"> reach </w:t>
      </w:r>
      <w:r w:rsidR="00DB4CBC">
        <w:t xml:space="preserve">cost </w:t>
      </w:r>
      <w:r w:rsidR="00646987">
        <w:t>parity with fossil-based alternatives</w:t>
      </w:r>
      <w:r w:rsidR="00DB4CBC">
        <w:t xml:space="preserve"> </w:t>
      </w:r>
      <w:r w:rsidR="000A4B75">
        <w:t>w</w:t>
      </w:r>
      <w:r w:rsidR="00616484">
        <w:t>hen</w:t>
      </w:r>
      <w:r w:rsidR="000A4B75">
        <w:t xml:space="preserve"> tax credits from the Inflation Reduction </w:t>
      </w:r>
      <w:r w:rsidR="009F6029">
        <w:t>Act</w:t>
      </w:r>
      <w:r w:rsidR="00616484">
        <w:t xml:space="preserve"> are considered</w:t>
      </w:r>
      <w:r w:rsidR="00E3482E">
        <w:t>. Th</w:t>
      </w:r>
      <w:r w:rsidR="003D42CD">
        <w:t>is remains true for all locations explored in th</w:t>
      </w:r>
      <w:r w:rsidR="005B3CAA">
        <w:t>e</w:t>
      </w:r>
      <w:r w:rsidR="003D42CD">
        <w:t xml:space="preserve"> study</w:t>
      </w:r>
      <w:r w:rsidR="00736256">
        <w:t xml:space="preserve"> under the current technology assumption</w:t>
      </w:r>
      <w:r w:rsidR="003D42CD">
        <w:t>.</w:t>
      </w:r>
    </w:p>
    <w:p w14:paraId="786DB283" w14:textId="59A5C6EE" w:rsidR="00334516" w:rsidRDefault="00334516" w:rsidP="00334516">
      <w:pPr>
        <w:keepNext/>
        <w:spacing w:after="0"/>
      </w:pPr>
      <w:r w:rsidRPr="00334516">
        <w:rPr>
          <w:noProof/>
        </w:rPr>
        <w:drawing>
          <wp:inline distT="0" distB="0" distL="0" distR="0" wp14:anchorId="47CD730D" wp14:editId="52740466">
            <wp:extent cx="5943600" cy="4981575"/>
            <wp:effectExtent l="0" t="0" r="0" b="9525"/>
            <wp:docPr id="20384157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5740"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4981575"/>
                    </a:xfrm>
                    <a:prstGeom prst="rect">
                      <a:avLst/>
                    </a:prstGeom>
                  </pic:spPr>
                </pic:pic>
              </a:graphicData>
            </a:graphic>
          </wp:inline>
        </w:drawing>
      </w:r>
    </w:p>
    <w:p w14:paraId="6F7053CC" w14:textId="731432E5" w:rsidR="006642ED" w:rsidRDefault="00334516" w:rsidP="006642ED">
      <w:pPr>
        <w:pStyle w:val="Caption"/>
        <w:keepNext/>
        <w:spacing w:after="0"/>
      </w:pPr>
      <w:bookmarkStart w:id="1522" w:name="_Toc145167296"/>
      <w:r>
        <w:t>Figure S.</w:t>
      </w:r>
      <w:fldSimple w:instr=" SEQ Figure \* ARABIC ">
        <w:r w:rsidR="00DE33BB">
          <w:rPr>
            <w:noProof/>
          </w:rPr>
          <w:t>25</w:t>
        </w:r>
      </w:fldSimple>
      <w:r w:rsidR="006642ED">
        <w:t>:</w:t>
      </w:r>
      <w:r w:rsidR="006913BF">
        <w:t xml:space="preserve"> </w:t>
      </w:r>
      <w:r w:rsidR="009501E8">
        <w:t>Current</w:t>
      </w:r>
      <w:r w:rsidR="00765BE2">
        <w:t xml:space="preserve"> </w:t>
      </w:r>
      <w:r w:rsidR="00A57338">
        <w:t>t</w:t>
      </w:r>
      <w:r w:rsidR="00765BE2">
        <w:t>echnology</w:t>
      </w:r>
      <w:r w:rsidR="006642ED">
        <w:t xml:space="preserve"> IRA emission and cost analysis</w:t>
      </w:r>
      <w:r w:rsidR="00765BE2">
        <w:t>.</w:t>
      </w:r>
      <w:r w:rsidR="006642ED">
        <w:t xml:space="preserve"> (a) Total GHG emissions (in kg CO</w:t>
      </w:r>
      <w:r w:rsidR="006642ED">
        <w:rPr>
          <w:vertAlign w:val="subscript"/>
        </w:rPr>
        <w:t>2</w:t>
      </w:r>
      <w:r w:rsidR="006642ED">
        <w:t>e / kg H</w:t>
      </w:r>
      <w:r w:rsidR="006642ED">
        <w:softHyphen/>
      </w:r>
      <w:r w:rsidR="006642ED">
        <w:rPr>
          <w:vertAlign w:val="subscript"/>
        </w:rPr>
        <w:t>2</w:t>
      </w:r>
      <w:r w:rsidR="006642ED">
        <w:t xml:space="preserve"> produced), unsubsidized LCOH (in $/kg </w:t>
      </w:r>
      <w:r w:rsidR="006642ED" w:rsidRPr="008A6E4F">
        <w:t>H</w:t>
      </w:r>
      <w:r w:rsidR="006642ED">
        <w:rPr>
          <w:vertAlign w:val="subscript"/>
        </w:rPr>
        <w:t>2</w:t>
      </w:r>
      <w:r w:rsidR="006642ED">
        <w:t>), and subsidized LCOH (in $/kg H</w:t>
      </w:r>
      <w:r w:rsidR="006642ED">
        <w:rPr>
          <w:vertAlign w:val="subscript"/>
        </w:rPr>
        <w:t>2</w:t>
      </w:r>
      <w:r w:rsidR="006642ED">
        <w:t xml:space="preserve">) </w:t>
      </w:r>
      <w:r w:rsidR="006642ED" w:rsidRPr="008A6E4F">
        <w:t>for</w:t>
      </w:r>
      <w:r w:rsidR="006642ED">
        <w:t xml:space="preserve"> each hourly reliable hydrogen production pathway, for each state, assuming a 20-year GWP timeframe, 1.5% natural gas leakage, and including embodied emissions of electricity-generating sources. (b)</w:t>
      </w:r>
      <w:r w:rsidR="006642ED" w:rsidRPr="007A7B1B">
        <w:t xml:space="preserve"> </w:t>
      </w:r>
      <w:r w:rsidR="006642ED">
        <w:t>Total GHG emissions (in kg CO</w:t>
      </w:r>
      <w:r w:rsidR="006642ED">
        <w:rPr>
          <w:vertAlign w:val="subscript"/>
        </w:rPr>
        <w:t>2</w:t>
      </w:r>
      <w:r w:rsidR="006642ED">
        <w:t>e / kg H</w:t>
      </w:r>
      <w:r w:rsidR="006642ED">
        <w:softHyphen/>
      </w:r>
      <w:r w:rsidR="006642ED">
        <w:rPr>
          <w:vertAlign w:val="subscript"/>
        </w:rPr>
        <w:t>2</w:t>
      </w:r>
      <w:r w:rsidR="006642ED">
        <w:t xml:space="preserve"> produced), unsubsidized LCOH (in $/kg </w:t>
      </w:r>
      <w:r w:rsidR="006642ED" w:rsidRPr="008A6E4F">
        <w:t>H</w:t>
      </w:r>
      <w:r w:rsidR="006642ED">
        <w:rPr>
          <w:vertAlign w:val="subscript"/>
        </w:rPr>
        <w:t>2</w:t>
      </w:r>
      <w:r w:rsidR="006642ED">
        <w:t>), and subsidized LCOH (in $/kg H</w:t>
      </w:r>
      <w:r w:rsidR="006642ED">
        <w:rPr>
          <w:vertAlign w:val="subscript"/>
        </w:rPr>
        <w:t>2</w:t>
      </w:r>
      <w:r w:rsidR="006642ED">
        <w:t xml:space="preserve">) </w:t>
      </w:r>
      <w:r w:rsidR="006642ED" w:rsidRPr="008A6E4F">
        <w:t>for</w:t>
      </w:r>
      <w:r w:rsidR="006642ED">
        <w:t xml:space="preserve"> each hourly reliable hydrogen production pathway, for each state, assuming a 100-year GWP timeframe, 1.5% natural gas leakage, and excluding embodied emissions. The subsidized LCOH values that consider 45V are valid for the first 10 years of project operation as defined in the IRA. The subsidized LCOH values that consider 45Q are valid for the first 12 years of project operation as defined in the IRA.</w:t>
      </w:r>
      <w:bookmarkEnd w:id="1522"/>
    </w:p>
    <w:p w14:paraId="23663C0F" w14:textId="434BBB1C" w:rsidR="00334516" w:rsidRDefault="00334516" w:rsidP="00334516">
      <w:pPr>
        <w:pStyle w:val="Caption"/>
      </w:pPr>
    </w:p>
    <w:p w14:paraId="2C4E722B" w14:textId="77777777" w:rsidR="00334516" w:rsidRDefault="00334516" w:rsidP="00285649"/>
    <w:p w14:paraId="5605EE48" w14:textId="75DDF1D0" w:rsidR="00194902" w:rsidRDefault="00194902" w:rsidP="00DE33BB"/>
    <w:p w14:paraId="2ACA10C2" w14:textId="4B8A1A7E" w:rsidR="00194902" w:rsidRDefault="00194902" w:rsidP="00194902">
      <w:pPr>
        <w:pStyle w:val="Caption"/>
        <w:keepNext/>
        <w:spacing w:after="0"/>
      </w:pPr>
    </w:p>
    <w:p w14:paraId="22C72BFA" w14:textId="23498162" w:rsidR="006F7285" w:rsidRDefault="006F7285" w:rsidP="006F7285"/>
    <w:p w14:paraId="6D8DBB7A" w14:textId="383FA48F" w:rsidR="00C630FD" w:rsidDel="00125FFF" w:rsidRDefault="00C630FD" w:rsidP="00C630FD">
      <w:pPr>
        <w:pStyle w:val="Heading2"/>
        <w:rPr>
          <w:del w:id="1523" w:author="Justin Bracci" w:date="2023-09-09T16:01:00Z"/>
        </w:rPr>
      </w:pPr>
    </w:p>
    <w:p w14:paraId="467C41BD" w14:textId="119F64E8" w:rsidR="00C630FD" w:rsidDel="00125FFF" w:rsidRDefault="00C630FD" w:rsidP="00C630FD">
      <w:pPr>
        <w:pStyle w:val="Heading2"/>
        <w:rPr>
          <w:del w:id="1524" w:author="Justin Bracci" w:date="2023-09-09T16:01:00Z"/>
        </w:rPr>
      </w:pPr>
    </w:p>
    <w:p w14:paraId="29F4F07B" w14:textId="7031AAB6" w:rsidR="00C630FD" w:rsidDel="00125FFF" w:rsidRDefault="00C630FD" w:rsidP="00C630FD">
      <w:pPr>
        <w:pStyle w:val="Heading2"/>
        <w:rPr>
          <w:del w:id="1525" w:author="Justin Bracci" w:date="2023-09-09T16:01:00Z"/>
        </w:rPr>
      </w:pPr>
    </w:p>
    <w:p w14:paraId="44209A5E" w14:textId="5612AD76" w:rsidR="00C630FD" w:rsidRDefault="00C630FD" w:rsidP="00C630FD">
      <w:pPr>
        <w:pStyle w:val="Heading2"/>
      </w:pPr>
      <w:bookmarkStart w:id="1526" w:name="_Toc145167755"/>
      <w:r>
        <w:t>References</w:t>
      </w:r>
      <w:bookmarkEnd w:id="1526"/>
    </w:p>
    <w:p w14:paraId="555AF9A5" w14:textId="47A09AC9" w:rsidR="00CB7A11" w:rsidRPr="00CB7A11" w:rsidRDefault="00C630FD" w:rsidP="00CB7A11">
      <w:pPr>
        <w:widowControl w:val="0"/>
        <w:autoSpaceDE w:val="0"/>
        <w:autoSpaceDN w:val="0"/>
        <w:adjustRightInd w:val="0"/>
        <w:spacing w:line="240" w:lineRule="auto"/>
        <w:ind w:left="640" w:hanging="640"/>
        <w:rPr>
          <w:rFonts w:cs="Times New Roman"/>
          <w:noProof/>
          <w:szCs w:val="24"/>
        </w:rPr>
      </w:pPr>
      <w:r>
        <w:fldChar w:fldCharType="begin" w:fldLock="1"/>
      </w:r>
      <w:r>
        <w:instrText xml:space="preserve">ADDIN Mendeley Bibliography CSL_BIBLIOGRAPHY </w:instrText>
      </w:r>
      <w:r>
        <w:fldChar w:fldCharType="separate"/>
      </w:r>
      <w:r w:rsidR="00CB7A11" w:rsidRPr="00CB7A11">
        <w:rPr>
          <w:rFonts w:cs="Times New Roman"/>
          <w:noProof/>
          <w:szCs w:val="24"/>
        </w:rPr>
        <w:t>[1]</w:t>
      </w:r>
      <w:r w:rsidR="00CB7A11" w:rsidRPr="00CB7A11">
        <w:rPr>
          <w:rFonts w:cs="Times New Roman"/>
          <w:noProof/>
          <w:szCs w:val="24"/>
        </w:rPr>
        <w:tab/>
        <w:t>U.S. Bureau of Labor Statistics, “CPI Inflation Calculator,” 2023. https://www.bls.gov/data/inflation_calculator.htm.</w:t>
      </w:r>
    </w:p>
    <w:p w14:paraId="1E28055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w:t>
      </w:r>
      <w:r w:rsidRPr="00CB7A11">
        <w:rPr>
          <w:rFonts w:cs="Times New Roman"/>
          <w:noProof/>
          <w:szCs w:val="24"/>
        </w:rPr>
        <w:tab/>
        <w:t>National Renewable Energy Laboratory, “System Advisor Model,” 2020. https://sam.nrel.gov/ (accessed Sep. 29, 2022).</w:t>
      </w:r>
    </w:p>
    <w:p w14:paraId="00617848"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[3]</w:t>
      </w:r>
      <w:r w:rsidRPr="00CB7A11">
        <w:rPr>
          <w:rFonts w:cs="Times New Roman"/>
          <w:noProof/>
          <w:szCs w:val="24"/>
        </w:rPr>
        <w:tab/>
        <w:t xml:space="preserve">E. D. Sherwin, “Electrofuel Synthesis from Variable Renewable Electricity: An Optimization-Based Techno-Economic Analysis,” </w:t>
      </w:r>
      <w:r w:rsidRPr="00CB7A11">
        <w:rPr>
          <w:rFonts w:cs="Times New Roman"/>
          <w:i/>
          <w:iCs/>
          <w:noProof/>
          <w:szCs w:val="24"/>
        </w:rPr>
        <w:t>Environ. Sci. Technol.</w:t>
      </w:r>
      <w:r w:rsidRPr="00CB7A11">
        <w:rPr>
          <w:rFonts w:cs="Times New Roman"/>
          <w:noProof/>
          <w:szCs w:val="24"/>
        </w:rPr>
        <w:t>, vol. 55, no. 11, pp. 7583–7594, Jun. 2021, doi: 10.1021/ACS.EST.0C07955/SUPPL_FILE/ES0C07955_SI_001.PDF.</w:t>
      </w:r>
    </w:p>
    <w:p w14:paraId="365012EF"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[4]</w:t>
      </w:r>
      <w:r w:rsidRPr="00CB7A11">
        <w:rPr>
          <w:rFonts w:cs="Times New Roman"/>
          <w:noProof/>
          <w:szCs w:val="24"/>
        </w:rPr>
        <w:tab/>
        <w:t>Hydrogen Tools, “Lower and Higher Heating Values of Fuels,” 2023. https://h2tools.org/hyarc/calculator-tools/lower-and-higher-heating-values-fuels.</w:t>
      </w:r>
    </w:p>
    <w:p w14:paraId="38F33E2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[5]</w:t>
      </w:r>
      <w:r w:rsidRPr="00CB7A11">
        <w:rPr>
          <w:rFonts w:cs="Times New Roman"/>
          <w:noProof/>
          <w:szCs w:val="24"/>
        </w:rPr>
        <w:tab/>
        <w:t>National Renewable Energy Laboratory, “H2A-Lite: Hydrogen Analysis Lite Production Model,” 2022. https://www.nrel.gov/hydrogen/h2a-lite.html (accessed May 04, 2023).</w:t>
      </w:r>
    </w:p>
    <w:p w14:paraId="66A54D6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[6]</w:t>
      </w:r>
      <w:r w:rsidRPr="00CB7A11">
        <w:rPr>
          <w:rFonts w:cs="Times New Roman"/>
          <w:noProof/>
          <w:szCs w:val="24"/>
        </w:rPr>
        <w:tab/>
        <w:t>Y. Acevedo, J. Huya-Kouadio, K. McNamara, J. Prosser, and B. James, “Comparative Study of Levelized Cost of Hydrogen for Alkaline, PEM, AEM, and SOE Electrolyzer Plants,” 2023.</w:t>
      </w:r>
    </w:p>
    <w:p w14:paraId="6E96D7A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[7]</w:t>
      </w:r>
      <w:r w:rsidRPr="00CB7A11">
        <w:rPr>
          <w:rFonts w:cs="Times New Roman"/>
          <w:noProof/>
          <w:szCs w:val="24"/>
        </w:rPr>
        <w:tab/>
        <w:t xml:space="preserve">M. Bolinger, R. Wiser, and E. O’Shaughnessy, “Levelized cost-based learning analysis of utility-scale wind and solar in the United States,” </w:t>
      </w:r>
      <w:r w:rsidRPr="00CB7A11">
        <w:rPr>
          <w:rFonts w:cs="Times New Roman"/>
          <w:i/>
          <w:iCs/>
          <w:noProof/>
          <w:szCs w:val="24"/>
        </w:rPr>
        <w:t>Iscience</w:t>
      </w:r>
      <w:r w:rsidRPr="00CB7A11">
        <w:rPr>
          <w:rFonts w:cs="Times New Roman"/>
          <w:noProof/>
          <w:szCs w:val="24"/>
        </w:rPr>
        <w:t>, 2022, Accessed: Nov. 22, 2022. [Online]. Available: https://www.sciencedirect.com/science/article/pii/S2589004222006496.</w:t>
      </w:r>
    </w:p>
    <w:p w14:paraId="2BDB47A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[8]</w:t>
      </w:r>
      <w:r w:rsidRPr="00CB7A11">
        <w:rPr>
          <w:rFonts w:cs="Times New Roman"/>
          <w:noProof/>
          <w:szCs w:val="24"/>
        </w:rPr>
        <w:tab/>
        <w:t>National Renewable Energy Laboratory, “Annual Technology Baseline,” 2020. https://atb.nrel.gov/ (accessed May 02, 2023).</w:t>
      </w:r>
    </w:p>
    <w:p w14:paraId="1659B25C"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[9]</w:t>
      </w:r>
      <w:r w:rsidRPr="00CB7A11">
        <w:rPr>
          <w:rFonts w:cs="Times New Roman"/>
          <w:noProof/>
          <w:szCs w:val="24"/>
        </w:rPr>
        <w:tab/>
        <w:t>J. Ramsden, T.; Kroposki, B.; Levene, “Opportunities for Hydrogen-Based Energy Storage for Electric Utilities. Golden,” pp. 1–17, 2008, [Online]. Available: nha.confex.com/nha/2008/recordingredirect.cgi/id/352.</w:t>
      </w:r>
    </w:p>
    <w:p w14:paraId="0A1C263A"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[10]</w:t>
      </w:r>
      <w:r w:rsidRPr="00CB7A11">
        <w:rPr>
          <w:rFonts w:cs="Times New Roman"/>
          <w:noProof/>
          <w:szCs w:val="24"/>
        </w:rPr>
        <w:tab/>
        <w:t>W. Cole, A. W. Frazier, and C. Augustine, “Cost Projections for Utility-Scale Battery Storage: 2021 Update,” 2021. Accessed: Apr. 22, 2023. [Online]. Available: www.nrel.gov/publications.</w:t>
      </w:r>
    </w:p>
    <w:p w14:paraId="74F33863"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[11]</w:t>
      </w:r>
      <w:r w:rsidRPr="00CB7A11">
        <w:rPr>
          <w:rFonts w:cs="Times New Roman"/>
          <w:noProof/>
          <w:szCs w:val="24"/>
        </w:rPr>
        <w:tab/>
        <w:t>W. Colella, B. D. James, J. M. Moton, G. Saur, and T. Ramsden, “Techno-economic Analysis of PEM Electrolysis for Hydrogen Production,” Golden, Colorado, Feb. 2014.</w:t>
      </w:r>
    </w:p>
    <w:p w14:paraId="31C72C7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[12]</w:t>
      </w:r>
      <w:r w:rsidRPr="00CB7A11">
        <w:rPr>
          <w:rFonts w:cs="Times New Roman"/>
          <w:noProof/>
          <w:szCs w:val="24"/>
        </w:rPr>
        <w:tab/>
        <w:t>Solar Land Lease, “Lease Rates for Solar Farms: How Valuable Is My Land?” https://www.solarlandlease.com/lease-rates-for-solar-farms-how-valuable-is-my-land (accessed May 28, 2021).</w:t>
      </w:r>
    </w:p>
    <w:p w14:paraId="4100DC45"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[13]</w:t>
      </w:r>
      <w:r w:rsidRPr="00CB7A11">
        <w:rPr>
          <w:rFonts w:cs="Times New Roman"/>
          <w:noProof/>
          <w:szCs w:val="24"/>
        </w:rPr>
        <w:tab/>
        <w:t>National Renewable Energy Laboratory, “Distributed Generation Renewable Energy Estimate of Costs,” 2016. https://www.nrel.gov/analysis/tech-lcoe-re-cost-est.html (accessed May 28, 2021).</w:t>
      </w:r>
    </w:p>
    <w:p w14:paraId="590F082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[14]</w:t>
      </w:r>
      <w:r w:rsidRPr="00CB7A11">
        <w:rPr>
          <w:rFonts w:cs="Times New Roman"/>
          <w:noProof/>
          <w:szCs w:val="24"/>
        </w:rPr>
        <w:tab/>
        <w:t>P. Gagnon, B. Cowiestoll, and M. Schwarz, “Cambium 2022 Data,” 2023. [Online]. Available: https://scenarioviewer.nrel.gov/.</w:t>
      </w:r>
    </w:p>
    <w:p w14:paraId="30B885C7"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[15]</w:t>
      </w:r>
      <w:r w:rsidRPr="00CB7A11">
        <w:rPr>
          <w:rFonts w:cs="Times New Roman"/>
          <w:noProof/>
          <w:szCs w:val="24"/>
        </w:rPr>
        <w:tab/>
        <w:t xml:space="preserve">O. Edenhofer </w:t>
      </w:r>
      <w:r w:rsidRPr="00CB7A11">
        <w:rPr>
          <w:rFonts w:cs="Times New Roman"/>
          <w:i/>
          <w:iCs/>
          <w:noProof/>
          <w:szCs w:val="24"/>
        </w:rPr>
        <w:t>et al.</w:t>
      </w:r>
      <w:r w:rsidRPr="00CB7A11">
        <w:rPr>
          <w:rFonts w:cs="Times New Roman"/>
          <w:noProof/>
          <w:szCs w:val="24"/>
        </w:rPr>
        <w:t>, “Renewable energy sources and climate change mitigation: Special report of the intergovernmental panel on climate change,” Cambridge University Press, 2012. doi: 10.1017/CBO9781139151153.</w:t>
      </w:r>
    </w:p>
    <w:p w14:paraId="31F0F351"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[16]</w:t>
      </w:r>
      <w:r w:rsidRPr="00CB7A11">
        <w:rPr>
          <w:rFonts w:cs="Times New Roman"/>
          <w:noProof/>
          <w:szCs w:val="24"/>
        </w:rPr>
        <w:tab/>
        <w:t>United Nations, “Life Cycle Assessment of Electricity Generation Options,” 2021.</w:t>
      </w:r>
    </w:p>
    <w:p w14:paraId="03B343F8"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[17]</w:t>
      </w:r>
      <w:r w:rsidRPr="00CB7A11">
        <w:rPr>
          <w:rFonts w:cs="Times New Roman"/>
          <w:noProof/>
          <w:szCs w:val="24"/>
        </w:rPr>
        <w:tab/>
        <w:t>National Renewable Energy Laboratory, “Identifying Potential Markets for Behind-the-Meter Battery Energy Storage: A Survey of U.S. Demand Charges,” 2017.</w:t>
      </w:r>
    </w:p>
    <w:p w14:paraId="0F4336E5"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lastRenderedPageBreak/>
        <w:t>[18]</w:t>
      </w:r>
      <w:r w:rsidRPr="00CB7A11">
        <w:rPr>
          <w:rFonts w:cs="Times New Roman"/>
          <w:noProof/>
          <w:szCs w:val="24"/>
        </w:rPr>
        <w:tab/>
        <w:t>National Renewable Energy Laboratory, “Energy Analysis: Life Cycle Assessment Harmonization,” 2012. https://www.nrel.gov/analysis/life-cycle-assessment.html (accessed Sep. 29, 2022).</w:t>
      </w:r>
    </w:p>
    <w:p w14:paraId="209DB2B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[19]</w:t>
      </w:r>
      <w:r w:rsidRPr="00CB7A11">
        <w:rPr>
          <w:rFonts w:cs="Times New Roman"/>
          <w:noProof/>
          <w:szCs w:val="24"/>
        </w:rPr>
        <w:tab/>
        <w:t xml:space="preserve">J. Gertner, “The Tiny Swiss Company That Thinks It Can Help Stop Climate Change,” </w:t>
      </w:r>
      <w:r w:rsidRPr="00CB7A11">
        <w:rPr>
          <w:rFonts w:cs="Times New Roman"/>
          <w:i/>
          <w:iCs/>
          <w:noProof/>
          <w:szCs w:val="24"/>
        </w:rPr>
        <w:t>The New York Times</w:t>
      </w:r>
      <w:r w:rsidRPr="00CB7A11">
        <w:rPr>
          <w:rFonts w:cs="Times New Roman"/>
          <w:noProof/>
          <w:szCs w:val="24"/>
        </w:rPr>
        <w:t>, 2019.</w:t>
      </w:r>
    </w:p>
    <w:p w14:paraId="5CDD701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[20]</w:t>
      </w:r>
      <w:r w:rsidRPr="00CB7A11">
        <w:rPr>
          <w:rFonts w:cs="Times New Roman"/>
          <w:noProof/>
          <w:szCs w:val="24"/>
        </w:rPr>
        <w:tab/>
        <w:t>National Energy Technology Laboratory, “Comparison of Commercial, State-of-the-Art, Fossil-Based Hydrogen Production Technologies,” 2022. [Online]. Available: https://www.osti.gov/servlets/purl/1862910/.</w:t>
      </w:r>
    </w:p>
    <w:p w14:paraId="362308BD"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[21]</w:t>
      </w:r>
      <w:r w:rsidRPr="00CB7A11">
        <w:rPr>
          <w:rFonts w:cs="Times New Roman"/>
          <w:noProof/>
          <w:szCs w:val="24"/>
        </w:rPr>
        <w:tab/>
        <w:t>J. Theis, “Cost Estimation Methodology for NETL Assessments of Power Plant Performance,” 2019. Accessed: Jan. 18, 2022. [Online]. Available: www.netl.doe.gov.</w:t>
      </w:r>
    </w:p>
    <w:p w14:paraId="79130C5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[22]</w:t>
      </w:r>
      <w:r w:rsidRPr="00CB7A11">
        <w:rPr>
          <w:rFonts w:cs="Times New Roman"/>
          <w:noProof/>
          <w:szCs w:val="24"/>
        </w:rPr>
        <w:tab/>
        <w:t>U.S. Energy Information Administration, “Annual Energy Outlook 2023,” 2023. https://www.eia.gov/outlooks/aeo/ (accessed May 09, 2023).</w:t>
      </w:r>
    </w:p>
    <w:p w14:paraId="6ACCF244"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[23]</w:t>
      </w:r>
      <w:r w:rsidRPr="00CB7A11">
        <w:rPr>
          <w:rFonts w:cs="Times New Roman"/>
          <w:noProof/>
          <w:szCs w:val="24"/>
        </w:rPr>
        <w:tab/>
        <w:t>National Renewable Energy Laboratory, “H2A: Hydrogen Analysis Production Models,” 2018. https://www.nrel.gov/hydrogen/h2a-production-models.html (accessed Dec. 08, 2021).</w:t>
      </w:r>
    </w:p>
    <w:p w14:paraId="53770F5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[24]</w:t>
      </w:r>
      <w:r w:rsidRPr="00CB7A11">
        <w:rPr>
          <w:rFonts w:cs="Times New Roman"/>
          <w:noProof/>
          <w:szCs w:val="24"/>
        </w:rPr>
        <w:tab/>
        <w:t>C. E. Clark, J. Han, A. Burnham, J. B. Dunn, and M. Wang, “Life-Cycle Analysis of Shale Gas and Natural Gas,” 2011. [Online]. Available: https://publications.anl.gov/anlpubs/2012/01/72060.pdf.</w:t>
      </w:r>
    </w:p>
    <w:p w14:paraId="19955BF2"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[25]</w:t>
      </w:r>
      <w:r w:rsidRPr="00CB7A11">
        <w:rPr>
          <w:rFonts w:cs="Times New Roman"/>
          <w:noProof/>
          <w:szCs w:val="24"/>
        </w:rPr>
        <w:tab/>
        <w:t xml:space="preserve">J. De Chalendar, “Tracking emissions in the US electricity system,” </w:t>
      </w:r>
      <w:r w:rsidRPr="00CB7A11">
        <w:rPr>
          <w:rFonts w:cs="Times New Roman"/>
          <w:i/>
          <w:iCs/>
          <w:noProof/>
          <w:szCs w:val="24"/>
        </w:rPr>
        <w:t>Stanford University</w:t>
      </w:r>
      <w:r w:rsidRPr="00CB7A11">
        <w:rPr>
          <w:rFonts w:cs="Times New Roman"/>
          <w:noProof/>
          <w:szCs w:val="24"/>
        </w:rPr>
        <w:t>, 2022. https://gridemissions.jdechalendar.su.domains/#/ (accessed Sep. 29, 2022).</w:t>
      </w:r>
    </w:p>
    <w:p w14:paraId="11F521BE"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[26]</w:t>
      </w:r>
      <w:r w:rsidRPr="00CB7A11">
        <w:rPr>
          <w:rFonts w:cs="Times New Roman"/>
          <w:noProof/>
          <w:szCs w:val="24"/>
        </w:rPr>
        <w:tab/>
        <w:t>Stanford University and Energy Futures Initiative, “An Action Plan for Carbon Capture and Storage in California: Opportunities, Challenges, and Solutions,” 2020. [Online]. Available: www.energy.stanford.edu.</w:t>
      </w:r>
    </w:p>
    <w:p w14:paraId="041C2CCD"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[27]</w:t>
      </w:r>
      <w:r w:rsidRPr="00CB7A11">
        <w:rPr>
          <w:rFonts w:cs="Times New Roman"/>
          <w:noProof/>
          <w:szCs w:val="24"/>
        </w:rPr>
        <w:tab/>
        <w:t>U.S. Environmental Protection Agency, “Understanding Global Warming Potentials,” 2022. https://www.epa.gov/ghgemissions/understanding-global-warming-potentials (accessed Oct. 06, 2022).</w:t>
      </w:r>
    </w:p>
    <w:p w14:paraId="47EF5F7B"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[28]</w:t>
      </w:r>
      <w:r w:rsidRPr="00CB7A11">
        <w:rPr>
          <w:rFonts w:cs="Times New Roman"/>
          <w:noProof/>
          <w:szCs w:val="24"/>
        </w:rPr>
        <w:tab/>
        <w:t xml:space="preserve">R. W. Howarth and M. Z. Jacobson, “How green is blue hydrogen?,” </w:t>
      </w:r>
      <w:r w:rsidRPr="00CB7A11">
        <w:rPr>
          <w:rFonts w:cs="Times New Roman"/>
          <w:i/>
          <w:iCs/>
          <w:noProof/>
          <w:szCs w:val="24"/>
        </w:rPr>
        <w:t>Energy Sci. Eng.</w:t>
      </w:r>
      <w:r w:rsidRPr="00CB7A11">
        <w:rPr>
          <w:rFonts w:cs="Times New Roman"/>
          <w:noProof/>
          <w:szCs w:val="24"/>
        </w:rPr>
        <w:t>, vol. 9, no. 10, pp. 1676–1687, Oct. 2021, doi: 10.1002/ESE3.956.</w:t>
      </w:r>
    </w:p>
    <w:p w14:paraId="452ED590"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[29]</w:t>
      </w:r>
      <w:r w:rsidRPr="00CB7A11">
        <w:rPr>
          <w:rFonts w:cs="Times New Roman"/>
          <w:noProof/>
          <w:szCs w:val="24"/>
        </w:rPr>
        <w:tab/>
        <w:t>International Energy Agency, “Natural gas prices in Europe, Asia and the United States, Jan 2020-February 2022,” 2022. https://www.iea.org/data-and-statistics/charts/natural-gas-prices-in-europe-asia-and-the-united-states-jan-2020-february-2022.</w:t>
      </w:r>
    </w:p>
    <w:p w14:paraId="30C3D406" w14:textId="77777777" w:rsidR="00CB7A11" w:rsidRPr="00CB7A11" w:rsidRDefault="00CB7A11" w:rsidP="00CB7A11">
      <w:pPr>
        <w:widowControl w:val="0"/>
        <w:autoSpaceDE w:val="0"/>
        <w:autoSpaceDN w:val="0"/>
        <w:adjustRightInd w:val="0"/>
        <w:spacing w:line="240" w:lineRule="auto"/>
        <w:ind w:left="640" w:hanging="640"/>
        <w:rPr>
          <w:rFonts w:cs="Times New Roman"/>
          <w:noProof/>
          <w:szCs w:val="24"/>
        </w:rPr>
      </w:pPr>
      <w:r w:rsidRPr="00CB7A11">
        <w:rPr>
          <w:rFonts w:cs="Times New Roman"/>
          <w:noProof/>
          <w:szCs w:val="24"/>
        </w:rPr>
        <w:t>[30]</w:t>
      </w:r>
      <w:r w:rsidRPr="00CB7A11">
        <w:rPr>
          <w:rFonts w:cs="Times New Roman"/>
          <w:noProof/>
          <w:szCs w:val="24"/>
        </w:rPr>
        <w:tab/>
        <w:t xml:space="preserve">J. S. Rutherford </w:t>
      </w:r>
      <w:r w:rsidRPr="00CB7A11">
        <w:rPr>
          <w:rFonts w:cs="Times New Roman"/>
          <w:i/>
          <w:iCs/>
          <w:noProof/>
          <w:szCs w:val="24"/>
        </w:rPr>
        <w:t>et al.</w:t>
      </w:r>
      <w:r w:rsidRPr="00CB7A11">
        <w:rPr>
          <w:rFonts w:cs="Times New Roman"/>
          <w:noProof/>
          <w:szCs w:val="24"/>
        </w:rPr>
        <w:t xml:space="preserve">, “Closing the methane gap in US oil and natural gas production emissions inventories,” </w:t>
      </w:r>
      <w:r w:rsidRPr="00CB7A11">
        <w:rPr>
          <w:rFonts w:cs="Times New Roman"/>
          <w:i/>
          <w:iCs/>
          <w:noProof/>
          <w:szCs w:val="24"/>
        </w:rPr>
        <w:t>Nat. Commun.</w:t>
      </w:r>
      <w:r w:rsidRPr="00CB7A11">
        <w:rPr>
          <w:rFonts w:cs="Times New Roman"/>
          <w:noProof/>
          <w:szCs w:val="24"/>
        </w:rPr>
        <w:t>, Aug. 2021, doi: 10.1038/s41467-021-25017-4.</w:t>
      </w:r>
    </w:p>
    <w:p w14:paraId="63A9B46F" w14:textId="77777777" w:rsidR="00CB7A11" w:rsidRPr="00CB7A11" w:rsidRDefault="00CB7A11" w:rsidP="00CB7A11">
      <w:pPr>
        <w:widowControl w:val="0"/>
        <w:autoSpaceDE w:val="0"/>
        <w:autoSpaceDN w:val="0"/>
        <w:adjustRightInd w:val="0"/>
        <w:spacing w:line="240" w:lineRule="auto"/>
        <w:ind w:left="640" w:hanging="640"/>
        <w:rPr>
          <w:rFonts w:cs="Times New Roman"/>
          <w:noProof/>
        </w:rPr>
      </w:pPr>
      <w:r w:rsidRPr="00CB7A11">
        <w:rPr>
          <w:rFonts w:cs="Times New Roman"/>
          <w:noProof/>
          <w:szCs w:val="24"/>
        </w:rPr>
        <w:t>[31]</w:t>
      </w:r>
      <w:r w:rsidRPr="00CB7A11">
        <w:rPr>
          <w:rFonts w:cs="Times New Roman"/>
          <w:noProof/>
          <w:szCs w:val="24"/>
        </w:rPr>
        <w:tab/>
        <w:t xml:space="preserve">Y. Chen </w:t>
      </w:r>
      <w:r w:rsidRPr="00CB7A11">
        <w:rPr>
          <w:rFonts w:cs="Times New Roman"/>
          <w:i/>
          <w:iCs/>
          <w:noProof/>
          <w:szCs w:val="24"/>
        </w:rPr>
        <w:t>et al.</w:t>
      </w:r>
      <w:r w:rsidRPr="00CB7A11">
        <w:rPr>
          <w:rFonts w:cs="Times New Roman"/>
          <w:noProof/>
          <w:szCs w:val="24"/>
        </w:rPr>
        <w:t xml:space="preserve">, “Quantifying Regional Methane Emissions in the New Mexico Permian Basin with a Comprehensive Aerial Survey,” </w:t>
      </w:r>
      <w:r w:rsidRPr="00CB7A11">
        <w:rPr>
          <w:rFonts w:cs="Times New Roman"/>
          <w:i/>
          <w:iCs/>
          <w:noProof/>
          <w:szCs w:val="24"/>
        </w:rPr>
        <w:t>Environ. Sci. Technol.</w:t>
      </w:r>
      <w:r w:rsidRPr="00CB7A11">
        <w:rPr>
          <w:rFonts w:cs="Times New Roman"/>
          <w:noProof/>
          <w:szCs w:val="24"/>
        </w:rPr>
        <w:t>, vol. 56, no. 7, pp. 4317–4323, 2022, doi: 10.1021/acs.est.1c06458.</w:t>
      </w:r>
    </w:p>
    <w:p w14:paraId="55F53F7A" w14:textId="2A04F1B8" w:rsidR="00C630FD" w:rsidRDefault="00C630FD" w:rsidP="006F7285">
      <w:r>
        <w:fldChar w:fldCharType="end"/>
      </w:r>
    </w:p>
    <w:sectPr w:rsidR="00C630FD" w:rsidSect="00114FC8">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F6A77"/>
    <w:multiLevelType w:val="hybridMultilevel"/>
    <w:tmpl w:val="C77A216E"/>
    <w:lvl w:ilvl="0" w:tplc="FFCCE0F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A0BD3"/>
    <w:multiLevelType w:val="hybridMultilevel"/>
    <w:tmpl w:val="0B7035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A84112F"/>
    <w:multiLevelType w:val="hybridMultilevel"/>
    <w:tmpl w:val="7DD83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B37285F"/>
    <w:multiLevelType w:val="hybridMultilevel"/>
    <w:tmpl w:val="ACDE74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75855111">
    <w:abstractNumId w:val="0"/>
  </w:num>
  <w:num w:numId="2" w16cid:durableId="149946916">
    <w:abstractNumId w:val="2"/>
  </w:num>
  <w:num w:numId="3" w16cid:durableId="755782811">
    <w:abstractNumId w:val="1"/>
  </w:num>
  <w:num w:numId="4" w16cid:durableId="8873737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Bracci">
    <w15:presenceInfo w15:providerId="AD" w15:userId="S::jbracci@stanford.edu::360bd705-492e-4709-a2de-58459f70c80d"/>
  </w15:person>
  <w15:person w15:author="Justin Bracci [2]">
    <w15:presenceInfo w15:providerId="AD" w15:userId="S::jbracci@veriten.com::c616e43d-dacc-4eaf-a37b-52f86d4f65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316"/>
    <w:rsid w:val="0000012D"/>
    <w:rsid w:val="00000D0E"/>
    <w:rsid w:val="000017CE"/>
    <w:rsid w:val="000069F0"/>
    <w:rsid w:val="000074C4"/>
    <w:rsid w:val="00007DE2"/>
    <w:rsid w:val="00011EA1"/>
    <w:rsid w:val="00013A34"/>
    <w:rsid w:val="00014C26"/>
    <w:rsid w:val="00015546"/>
    <w:rsid w:val="0001669C"/>
    <w:rsid w:val="00017FEE"/>
    <w:rsid w:val="0002013A"/>
    <w:rsid w:val="000205ED"/>
    <w:rsid w:val="000217ED"/>
    <w:rsid w:val="000226E9"/>
    <w:rsid w:val="00022901"/>
    <w:rsid w:val="00023208"/>
    <w:rsid w:val="000236D9"/>
    <w:rsid w:val="0002648F"/>
    <w:rsid w:val="000268E4"/>
    <w:rsid w:val="00026D07"/>
    <w:rsid w:val="000273E9"/>
    <w:rsid w:val="000328DD"/>
    <w:rsid w:val="0003327A"/>
    <w:rsid w:val="0003362F"/>
    <w:rsid w:val="00033FDC"/>
    <w:rsid w:val="00034474"/>
    <w:rsid w:val="000355F7"/>
    <w:rsid w:val="00035B02"/>
    <w:rsid w:val="00035C57"/>
    <w:rsid w:val="00040214"/>
    <w:rsid w:val="00040566"/>
    <w:rsid w:val="00041A50"/>
    <w:rsid w:val="000425CD"/>
    <w:rsid w:val="000444D3"/>
    <w:rsid w:val="000455C5"/>
    <w:rsid w:val="000461BF"/>
    <w:rsid w:val="000470C2"/>
    <w:rsid w:val="00047164"/>
    <w:rsid w:val="000477CE"/>
    <w:rsid w:val="00050466"/>
    <w:rsid w:val="00050D94"/>
    <w:rsid w:val="000512C5"/>
    <w:rsid w:val="0005189D"/>
    <w:rsid w:val="00051A9F"/>
    <w:rsid w:val="00053715"/>
    <w:rsid w:val="0005423E"/>
    <w:rsid w:val="00055F55"/>
    <w:rsid w:val="000565E0"/>
    <w:rsid w:val="00057587"/>
    <w:rsid w:val="000607D6"/>
    <w:rsid w:val="000611DF"/>
    <w:rsid w:val="0006207F"/>
    <w:rsid w:val="00063F53"/>
    <w:rsid w:val="00064750"/>
    <w:rsid w:val="00064CCB"/>
    <w:rsid w:val="00066C01"/>
    <w:rsid w:val="0006784D"/>
    <w:rsid w:val="000701D5"/>
    <w:rsid w:val="000704E6"/>
    <w:rsid w:val="0007254A"/>
    <w:rsid w:val="000736C2"/>
    <w:rsid w:val="00073A53"/>
    <w:rsid w:val="0007414E"/>
    <w:rsid w:val="00075F70"/>
    <w:rsid w:val="000760C0"/>
    <w:rsid w:val="00077AB7"/>
    <w:rsid w:val="000801C2"/>
    <w:rsid w:val="00081DBE"/>
    <w:rsid w:val="00082A6B"/>
    <w:rsid w:val="00082B83"/>
    <w:rsid w:val="0008422A"/>
    <w:rsid w:val="00084313"/>
    <w:rsid w:val="00084534"/>
    <w:rsid w:val="0008529A"/>
    <w:rsid w:val="000858A0"/>
    <w:rsid w:val="0009180F"/>
    <w:rsid w:val="0009210B"/>
    <w:rsid w:val="000921C2"/>
    <w:rsid w:val="00093BBF"/>
    <w:rsid w:val="00093DED"/>
    <w:rsid w:val="000961EC"/>
    <w:rsid w:val="000A1011"/>
    <w:rsid w:val="000A1315"/>
    <w:rsid w:val="000A298B"/>
    <w:rsid w:val="000A421F"/>
    <w:rsid w:val="000A4B75"/>
    <w:rsid w:val="000A4C1B"/>
    <w:rsid w:val="000A708B"/>
    <w:rsid w:val="000B0B7F"/>
    <w:rsid w:val="000B0F67"/>
    <w:rsid w:val="000B2A28"/>
    <w:rsid w:val="000B3D2F"/>
    <w:rsid w:val="000B5639"/>
    <w:rsid w:val="000B5EF6"/>
    <w:rsid w:val="000B62BD"/>
    <w:rsid w:val="000C078C"/>
    <w:rsid w:val="000C2164"/>
    <w:rsid w:val="000C355E"/>
    <w:rsid w:val="000C36C3"/>
    <w:rsid w:val="000C3B8D"/>
    <w:rsid w:val="000C3C45"/>
    <w:rsid w:val="000C3E90"/>
    <w:rsid w:val="000C5CBD"/>
    <w:rsid w:val="000D29F4"/>
    <w:rsid w:val="000D3F86"/>
    <w:rsid w:val="000D5C4C"/>
    <w:rsid w:val="000D72BA"/>
    <w:rsid w:val="000E0015"/>
    <w:rsid w:val="000E0DB3"/>
    <w:rsid w:val="000E1AC3"/>
    <w:rsid w:val="000E1C19"/>
    <w:rsid w:val="000E1C3C"/>
    <w:rsid w:val="000E1CA7"/>
    <w:rsid w:val="000E31CB"/>
    <w:rsid w:val="000E5616"/>
    <w:rsid w:val="000E59CA"/>
    <w:rsid w:val="000F2F37"/>
    <w:rsid w:val="000F3DA8"/>
    <w:rsid w:val="000F3DFB"/>
    <w:rsid w:val="000F5074"/>
    <w:rsid w:val="000F6AE7"/>
    <w:rsid w:val="00100532"/>
    <w:rsid w:val="001007E6"/>
    <w:rsid w:val="00100C23"/>
    <w:rsid w:val="0010104B"/>
    <w:rsid w:val="0010279D"/>
    <w:rsid w:val="00102B29"/>
    <w:rsid w:val="001031D7"/>
    <w:rsid w:val="00103B31"/>
    <w:rsid w:val="0010449E"/>
    <w:rsid w:val="00111CFD"/>
    <w:rsid w:val="00114ACB"/>
    <w:rsid w:val="00114B1C"/>
    <w:rsid w:val="00114FC8"/>
    <w:rsid w:val="0011514A"/>
    <w:rsid w:val="001154E7"/>
    <w:rsid w:val="0011696B"/>
    <w:rsid w:val="00116BD4"/>
    <w:rsid w:val="001177C0"/>
    <w:rsid w:val="00117930"/>
    <w:rsid w:val="0012018A"/>
    <w:rsid w:val="001225DA"/>
    <w:rsid w:val="00122CDA"/>
    <w:rsid w:val="00123603"/>
    <w:rsid w:val="001236E7"/>
    <w:rsid w:val="00124BC1"/>
    <w:rsid w:val="00125EBA"/>
    <w:rsid w:val="00125FFF"/>
    <w:rsid w:val="00127E0F"/>
    <w:rsid w:val="0013057B"/>
    <w:rsid w:val="00130827"/>
    <w:rsid w:val="00130F3F"/>
    <w:rsid w:val="0013190C"/>
    <w:rsid w:val="001321C9"/>
    <w:rsid w:val="0013228B"/>
    <w:rsid w:val="001328F1"/>
    <w:rsid w:val="0013488F"/>
    <w:rsid w:val="00137D9A"/>
    <w:rsid w:val="00137FCF"/>
    <w:rsid w:val="00141D62"/>
    <w:rsid w:val="00142678"/>
    <w:rsid w:val="001447FF"/>
    <w:rsid w:val="001469E1"/>
    <w:rsid w:val="00147F0E"/>
    <w:rsid w:val="001513A5"/>
    <w:rsid w:val="00153557"/>
    <w:rsid w:val="00154D63"/>
    <w:rsid w:val="0015521B"/>
    <w:rsid w:val="00156C1A"/>
    <w:rsid w:val="001600BA"/>
    <w:rsid w:val="00162A4D"/>
    <w:rsid w:val="00163F66"/>
    <w:rsid w:val="001642BD"/>
    <w:rsid w:val="0016487D"/>
    <w:rsid w:val="00167DE7"/>
    <w:rsid w:val="00171CBE"/>
    <w:rsid w:val="001725A1"/>
    <w:rsid w:val="00172D05"/>
    <w:rsid w:val="001734E4"/>
    <w:rsid w:val="0017350A"/>
    <w:rsid w:val="00174056"/>
    <w:rsid w:val="00175012"/>
    <w:rsid w:val="001758C6"/>
    <w:rsid w:val="00177086"/>
    <w:rsid w:val="00182320"/>
    <w:rsid w:val="00186A2C"/>
    <w:rsid w:val="001907EE"/>
    <w:rsid w:val="00190F43"/>
    <w:rsid w:val="0019104C"/>
    <w:rsid w:val="00193A90"/>
    <w:rsid w:val="00194902"/>
    <w:rsid w:val="00197E6D"/>
    <w:rsid w:val="001A06B4"/>
    <w:rsid w:val="001A11EE"/>
    <w:rsid w:val="001A3728"/>
    <w:rsid w:val="001A6A20"/>
    <w:rsid w:val="001A7B42"/>
    <w:rsid w:val="001A7DAF"/>
    <w:rsid w:val="001B069E"/>
    <w:rsid w:val="001B1E1C"/>
    <w:rsid w:val="001B3EDC"/>
    <w:rsid w:val="001B444E"/>
    <w:rsid w:val="001B474D"/>
    <w:rsid w:val="001B7B15"/>
    <w:rsid w:val="001C000B"/>
    <w:rsid w:val="001C11D9"/>
    <w:rsid w:val="001C3774"/>
    <w:rsid w:val="001C3F27"/>
    <w:rsid w:val="001C4842"/>
    <w:rsid w:val="001C504E"/>
    <w:rsid w:val="001C52C5"/>
    <w:rsid w:val="001C59AB"/>
    <w:rsid w:val="001C6EBA"/>
    <w:rsid w:val="001C78FA"/>
    <w:rsid w:val="001C7EBD"/>
    <w:rsid w:val="001D1692"/>
    <w:rsid w:val="001D16CF"/>
    <w:rsid w:val="001D234E"/>
    <w:rsid w:val="001D2D26"/>
    <w:rsid w:val="001D519C"/>
    <w:rsid w:val="001D6D26"/>
    <w:rsid w:val="001E2E93"/>
    <w:rsid w:val="001E336E"/>
    <w:rsid w:val="001E34D3"/>
    <w:rsid w:val="001E47E9"/>
    <w:rsid w:val="001E63CD"/>
    <w:rsid w:val="001E6B50"/>
    <w:rsid w:val="001F0755"/>
    <w:rsid w:val="001F11DC"/>
    <w:rsid w:val="001F14D1"/>
    <w:rsid w:val="001F1C7B"/>
    <w:rsid w:val="001F22D4"/>
    <w:rsid w:val="001F2819"/>
    <w:rsid w:val="001F3217"/>
    <w:rsid w:val="001F3E59"/>
    <w:rsid w:val="001F3E61"/>
    <w:rsid w:val="001F59CC"/>
    <w:rsid w:val="001F5A3A"/>
    <w:rsid w:val="001F5E95"/>
    <w:rsid w:val="001F6677"/>
    <w:rsid w:val="001F689D"/>
    <w:rsid w:val="001F7C28"/>
    <w:rsid w:val="001F7C63"/>
    <w:rsid w:val="00200DEA"/>
    <w:rsid w:val="00201842"/>
    <w:rsid w:val="00204195"/>
    <w:rsid w:val="002045B8"/>
    <w:rsid w:val="0020674B"/>
    <w:rsid w:val="002069E5"/>
    <w:rsid w:val="00210A80"/>
    <w:rsid w:val="002117C1"/>
    <w:rsid w:val="002120EF"/>
    <w:rsid w:val="002121CE"/>
    <w:rsid w:val="002151AF"/>
    <w:rsid w:val="002158F2"/>
    <w:rsid w:val="002162AA"/>
    <w:rsid w:val="00217471"/>
    <w:rsid w:val="00217CA3"/>
    <w:rsid w:val="00220567"/>
    <w:rsid w:val="002212FF"/>
    <w:rsid w:val="002213BD"/>
    <w:rsid w:val="0022244D"/>
    <w:rsid w:val="00222CBF"/>
    <w:rsid w:val="00223039"/>
    <w:rsid w:val="00223675"/>
    <w:rsid w:val="00223DC2"/>
    <w:rsid w:val="00224CA7"/>
    <w:rsid w:val="002263AB"/>
    <w:rsid w:val="0023061B"/>
    <w:rsid w:val="0023219D"/>
    <w:rsid w:val="00232219"/>
    <w:rsid w:val="002323E0"/>
    <w:rsid w:val="00236375"/>
    <w:rsid w:val="00237242"/>
    <w:rsid w:val="002375C8"/>
    <w:rsid w:val="002440F4"/>
    <w:rsid w:val="002444D0"/>
    <w:rsid w:val="00245A28"/>
    <w:rsid w:val="00245DB7"/>
    <w:rsid w:val="00250329"/>
    <w:rsid w:val="00250C1D"/>
    <w:rsid w:val="0025162A"/>
    <w:rsid w:val="002520DB"/>
    <w:rsid w:val="00252A51"/>
    <w:rsid w:val="002531B7"/>
    <w:rsid w:val="002540BB"/>
    <w:rsid w:val="00256234"/>
    <w:rsid w:val="00257404"/>
    <w:rsid w:val="0025751B"/>
    <w:rsid w:val="0026171A"/>
    <w:rsid w:val="002629B9"/>
    <w:rsid w:val="00262D5D"/>
    <w:rsid w:val="00262D65"/>
    <w:rsid w:val="00263AF0"/>
    <w:rsid w:val="00265C99"/>
    <w:rsid w:val="002720C2"/>
    <w:rsid w:val="0027261B"/>
    <w:rsid w:val="002729F1"/>
    <w:rsid w:val="00275D8D"/>
    <w:rsid w:val="00276206"/>
    <w:rsid w:val="002806AE"/>
    <w:rsid w:val="0028085F"/>
    <w:rsid w:val="002810C8"/>
    <w:rsid w:val="002812F7"/>
    <w:rsid w:val="00281381"/>
    <w:rsid w:val="002820E5"/>
    <w:rsid w:val="00282B3D"/>
    <w:rsid w:val="00283251"/>
    <w:rsid w:val="00284726"/>
    <w:rsid w:val="002848DA"/>
    <w:rsid w:val="00285649"/>
    <w:rsid w:val="00285696"/>
    <w:rsid w:val="00286387"/>
    <w:rsid w:val="00290131"/>
    <w:rsid w:val="00290ABD"/>
    <w:rsid w:val="00292087"/>
    <w:rsid w:val="002920C1"/>
    <w:rsid w:val="00295520"/>
    <w:rsid w:val="00295868"/>
    <w:rsid w:val="00296777"/>
    <w:rsid w:val="002971EA"/>
    <w:rsid w:val="002A00DC"/>
    <w:rsid w:val="002A08D2"/>
    <w:rsid w:val="002A0D34"/>
    <w:rsid w:val="002A1D77"/>
    <w:rsid w:val="002A288F"/>
    <w:rsid w:val="002A379E"/>
    <w:rsid w:val="002A3A54"/>
    <w:rsid w:val="002A3B5E"/>
    <w:rsid w:val="002A3F21"/>
    <w:rsid w:val="002A3F43"/>
    <w:rsid w:val="002A5062"/>
    <w:rsid w:val="002A55E2"/>
    <w:rsid w:val="002A583D"/>
    <w:rsid w:val="002A660B"/>
    <w:rsid w:val="002A7119"/>
    <w:rsid w:val="002A7E90"/>
    <w:rsid w:val="002B185C"/>
    <w:rsid w:val="002B25BF"/>
    <w:rsid w:val="002B2615"/>
    <w:rsid w:val="002B68C5"/>
    <w:rsid w:val="002B6973"/>
    <w:rsid w:val="002C02F0"/>
    <w:rsid w:val="002C1925"/>
    <w:rsid w:val="002C1F3F"/>
    <w:rsid w:val="002C1F65"/>
    <w:rsid w:val="002C2DDB"/>
    <w:rsid w:val="002C5AB0"/>
    <w:rsid w:val="002D1BAD"/>
    <w:rsid w:val="002D4F11"/>
    <w:rsid w:val="002D5D86"/>
    <w:rsid w:val="002D6847"/>
    <w:rsid w:val="002E1E7C"/>
    <w:rsid w:val="002E2B83"/>
    <w:rsid w:val="002E2E21"/>
    <w:rsid w:val="002E4876"/>
    <w:rsid w:val="002E5E7F"/>
    <w:rsid w:val="002F0332"/>
    <w:rsid w:val="002F0EBD"/>
    <w:rsid w:val="002F0FDC"/>
    <w:rsid w:val="002F1638"/>
    <w:rsid w:val="002F2EEC"/>
    <w:rsid w:val="002F32C4"/>
    <w:rsid w:val="002F368E"/>
    <w:rsid w:val="002F5057"/>
    <w:rsid w:val="0030292E"/>
    <w:rsid w:val="0030570C"/>
    <w:rsid w:val="00306C3D"/>
    <w:rsid w:val="00307AAB"/>
    <w:rsid w:val="00307E01"/>
    <w:rsid w:val="0031229D"/>
    <w:rsid w:val="00312AA0"/>
    <w:rsid w:val="00313F14"/>
    <w:rsid w:val="003155D9"/>
    <w:rsid w:val="00315A1D"/>
    <w:rsid w:val="00317839"/>
    <w:rsid w:val="00320DD9"/>
    <w:rsid w:val="00322A79"/>
    <w:rsid w:val="003255C6"/>
    <w:rsid w:val="00325945"/>
    <w:rsid w:val="003267F9"/>
    <w:rsid w:val="003272AC"/>
    <w:rsid w:val="003277BC"/>
    <w:rsid w:val="00327FCD"/>
    <w:rsid w:val="003336D9"/>
    <w:rsid w:val="00333AFE"/>
    <w:rsid w:val="00334516"/>
    <w:rsid w:val="00335867"/>
    <w:rsid w:val="003375CD"/>
    <w:rsid w:val="00343A22"/>
    <w:rsid w:val="00344F3F"/>
    <w:rsid w:val="00344F4D"/>
    <w:rsid w:val="003466C0"/>
    <w:rsid w:val="00346A8F"/>
    <w:rsid w:val="00350A55"/>
    <w:rsid w:val="00351D0E"/>
    <w:rsid w:val="00352208"/>
    <w:rsid w:val="003523D9"/>
    <w:rsid w:val="003528B7"/>
    <w:rsid w:val="00353563"/>
    <w:rsid w:val="003546F6"/>
    <w:rsid w:val="00354D50"/>
    <w:rsid w:val="0035616D"/>
    <w:rsid w:val="00356AB1"/>
    <w:rsid w:val="00356B4B"/>
    <w:rsid w:val="00362345"/>
    <w:rsid w:val="00362543"/>
    <w:rsid w:val="003631F3"/>
    <w:rsid w:val="0036405B"/>
    <w:rsid w:val="003659C9"/>
    <w:rsid w:val="00367C76"/>
    <w:rsid w:val="00370F76"/>
    <w:rsid w:val="00371008"/>
    <w:rsid w:val="0037235D"/>
    <w:rsid w:val="00373FD5"/>
    <w:rsid w:val="00374FAF"/>
    <w:rsid w:val="00377206"/>
    <w:rsid w:val="00377E32"/>
    <w:rsid w:val="0038054A"/>
    <w:rsid w:val="00382B16"/>
    <w:rsid w:val="00383D37"/>
    <w:rsid w:val="003840F8"/>
    <w:rsid w:val="003845C7"/>
    <w:rsid w:val="00385400"/>
    <w:rsid w:val="00390CF3"/>
    <w:rsid w:val="00391372"/>
    <w:rsid w:val="00391CA0"/>
    <w:rsid w:val="00392C03"/>
    <w:rsid w:val="0039391E"/>
    <w:rsid w:val="00393981"/>
    <w:rsid w:val="003A0564"/>
    <w:rsid w:val="003A0568"/>
    <w:rsid w:val="003A09C8"/>
    <w:rsid w:val="003A49D5"/>
    <w:rsid w:val="003B00FD"/>
    <w:rsid w:val="003B19E0"/>
    <w:rsid w:val="003B3A69"/>
    <w:rsid w:val="003B48CB"/>
    <w:rsid w:val="003B526C"/>
    <w:rsid w:val="003B56F4"/>
    <w:rsid w:val="003B6C5F"/>
    <w:rsid w:val="003B78F4"/>
    <w:rsid w:val="003C143C"/>
    <w:rsid w:val="003C1C2B"/>
    <w:rsid w:val="003C1C4D"/>
    <w:rsid w:val="003C1F7F"/>
    <w:rsid w:val="003C3819"/>
    <w:rsid w:val="003C5CE0"/>
    <w:rsid w:val="003D1696"/>
    <w:rsid w:val="003D25AE"/>
    <w:rsid w:val="003D279B"/>
    <w:rsid w:val="003D399C"/>
    <w:rsid w:val="003D401D"/>
    <w:rsid w:val="003D42CD"/>
    <w:rsid w:val="003D4D3E"/>
    <w:rsid w:val="003D5008"/>
    <w:rsid w:val="003D6AC7"/>
    <w:rsid w:val="003D6E0A"/>
    <w:rsid w:val="003D74DC"/>
    <w:rsid w:val="003E0F28"/>
    <w:rsid w:val="003E2519"/>
    <w:rsid w:val="003E2EB0"/>
    <w:rsid w:val="003E3016"/>
    <w:rsid w:val="003E4CBD"/>
    <w:rsid w:val="003E4DE2"/>
    <w:rsid w:val="003E5406"/>
    <w:rsid w:val="003E596F"/>
    <w:rsid w:val="003E6156"/>
    <w:rsid w:val="003E635B"/>
    <w:rsid w:val="003E772D"/>
    <w:rsid w:val="003F0FFE"/>
    <w:rsid w:val="003F5314"/>
    <w:rsid w:val="003F5E71"/>
    <w:rsid w:val="003F7850"/>
    <w:rsid w:val="0040006D"/>
    <w:rsid w:val="004003BD"/>
    <w:rsid w:val="00400DF6"/>
    <w:rsid w:val="00400F39"/>
    <w:rsid w:val="00400FAB"/>
    <w:rsid w:val="00401072"/>
    <w:rsid w:val="00402202"/>
    <w:rsid w:val="004022D4"/>
    <w:rsid w:val="00403AE8"/>
    <w:rsid w:val="00403CD5"/>
    <w:rsid w:val="0040481D"/>
    <w:rsid w:val="00404C78"/>
    <w:rsid w:val="00404D6B"/>
    <w:rsid w:val="00405809"/>
    <w:rsid w:val="00405F9F"/>
    <w:rsid w:val="0040637C"/>
    <w:rsid w:val="004101ED"/>
    <w:rsid w:val="00410FEA"/>
    <w:rsid w:val="00411E86"/>
    <w:rsid w:val="00415680"/>
    <w:rsid w:val="00420355"/>
    <w:rsid w:val="00424196"/>
    <w:rsid w:val="00424237"/>
    <w:rsid w:val="004273AC"/>
    <w:rsid w:val="0043094E"/>
    <w:rsid w:val="00430CDB"/>
    <w:rsid w:val="00431BCD"/>
    <w:rsid w:val="0043299A"/>
    <w:rsid w:val="00432AE1"/>
    <w:rsid w:val="00434866"/>
    <w:rsid w:val="00435E99"/>
    <w:rsid w:val="00436735"/>
    <w:rsid w:val="0043759D"/>
    <w:rsid w:val="00440A87"/>
    <w:rsid w:val="00444CD6"/>
    <w:rsid w:val="0044555C"/>
    <w:rsid w:val="004465EC"/>
    <w:rsid w:val="00450429"/>
    <w:rsid w:val="00450DCD"/>
    <w:rsid w:val="004511BC"/>
    <w:rsid w:val="004514E8"/>
    <w:rsid w:val="00452C89"/>
    <w:rsid w:val="00455C61"/>
    <w:rsid w:val="0045637E"/>
    <w:rsid w:val="00456991"/>
    <w:rsid w:val="00457DE6"/>
    <w:rsid w:val="00464311"/>
    <w:rsid w:val="00464333"/>
    <w:rsid w:val="00464486"/>
    <w:rsid w:val="00464711"/>
    <w:rsid w:val="00464BFF"/>
    <w:rsid w:val="00465A09"/>
    <w:rsid w:val="00470E94"/>
    <w:rsid w:val="0047215E"/>
    <w:rsid w:val="00472DC8"/>
    <w:rsid w:val="00474FCE"/>
    <w:rsid w:val="004753BB"/>
    <w:rsid w:val="004758DD"/>
    <w:rsid w:val="00475EBD"/>
    <w:rsid w:val="004776C7"/>
    <w:rsid w:val="00480C4A"/>
    <w:rsid w:val="00482CC4"/>
    <w:rsid w:val="00483028"/>
    <w:rsid w:val="00486F3D"/>
    <w:rsid w:val="0049011A"/>
    <w:rsid w:val="004925B6"/>
    <w:rsid w:val="004932BB"/>
    <w:rsid w:val="004961F5"/>
    <w:rsid w:val="00496530"/>
    <w:rsid w:val="00496532"/>
    <w:rsid w:val="00496775"/>
    <w:rsid w:val="00497443"/>
    <w:rsid w:val="004A0026"/>
    <w:rsid w:val="004A1FE6"/>
    <w:rsid w:val="004A39A2"/>
    <w:rsid w:val="004B0693"/>
    <w:rsid w:val="004B0F67"/>
    <w:rsid w:val="004B352B"/>
    <w:rsid w:val="004B59A1"/>
    <w:rsid w:val="004B5C61"/>
    <w:rsid w:val="004C092C"/>
    <w:rsid w:val="004C28A2"/>
    <w:rsid w:val="004C42E7"/>
    <w:rsid w:val="004C471E"/>
    <w:rsid w:val="004C4D33"/>
    <w:rsid w:val="004C5B19"/>
    <w:rsid w:val="004D006D"/>
    <w:rsid w:val="004D05D8"/>
    <w:rsid w:val="004D08CA"/>
    <w:rsid w:val="004D2185"/>
    <w:rsid w:val="004D22DB"/>
    <w:rsid w:val="004D35F5"/>
    <w:rsid w:val="004D3853"/>
    <w:rsid w:val="004D44CF"/>
    <w:rsid w:val="004D581F"/>
    <w:rsid w:val="004D5A1E"/>
    <w:rsid w:val="004D5E73"/>
    <w:rsid w:val="004E0AF2"/>
    <w:rsid w:val="004E31DE"/>
    <w:rsid w:val="004E4EB2"/>
    <w:rsid w:val="004E70F6"/>
    <w:rsid w:val="004E7ECF"/>
    <w:rsid w:val="004F2663"/>
    <w:rsid w:val="004F4545"/>
    <w:rsid w:val="004F64EE"/>
    <w:rsid w:val="004F7150"/>
    <w:rsid w:val="0050053F"/>
    <w:rsid w:val="00500D1C"/>
    <w:rsid w:val="00501FE7"/>
    <w:rsid w:val="00502666"/>
    <w:rsid w:val="005045AF"/>
    <w:rsid w:val="00505640"/>
    <w:rsid w:val="005060F9"/>
    <w:rsid w:val="00512B48"/>
    <w:rsid w:val="00514C90"/>
    <w:rsid w:val="00514DBC"/>
    <w:rsid w:val="005151DD"/>
    <w:rsid w:val="0051592B"/>
    <w:rsid w:val="00522EC5"/>
    <w:rsid w:val="00522F39"/>
    <w:rsid w:val="0052355E"/>
    <w:rsid w:val="00524303"/>
    <w:rsid w:val="0052480F"/>
    <w:rsid w:val="00530140"/>
    <w:rsid w:val="00530BE1"/>
    <w:rsid w:val="00530C7B"/>
    <w:rsid w:val="005314BC"/>
    <w:rsid w:val="00531BDD"/>
    <w:rsid w:val="00534D5C"/>
    <w:rsid w:val="0053731D"/>
    <w:rsid w:val="00537CFE"/>
    <w:rsid w:val="005404A7"/>
    <w:rsid w:val="00542378"/>
    <w:rsid w:val="00542504"/>
    <w:rsid w:val="005433B5"/>
    <w:rsid w:val="00546F30"/>
    <w:rsid w:val="00547258"/>
    <w:rsid w:val="00550A0E"/>
    <w:rsid w:val="00551B7B"/>
    <w:rsid w:val="00551FB8"/>
    <w:rsid w:val="00552CE9"/>
    <w:rsid w:val="00552FCA"/>
    <w:rsid w:val="005548D5"/>
    <w:rsid w:val="005571A3"/>
    <w:rsid w:val="00557A5D"/>
    <w:rsid w:val="00562CB2"/>
    <w:rsid w:val="005652D0"/>
    <w:rsid w:val="005652EC"/>
    <w:rsid w:val="00565893"/>
    <w:rsid w:val="005703E4"/>
    <w:rsid w:val="00571E5B"/>
    <w:rsid w:val="00572F56"/>
    <w:rsid w:val="00573B1F"/>
    <w:rsid w:val="0057468F"/>
    <w:rsid w:val="005754BB"/>
    <w:rsid w:val="00575F50"/>
    <w:rsid w:val="005760AB"/>
    <w:rsid w:val="00576A3D"/>
    <w:rsid w:val="00576AAB"/>
    <w:rsid w:val="005809AF"/>
    <w:rsid w:val="00581CED"/>
    <w:rsid w:val="005826D7"/>
    <w:rsid w:val="0058603C"/>
    <w:rsid w:val="0058685B"/>
    <w:rsid w:val="005868A6"/>
    <w:rsid w:val="00586B8D"/>
    <w:rsid w:val="00587A07"/>
    <w:rsid w:val="00591BF4"/>
    <w:rsid w:val="00593331"/>
    <w:rsid w:val="00593B3B"/>
    <w:rsid w:val="00596892"/>
    <w:rsid w:val="005972F4"/>
    <w:rsid w:val="005A11E4"/>
    <w:rsid w:val="005A1FF0"/>
    <w:rsid w:val="005A2476"/>
    <w:rsid w:val="005B029A"/>
    <w:rsid w:val="005B04FA"/>
    <w:rsid w:val="005B0FBF"/>
    <w:rsid w:val="005B3316"/>
    <w:rsid w:val="005B3CAA"/>
    <w:rsid w:val="005B3E92"/>
    <w:rsid w:val="005B4E5D"/>
    <w:rsid w:val="005B4FBC"/>
    <w:rsid w:val="005B6660"/>
    <w:rsid w:val="005B7347"/>
    <w:rsid w:val="005B7903"/>
    <w:rsid w:val="005B7FCE"/>
    <w:rsid w:val="005C500C"/>
    <w:rsid w:val="005C533A"/>
    <w:rsid w:val="005C6214"/>
    <w:rsid w:val="005C7355"/>
    <w:rsid w:val="005D07E2"/>
    <w:rsid w:val="005D36FB"/>
    <w:rsid w:val="005D4C85"/>
    <w:rsid w:val="005D5751"/>
    <w:rsid w:val="005D773D"/>
    <w:rsid w:val="005E2E17"/>
    <w:rsid w:val="005E3556"/>
    <w:rsid w:val="005E3B7A"/>
    <w:rsid w:val="005F0994"/>
    <w:rsid w:val="005F0F61"/>
    <w:rsid w:val="005F4599"/>
    <w:rsid w:val="005F4C33"/>
    <w:rsid w:val="005F539E"/>
    <w:rsid w:val="00600C97"/>
    <w:rsid w:val="00603EA3"/>
    <w:rsid w:val="00604CE4"/>
    <w:rsid w:val="00604F4B"/>
    <w:rsid w:val="0060712F"/>
    <w:rsid w:val="006072F2"/>
    <w:rsid w:val="006119A7"/>
    <w:rsid w:val="0061413C"/>
    <w:rsid w:val="00616484"/>
    <w:rsid w:val="00616D12"/>
    <w:rsid w:val="00617C52"/>
    <w:rsid w:val="006222AE"/>
    <w:rsid w:val="00622B27"/>
    <w:rsid w:val="00623302"/>
    <w:rsid w:val="00623C59"/>
    <w:rsid w:val="00630658"/>
    <w:rsid w:val="00630D25"/>
    <w:rsid w:val="00631D88"/>
    <w:rsid w:val="00631F5E"/>
    <w:rsid w:val="00633A74"/>
    <w:rsid w:val="00641D6B"/>
    <w:rsid w:val="0064361F"/>
    <w:rsid w:val="00644387"/>
    <w:rsid w:val="00644CE2"/>
    <w:rsid w:val="00646987"/>
    <w:rsid w:val="00646B57"/>
    <w:rsid w:val="0065015F"/>
    <w:rsid w:val="00650D28"/>
    <w:rsid w:val="00651BAD"/>
    <w:rsid w:val="00651C3C"/>
    <w:rsid w:val="0065299F"/>
    <w:rsid w:val="00652BB9"/>
    <w:rsid w:val="00653490"/>
    <w:rsid w:val="00656760"/>
    <w:rsid w:val="006577A2"/>
    <w:rsid w:val="00657CB8"/>
    <w:rsid w:val="00660B84"/>
    <w:rsid w:val="006612ED"/>
    <w:rsid w:val="00661386"/>
    <w:rsid w:val="00661E58"/>
    <w:rsid w:val="00662D9B"/>
    <w:rsid w:val="00663BE8"/>
    <w:rsid w:val="006640DC"/>
    <w:rsid w:val="006642ED"/>
    <w:rsid w:val="00665B5F"/>
    <w:rsid w:val="00670BD2"/>
    <w:rsid w:val="00672C27"/>
    <w:rsid w:val="00674086"/>
    <w:rsid w:val="006759D7"/>
    <w:rsid w:val="00675C6F"/>
    <w:rsid w:val="00675FAD"/>
    <w:rsid w:val="00676F89"/>
    <w:rsid w:val="00677670"/>
    <w:rsid w:val="006778ED"/>
    <w:rsid w:val="0068040B"/>
    <w:rsid w:val="00680DCC"/>
    <w:rsid w:val="0068119B"/>
    <w:rsid w:val="00681202"/>
    <w:rsid w:val="0068255E"/>
    <w:rsid w:val="0068390E"/>
    <w:rsid w:val="00683D36"/>
    <w:rsid w:val="00684B32"/>
    <w:rsid w:val="00685732"/>
    <w:rsid w:val="0068628B"/>
    <w:rsid w:val="00687EA5"/>
    <w:rsid w:val="0069053B"/>
    <w:rsid w:val="006913BF"/>
    <w:rsid w:val="0069299B"/>
    <w:rsid w:val="006940B3"/>
    <w:rsid w:val="0069466F"/>
    <w:rsid w:val="00695CF8"/>
    <w:rsid w:val="006964FE"/>
    <w:rsid w:val="00697E11"/>
    <w:rsid w:val="006A062B"/>
    <w:rsid w:val="006A1728"/>
    <w:rsid w:val="006A567F"/>
    <w:rsid w:val="006B207C"/>
    <w:rsid w:val="006B2BF4"/>
    <w:rsid w:val="006B411C"/>
    <w:rsid w:val="006B5E61"/>
    <w:rsid w:val="006B62C6"/>
    <w:rsid w:val="006B6D0D"/>
    <w:rsid w:val="006B6F12"/>
    <w:rsid w:val="006B7645"/>
    <w:rsid w:val="006C507C"/>
    <w:rsid w:val="006C635B"/>
    <w:rsid w:val="006D1D82"/>
    <w:rsid w:val="006D21FB"/>
    <w:rsid w:val="006D2F9B"/>
    <w:rsid w:val="006D333B"/>
    <w:rsid w:val="006D389E"/>
    <w:rsid w:val="006D56D0"/>
    <w:rsid w:val="006D7CF9"/>
    <w:rsid w:val="006E2DA0"/>
    <w:rsid w:val="006E3F8D"/>
    <w:rsid w:val="006F1AF1"/>
    <w:rsid w:val="006F3664"/>
    <w:rsid w:val="006F37F4"/>
    <w:rsid w:val="006F4B51"/>
    <w:rsid w:val="006F4DE1"/>
    <w:rsid w:val="006F5DFA"/>
    <w:rsid w:val="006F650C"/>
    <w:rsid w:val="006F7285"/>
    <w:rsid w:val="00701598"/>
    <w:rsid w:val="007022F2"/>
    <w:rsid w:val="00704307"/>
    <w:rsid w:val="00704733"/>
    <w:rsid w:val="00705292"/>
    <w:rsid w:val="00706CC5"/>
    <w:rsid w:val="00707E20"/>
    <w:rsid w:val="00707E46"/>
    <w:rsid w:val="00707F3D"/>
    <w:rsid w:val="00710227"/>
    <w:rsid w:val="00710E97"/>
    <w:rsid w:val="00710EE0"/>
    <w:rsid w:val="007117DE"/>
    <w:rsid w:val="00712182"/>
    <w:rsid w:val="00714E47"/>
    <w:rsid w:val="00715534"/>
    <w:rsid w:val="0071564D"/>
    <w:rsid w:val="007201AD"/>
    <w:rsid w:val="00722335"/>
    <w:rsid w:val="007228FC"/>
    <w:rsid w:val="00725D69"/>
    <w:rsid w:val="007312A0"/>
    <w:rsid w:val="00731DFC"/>
    <w:rsid w:val="00733C1D"/>
    <w:rsid w:val="00735E95"/>
    <w:rsid w:val="00736256"/>
    <w:rsid w:val="007367C4"/>
    <w:rsid w:val="0073702C"/>
    <w:rsid w:val="00737FF4"/>
    <w:rsid w:val="00741198"/>
    <w:rsid w:val="007428D9"/>
    <w:rsid w:val="00743348"/>
    <w:rsid w:val="0074368D"/>
    <w:rsid w:val="00745353"/>
    <w:rsid w:val="0074586D"/>
    <w:rsid w:val="00752302"/>
    <w:rsid w:val="007528FC"/>
    <w:rsid w:val="00752E8D"/>
    <w:rsid w:val="007535B1"/>
    <w:rsid w:val="007564AC"/>
    <w:rsid w:val="00757534"/>
    <w:rsid w:val="00760267"/>
    <w:rsid w:val="00760414"/>
    <w:rsid w:val="00761A3D"/>
    <w:rsid w:val="00763314"/>
    <w:rsid w:val="00763825"/>
    <w:rsid w:val="00764911"/>
    <w:rsid w:val="00765AE7"/>
    <w:rsid w:val="00765BE2"/>
    <w:rsid w:val="00770806"/>
    <w:rsid w:val="0077226D"/>
    <w:rsid w:val="007722C1"/>
    <w:rsid w:val="0077364C"/>
    <w:rsid w:val="00774529"/>
    <w:rsid w:val="00776129"/>
    <w:rsid w:val="00777655"/>
    <w:rsid w:val="00777793"/>
    <w:rsid w:val="00777B8F"/>
    <w:rsid w:val="0078045E"/>
    <w:rsid w:val="00781F22"/>
    <w:rsid w:val="0078245F"/>
    <w:rsid w:val="00783169"/>
    <w:rsid w:val="0078455C"/>
    <w:rsid w:val="00784F1F"/>
    <w:rsid w:val="007863F6"/>
    <w:rsid w:val="0079003B"/>
    <w:rsid w:val="00790344"/>
    <w:rsid w:val="00791D34"/>
    <w:rsid w:val="007963D8"/>
    <w:rsid w:val="0079658F"/>
    <w:rsid w:val="007A04F6"/>
    <w:rsid w:val="007A22EC"/>
    <w:rsid w:val="007A5359"/>
    <w:rsid w:val="007A72BC"/>
    <w:rsid w:val="007B30C5"/>
    <w:rsid w:val="007B3119"/>
    <w:rsid w:val="007B45D0"/>
    <w:rsid w:val="007B5CA3"/>
    <w:rsid w:val="007B6131"/>
    <w:rsid w:val="007B7A74"/>
    <w:rsid w:val="007C0042"/>
    <w:rsid w:val="007C1847"/>
    <w:rsid w:val="007C30F0"/>
    <w:rsid w:val="007C3188"/>
    <w:rsid w:val="007C4026"/>
    <w:rsid w:val="007C41E0"/>
    <w:rsid w:val="007C4D99"/>
    <w:rsid w:val="007C50E2"/>
    <w:rsid w:val="007C6EA3"/>
    <w:rsid w:val="007D1B02"/>
    <w:rsid w:val="007D1CF2"/>
    <w:rsid w:val="007D436D"/>
    <w:rsid w:val="007D4E41"/>
    <w:rsid w:val="007E0C8C"/>
    <w:rsid w:val="007E2951"/>
    <w:rsid w:val="007E3764"/>
    <w:rsid w:val="007E5400"/>
    <w:rsid w:val="007E6435"/>
    <w:rsid w:val="007F0273"/>
    <w:rsid w:val="007F033E"/>
    <w:rsid w:val="007F238C"/>
    <w:rsid w:val="007F31AB"/>
    <w:rsid w:val="00800490"/>
    <w:rsid w:val="00800982"/>
    <w:rsid w:val="00800D71"/>
    <w:rsid w:val="00801812"/>
    <w:rsid w:val="00802387"/>
    <w:rsid w:val="008023D9"/>
    <w:rsid w:val="008037EE"/>
    <w:rsid w:val="00803CB3"/>
    <w:rsid w:val="008069BC"/>
    <w:rsid w:val="00807304"/>
    <w:rsid w:val="0081031A"/>
    <w:rsid w:val="0081079A"/>
    <w:rsid w:val="00812C44"/>
    <w:rsid w:val="0081320A"/>
    <w:rsid w:val="00814753"/>
    <w:rsid w:val="0081615C"/>
    <w:rsid w:val="00817179"/>
    <w:rsid w:val="00817F42"/>
    <w:rsid w:val="00820434"/>
    <w:rsid w:val="008209EC"/>
    <w:rsid w:val="00820D41"/>
    <w:rsid w:val="00823FAF"/>
    <w:rsid w:val="008240E2"/>
    <w:rsid w:val="00825190"/>
    <w:rsid w:val="0083197C"/>
    <w:rsid w:val="008349FA"/>
    <w:rsid w:val="008350F1"/>
    <w:rsid w:val="00835F76"/>
    <w:rsid w:val="00836EA8"/>
    <w:rsid w:val="00841009"/>
    <w:rsid w:val="0084188C"/>
    <w:rsid w:val="00842FA5"/>
    <w:rsid w:val="00843507"/>
    <w:rsid w:val="00845266"/>
    <w:rsid w:val="00845D76"/>
    <w:rsid w:val="00846393"/>
    <w:rsid w:val="0084657B"/>
    <w:rsid w:val="0084716A"/>
    <w:rsid w:val="00850E08"/>
    <w:rsid w:val="0085115D"/>
    <w:rsid w:val="00851B73"/>
    <w:rsid w:val="0085249F"/>
    <w:rsid w:val="00852EAE"/>
    <w:rsid w:val="008548DA"/>
    <w:rsid w:val="00855BD4"/>
    <w:rsid w:val="00856D93"/>
    <w:rsid w:val="008572B9"/>
    <w:rsid w:val="00861A32"/>
    <w:rsid w:val="008623B4"/>
    <w:rsid w:val="00862CF6"/>
    <w:rsid w:val="00863EC7"/>
    <w:rsid w:val="008643DA"/>
    <w:rsid w:val="00864609"/>
    <w:rsid w:val="0086535F"/>
    <w:rsid w:val="0086568A"/>
    <w:rsid w:val="00866BE2"/>
    <w:rsid w:val="00870033"/>
    <w:rsid w:val="00870ACA"/>
    <w:rsid w:val="008715E5"/>
    <w:rsid w:val="00871E6A"/>
    <w:rsid w:val="00872319"/>
    <w:rsid w:val="00873891"/>
    <w:rsid w:val="00873CC8"/>
    <w:rsid w:val="00875EF4"/>
    <w:rsid w:val="00876805"/>
    <w:rsid w:val="00876C3A"/>
    <w:rsid w:val="00877660"/>
    <w:rsid w:val="0088139A"/>
    <w:rsid w:val="00881CE3"/>
    <w:rsid w:val="0088218A"/>
    <w:rsid w:val="00884B76"/>
    <w:rsid w:val="008850A7"/>
    <w:rsid w:val="008878C6"/>
    <w:rsid w:val="00890093"/>
    <w:rsid w:val="00890EF7"/>
    <w:rsid w:val="0089274C"/>
    <w:rsid w:val="00893DEE"/>
    <w:rsid w:val="0089776D"/>
    <w:rsid w:val="00897E4D"/>
    <w:rsid w:val="008A0921"/>
    <w:rsid w:val="008A1928"/>
    <w:rsid w:val="008A1DE0"/>
    <w:rsid w:val="008A1E87"/>
    <w:rsid w:val="008A315A"/>
    <w:rsid w:val="008A3F80"/>
    <w:rsid w:val="008B0A72"/>
    <w:rsid w:val="008B12A4"/>
    <w:rsid w:val="008B2CC2"/>
    <w:rsid w:val="008B3A27"/>
    <w:rsid w:val="008B4DC5"/>
    <w:rsid w:val="008B5503"/>
    <w:rsid w:val="008B5C14"/>
    <w:rsid w:val="008B7A67"/>
    <w:rsid w:val="008C2BBB"/>
    <w:rsid w:val="008C3292"/>
    <w:rsid w:val="008C3CFE"/>
    <w:rsid w:val="008C4A02"/>
    <w:rsid w:val="008C4D34"/>
    <w:rsid w:val="008C5162"/>
    <w:rsid w:val="008C602B"/>
    <w:rsid w:val="008C69DC"/>
    <w:rsid w:val="008C6A80"/>
    <w:rsid w:val="008C7D94"/>
    <w:rsid w:val="008D08E8"/>
    <w:rsid w:val="008D3237"/>
    <w:rsid w:val="008D5DFB"/>
    <w:rsid w:val="008E05DA"/>
    <w:rsid w:val="008E093D"/>
    <w:rsid w:val="008E1C25"/>
    <w:rsid w:val="008E5577"/>
    <w:rsid w:val="008E5CA9"/>
    <w:rsid w:val="008E698F"/>
    <w:rsid w:val="008E799A"/>
    <w:rsid w:val="008F0C0E"/>
    <w:rsid w:val="008F2FF5"/>
    <w:rsid w:val="008F3FD7"/>
    <w:rsid w:val="008F5284"/>
    <w:rsid w:val="00900B80"/>
    <w:rsid w:val="00901756"/>
    <w:rsid w:val="00901FE2"/>
    <w:rsid w:val="00905533"/>
    <w:rsid w:val="009079DC"/>
    <w:rsid w:val="00907CBE"/>
    <w:rsid w:val="00910C50"/>
    <w:rsid w:val="00910E8B"/>
    <w:rsid w:val="0091546B"/>
    <w:rsid w:val="00916604"/>
    <w:rsid w:val="00920685"/>
    <w:rsid w:val="009223B1"/>
    <w:rsid w:val="00922445"/>
    <w:rsid w:val="0092390A"/>
    <w:rsid w:val="00923D9C"/>
    <w:rsid w:val="00924BA2"/>
    <w:rsid w:val="00926064"/>
    <w:rsid w:val="00926BF6"/>
    <w:rsid w:val="00927D3D"/>
    <w:rsid w:val="0093179D"/>
    <w:rsid w:val="00934F28"/>
    <w:rsid w:val="00935FC3"/>
    <w:rsid w:val="00936B9A"/>
    <w:rsid w:val="00943290"/>
    <w:rsid w:val="009434AE"/>
    <w:rsid w:val="009447DB"/>
    <w:rsid w:val="00946D81"/>
    <w:rsid w:val="00947EC7"/>
    <w:rsid w:val="009501E8"/>
    <w:rsid w:val="009517DD"/>
    <w:rsid w:val="00952D3B"/>
    <w:rsid w:val="00953A43"/>
    <w:rsid w:val="00955FE2"/>
    <w:rsid w:val="009569E8"/>
    <w:rsid w:val="00960881"/>
    <w:rsid w:val="00961825"/>
    <w:rsid w:val="009620AC"/>
    <w:rsid w:val="009623DC"/>
    <w:rsid w:val="00962558"/>
    <w:rsid w:val="009634F7"/>
    <w:rsid w:val="009663BF"/>
    <w:rsid w:val="00970988"/>
    <w:rsid w:val="00971AE4"/>
    <w:rsid w:val="00971DDF"/>
    <w:rsid w:val="009763EF"/>
    <w:rsid w:val="00976589"/>
    <w:rsid w:val="00976B51"/>
    <w:rsid w:val="009809BE"/>
    <w:rsid w:val="00982EA6"/>
    <w:rsid w:val="009844CC"/>
    <w:rsid w:val="00985836"/>
    <w:rsid w:val="009862E0"/>
    <w:rsid w:val="009903F0"/>
    <w:rsid w:val="00990D14"/>
    <w:rsid w:val="00991F36"/>
    <w:rsid w:val="00992765"/>
    <w:rsid w:val="009929DE"/>
    <w:rsid w:val="00994D2D"/>
    <w:rsid w:val="00996ED7"/>
    <w:rsid w:val="00997146"/>
    <w:rsid w:val="009A010B"/>
    <w:rsid w:val="009A095E"/>
    <w:rsid w:val="009A136F"/>
    <w:rsid w:val="009A198D"/>
    <w:rsid w:val="009A2650"/>
    <w:rsid w:val="009B0457"/>
    <w:rsid w:val="009B1263"/>
    <w:rsid w:val="009B473A"/>
    <w:rsid w:val="009B6802"/>
    <w:rsid w:val="009C0CEE"/>
    <w:rsid w:val="009C0FCB"/>
    <w:rsid w:val="009C7E3F"/>
    <w:rsid w:val="009D1FAD"/>
    <w:rsid w:val="009D2D17"/>
    <w:rsid w:val="009D2DF5"/>
    <w:rsid w:val="009D48EA"/>
    <w:rsid w:val="009D58F6"/>
    <w:rsid w:val="009D59B9"/>
    <w:rsid w:val="009D5C0F"/>
    <w:rsid w:val="009D5FA6"/>
    <w:rsid w:val="009E2407"/>
    <w:rsid w:val="009E2B86"/>
    <w:rsid w:val="009E2E20"/>
    <w:rsid w:val="009E32D7"/>
    <w:rsid w:val="009E3F93"/>
    <w:rsid w:val="009F01A8"/>
    <w:rsid w:val="009F23EB"/>
    <w:rsid w:val="009F3B49"/>
    <w:rsid w:val="009F4580"/>
    <w:rsid w:val="009F4E37"/>
    <w:rsid w:val="009F5198"/>
    <w:rsid w:val="009F55B9"/>
    <w:rsid w:val="009F6029"/>
    <w:rsid w:val="009F7A12"/>
    <w:rsid w:val="009F7B7A"/>
    <w:rsid w:val="00A004E1"/>
    <w:rsid w:val="00A007AA"/>
    <w:rsid w:val="00A00C1A"/>
    <w:rsid w:val="00A02C68"/>
    <w:rsid w:val="00A05BB8"/>
    <w:rsid w:val="00A05F0D"/>
    <w:rsid w:val="00A079A7"/>
    <w:rsid w:val="00A10485"/>
    <w:rsid w:val="00A10A3D"/>
    <w:rsid w:val="00A10CF8"/>
    <w:rsid w:val="00A1234C"/>
    <w:rsid w:val="00A12668"/>
    <w:rsid w:val="00A13F3A"/>
    <w:rsid w:val="00A1452F"/>
    <w:rsid w:val="00A14694"/>
    <w:rsid w:val="00A17E9A"/>
    <w:rsid w:val="00A20007"/>
    <w:rsid w:val="00A203C1"/>
    <w:rsid w:val="00A20627"/>
    <w:rsid w:val="00A212D1"/>
    <w:rsid w:val="00A21973"/>
    <w:rsid w:val="00A222E0"/>
    <w:rsid w:val="00A23FAE"/>
    <w:rsid w:val="00A25C44"/>
    <w:rsid w:val="00A269C6"/>
    <w:rsid w:val="00A27003"/>
    <w:rsid w:val="00A27140"/>
    <w:rsid w:val="00A30652"/>
    <w:rsid w:val="00A32741"/>
    <w:rsid w:val="00A32CD9"/>
    <w:rsid w:val="00A32E10"/>
    <w:rsid w:val="00A356B1"/>
    <w:rsid w:val="00A41B3D"/>
    <w:rsid w:val="00A4423D"/>
    <w:rsid w:val="00A4430D"/>
    <w:rsid w:val="00A44657"/>
    <w:rsid w:val="00A44B08"/>
    <w:rsid w:val="00A44C79"/>
    <w:rsid w:val="00A45AD4"/>
    <w:rsid w:val="00A46D7D"/>
    <w:rsid w:val="00A47116"/>
    <w:rsid w:val="00A51DBF"/>
    <w:rsid w:val="00A53DDE"/>
    <w:rsid w:val="00A5423B"/>
    <w:rsid w:val="00A564B7"/>
    <w:rsid w:val="00A57338"/>
    <w:rsid w:val="00A604F1"/>
    <w:rsid w:val="00A6155E"/>
    <w:rsid w:val="00A62868"/>
    <w:rsid w:val="00A63519"/>
    <w:rsid w:val="00A6354E"/>
    <w:rsid w:val="00A6449E"/>
    <w:rsid w:val="00A73B35"/>
    <w:rsid w:val="00A73F83"/>
    <w:rsid w:val="00A7601A"/>
    <w:rsid w:val="00A76AF3"/>
    <w:rsid w:val="00A77FF4"/>
    <w:rsid w:val="00A802D5"/>
    <w:rsid w:val="00A8295A"/>
    <w:rsid w:val="00A83E2D"/>
    <w:rsid w:val="00A8611A"/>
    <w:rsid w:val="00A86FB4"/>
    <w:rsid w:val="00A87849"/>
    <w:rsid w:val="00A8785B"/>
    <w:rsid w:val="00A87D05"/>
    <w:rsid w:val="00A93C47"/>
    <w:rsid w:val="00A947EE"/>
    <w:rsid w:val="00A97E87"/>
    <w:rsid w:val="00AA0767"/>
    <w:rsid w:val="00AA0C9F"/>
    <w:rsid w:val="00AA174C"/>
    <w:rsid w:val="00AA204A"/>
    <w:rsid w:val="00AB0E37"/>
    <w:rsid w:val="00AB4012"/>
    <w:rsid w:val="00AB55C1"/>
    <w:rsid w:val="00AB5F7F"/>
    <w:rsid w:val="00AB726A"/>
    <w:rsid w:val="00AC0166"/>
    <w:rsid w:val="00AC3E5C"/>
    <w:rsid w:val="00AC7721"/>
    <w:rsid w:val="00AD0D1F"/>
    <w:rsid w:val="00AD18AA"/>
    <w:rsid w:val="00AD2F93"/>
    <w:rsid w:val="00AD3D69"/>
    <w:rsid w:val="00AD433E"/>
    <w:rsid w:val="00AD55D0"/>
    <w:rsid w:val="00AD5DEB"/>
    <w:rsid w:val="00AD7E81"/>
    <w:rsid w:val="00AE1C34"/>
    <w:rsid w:val="00AE2A9C"/>
    <w:rsid w:val="00AE308C"/>
    <w:rsid w:val="00AE5D82"/>
    <w:rsid w:val="00AE653B"/>
    <w:rsid w:val="00AF1A00"/>
    <w:rsid w:val="00AF207C"/>
    <w:rsid w:val="00AF21E1"/>
    <w:rsid w:val="00AF2583"/>
    <w:rsid w:val="00AF3585"/>
    <w:rsid w:val="00AF3C19"/>
    <w:rsid w:val="00AF3D99"/>
    <w:rsid w:val="00AF4575"/>
    <w:rsid w:val="00AF495F"/>
    <w:rsid w:val="00B00048"/>
    <w:rsid w:val="00B00606"/>
    <w:rsid w:val="00B01F12"/>
    <w:rsid w:val="00B03833"/>
    <w:rsid w:val="00B048D4"/>
    <w:rsid w:val="00B05477"/>
    <w:rsid w:val="00B061CE"/>
    <w:rsid w:val="00B06C87"/>
    <w:rsid w:val="00B0730C"/>
    <w:rsid w:val="00B07532"/>
    <w:rsid w:val="00B11C3E"/>
    <w:rsid w:val="00B12903"/>
    <w:rsid w:val="00B139D6"/>
    <w:rsid w:val="00B13BBC"/>
    <w:rsid w:val="00B146B7"/>
    <w:rsid w:val="00B15882"/>
    <w:rsid w:val="00B15CD5"/>
    <w:rsid w:val="00B16616"/>
    <w:rsid w:val="00B1770C"/>
    <w:rsid w:val="00B20159"/>
    <w:rsid w:val="00B228A5"/>
    <w:rsid w:val="00B23DEE"/>
    <w:rsid w:val="00B24805"/>
    <w:rsid w:val="00B24AC0"/>
    <w:rsid w:val="00B24C25"/>
    <w:rsid w:val="00B26F97"/>
    <w:rsid w:val="00B278B6"/>
    <w:rsid w:val="00B3195F"/>
    <w:rsid w:val="00B32256"/>
    <w:rsid w:val="00B3243C"/>
    <w:rsid w:val="00B32BFF"/>
    <w:rsid w:val="00B347A6"/>
    <w:rsid w:val="00B35741"/>
    <w:rsid w:val="00B36EB2"/>
    <w:rsid w:val="00B37381"/>
    <w:rsid w:val="00B379F9"/>
    <w:rsid w:val="00B41185"/>
    <w:rsid w:val="00B413C0"/>
    <w:rsid w:val="00B42E69"/>
    <w:rsid w:val="00B43C61"/>
    <w:rsid w:val="00B43E9A"/>
    <w:rsid w:val="00B44294"/>
    <w:rsid w:val="00B4507C"/>
    <w:rsid w:val="00B45194"/>
    <w:rsid w:val="00B473C5"/>
    <w:rsid w:val="00B504AE"/>
    <w:rsid w:val="00B5579A"/>
    <w:rsid w:val="00B57948"/>
    <w:rsid w:val="00B6025D"/>
    <w:rsid w:val="00B607DB"/>
    <w:rsid w:val="00B60871"/>
    <w:rsid w:val="00B61A88"/>
    <w:rsid w:val="00B65413"/>
    <w:rsid w:val="00B65A98"/>
    <w:rsid w:val="00B67229"/>
    <w:rsid w:val="00B7374D"/>
    <w:rsid w:val="00B77424"/>
    <w:rsid w:val="00B7743B"/>
    <w:rsid w:val="00B806F2"/>
    <w:rsid w:val="00B81327"/>
    <w:rsid w:val="00B81E59"/>
    <w:rsid w:val="00B83700"/>
    <w:rsid w:val="00B83932"/>
    <w:rsid w:val="00B83B8E"/>
    <w:rsid w:val="00B85677"/>
    <w:rsid w:val="00B86E09"/>
    <w:rsid w:val="00B86F31"/>
    <w:rsid w:val="00B87A3E"/>
    <w:rsid w:val="00B90BBE"/>
    <w:rsid w:val="00B923AD"/>
    <w:rsid w:val="00B93275"/>
    <w:rsid w:val="00B95400"/>
    <w:rsid w:val="00B959B3"/>
    <w:rsid w:val="00B97C9E"/>
    <w:rsid w:val="00BA146C"/>
    <w:rsid w:val="00BA1E41"/>
    <w:rsid w:val="00BA3B66"/>
    <w:rsid w:val="00BA4266"/>
    <w:rsid w:val="00BA4763"/>
    <w:rsid w:val="00BA5C75"/>
    <w:rsid w:val="00BA6EEF"/>
    <w:rsid w:val="00BA7A2F"/>
    <w:rsid w:val="00BB22F2"/>
    <w:rsid w:val="00BB28D3"/>
    <w:rsid w:val="00BB5140"/>
    <w:rsid w:val="00BB5934"/>
    <w:rsid w:val="00BB646C"/>
    <w:rsid w:val="00BB73A8"/>
    <w:rsid w:val="00BC147D"/>
    <w:rsid w:val="00BC201E"/>
    <w:rsid w:val="00BC20CA"/>
    <w:rsid w:val="00BC411A"/>
    <w:rsid w:val="00BC47E1"/>
    <w:rsid w:val="00BC4B33"/>
    <w:rsid w:val="00BD03F4"/>
    <w:rsid w:val="00BD1AFA"/>
    <w:rsid w:val="00BD2012"/>
    <w:rsid w:val="00BD20DC"/>
    <w:rsid w:val="00BD20E7"/>
    <w:rsid w:val="00BD3735"/>
    <w:rsid w:val="00BD5AC6"/>
    <w:rsid w:val="00BD64EF"/>
    <w:rsid w:val="00BD653A"/>
    <w:rsid w:val="00BD68FC"/>
    <w:rsid w:val="00BE09C0"/>
    <w:rsid w:val="00BE54AC"/>
    <w:rsid w:val="00BE6BA5"/>
    <w:rsid w:val="00BE6C40"/>
    <w:rsid w:val="00BE6DB0"/>
    <w:rsid w:val="00BF14F9"/>
    <w:rsid w:val="00BF4870"/>
    <w:rsid w:val="00BF6318"/>
    <w:rsid w:val="00C017FF"/>
    <w:rsid w:val="00C03E85"/>
    <w:rsid w:val="00C10D1B"/>
    <w:rsid w:val="00C115ED"/>
    <w:rsid w:val="00C116E8"/>
    <w:rsid w:val="00C124AD"/>
    <w:rsid w:val="00C12A28"/>
    <w:rsid w:val="00C14FBE"/>
    <w:rsid w:val="00C162A5"/>
    <w:rsid w:val="00C271F0"/>
    <w:rsid w:val="00C27867"/>
    <w:rsid w:val="00C27A98"/>
    <w:rsid w:val="00C3022A"/>
    <w:rsid w:val="00C30AA1"/>
    <w:rsid w:val="00C31ADB"/>
    <w:rsid w:val="00C33CBC"/>
    <w:rsid w:val="00C35142"/>
    <w:rsid w:val="00C378C2"/>
    <w:rsid w:val="00C421E4"/>
    <w:rsid w:val="00C422C5"/>
    <w:rsid w:val="00C44CA9"/>
    <w:rsid w:val="00C500F1"/>
    <w:rsid w:val="00C507B0"/>
    <w:rsid w:val="00C52039"/>
    <w:rsid w:val="00C5231B"/>
    <w:rsid w:val="00C53A35"/>
    <w:rsid w:val="00C6066A"/>
    <w:rsid w:val="00C630FD"/>
    <w:rsid w:val="00C63B76"/>
    <w:rsid w:val="00C65B28"/>
    <w:rsid w:val="00C677DD"/>
    <w:rsid w:val="00C67A04"/>
    <w:rsid w:val="00C70FD1"/>
    <w:rsid w:val="00C7172E"/>
    <w:rsid w:val="00C717E9"/>
    <w:rsid w:val="00C7253F"/>
    <w:rsid w:val="00C7391C"/>
    <w:rsid w:val="00C7396D"/>
    <w:rsid w:val="00C74604"/>
    <w:rsid w:val="00C800FC"/>
    <w:rsid w:val="00C80236"/>
    <w:rsid w:val="00C80DE3"/>
    <w:rsid w:val="00C8272B"/>
    <w:rsid w:val="00C82742"/>
    <w:rsid w:val="00C82D53"/>
    <w:rsid w:val="00C8495A"/>
    <w:rsid w:val="00C84FC1"/>
    <w:rsid w:val="00C8506D"/>
    <w:rsid w:val="00C855A1"/>
    <w:rsid w:val="00C86CB1"/>
    <w:rsid w:val="00C9072F"/>
    <w:rsid w:val="00C90AA9"/>
    <w:rsid w:val="00C91C3E"/>
    <w:rsid w:val="00C9624C"/>
    <w:rsid w:val="00C96C57"/>
    <w:rsid w:val="00C97B00"/>
    <w:rsid w:val="00CA0856"/>
    <w:rsid w:val="00CA14D9"/>
    <w:rsid w:val="00CA2060"/>
    <w:rsid w:val="00CA3AC5"/>
    <w:rsid w:val="00CA6758"/>
    <w:rsid w:val="00CB0144"/>
    <w:rsid w:val="00CB0DEB"/>
    <w:rsid w:val="00CB2186"/>
    <w:rsid w:val="00CB3DE4"/>
    <w:rsid w:val="00CB3F92"/>
    <w:rsid w:val="00CB5F11"/>
    <w:rsid w:val="00CB6191"/>
    <w:rsid w:val="00CB6214"/>
    <w:rsid w:val="00CB7223"/>
    <w:rsid w:val="00CB7A11"/>
    <w:rsid w:val="00CC03A1"/>
    <w:rsid w:val="00CC098C"/>
    <w:rsid w:val="00CC0A96"/>
    <w:rsid w:val="00CC0E83"/>
    <w:rsid w:val="00CC3AFA"/>
    <w:rsid w:val="00CC492E"/>
    <w:rsid w:val="00CC4FBD"/>
    <w:rsid w:val="00CC5738"/>
    <w:rsid w:val="00CC5740"/>
    <w:rsid w:val="00CC5F45"/>
    <w:rsid w:val="00CD0B31"/>
    <w:rsid w:val="00CD1278"/>
    <w:rsid w:val="00CD2E04"/>
    <w:rsid w:val="00CD2F60"/>
    <w:rsid w:val="00CD36C6"/>
    <w:rsid w:val="00CD3BFF"/>
    <w:rsid w:val="00CD4181"/>
    <w:rsid w:val="00CD4BE0"/>
    <w:rsid w:val="00CD4D23"/>
    <w:rsid w:val="00CD605E"/>
    <w:rsid w:val="00CD60BD"/>
    <w:rsid w:val="00CD77C9"/>
    <w:rsid w:val="00CE20CC"/>
    <w:rsid w:val="00CE3021"/>
    <w:rsid w:val="00CE3B1F"/>
    <w:rsid w:val="00CE3CC3"/>
    <w:rsid w:val="00CE3E6C"/>
    <w:rsid w:val="00CE467C"/>
    <w:rsid w:val="00CE5B4F"/>
    <w:rsid w:val="00CE706C"/>
    <w:rsid w:val="00CE7155"/>
    <w:rsid w:val="00CF0FB0"/>
    <w:rsid w:val="00CF2CB0"/>
    <w:rsid w:val="00CF33DC"/>
    <w:rsid w:val="00CF3A9D"/>
    <w:rsid w:val="00CF44B2"/>
    <w:rsid w:val="00CF6424"/>
    <w:rsid w:val="00CF666C"/>
    <w:rsid w:val="00CF7D67"/>
    <w:rsid w:val="00D00B99"/>
    <w:rsid w:val="00D010F6"/>
    <w:rsid w:val="00D01292"/>
    <w:rsid w:val="00D0175C"/>
    <w:rsid w:val="00D035A7"/>
    <w:rsid w:val="00D04176"/>
    <w:rsid w:val="00D073FD"/>
    <w:rsid w:val="00D118B6"/>
    <w:rsid w:val="00D12A8E"/>
    <w:rsid w:val="00D12D36"/>
    <w:rsid w:val="00D156DE"/>
    <w:rsid w:val="00D16156"/>
    <w:rsid w:val="00D1698C"/>
    <w:rsid w:val="00D17021"/>
    <w:rsid w:val="00D17E39"/>
    <w:rsid w:val="00D2115D"/>
    <w:rsid w:val="00D233B7"/>
    <w:rsid w:val="00D24319"/>
    <w:rsid w:val="00D24AAA"/>
    <w:rsid w:val="00D25E7C"/>
    <w:rsid w:val="00D305E8"/>
    <w:rsid w:val="00D33132"/>
    <w:rsid w:val="00D345B1"/>
    <w:rsid w:val="00D348D2"/>
    <w:rsid w:val="00D35081"/>
    <w:rsid w:val="00D40612"/>
    <w:rsid w:val="00D40AC1"/>
    <w:rsid w:val="00D412D2"/>
    <w:rsid w:val="00D42059"/>
    <w:rsid w:val="00D43491"/>
    <w:rsid w:val="00D44E8E"/>
    <w:rsid w:val="00D47223"/>
    <w:rsid w:val="00D500EF"/>
    <w:rsid w:val="00D50A40"/>
    <w:rsid w:val="00D52057"/>
    <w:rsid w:val="00D529CB"/>
    <w:rsid w:val="00D53F71"/>
    <w:rsid w:val="00D561ED"/>
    <w:rsid w:val="00D568B8"/>
    <w:rsid w:val="00D56B44"/>
    <w:rsid w:val="00D5790F"/>
    <w:rsid w:val="00D57E66"/>
    <w:rsid w:val="00D60992"/>
    <w:rsid w:val="00D62F82"/>
    <w:rsid w:val="00D630A2"/>
    <w:rsid w:val="00D644A7"/>
    <w:rsid w:val="00D663C5"/>
    <w:rsid w:val="00D66A03"/>
    <w:rsid w:val="00D6740D"/>
    <w:rsid w:val="00D67A60"/>
    <w:rsid w:val="00D67CBB"/>
    <w:rsid w:val="00D70581"/>
    <w:rsid w:val="00D70BB7"/>
    <w:rsid w:val="00D70F1F"/>
    <w:rsid w:val="00D72ED3"/>
    <w:rsid w:val="00D7301E"/>
    <w:rsid w:val="00D76364"/>
    <w:rsid w:val="00D76B7A"/>
    <w:rsid w:val="00D82BC4"/>
    <w:rsid w:val="00D8736C"/>
    <w:rsid w:val="00D923C3"/>
    <w:rsid w:val="00D928A6"/>
    <w:rsid w:val="00D94D87"/>
    <w:rsid w:val="00D95C53"/>
    <w:rsid w:val="00D96B2C"/>
    <w:rsid w:val="00D970FA"/>
    <w:rsid w:val="00DA1218"/>
    <w:rsid w:val="00DA13C0"/>
    <w:rsid w:val="00DA1405"/>
    <w:rsid w:val="00DA2CA8"/>
    <w:rsid w:val="00DA3108"/>
    <w:rsid w:val="00DA4D1E"/>
    <w:rsid w:val="00DA4E18"/>
    <w:rsid w:val="00DA5B6F"/>
    <w:rsid w:val="00DA78CE"/>
    <w:rsid w:val="00DB05B0"/>
    <w:rsid w:val="00DB09BA"/>
    <w:rsid w:val="00DB0E00"/>
    <w:rsid w:val="00DB30A9"/>
    <w:rsid w:val="00DB4CBC"/>
    <w:rsid w:val="00DB5900"/>
    <w:rsid w:val="00DB6A8D"/>
    <w:rsid w:val="00DB7203"/>
    <w:rsid w:val="00DB7A15"/>
    <w:rsid w:val="00DC6443"/>
    <w:rsid w:val="00DC7A65"/>
    <w:rsid w:val="00DD0540"/>
    <w:rsid w:val="00DD05DC"/>
    <w:rsid w:val="00DD136E"/>
    <w:rsid w:val="00DD1B8D"/>
    <w:rsid w:val="00DD4480"/>
    <w:rsid w:val="00DD7BFA"/>
    <w:rsid w:val="00DE0713"/>
    <w:rsid w:val="00DE33BB"/>
    <w:rsid w:val="00DE6DBD"/>
    <w:rsid w:val="00DF3436"/>
    <w:rsid w:val="00DF6487"/>
    <w:rsid w:val="00DF6548"/>
    <w:rsid w:val="00DF7243"/>
    <w:rsid w:val="00DF7DBB"/>
    <w:rsid w:val="00E00378"/>
    <w:rsid w:val="00E01FC4"/>
    <w:rsid w:val="00E0312F"/>
    <w:rsid w:val="00E04B9D"/>
    <w:rsid w:val="00E1020E"/>
    <w:rsid w:val="00E1034D"/>
    <w:rsid w:val="00E113A6"/>
    <w:rsid w:val="00E154D9"/>
    <w:rsid w:val="00E17715"/>
    <w:rsid w:val="00E17C37"/>
    <w:rsid w:val="00E20888"/>
    <w:rsid w:val="00E2192E"/>
    <w:rsid w:val="00E22513"/>
    <w:rsid w:val="00E23175"/>
    <w:rsid w:val="00E23840"/>
    <w:rsid w:val="00E23B49"/>
    <w:rsid w:val="00E25A09"/>
    <w:rsid w:val="00E263FF"/>
    <w:rsid w:val="00E2750D"/>
    <w:rsid w:val="00E3115B"/>
    <w:rsid w:val="00E31F58"/>
    <w:rsid w:val="00E33A30"/>
    <w:rsid w:val="00E33D23"/>
    <w:rsid w:val="00E3482E"/>
    <w:rsid w:val="00E4025A"/>
    <w:rsid w:val="00E406E1"/>
    <w:rsid w:val="00E40A10"/>
    <w:rsid w:val="00E40D1B"/>
    <w:rsid w:val="00E427AC"/>
    <w:rsid w:val="00E427DB"/>
    <w:rsid w:val="00E43763"/>
    <w:rsid w:val="00E43D54"/>
    <w:rsid w:val="00E43EBC"/>
    <w:rsid w:val="00E46AB9"/>
    <w:rsid w:val="00E4739F"/>
    <w:rsid w:val="00E47B74"/>
    <w:rsid w:val="00E5051E"/>
    <w:rsid w:val="00E506BC"/>
    <w:rsid w:val="00E513D0"/>
    <w:rsid w:val="00E53112"/>
    <w:rsid w:val="00E536CA"/>
    <w:rsid w:val="00E53B08"/>
    <w:rsid w:val="00E53D5E"/>
    <w:rsid w:val="00E55238"/>
    <w:rsid w:val="00E5531A"/>
    <w:rsid w:val="00E557E9"/>
    <w:rsid w:val="00E5697C"/>
    <w:rsid w:val="00E619C2"/>
    <w:rsid w:val="00E62902"/>
    <w:rsid w:val="00E630A6"/>
    <w:rsid w:val="00E6320C"/>
    <w:rsid w:val="00E669BB"/>
    <w:rsid w:val="00E66A48"/>
    <w:rsid w:val="00E7145E"/>
    <w:rsid w:val="00E71A31"/>
    <w:rsid w:val="00E71B81"/>
    <w:rsid w:val="00E72FF2"/>
    <w:rsid w:val="00E7332C"/>
    <w:rsid w:val="00E74560"/>
    <w:rsid w:val="00E770C5"/>
    <w:rsid w:val="00E819A7"/>
    <w:rsid w:val="00E81CF3"/>
    <w:rsid w:val="00E838E8"/>
    <w:rsid w:val="00E85843"/>
    <w:rsid w:val="00E86BD6"/>
    <w:rsid w:val="00E90633"/>
    <w:rsid w:val="00E91754"/>
    <w:rsid w:val="00E96A54"/>
    <w:rsid w:val="00EA0182"/>
    <w:rsid w:val="00EA1DE7"/>
    <w:rsid w:val="00EA270C"/>
    <w:rsid w:val="00EA344F"/>
    <w:rsid w:val="00EA3504"/>
    <w:rsid w:val="00EA3B4B"/>
    <w:rsid w:val="00EA3C0C"/>
    <w:rsid w:val="00EA43E1"/>
    <w:rsid w:val="00EA6BB6"/>
    <w:rsid w:val="00EA7D01"/>
    <w:rsid w:val="00EB0EDA"/>
    <w:rsid w:val="00EB1331"/>
    <w:rsid w:val="00EB26D9"/>
    <w:rsid w:val="00EB2C03"/>
    <w:rsid w:val="00EB3A4E"/>
    <w:rsid w:val="00EB6150"/>
    <w:rsid w:val="00EB7159"/>
    <w:rsid w:val="00EC0301"/>
    <w:rsid w:val="00EC07CF"/>
    <w:rsid w:val="00EC168A"/>
    <w:rsid w:val="00EC2052"/>
    <w:rsid w:val="00EC260E"/>
    <w:rsid w:val="00EC6C01"/>
    <w:rsid w:val="00EC7162"/>
    <w:rsid w:val="00EC722A"/>
    <w:rsid w:val="00ED034D"/>
    <w:rsid w:val="00ED109D"/>
    <w:rsid w:val="00ED14A8"/>
    <w:rsid w:val="00ED1CC6"/>
    <w:rsid w:val="00ED1F31"/>
    <w:rsid w:val="00ED4298"/>
    <w:rsid w:val="00ED6C9A"/>
    <w:rsid w:val="00EE02A2"/>
    <w:rsid w:val="00EE07CE"/>
    <w:rsid w:val="00EE0DBB"/>
    <w:rsid w:val="00EE322B"/>
    <w:rsid w:val="00EE500E"/>
    <w:rsid w:val="00EE642C"/>
    <w:rsid w:val="00EE6822"/>
    <w:rsid w:val="00EF1B22"/>
    <w:rsid w:val="00EF27C2"/>
    <w:rsid w:val="00EF2D0B"/>
    <w:rsid w:val="00EF34B6"/>
    <w:rsid w:val="00EF38C1"/>
    <w:rsid w:val="00EF6FD6"/>
    <w:rsid w:val="00F02154"/>
    <w:rsid w:val="00F02B55"/>
    <w:rsid w:val="00F037DE"/>
    <w:rsid w:val="00F03B45"/>
    <w:rsid w:val="00F03B92"/>
    <w:rsid w:val="00F05224"/>
    <w:rsid w:val="00F068BC"/>
    <w:rsid w:val="00F06AD6"/>
    <w:rsid w:val="00F06ADB"/>
    <w:rsid w:val="00F11B9B"/>
    <w:rsid w:val="00F12E5E"/>
    <w:rsid w:val="00F13F9A"/>
    <w:rsid w:val="00F152DC"/>
    <w:rsid w:val="00F159C4"/>
    <w:rsid w:val="00F17649"/>
    <w:rsid w:val="00F205D3"/>
    <w:rsid w:val="00F21120"/>
    <w:rsid w:val="00F2206C"/>
    <w:rsid w:val="00F227A1"/>
    <w:rsid w:val="00F231CB"/>
    <w:rsid w:val="00F23E21"/>
    <w:rsid w:val="00F23EEF"/>
    <w:rsid w:val="00F245F2"/>
    <w:rsid w:val="00F255FB"/>
    <w:rsid w:val="00F267E6"/>
    <w:rsid w:val="00F279E2"/>
    <w:rsid w:val="00F30006"/>
    <w:rsid w:val="00F30C3A"/>
    <w:rsid w:val="00F31FE1"/>
    <w:rsid w:val="00F335BE"/>
    <w:rsid w:val="00F3410F"/>
    <w:rsid w:val="00F36C82"/>
    <w:rsid w:val="00F40A52"/>
    <w:rsid w:val="00F418B9"/>
    <w:rsid w:val="00F41917"/>
    <w:rsid w:val="00F41928"/>
    <w:rsid w:val="00F41FFC"/>
    <w:rsid w:val="00F43B5E"/>
    <w:rsid w:val="00F43D7A"/>
    <w:rsid w:val="00F455D5"/>
    <w:rsid w:val="00F45DED"/>
    <w:rsid w:val="00F50EDD"/>
    <w:rsid w:val="00F5122E"/>
    <w:rsid w:val="00F51E8B"/>
    <w:rsid w:val="00F5261D"/>
    <w:rsid w:val="00F543F2"/>
    <w:rsid w:val="00F5470C"/>
    <w:rsid w:val="00F54C6C"/>
    <w:rsid w:val="00F55394"/>
    <w:rsid w:val="00F55C5D"/>
    <w:rsid w:val="00F56537"/>
    <w:rsid w:val="00F56E20"/>
    <w:rsid w:val="00F56F6B"/>
    <w:rsid w:val="00F612E7"/>
    <w:rsid w:val="00F6176C"/>
    <w:rsid w:val="00F6270E"/>
    <w:rsid w:val="00F630B8"/>
    <w:rsid w:val="00F635E7"/>
    <w:rsid w:val="00F67544"/>
    <w:rsid w:val="00F679D9"/>
    <w:rsid w:val="00F67E15"/>
    <w:rsid w:val="00F712BD"/>
    <w:rsid w:val="00F745C1"/>
    <w:rsid w:val="00F74B04"/>
    <w:rsid w:val="00F764FE"/>
    <w:rsid w:val="00F81923"/>
    <w:rsid w:val="00F85BC0"/>
    <w:rsid w:val="00F85D6C"/>
    <w:rsid w:val="00F86336"/>
    <w:rsid w:val="00F90F3E"/>
    <w:rsid w:val="00F92FED"/>
    <w:rsid w:val="00F9417B"/>
    <w:rsid w:val="00F95751"/>
    <w:rsid w:val="00F958A2"/>
    <w:rsid w:val="00F95C70"/>
    <w:rsid w:val="00F97746"/>
    <w:rsid w:val="00FA0505"/>
    <w:rsid w:val="00FA05B0"/>
    <w:rsid w:val="00FA23DB"/>
    <w:rsid w:val="00FA2F18"/>
    <w:rsid w:val="00FA3CB6"/>
    <w:rsid w:val="00FA4849"/>
    <w:rsid w:val="00FA52BE"/>
    <w:rsid w:val="00FA5931"/>
    <w:rsid w:val="00FA6A0F"/>
    <w:rsid w:val="00FA6B03"/>
    <w:rsid w:val="00FA6CCC"/>
    <w:rsid w:val="00FA73FC"/>
    <w:rsid w:val="00FB09F9"/>
    <w:rsid w:val="00FB1DBE"/>
    <w:rsid w:val="00FB3B08"/>
    <w:rsid w:val="00FB40FE"/>
    <w:rsid w:val="00FB7C8E"/>
    <w:rsid w:val="00FB7E40"/>
    <w:rsid w:val="00FC09F4"/>
    <w:rsid w:val="00FC1244"/>
    <w:rsid w:val="00FC154B"/>
    <w:rsid w:val="00FC1D3B"/>
    <w:rsid w:val="00FC22DD"/>
    <w:rsid w:val="00FC299D"/>
    <w:rsid w:val="00FC48FB"/>
    <w:rsid w:val="00FC5641"/>
    <w:rsid w:val="00FC5C4A"/>
    <w:rsid w:val="00FD3913"/>
    <w:rsid w:val="00FD3E36"/>
    <w:rsid w:val="00FD41BB"/>
    <w:rsid w:val="00FD5090"/>
    <w:rsid w:val="00FD6A3B"/>
    <w:rsid w:val="00FD6F3D"/>
    <w:rsid w:val="00FD78EA"/>
    <w:rsid w:val="00FE1146"/>
    <w:rsid w:val="00FE1B9C"/>
    <w:rsid w:val="00FE2034"/>
    <w:rsid w:val="00FE2B04"/>
    <w:rsid w:val="00FE4D44"/>
    <w:rsid w:val="00FE524B"/>
    <w:rsid w:val="00FE562D"/>
    <w:rsid w:val="00FE61A6"/>
    <w:rsid w:val="00FE7531"/>
    <w:rsid w:val="00FE7E82"/>
    <w:rsid w:val="00FE7E93"/>
    <w:rsid w:val="00FF0CFE"/>
    <w:rsid w:val="00FF0E59"/>
    <w:rsid w:val="00FF1C87"/>
    <w:rsid w:val="00FF2773"/>
    <w:rsid w:val="00FF3088"/>
    <w:rsid w:val="00FF582A"/>
    <w:rsid w:val="00FF69E7"/>
    <w:rsid w:val="00FF6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29A58"/>
  <w15:chartTrackingRefBased/>
  <w15:docId w15:val="{4FC64DB9-5697-4ECA-A0C6-938E1F0B3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FA5"/>
    <w:rPr>
      <w:rFonts w:ascii="Times New Roman" w:hAnsi="Times New Roman"/>
    </w:rPr>
  </w:style>
  <w:style w:type="paragraph" w:styleId="Heading1">
    <w:name w:val="heading 1"/>
    <w:basedOn w:val="Normal"/>
    <w:next w:val="Normal"/>
    <w:link w:val="Heading1Char"/>
    <w:uiPriority w:val="9"/>
    <w:qFormat/>
    <w:rsid w:val="00400DF6"/>
    <w:pPr>
      <w:keepNext/>
      <w:keepLines/>
      <w:spacing w:before="240" w:after="0"/>
      <w:outlineLvl w:val="0"/>
    </w:pPr>
    <w:rPr>
      <w:rFonts w:eastAsiaTheme="majorEastAsia" w:cs="Times New Roman"/>
      <w:sz w:val="32"/>
      <w:szCs w:val="32"/>
    </w:rPr>
  </w:style>
  <w:style w:type="paragraph" w:styleId="Heading2">
    <w:name w:val="heading 2"/>
    <w:basedOn w:val="Normal"/>
    <w:next w:val="Normal"/>
    <w:link w:val="Heading2Char"/>
    <w:uiPriority w:val="9"/>
    <w:unhideWhenUsed/>
    <w:qFormat/>
    <w:rsid w:val="005404A7"/>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CBC"/>
    <w:pPr>
      <w:ind w:left="720"/>
      <w:contextualSpacing/>
    </w:pPr>
  </w:style>
  <w:style w:type="character" w:styleId="PlaceholderText">
    <w:name w:val="Placeholder Text"/>
    <w:basedOn w:val="DefaultParagraphFont"/>
    <w:uiPriority w:val="99"/>
    <w:semiHidden/>
    <w:rsid w:val="00DF7243"/>
    <w:rPr>
      <w:color w:val="808080"/>
    </w:rPr>
  </w:style>
  <w:style w:type="table" w:styleId="TableGrid">
    <w:name w:val="Table Grid"/>
    <w:basedOn w:val="TableNormal"/>
    <w:uiPriority w:val="39"/>
    <w:rsid w:val="009E2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0182"/>
    <w:pPr>
      <w:spacing w:after="200" w:line="240" w:lineRule="auto"/>
    </w:pPr>
    <w:rPr>
      <w:i/>
      <w:iCs/>
      <w:color w:val="323232" w:themeColor="text2"/>
      <w:sz w:val="18"/>
      <w:szCs w:val="18"/>
    </w:rPr>
  </w:style>
  <w:style w:type="character" w:customStyle="1" w:styleId="Heading1Char">
    <w:name w:val="Heading 1 Char"/>
    <w:basedOn w:val="DefaultParagraphFont"/>
    <w:link w:val="Heading1"/>
    <w:uiPriority w:val="9"/>
    <w:rsid w:val="00400DF6"/>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5404A7"/>
    <w:rPr>
      <w:b/>
      <w:bCs/>
    </w:rPr>
  </w:style>
  <w:style w:type="paragraph" w:styleId="TOCHeading">
    <w:name w:val="TOC Heading"/>
    <w:basedOn w:val="Heading1"/>
    <w:next w:val="Normal"/>
    <w:uiPriority w:val="39"/>
    <w:unhideWhenUsed/>
    <w:qFormat/>
    <w:rsid w:val="00807304"/>
    <w:pPr>
      <w:outlineLvl w:val="9"/>
    </w:pPr>
  </w:style>
  <w:style w:type="paragraph" w:styleId="TOC1">
    <w:name w:val="toc 1"/>
    <w:basedOn w:val="Normal"/>
    <w:next w:val="Normal"/>
    <w:autoRedefine/>
    <w:uiPriority w:val="39"/>
    <w:unhideWhenUsed/>
    <w:rsid w:val="00551FB8"/>
    <w:pPr>
      <w:tabs>
        <w:tab w:val="right" w:leader="dot" w:pos="9350"/>
      </w:tabs>
      <w:spacing w:after="100"/>
    </w:pPr>
  </w:style>
  <w:style w:type="paragraph" w:styleId="TOC2">
    <w:name w:val="toc 2"/>
    <w:basedOn w:val="Normal"/>
    <w:next w:val="Normal"/>
    <w:autoRedefine/>
    <w:uiPriority w:val="39"/>
    <w:unhideWhenUsed/>
    <w:rsid w:val="00B60871"/>
    <w:pPr>
      <w:tabs>
        <w:tab w:val="left" w:pos="880"/>
        <w:tab w:val="right" w:leader="dot" w:pos="9350"/>
      </w:tabs>
      <w:spacing w:after="100"/>
      <w:ind w:left="220"/>
      <w:pPrChange w:id="0" w:author="Justin Bracci [2]" w:date="2023-09-14T19:25:00Z">
        <w:pPr>
          <w:tabs>
            <w:tab w:val="left" w:pos="880"/>
            <w:tab w:val="right" w:leader="dot" w:pos="9350"/>
          </w:tabs>
          <w:spacing w:after="100" w:line="259" w:lineRule="auto"/>
          <w:ind w:left="220"/>
        </w:pPr>
      </w:pPrChange>
    </w:pPr>
    <w:rPr>
      <w:rPrChange w:id="0" w:author="Justin Bracci [2]" w:date="2023-09-14T19:25:00Z">
        <w:rPr>
          <w:rFonts w:eastAsiaTheme="minorHAnsi" w:cstheme="minorBidi"/>
          <w:sz w:val="22"/>
          <w:szCs w:val="22"/>
          <w:lang w:val="en-US" w:eastAsia="en-US" w:bidi="ar-SA"/>
        </w:rPr>
      </w:rPrChange>
    </w:rPr>
  </w:style>
  <w:style w:type="character" w:styleId="Hyperlink">
    <w:name w:val="Hyperlink"/>
    <w:basedOn w:val="DefaultParagraphFont"/>
    <w:uiPriority w:val="99"/>
    <w:unhideWhenUsed/>
    <w:rsid w:val="00116BD4"/>
    <w:rPr>
      <w:color w:val="6B9F25" w:themeColor="hyperlink"/>
      <w:u w:val="single"/>
    </w:rPr>
  </w:style>
  <w:style w:type="paragraph" w:styleId="TableofFigures">
    <w:name w:val="table of figures"/>
    <w:basedOn w:val="Normal"/>
    <w:next w:val="Normal"/>
    <w:uiPriority w:val="99"/>
    <w:unhideWhenUsed/>
    <w:rsid w:val="00055F55"/>
    <w:pPr>
      <w:spacing w:after="0"/>
    </w:pPr>
  </w:style>
  <w:style w:type="character" w:styleId="CommentReference">
    <w:name w:val="annotation reference"/>
    <w:basedOn w:val="DefaultParagraphFont"/>
    <w:uiPriority w:val="99"/>
    <w:semiHidden/>
    <w:unhideWhenUsed/>
    <w:rsid w:val="002A7E90"/>
    <w:rPr>
      <w:sz w:val="16"/>
      <w:szCs w:val="16"/>
    </w:rPr>
  </w:style>
  <w:style w:type="paragraph" w:styleId="CommentText">
    <w:name w:val="annotation text"/>
    <w:basedOn w:val="Normal"/>
    <w:link w:val="CommentTextChar"/>
    <w:uiPriority w:val="99"/>
    <w:unhideWhenUsed/>
    <w:rsid w:val="002A7E90"/>
    <w:pPr>
      <w:spacing w:line="240" w:lineRule="auto"/>
    </w:pPr>
    <w:rPr>
      <w:sz w:val="20"/>
      <w:szCs w:val="20"/>
    </w:rPr>
  </w:style>
  <w:style w:type="character" w:customStyle="1" w:styleId="CommentTextChar">
    <w:name w:val="Comment Text Char"/>
    <w:basedOn w:val="DefaultParagraphFont"/>
    <w:link w:val="CommentText"/>
    <w:uiPriority w:val="99"/>
    <w:rsid w:val="002A7E9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A7E90"/>
    <w:rPr>
      <w:b/>
      <w:bCs/>
    </w:rPr>
  </w:style>
  <w:style w:type="character" w:customStyle="1" w:styleId="CommentSubjectChar">
    <w:name w:val="Comment Subject Char"/>
    <w:basedOn w:val="CommentTextChar"/>
    <w:link w:val="CommentSubject"/>
    <w:uiPriority w:val="99"/>
    <w:semiHidden/>
    <w:rsid w:val="002A7E90"/>
    <w:rPr>
      <w:rFonts w:ascii="Times New Roman" w:hAnsi="Times New Roman"/>
      <w:b/>
      <w:bCs/>
      <w:sz w:val="20"/>
      <w:szCs w:val="20"/>
    </w:rPr>
  </w:style>
  <w:style w:type="paragraph" w:styleId="Revision">
    <w:name w:val="Revision"/>
    <w:hidden/>
    <w:uiPriority w:val="99"/>
    <w:semiHidden/>
    <w:rsid w:val="00C124AD"/>
    <w:pPr>
      <w:spacing w:after="0" w:line="240" w:lineRule="auto"/>
    </w:pPr>
    <w:rPr>
      <w:rFonts w:ascii="Times New Roman" w:hAnsi="Times New Roman"/>
    </w:rPr>
  </w:style>
  <w:style w:type="character" w:styleId="LineNumber">
    <w:name w:val="line number"/>
    <w:basedOn w:val="DefaultParagraphFont"/>
    <w:uiPriority w:val="99"/>
    <w:semiHidden/>
    <w:unhideWhenUsed/>
    <w:rsid w:val="00280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63202">
      <w:bodyDiv w:val="1"/>
      <w:marLeft w:val="0"/>
      <w:marRight w:val="0"/>
      <w:marTop w:val="0"/>
      <w:marBottom w:val="0"/>
      <w:divBdr>
        <w:top w:val="none" w:sz="0" w:space="0" w:color="auto"/>
        <w:left w:val="none" w:sz="0" w:space="0" w:color="auto"/>
        <w:bottom w:val="none" w:sz="0" w:space="0" w:color="auto"/>
        <w:right w:val="none" w:sz="0" w:space="0" w:color="auto"/>
      </w:divBdr>
    </w:div>
    <w:div w:id="297804724">
      <w:bodyDiv w:val="1"/>
      <w:marLeft w:val="0"/>
      <w:marRight w:val="0"/>
      <w:marTop w:val="0"/>
      <w:marBottom w:val="0"/>
      <w:divBdr>
        <w:top w:val="none" w:sz="0" w:space="0" w:color="auto"/>
        <w:left w:val="none" w:sz="0" w:space="0" w:color="auto"/>
        <w:bottom w:val="none" w:sz="0" w:space="0" w:color="auto"/>
        <w:right w:val="none" w:sz="0" w:space="0" w:color="auto"/>
      </w:divBdr>
    </w:div>
    <w:div w:id="492643478">
      <w:bodyDiv w:val="1"/>
      <w:marLeft w:val="0"/>
      <w:marRight w:val="0"/>
      <w:marTop w:val="0"/>
      <w:marBottom w:val="0"/>
      <w:divBdr>
        <w:top w:val="none" w:sz="0" w:space="0" w:color="auto"/>
        <w:left w:val="none" w:sz="0" w:space="0" w:color="auto"/>
        <w:bottom w:val="none" w:sz="0" w:space="0" w:color="auto"/>
        <w:right w:val="none" w:sz="0" w:space="0" w:color="auto"/>
      </w:divBdr>
    </w:div>
    <w:div w:id="589630659">
      <w:bodyDiv w:val="1"/>
      <w:marLeft w:val="0"/>
      <w:marRight w:val="0"/>
      <w:marTop w:val="0"/>
      <w:marBottom w:val="0"/>
      <w:divBdr>
        <w:top w:val="none" w:sz="0" w:space="0" w:color="auto"/>
        <w:left w:val="none" w:sz="0" w:space="0" w:color="auto"/>
        <w:bottom w:val="none" w:sz="0" w:space="0" w:color="auto"/>
        <w:right w:val="none" w:sz="0" w:space="0" w:color="auto"/>
      </w:divBdr>
    </w:div>
    <w:div w:id="777407287">
      <w:bodyDiv w:val="1"/>
      <w:marLeft w:val="0"/>
      <w:marRight w:val="0"/>
      <w:marTop w:val="0"/>
      <w:marBottom w:val="0"/>
      <w:divBdr>
        <w:top w:val="none" w:sz="0" w:space="0" w:color="auto"/>
        <w:left w:val="none" w:sz="0" w:space="0" w:color="auto"/>
        <w:bottom w:val="none" w:sz="0" w:space="0" w:color="auto"/>
        <w:right w:val="none" w:sz="0" w:space="0" w:color="auto"/>
      </w:divBdr>
    </w:div>
    <w:div w:id="843470475">
      <w:bodyDiv w:val="1"/>
      <w:marLeft w:val="0"/>
      <w:marRight w:val="0"/>
      <w:marTop w:val="0"/>
      <w:marBottom w:val="0"/>
      <w:divBdr>
        <w:top w:val="none" w:sz="0" w:space="0" w:color="auto"/>
        <w:left w:val="none" w:sz="0" w:space="0" w:color="auto"/>
        <w:bottom w:val="none" w:sz="0" w:space="0" w:color="auto"/>
        <w:right w:val="none" w:sz="0" w:space="0" w:color="auto"/>
      </w:divBdr>
    </w:div>
    <w:div w:id="848912230">
      <w:bodyDiv w:val="1"/>
      <w:marLeft w:val="0"/>
      <w:marRight w:val="0"/>
      <w:marTop w:val="0"/>
      <w:marBottom w:val="0"/>
      <w:divBdr>
        <w:top w:val="none" w:sz="0" w:space="0" w:color="auto"/>
        <w:left w:val="none" w:sz="0" w:space="0" w:color="auto"/>
        <w:bottom w:val="none" w:sz="0" w:space="0" w:color="auto"/>
        <w:right w:val="none" w:sz="0" w:space="0" w:color="auto"/>
      </w:divBdr>
    </w:div>
    <w:div w:id="854731340">
      <w:bodyDiv w:val="1"/>
      <w:marLeft w:val="0"/>
      <w:marRight w:val="0"/>
      <w:marTop w:val="0"/>
      <w:marBottom w:val="0"/>
      <w:divBdr>
        <w:top w:val="none" w:sz="0" w:space="0" w:color="auto"/>
        <w:left w:val="none" w:sz="0" w:space="0" w:color="auto"/>
        <w:bottom w:val="none" w:sz="0" w:space="0" w:color="auto"/>
        <w:right w:val="none" w:sz="0" w:space="0" w:color="auto"/>
      </w:divBdr>
    </w:div>
    <w:div w:id="903830064">
      <w:bodyDiv w:val="1"/>
      <w:marLeft w:val="0"/>
      <w:marRight w:val="0"/>
      <w:marTop w:val="0"/>
      <w:marBottom w:val="0"/>
      <w:divBdr>
        <w:top w:val="none" w:sz="0" w:space="0" w:color="auto"/>
        <w:left w:val="none" w:sz="0" w:space="0" w:color="auto"/>
        <w:bottom w:val="none" w:sz="0" w:space="0" w:color="auto"/>
        <w:right w:val="none" w:sz="0" w:space="0" w:color="auto"/>
      </w:divBdr>
    </w:div>
    <w:div w:id="938410239">
      <w:bodyDiv w:val="1"/>
      <w:marLeft w:val="0"/>
      <w:marRight w:val="0"/>
      <w:marTop w:val="0"/>
      <w:marBottom w:val="0"/>
      <w:divBdr>
        <w:top w:val="none" w:sz="0" w:space="0" w:color="auto"/>
        <w:left w:val="none" w:sz="0" w:space="0" w:color="auto"/>
        <w:bottom w:val="none" w:sz="0" w:space="0" w:color="auto"/>
        <w:right w:val="none" w:sz="0" w:space="0" w:color="auto"/>
      </w:divBdr>
    </w:div>
    <w:div w:id="974723295">
      <w:bodyDiv w:val="1"/>
      <w:marLeft w:val="0"/>
      <w:marRight w:val="0"/>
      <w:marTop w:val="0"/>
      <w:marBottom w:val="0"/>
      <w:divBdr>
        <w:top w:val="none" w:sz="0" w:space="0" w:color="auto"/>
        <w:left w:val="none" w:sz="0" w:space="0" w:color="auto"/>
        <w:bottom w:val="none" w:sz="0" w:space="0" w:color="auto"/>
        <w:right w:val="none" w:sz="0" w:space="0" w:color="auto"/>
      </w:divBdr>
    </w:div>
    <w:div w:id="1072850677">
      <w:bodyDiv w:val="1"/>
      <w:marLeft w:val="0"/>
      <w:marRight w:val="0"/>
      <w:marTop w:val="0"/>
      <w:marBottom w:val="0"/>
      <w:divBdr>
        <w:top w:val="none" w:sz="0" w:space="0" w:color="auto"/>
        <w:left w:val="none" w:sz="0" w:space="0" w:color="auto"/>
        <w:bottom w:val="none" w:sz="0" w:space="0" w:color="auto"/>
        <w:right w:val="none" w:sz="0" w:space="0" w:color="auto"/>
      </w:divBdr>
    </w:div>
    <w:div w:id="1086462670">
      <w:bodyDiv w:val="1"/>
      <w:marLeft w:val="0"/>
      <w:marRight w:val="0"/>
      <w:marTop w:val="0"/>
      <w:marBottom w:val="0"/>
      <w:divBdr>
        <w:top w:val="none" w:sz="0" w:space="0" w:color="auto"/>
        <w:left w:val="none" w:sz="0" w:space="0" w:color="auto"/>
        <w:bottom w:val="none" w:sz="0" w:space="0" w:color="auto"/>
        <w:right w:val="none" w:sz="0" w:space="0" w:color="auto"/>
      </w:divBdr>
    </w:div>
    <w:div w:id="1273513529">
      <w:bodyDiv w:val="1"/>
      <w:marLeft w:val="0"/>
      <w:marRight w:val="0"/>
      <w:marTop w:val="0"/>
      <w:marBottom w:val="0"/>
      <w:divBdr>
        <w:top w:val="none" w:sz="0" w:space="0" w:color="auto"/>
        <w:left w:val="none" w:sz="0" w:space="0" w:color="auto"/>
        <w:bottom w:val="none" w:sz="0" w:space="0" w:color="auto"/>
        <w:right w:val="none" w:sz="0" w:space="0" w:color="auto"/>
      </w:divBdr>
    </w:div>
    <w:div w:id="1708263693">
      <w:bodyDiv w:val="1"/>
      <w:marLeft w:val="0"/>
      <w:marRight w:val="0"/>
      <w:marTop w:val="0"/>
      <w:marBottom w:val="0"/>
      <w:divBdr>
        <w:top w:val="none" w:sz="0" w:space="0" w:color="auto"/>
        <w:left w:val="none" w:sz="0" w:space="0" w:color="auto"/>
        <w:bottom w:val="none" w:sz="0" w:space="0" w:color="auto"/>
        <w:right w:val="none" w:sz="0" w:space="0" w:color="auto"/>
      </w:divBdr>
    </w:div>
    <w:div w:id="1721393380">
      <w:bodyDiv w:val="1"/>
      <w:marLeft w:val="0"/>
      <w:marRight w:val="0"/>
      <w:marTop w:val="0"/>
      <w:marBottom w:val="0"/>
      <w:divBdr>
        <w:top w:val="none" w:sz="0" w:space="0" w:color="auto"/>
        <w:left w:val="none" w:sz="0" w:space="0" w:color="auto"/>
        <w:bottom w:val="none" w:sz="0" w:space="0" w:color="auto"/>
        <w:right w:val="none" w:sz="0" w:space="0" w:color="auto"/>
      </w:divBdr>
    </w:div>
    <w:div w:id="1975526657">
      <w:bodyDiv w:val="1"/>
      <w:marLeft w:val="0"/>
      <w:marRight w:val="0"/>
      <w:marTop w:val="0"/>
      <w:marBottom w:val="0"/>
      <w:divBdr>
        <w:top w:val="none" w:sz="0" w:space="0" w:color="auto"/>
        <w:left w:val="none" w:sz="0" w:space="0" w:color="auto"/>
        <w:bottom w:val="none" w:sz="0" w:space="0" w:color="auto"/>
        <w:right w:val="none" w:sz="0" w:space="0" w:color="auto"/>
      </w:divBdr>
    </w:div>
    <w:div w:id="211000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microsoft.com/office/2011/relationships/people" Target="people.xml"/><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0BC0B-C703-4608-BB03-8615D552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4101</TotalTime>
  <Pages>1</Pages>
  <Words>34877</Words>
  <Characters>198803</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Bracci</dc:creator>
  <cp:keywords/>
  <dc:description/>
  <cp:lastModifiedBy>Justin Bracci</cp:lastModifiedBy>
  <cp:revision>821</cp:revision>
  <dcterms:created xsi:type="dcterms:W3CDTF">2023-01-17T14:53:00Z</dcterms:created>
  <dcterms:modified xsi:type="dcterms:W3CDTF">2023-09-19T23:01:00Z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63a89f96-b980-3d43-8736-21815d99106c</vt:lpwstr>
  </property>
  <property fmtid="{D5CDD505-2E9C-101B-9397-08002B2CF9AE}" pid="24" name="Mendeley Citation Style_1">
    <vt:lpwstr>http://www.zotero.org/styles/ieee</vt:lpwstr>
  </property>
</Properties>
</file>